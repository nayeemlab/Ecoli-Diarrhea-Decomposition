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944D1" w14:textId="65E756BA" w:rsidR="00D73460" w:rsidRPr="00DF6BDB" w:rsidRDefault="00D73460" w:rsidP="00DF6BDB">
      <w:pPr>
        <w:spacing w:line="240" w:lineRule="auto"/>
        <w:rPr>
          <w:ins w:id="0" w:author="Mohammad Nayeem Hasan" w:date="2024-07-18T15:21:00Z" w16du:dateUtc="2024-07-18T09:21:00Z"/>
          <w:rFonts w:ascii="Times New Roman" w:hAnsi="Times New Roman" w:cs="Times New Roman"/>
          <w:b/>
          <w:sz w:val="24"/>
          <w:szCs w:val="24"/>
        </w:rPr>
      </w:pPr>
      <w:ins w:id="1" w:author="Mohammad Nayeem Hasan" w:date="2024-07-18T15:21:00Z" w16du:dateUtc="2024-07-18T09:21:00Z">
        <w:r w:rsidRPr="00DF6BDB">
          <w:rPr>
            <w:rFonts w:ascii="Times New Roman" w:hAnsi="Times New Roman" w:cs="Times New Roman"/>
            <w:b/>
            <w:sz w:val="24"/>
            <w:szCs w:val="24"/>
          </w:rPr>
          <w:t>Residence-related disparities of childhood diarrhea and E. coli contamination in household drinking wate</w:t>
        </w:r>
      </w:ins>
      <w:ins w:id="2" w:author="Mohammad Nayeem Hasan" w:date="2024-07-20T16:46:00Z" w16du:dateUtc="2024-07-20T10:46:00Z">
        <w:r w:rsidR="009B6367">
          <w:rPr>
            <w:rFonts w:ascii="Times New Roman" w:hAnsi="Times New Roman" w:cs="Times New Roman"/>
            <w:b/>
            <w:sz w:val="24"/>
            <w:szCs w:val="24"/>
          </w:rPr>
          <w:t>r</w:t>
        </w:r>
      </w:ins>
      <w:ins w:id="3" w:author="Mohammad Nayeem Hasan" w:date="2024-07-18T15:21:00Z" w16du:dateUtc="2024-07-18T09:21:00Z">
        <w:r w:rsidRPr="00DF6BDB" w:rsidDel="00CE45D1">
          <w:rPr>
            <w:rFonts w:ascii="Times New Roman" w:hAnsi="Times New Roman" w:cs="Times New Roman"/>
            <w:b/>
            <w:sz w:val="24"/>
            <w:szCs w:val="24"/>
          </w:rPr>
          <w:t xml:space="preserve"> </w:t>
        </w:r>
        <w:r w:rsidRPr="00DF6BDB">
          <w:rPr>
            <w:rFonts w:ascii="Times New Roman" w:hAnsi="Times New Roman" w:cs="Times New Roman"/>
            <w:b/>
            <w:sz w:val="24"/>
            <w:szCs w:val="24"/>
          </w:rPr>
          <w:t>in Bangladesh: evidence from the Multiple Indicator Cluster Survey</w:t>
        </w:r>
      </w:ins>
    </w:p>
    <w:p w14:paraId="7561E3A8" w14:textId="77777777" w:rsidR="00D73460" w:rsidRPr="00DF6BDB" w:rsidRDefault="00D73460" w:rsidP="00DF6BDB">
      <w:pPr>
        <w:spacing w:line="240" w:lineRule="auto"/>
        <w:rPr>
          <w:ins w:id="4" w:author="Mohammad Nayeem Hasan" w:date="2024-07-18T15:21:00Z" w16du:dateUtc="2024-07-18T09:21:00Z"/>
          <w:rFonts w:ascii="Times New Roman" w:hAnsi="Times New Roman" w:cs="Times New Roman"/>
          <w:sz w:val="24"/>
          <w:szCs w:val="24"/>
        </w:rPr>
      </w:pPr>
      <w:ins w:id="5" w:author="Mohammad Nayeem Hasan" w:date="2024-07-18T15:21:00Z" w16du:dateUtc="2024-07-18T09:21:00Z">
        <w:r w:rsidRPr="00DF6BDB">
          <w:rPr>
            <w:rFonts w:ascii="Times New Roman" w:hAnsi="Times New Roman" w:cs="Times New Roman"/>
            <w:sz w:val="24"/>
            <w:szCs w:val="24"/>
          </w:rPr>
          <w:t>Mohammad Nayeem Hasan</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A.T.M. Shariful Alam</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xml:space="preserve">, </w:t>
        </w:r>
        <w:r w:rsidRPr="00DF6BDB" w:rsidDel="007B0F7D">
          <w:rPr>
            <w:rFonts w:ascii="Times New Roman" w:hAnsi="Times New Roman" w:cs="Times New Roman"/>
            <w:sz w:val="24"/>
            <w:szCs w:val="24"/>
          </w:rPr>
          <w:t>Muhammad Abdul Baker Chowdhury</w:t>
        </w:r>
        <w:r w:rsidRPr="00DF6BDB" w:rsidDel="007B0F7D">
          <w:rPr>
            <w:rFonts w:ascii="Times New Roman" w:hAnsi="Times New Roman" w:cs="Times New Roman"/>
            <w:sz w:val="24"/>
            <w:szCs w:val="24"/>
            <w:vertAlign w:val="superscript"/>
          </w:rPr>
          <w:t>2</w:t>
        </w:r>
        <w:r w:rsidRPr="00DF6BDB" w:rsidDel="007B0F7D">
          <w:rPr>
            <w:rFonts w:ascii="Times New Roman" w:hAnsi="Times New Roman" w:cs="Times New Roman"/>
            <w:sz w:val="24"/>
            <w:szCs w:val="24"/>
          </w:rPr>
          <w:t xml:space="preserve">, </w:t>
        </w:r>
        <w:r w:rsidRPr="00DF6BDB">
          <w:rPr>
            <w:rFonts w:ascii="Times New Roman" w:hAnsi="Times New Roman" w:cs="Times New Roman"/>
            <w:sz w:val="24"/>
            <w:szCs w:val="24"/>
          </w:rPr>
          <w:t>Maya Biswas</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Moumita Paul</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Tanvir Ahammed</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w:t>
        </w:r>
        <w:r w:rsidRPr="00DF6BDB">
          <w:rPr>
            <w:rFonts w:ascii="Times New Roman" w:hAnsi="Times New Roman" w:cs="Times New Roman"/>
            <w:sz w:val="24"/>
            <w:szCs w:val="24"/>
            <w:vertAlign w:val="superscript"/>
          </w:rPr>
          <w:t xml:space="preserve"> </w:t>
        </w:r>
        <w:r w:rsidRPr="00DF6BDB">
          <w:rPr>
            <w:rFonts w:ascii="Times New Roman" w:hAnsi="Times New Roman" w:cs="Times New Roman"/>
            <w:sz w:val="24"/>
            <w:szCs w:val="24"/>
          </w:rPr>
          <w:t>Muhammad Abdul Baker Chowdhury</w:t>
        </w:r>
        <w:r w:rsidRPr="00DF6BDB">
          <w:rPr>
            <w:rFonts w:ascii="Times New Roman" w:hAnsi="Times New Roman" w:cs="Times New Roman"/>
            <w:sz w:val="24"/>
            <w:szCs w:val="24"/>
            <w:vertAlign w:val="superscript"/>
          </w:rPr>
          <w:t>2</w:t>
        </w:r>
        <w:r w:rsidRPr="00DF6BDB">
          <w:rPr>
            <w:rFonts w:ascii="Times New Roman" w:hAnsi="Times New Roman" w:cs="Times New Roman"/>
            <w:sz w:val="24"/>
            <w:szCs w:val="24"/>
          </w:rPr>
          <w:t xml:space="preserve">, </w:t>
        </w:r>
        <w:r w:rsidRPr="00DF6BDB" w:rsidDel="007B0F7D">
          <w:rPr>
            <w:rFonts w:ascii="Times New Roman" w:hAnsi="Times New Roman" w:cs="Times New Roman"/>
            <w:sz w:val="24"/>
            <w:szCs w:val="24"/>
          </w:rPr>
          <w:t>A.T.M. Shariful Alam</w:t>
        </w:r>
        <w:r w:rsidRPr="00DF6BDB" w:rsidDel="007B0F7D">
          <w:rPr>
            <w:rFonts w:ascii="Times New Roman" w:hAnsi="Times New Roman" w:cs="Times New Roman"/>
            <w:sz w:val="24"/>
            <w:szCs w:val="24"/>
            <w:vertAlign w:val="superscript"/>
          </w:rPr>
          <w:t>1</w:t>
        </w:r>
        <w:r w:rsidRPr="00DF6BDB" w:rsidDel="007B0F7D">
          <w:rPr>
            <w:rFonts w:ascii="Times New Roman" w:hAnsi="Times New Roman" w:cs="Times New Roman"/>
            <w:sz w:val="24"/>
            <w:szCs w:val="24"/>
          </w:rPr>
          <w:t xml:space="preserve">, </w:t>
        </w:r>
        <w:r w:rsidRPr="00DF6BDB">
          <w:rPr>
            <w:rFonts w:ascii="Times New Roman" w:hAnsi="Times New Roman" w:cs="Times New Roman"/>
            <w:sz w:val="24"/>
            <w:szCs w:val="24"/>
          </w:rPr>
          <w:t>Md Jamal Uddin</w:t>
        </w:r>
        <w:r w:rsidRPr="00DF6BDB">
          <w:rPr>
            <w:rFonts w:ascii="Times New Roman" w:hAnsi="Times New Roman" w:cs="Times New Roman"/>
            <w:sz w:val="24"/>
            <w:szCs w:val="24"/>
            <w:vertAlign w:val="superscript"/>
          </w:rPr>
          <w:t>1,3*</w:t>
        </w:r>
      </w:ins>
    </w:p>
    <w:p w14:paraId="4767AD26" w14:textId="77777777" w:rsidR="00D73460" w:rsidRPr="00DF6BDB" w:rsidRDefault="00D73460" w:rsidP="00DF6BDB">
      <w:pPr>
        <w:spacing w:line="240" w:lineRule="auto"/>
        <w:ind w:firstLine="720"/>
        <w:rPr>
          <w:ins w:id="6" w:author="Mohammad Nayeem Hasan" w:date="2024-07-18T15:21:00Z" w16du:dateUtc="2024-07-18T09:21:00Z"/>
          <w:rFonts w:ascii="Times New Roman" w:hAnsi="Times New Roman" w:cs="Times New Roman"/>
          <w:sz w:val="24"/>
          <w:szCs w:val="24"/>
        </w:rPr>
      </w:pPr>
      <w:ins w:id="7" w:author="Mohammad Nayeem Hasan" w:date="2024-07-18T15:21:00Z" w16du:dateUtc="2024-07-18T09:21:00Z">
        <w:r w:rsidRPr="00DF6BDB">
          <w:rPr>
            <w:rFonts w:ascii="Times New Roman" w:hAnsi="Times New Roman" w:cs="Times New Roman"/>
            <w:sz w:val="24"/>
            <w:szCs w:val="24"/>
            <w:vertAlign w:val="superscript"/>
          </w:rPr>
          <w:t xml:space="preserve">1 </w:t>
        </w:r>
        <w:r w:rsidRPr="00DF6BDB">
          <w:rPr>
            <w:rFonts w:ascii="Times New Roman" w:hAnsi="Times New Roman" w:cs="Times New Roman"/>
            <w:sz w:val="24"/>
            <w:szCs w:val="24"/>
          </w:rPr>
          <w:t>Department of Statistics, Shahjalal University of Science &amp; Technology, Sylhet-3114, Bangladesh</w:t>
        </w:r>
      </w:ins>
    </w:p>
    <w:p w14:paraId="6F6A743A" w14:textId="77777777" w:rsidR="00D73460" w:rsidRPr="00DF6BDB" w:rsidRDefault="00D73460" w:rsidP="00DF6BDB">
      <w:pPr>
        <w:spacing w:line="240" w:lineRule="auto"/>
        <w:ind w:firstLine="720"/>
        <w:rPr>
          <w:ins w:id="8" w:author="Mohammad Nayeem Hasan" w:date="2024-07-18T15:21:00Z" w16du:dateUtc="2024-07-18T09:21:00Z"/>
          <w:rFonts w:ascii="Times New Roman" w:hAnsi="Times New Roman" w:cs="Times New Roman"/>
          <w:sz w:val="24"/>
          <w:szCs w:val="24"/>
        </w:rPr>
      </w:pPr>
      <w:ins w:id="9" w:author="Mohammad Nayeem Hasan" w:date="2024-07-18T15:21:00Z" w16du:dateUtc="2024-07-18T09:21:00Z">
        <w:r w:rsidRPr="00DF6BDB">
          <w:rPr>
            <w:rFonts w:ascii="Times New Roman" w:hAnsi="Times New Roman" w:cs="Times New Roman"/>
            <w:sz w:val="24"/>
            <w:szCs w:val="24"/>
            <w:vertAlign w:val="superscript"/>
          </w:rPr>
          <w:t>2</w:t>
        </w:r>
        <w:r w:rsidRPr="00DF6BDB">
          <w:rPr>
            <w:rFonts w:ascii="Times New Roman" w:hAnsi="Times New Roman" w:cs="Times New Roman"/>
            <w:sz w:val="24"/>
            <w:szCs w:val="24"/>
          </w:rPr>
          <w:t xml:space="preserve"> Department of Emergency Medicine, University of Florida College of Medicine, Gainesville, FL, USA. </w:t>
        </w:r>
      </w:ins>
    </w:p>
    <w:p w14:paraId="61F9C4B6" w14:textId="77777777" w:rsidR="00D73460" w:rsidRPr="00DF6BDB" w:rsidRDefault="00D73460" w:rsidP="00DF6BDB">
      <w:pPr>
        <w:spacing w:line="240" w:lineRule="auto"/>
        <w:ind w:firstLine="720"/>
        <w:rPr>
          <w:ins w:id="10" w:author="Mohammad Nayeem Hasan" w:date="2024-07-18T15:21:00Z" w16du:dateUtc="2024-07-18T09:21:00Z"/>
          <w:rFonts w:ascii="Times New Roman" w:hAnsi="Times New Roman" w:cs="Times New Roman"/>
          <w:sz w:val="24"/>
          <w:szCs w:val="24"/>
        </w:rPr>
      </w:pPr>
      <w:ins w:id="11" w:author="Mohammad Nayeem Hasan" w:date="2024-07-18T15:21:00Z" w16du:dateUtc="2024-07-18T09:21:00Z">
        <w:r w:rsidRPr="00DF6BDB">
          <w:rPr>
            <w:rFonts w:ascii="Times New Roman" w:hAnsi="Times New Roman" w:cs="Times New Roman"/>
            <w:sz w:val="24"/>
            <w:szCs w:val="24"/>
            <w:vertAlign w:val="superscript"/>
          </w:rPr>
          <w:t>3</w:t>
        </w:r>
        <w:r w:rsidRPr="00DF6BDB">
          <w:rPr>
            <w:rFonts w:ascii="Times New Roman" w:hAnsi="Times New Roman" w:cs="Times New Roman"/>
            <w:sz w:val="24"/>
            <w:szCs w:val="24"/>
          </w:rPr>
          <w:t xml:space="preserve"> Department of General Educational and Development, Daffodil International University, Dhaka, Bangladesh</w:t>
        </w:r>
      </w:ins>
    </w:p>
    <w:p w14:paraId="45FC6CD5" w14:textId="77777777" w:rsidR="00D73460" w:rsidRPr="00DF6BDB" w:rsidRDefault="00D73460" w:rsidP="00DF6BDB">
      <w:pPr>
        <w:spacing w:line="240" w:lineRule="auto"/>
        <w:ind w:firstLine="720"/>
        <w:jc w:val="both"/>
        <w:rPr>
          <w:ins w:id="12" w:author="Mohammad Nayeem Hasan" w:date="2024-07-18T15:21:00Z" w16du:dateUtc="2024-07-18T09:21:00Z"/>
          <w:rFonts w:ascii="Times New Roman" w:hAnsi="Times New Roman" w:cs="Times New Roman"/>
          <w:sz w:val="24"/>
          <w:szCs w:val="24"/>
        </w:rPr>
      </w:pPr>
      <w:ins w:id="13" w:author="Mohammad Nayeem Hasan" w:date="2024-07-18T15:21:00Z" w16du:dateUtc="2024-07-18T09:21:00Z">
        <w:r w:rsidRPr="00DF6BDB">
          <w:rPr>
            <w:rFonts w:ascii="Times New Roman" w:hAnsi="Times New Roman" w:cs="Times New Roman"/>
            <w:sz w:val="24"/>
            <w:szCs w:val="24"/>
          </w:rPr>
          <w:t>*Corresponding Author: Md Jamal Uddin;</w:t>
        </w:r>
        <w:r w:rsidRPr="00DF6BDB">
          <w:rPr>
            <w:rFonts w:ascii="Times New Roman" w:hAnsi="Times New Roman" w:cs="Times New Roman"/>
            <w:sz w:val="24"/>
            <w:szCs w:val="24"/>
            <w:rPrChange w:id="14" w:author="Mohammad Nayeem Hasan" w:date="2024-07-18T16:12:00Z" w16du:dateUtc="2024-07-18T10:12:00Z">
              <w:rPr/>
            </w:rPrChange>
          </w:rPr>
          <w:t xml:space="preserve"> </w:t>
        </w:r>
        <w:r w:rsidRPr="00DF6BDB">
          <w:rPr>
            <w:rFonts w:ascii="Times New Roman" w:hAnsi="Times New Roman" w:cs="Times New Roman"/>
            <w:sz w:val="24"/>
            <w:szCs w:val="24"/>
            <w:rPrChange w:id="15" w:author="Mohammad Nayeem Hasan" w:date="2024-07-18T16:12:00Z" w16du:dateUtc="2024-07-18T10:12:00Z">
              <w:rPr/>
            </w:rPrChange>
          </w:rPr>
          <w:fldChar w:fldCharType="begin"/>
        </w:r>
        <w:r w:rsidRPr="00DF6BDB">
          <w:rPr>
            <w:rFonts w:ascii="Times New Roman" w:hAnsi="Times New Roman" w:cs="Times New Roman"/>
            <w:sz w:val="24"/>
            <w:szCs w:val="24"/>
            <w:rPrChange w:id="16" w:author="Mohammad Nayeem Hasan" w:date="2024-07-18T16:12:00Z" w16du:dateUtc="2024-07-18T10:12:00Z">
              <w:rPr/>
            </w:rPrChange>
          </w:rPr>
          <w:instrText>HYPERLINK "mailto:jamal-sta@sust.edu"</w:instrText>
        </w:r>
        <w:r w:rsidRPr="00A54B7D">
          <w:rPr>
            <w:rFonts w:ascii="Times New Roman" w:hAnsi="Times New Roman" w:cs="Times New Roman"/>
            <w:sz w:val="24"/>
            <w:szCs w:val="24"/>
          </w:rPr>
        </w:r>
        <w:r w:rsidRPr="00DF6BDB">
          <w:rPr>
            <w:rFonts w:ascii="Times New Roman" w:hAnsi="Times New Roman" w:cs="Times New Roman"/>
            <w:sz w:val="24"/>
            <w:szCs w:val="24"/>
            <w:rPrChange w:id="17" w:author="Mohammad Nayeem Hasan" w:date="2024-07-18T16:12:00Z" w16du:dateUtc="2024-07-18T10:12:00Z">
              <w:rPr>
                <w:rStyle w:val="Hyperlink"/>
                <w:rFonts w:ascii="Times New Roman" w:hAnsi="Times New Roman" w:cs="Times New Roman"/>
                <w:sz w:val="24"/>
                <w:szCs w:val="24"/>
              </w:rPr>
            </w:rPrChange>
          </w:rPr>
          <w:fldChar w:fldCharType="separate"/>
        </w:r>
        <w:r w:rsidRPr="00DF6BDB">
          <w:rPr>
            <w:rStyle w:val="Hyperlink"/>
            <w:rFonts w:ascii="Times New Roman" w:hAnsi="Times New Roman" w:cs="Times New Roman"/>
            <w:sz w:val="24"/>
            <w:szCs w:val="24"/>
          </w:rPr>
          <w:t>jamal-sta@sust.edu</w:t>
        </w:r>
        <w:r w:rsidRPr="00DF6BDB">
          <w:rPr>
            <w:rStyle w:val="Hyperlink"/>
            <w:rFonts w:ascii="Times New Roman" w:hAnsi="Times New Roman" w:cs="Times New Roman"/>
            <w:sz w:val="24"/>
            <w:szCs w:val="24"/>
          </w:rPr>
          <w:fldChar w:fldCharType="end"/>
        </w:r>
        <w:r w:rsidRPr="00DF6BDB">
          <w:rPr>
            <w:rFonts w:ascii="Times New Roman" w:hAnsi="Times New Roman" w:cs="Times New Roman"/>
            <w:sz w:val="24"/>
            <w:szCs w:val="24"/>
          </w:rPr>
          <w:t>; Department of Statistics, Shahjalal University of Science and Technology, Sylhet 3114, Bangladesh.</w:t>
        </w:r>
      </w:ins>
    </w:p>
    <w:p w14:paraId="7FE804BC" w14:textId="77777777" w:rsidR="00D73460" w:rsidRPr="00DF6BDB" w:rsidRDefault="00D73460" w:rsidP="00DF6BDB">
      <w:pPr>
        <w:spacing w:line="240" w:lineRule="auto"/>
        <w:rPr>
          <w:ins w:id="18" w:author="Mohammad Nayeem Hasan" w:date="2024-07-18T15:21:00Z" w16du:dateUtc="2024-07-18T09:21:00Z"/>
          <w:rFonts w:ascii="Times New Roman" w:hAnsi="Times New Roman" w:cs="Times New Roman"/>
          <w:b/>
          <w:bCs/>
          <w:sz w:val="24"/>
          <w:szCs w:val="24"/>
        </w:rPr>
      </w:pPr>
    </w:p>
    <w:p w14:paraId="030AACF1" w14:textId="77777777" w:rsidR="00D73460" w:rsidRPr="00DF6BDB" w:rsidRDefault="00D73460" w:rsidP="00DF6BDB">
      <w:pPr>
        <w:spacing w:line="240" w:lineRule="auto"/>
        <w:rPr>
          <w:ins w:id="19" w:author="Mohammad Nayeem Hasan" w:date="2024-07-18T15:21:00Z" w16du:dateUtc="2024-07-18T09:21:00Z"/>
          <w:rFonts w:ascii="Times New Roman" w:hAnsi="Times New Roman" w:cs="Times New Roman"/>
          <w:b/>
          <w:bCs/>
          <w:sz w:val="24"/>
          <w:szCs w:val="24"/>
        </w:rPr>
      </w:pPr>
    </w:p>
    <w:p w14:paraId="4B994AC7" w14:textId="77777777" w:rsidR="00D73460" w:rsidRPr="00DF6BDB" w:rsidRDefault="00D73460" w:rsidP="00DF6BDB">
      <w:pPr>
        <w:spacing w:line="240" w:lineRule="auto"/>
        <w:rPr>
          <w:ins w:id="20" w:author="Mohammad Nayeem Hasan" w:date="2024-07-18T15:21:00Z" w16du:dateUtc="2024-07-18T09:21:00Z"/>
          <w:rFonts w:ascii="Times New Roman" w:hAnsi="Times New Roman" w:cs="Times New Roman"/>
          <w:sz w:val="24"/>
          <w:szCs w:val="24"/>
        </w:rPr>
      </w:pPr>
    </w:p>
    <w:p w14:paraId="52D69B19" w14:textId="77777777" w:rsidR="00D73460" w:rsidRPr="00DF6BDB" w:rsidRDefault="00D73460" w:rsidP="00DF6BDB">
      <w:pPr>
        <w:spacing w:line="240" w:lineRule="auto"/>
        <w:rPr>
          <w:ins w:id="21" w:author="Mohammad Nayeem Hasan" w:date="2024-07-18T15:21:00Z" w16du:dateUtc="2024-07-18T09:21:00Z"/>
          <w:rFonts w:ascii="Times New Roman" w:hAnsi="Times New Roman" w:cs="Times New Roman"/>
          <w:sz w:val="24"/>
          <w:szCs w:val="24"/>
        </w:rPr>
      </w:pPr>
    </w:p>
    <w:p w14:paraId="0E08E0A8" w14:textId="77777777" w:rsidR="00D73460" w:rsidRPr="00DF6BDB" w:rsidRDefault="00D73460" w:rsidP="00DF6BDB">
      <w:pPr>
        <w:spacing w:line="240" w:lineRule="auto"/>
        <w:rPr>
          <w:ins w:id="22" w:author="Mohammad Nayeem Hasan" w:date="2024-07-18T15:21:00Z" w16du:dateUtc="2024-07-18T09:21:00Z"/>
          <w:rFonts w:ascii="Times New Roman" w:hAnsi="Times New Roman" w:cs="Times New Roman"/>
          <w:b/>
          <w:bCs/>
          <w:sz w:val="24"/>
          <w:szCs w:val="24"/>
        </w:rPr>
      </w:pPr>
    </w:p>
    <w:p w14:paraId="059F46F4" w14:textId="77777777" w:rsidR="00D73460" w:rsidRPr="00DF6BDB" w:rsidRDefault="00D73460">
      <w:pPr>
        <w:spacing w:line="240" w:lineRule="auto"/>
        <w:rPr>
          <w:ins w:id="23" w:author="Mohammad Nayeem Hasan" w:date="2024-07-18T15:21:00Z" w16du:dateUtc="2024-07-18T09:21:00Z"/>
          <w:rFonts w:ascii="Times New Roman" w:hAnsi="Times New Roman" w:cs="Times New Roman"/>
          <w:b/>
          <w:bCs/>
          <w:sz w:val="24"/>
          <w:szCs w:val="24"/>
        </w:rPr>
        <w:pPrChange w:id="24" w:author="Mohammad Nayeem Hasan" w:date="2024-07-18T16:13:00Z" w16du:dateUtc="2024-07-18T10:13:00Z">
          <w:pPr>
            <w:spacing w:after="160" w:line="259" w:lineRule="auto"/>
          </w:pPr>
        </w:pPrChange>
      </w:pPr>
      <w:ins w:id="25" w:author="Mohammad Nayeem Hasan" w:date="2024-07-18T15:21:00Z" w16du:dateUtc="2024-07-18T09:21:00Z">
        <w:r w:rsidRPr="00DF6BDB">
          <w:rPr>
            <w:rFonts w:ascii="Times New Roman" w:hAnsi="Times New Roman" w:cs="Times New Roman"/>
            <w:b/>
            <w:bCs/>
            <w:sz w:val="24"/>
            <w:szCs w:val="24"/>
          </w:rPr>
          <w:br w:type="page"/>
        </w:r>
      </w:ins>
    </w:p>
    <w:p w14:paraId="4A71C1C7" w14:textId="77777777" w:rsidR="00D73460" w:rsidRPr="00DF6BDB" w:rsidRDefault="00D73460" w:rsidP="00DF6BDB">
      <w:pPr>
        <w:spacing w:line="240" w:lineRule="auto"/>
        <w:rPr>
          <w:ins w:id="26" w:author="Mohammad Nayeem Hasan" w:date="2024-07-18T15:21:00Z" w16du:dateUtc="2024-07-18T09:21:00Z"/>
          <w:rFonts w:ascii="Times New Roman" w:hAnsi="Times New Roman" w:cs="Times New Roman"/>
          <w:b/>
          <w:bCs/>
          <w:sz w:val="24"/>
          <w:szCs w:val="24"/>
        </w:rPr>
      </w:pPr>
    </w:p>
    <w:p w14:paraId="0923BF8B" w14:textId="77777777" w:rsidR="00D73460" w:rsidRPr="00DF6BDB" w:rsidRDefault="00D73460" w:rsidP="00DF6BDB">
      <w:pPr>
        <w:spacing w:line="240" w:lineRule="auto"/>
        <w:rPr>
          <w:ins w:id="27" w:author="Mohammad Nayeem Hasan" w:date="2024-07-18T15:21:00Z" w16du:dateUtc="2024-07-18T09:21:00Z"/>
          <w:rFonts w:ascii="Times New Roman" w:hAnsi="Times New Roman" w:cs="Times New Roman"/>
          <w:b/>
          <w:bCs/>
          <w:sz w:val="24"/>
          <w:szCs w:val="24"/>
        </w:rPr>
      </w:pPr>
      <w:ins w:id="28" w:author="Mohammad Nayeem Hasan" w:date="2024-07-18T15:21:00Z" w16du:dateUtc="2024-07-18T09:21:00Z">
        <w:r w:rsidRPr="00DF6BDB">
          <w:rPr>
            <w:rFonts w:ascii="Times New Roman" w:hAnsi="Times New Roman" w:cs="Times New Roman"/>
            <w:b/>
            <w:bCs/>
            <w:sz w:val="24"/>
            <w:szCs w:val="24"/>
          </w:rPr>
          <w:t>Abstract:</w:t>
        </w:r>
      </w:ins>
    </w:p>
    <w:p w14:paraId="3B77FF94" w14:textId="77777777" w:rsidR="00D73460" w:rsidRPr="00DF6BDB" w:rsidRDefault="00D73460" w:rsidP="00DF6BDB">
      <w:pPr>
        <w:spacing w:line="240" w:lineRule="auto"/>
        <w:jc w:val="both"/>
        <w:rPr>
          <w:ins w:id="29" w:author="Mohammad Nayeem Hasan" w:date="2024-07-18T15:21:00Z" w16du:dateUtc="2024-07-18T09:21:00Z"/>
          <w:rFonts w:ascii="Times New Roman" w:hAnsi="Times New Roman" w:cs="Times New Roman"/>
          <w:sz w:val="24"/>
          <w:szCs w:val="24"/>
        </w:rPr>
      </w:pPr>
      <w:ins w:id="30" w:author="Mohammad Nayeem Hasan" w:date="2024-07-18T15:21:00Z" w16du:dateUtc="2024-07-18T09:21:00Z">
        <w:r w:rsidRPr="00DF6BDB">
          <w:rPr>
            <w:rFonts w:ascii="Times New Roman" w:hAnsi="Times New Roman" w:cs="Times New Roman"/>
            <w:sz w:val="24"/>
            <w:szCs w:val="24"/>
          </w:rPr>
          <w:t xml:space="preserve">Escherichia coli (E. coli) is one of the most prevalent pathogens that causes moderate-to-severe diarrhea. E. coli differs along an urban-rural gradient, thus it's crucial to quantify the disparities in order to provide evidence that can guide policy makers. In this study, we intended to comprehend urban-rural </w:t>
        </w:r>
        <w:r w:rsidRPr="00DF6BDB" w:rsidDel="007A7014">
          <w:rPr>
            <w:rFonts w:ascii="Times New Roman" w:hAnsi="Times New Roman" w:cs="Times New Roman"/>
            <w:sz w:val="24"/>
            <w:szCs w:val="24"/>
          </w:rPr>
          <w:t>residence-</w:t>
        </w:r>
        <w:r w:rsidRPr="00DF6BDB">
          <w:rPr>
            <w:rFonts w:ascii="Times New Roman" w:hAnsi="Times New Roman" w:cs="Times New Roman"/>
            <w:sz w:val="24"/>
            <w:szCs w:val="24"/>
          </w:rPr>
          <w:t>related disparities in the risk factors for diarrhea in children under the age of five, as well as E. coli contamination in household drinking water.</w:t>
        </w:r>
      </w:ins>
    </w:p>
    <w:p w14:paraId="0594A091" w14:textId="77777777" w:rsidR="00D73460" w:rsidRPr="00DF6BDB" w:rsidRDefault="00D73460" w:rsidP="00DF6BDB">
      <w:pPr>
        <w:spacing w:line="240" w:lineRule="auto"/>
        <w:jc w:val="both"/>
        <w:rPr>
          <w:ins w:id="31" w:author="Mohammad Nayeem Hasan" w:date="2024-07-18T15:21:00Z" w16du:dateUtc="2024-07-18T09:21:00Z"/>
          <w:rFonts w:ascii="Times New Roman" w:hAnsi="Times New Roman" w:cs="Times New Roman"/>
          <w:sz w:val="24"/>
          <w:szCs w:val="24"/>
        </w:rPr>
      </w:pPr>
      <w:ins w:id="32" w:author="Mohammad Nayeem Hasan" w:date="2024-07-18T15:21:00Z" w16du:dateUtc="2024-07-18T09:21:00Z">
        <w:r w:rsidRPr="00DF6BDB">
          <w:rPr>
            <w:rFonts w:ascii="Times New Roman" w:hAnsi="Times New Roman" w:cs="Times New Roman"/>
            <w:sz w:val="24"/>
            <w:szCs w:val="24"/>
          </w:rPr>
          <w:t xml:space="preserve">In this study, data from the </w:t>
        </w:r>
        <w:r w:rsidRPr="00DF6BDB" w:rsidDel="007A7014">
          <w:rPr>
            <w:rFonts w:ascii="Times New Roman" w:hAnsi="Times New Roman" w:cs="Times New Roman"/>
            <w:sz w:val="24"/>
            <w:szCs w:val="24"/>
          </w:rPr>
          <w:t xml:space="preserve">2012 and </w:t>
        </w:r>
        <w:r w:rsidRPr="00DF6BDB">
          <w:rPr>
            <w:rFonts w:ascii="Times New Roman" w:hAnsi="Times New Roman" w:cs="Times New Roman"/>
            <w:sz w:val="24"/>
            <w:szCs w:val="24"/>
          </w:rPr>
          <w:t xml:space="preserve">2019 waves of the Multiple Indicator Cluster Survey (MICS) were used. Colonies of E. coli </w:t>
        </w:r>
        <w:r w:rsidRPr="00DF6BDB" w:rsidDel="007A7014">
          <w:rPr>
            <w:rFonts w:ascii="Times New Roman" w:hAnsi="Times New Roman" w:cs="Times New Roman"/>
            <w:sz w:val="24"/>
            <w:szCs w:val="24"/>
          </w:rPr>
          <w:t>were</w:t>
        </w:r>
        <w:r w:rsidRPr="00DF6BDB">
          <w:rPr>
            <w:rFonts w:ascii="Times New Roman" w:hAnsi="Times New Roman" w:cs="Times New Roman"/>
            <w:sz w:val="24"/>
            <w:szCs w:val="24"/>
          </w:rPr>
          <w:t xml:space="preserve">was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considering complex survey design. </w:t>
        </w:r>
      </w:ins>
    </w:p>
    <w:p w14:paraId="31E09F50" w14:textId="77777777" w:rsidR="00D73460" w:rsidRPr="00DF6BDB" w:rsidRDefault="00D73460" w:rsidP="00DF6BDB">
      <w:pPr>
        <w:spacing w:line="240" w:lineRule="auto"/>
        <w:jc w:val="both"/>
        <w:rPr>
          <w:ins w:id="33" w:author="Mohammad Nayeem Hasan" w:date="2024-07-18T15:21:00Z" w16du:dateUtc="2024-07-18T09:21:00Z"/>
          <w:rFonts w:ascii="Times New Roman" w:hAnsi="Times New Roman" w:cs="Times New Roman"/>
          <w:sz w:val="24"/>
          <w:szCs w:val="24"/>
        </w:rPr>
      </w:pPr>
      <w:ins w:id="34" w:author="Mohammad Nayeem Hasan" w:date="2024-07-18T15:21:00Z" w16du:dateUtc="2024-07-18T09:21:00Z">
        <w:r w:rsidRPr="00DF6BDB">
          <w:rPr>
            <w:rFonts w:ascii="Times New Roman" w:hAnsi="Times New Roman" w:cs="Times New Roman"/>
            <w:sz w:val="24"/>
            <w:szCs w:val="24"/>
          </w:rPr>
          <w:t>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was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t>
        </w:r>
      </w:ins>
    </w:p>
    <w:p w14:paraId="114C823A" w14:textId="77777777" w:rsidR="00D73460" w:rsidRPr="00DF6BDB" w:rsidRDefault="00D73460" w:rsidP="00DF6BDB">
      <w:pPr>
        <w:spacing w:line="240" w:lineRule="auto"/>
        <w:rPr>
          <w:ins w:id="35" w:author="Mohammad Nayeem Hasan" w:date="2024-07-18T15:21:00Z" w16du:dateUtc="2024-07-18T09:21:00Z"/>
          <w:rFonts w:ascii="Times New Roman" w:hAnsi="Times New Roman" w:cs="Times New Roman"/>
          <w:sz w:val="24"/>
          <w:szCs w:val="24"/>
        </w:rPr>
      </w:pPr>
      <w:ins w:id="36" w:author="Mohammad Nayeem Hasan" w:date="2024-07-18T15:21:00Z" w16du:dateUtc="2024-07-18T09:21:00Z">
        <w:r w:rsidRPr="00DF6BDB">
          <w:rPr>
            <w:rFonts w:ascii="Times New Roman" w:hAnsi="Times New Roman" w:cs="Times New Roman"/>
            <w:b/>
            <w:bCs/>
            <w:sz w:val="24"/>
            <w:szCs w:val="24"/>
          </w:rPr>
          <w:t>Key Words:</w:t>
        </w:r>
        <w:r w:rsidRPr="00DF6BDB">
          <w:rPr>
            <w:rFonts w:ascii="Times New Roman" w:hAnsi="Times New Roman" w:cs="Times New Roman"/>
            <w:sz w:val="24"/>
            <w:szCs w:val="24"/>
          </w:rPr>
          <w:t xml:space="preserve"> Escherichia coli, Drinking water, Childhood disease, Diarrhea, Under-5 children</w:t>
        </w:r>
      </w:ins>
    </w:p>
    <w:p w14:paraId="3F2CAD75" w14:textId="77777777" w:rsidR="00D73460" w:rsidRPr="00DF6BDB" w:rsidRDefault="00D73460" w:rsidP="00DF6BDB">
      <w:pPr>
        <w:pStyle w:val="ListParagraph"/>
        <w:numPr>
          <w:ilvl w:val="0"/>
          <w:numId w:val="1"/>
        </w:numPr>
        <w:spacing w:line="240" w:lineRule="auto"/>
        <w:jc w:val="both"/>
        <w:rPr>
          <w:ins w:id="37" w:author="Mohammad Nayeem Hasan" w:date="2024-07-18T15:21:00Z" w16du:dateUtc="2024-07-18T09:21:00Z"/>
          <w:rFonts w:ascii="Times New Roman" w:hAnsi="Times New Roman" w:cs="Times New Roman"/>
          <w:sz w:val="24"/>
          <w:szCs w:val="24"/>
        </w:rPr>
      </w:pPr>
      <w:ins w:id="38" w:author="Mohammad Nayeem Hasan" w:date="2024-07-18T15:21:00Z" w16du:dateUtc="2024-07-18T09:21:00Z">
        <w:r w:rsidRPr="00DF6BDB">
          <w:rPr>
            <w:rFonts w:ascii="Times New Roman" w:hAnsi="Times New Roman" w:cs="Times New Roman"/>
            <w:sz w:val="24"/>
            <w:szCs w:val="24"/>
          </w:rPr>
          <w:br w:type="page"/>
        </w:r>
        <w:r w:rsidRPr="00DF6BDB">
          <w:rPr>
            <w:rFonts w:ascii="Times New Roman" w:hAnsi="Times New Roman" w:cs="Times New Roman"/>
            <w:bCs/>
            <w:sz w:val="24"/>
            <w:szCs w:val="24"/>
          </w:rPr>
          <w:lastRenderedPageBreak/>
          <w:t>Introduction</w:t>
        </w:r>
      </w:ins>
    </w:p>
    <w:p w14:paraId="300738CC" w14:textId="4A9CC7AF" w:rsidR="00D73460" w:rsidRPr="00DF6BDB" w:rsidRDefault="00D73460" w:rsidP="00DF6BDB">
      <w:pPr>
        <w:spacing w:line="240" w:lineRule="auto"/>
        <w:jc w:val="both"/>
        <w:rPr>
          <w:ins w:id="39" w:author="Mohammad Nayeem Hasan" w:date="2024-07-18T15:21:00Z" w16du:dateUtc="2024-07-18T09:21:00Z"/>
          <w:rFonts w:ascii="Times New Roman" w:hAnsi="Times New Roman" w:cs="Times New Roman"/>
          <w:sz w:val="24"/>
          <w:szCs w:val="24"/>
        </w:rPr>
      </w:pPr>
      <w:ins w:id="40" w:author="Mohammad Nayeem Hasan" w:date="2024-07-18T15:21:00Z" w16du:dateUtc="2024-07-18T09:21:00Z">
        <w:r w:rsidRPr="00DF6BDB">
          <w:rPr>
            <w:rFonts w:ascii="Times New Roman" w:hAnsi="Times New Roman" w:cs="Times New Roman"/>
            <w:sz w:val="24"/>
            <w:szCs w:val="24"/>
          </w:rPr>
          <w:t xml:space="preserve">Diarrhea is caused by variety of bacterial, viral, and parasite organisms, the majority of which are spread by contaminated water </w:t>
        </w:r>
      </w:ins>
      <w:customXmlInsRangeStart w:id="41" w:author="Mohammad Nayeem Hasan" w:date="2024-07-18T15:21:00Z"/>
      <w:sdt>
        <w:sdtPr>
          <w:rPr>
            <w:rFonts w:ascii="Times New Roman" w:hAnsi="Times New Roman" w:cs="Times New Roman"/>
            <w:color w:val="000000"/>
            <w:sz w:val="24"/>
            <w:szCs w:val="24"/>
          </w:rPr>
          <w:tag w:val="MENDELEY_CITATION_v3_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"/>
          <w:id w:val="1283456783"/>
          <w:placeholder>
            <w:docPart w:val="1B43FFC5F16A4AA287F33B9811CDB557"/>
          </w:placeholder>
        </w:sdtPr>
        <w:sdtContent>
          <w:customXmlInsRangeEnd w:id="41"/>
          <w:ins w:id="42" w:author="Mohammad Nayeem Hasan" w:date="2024-07-18T15:42:00Z" w16du:dateUtc="2024-07-18T09:42:00Z">
            <w:r w:rsidR="001F343E" w:rsidRPr="00DF6BDB">
              <w:rPr>
                <w:rFonts w:ascii="Times New Roman" w:hAnsi="Times New Roman" w:cs="Times New Roman"/>
                <w:color w:val="000000"/>
                <w:sz w:val="24"/>
                <w:szCs w:val="24"/>
                <w:rPrChange w:id="43" w:author="Mohammad Nayeem Hasan" w:date="2024-07-18T16:12:00Z" w16du:dateUtc="2024-07-18T10:12:00Z">
                  <w:rPr>
                    <w:color w:val="000000"/>
                  </w:rPr>
                </w:rPrChange>
              </w:rPr>
              <w:t>(1)</w:t>
            </w:r>
          </w:ins>
          <w:customXmlInsRangeStart w:id="44" w:author="Mohammad Nayeem Hasan" w:date="2024-07-18T15:21:00Z"/>
        </w:sdtContent>
      </w:sdt>
      <w:customXmlInsRangeEnd w:id="44"/>
      <w:ins w:id="45" w:author="Mohammad Nayeem Hasan" w:date="2024-07-18T15:21:00Z" w16du:dateUtc="2024-07-18T09:21:00Z">
        <w:r w:rsidRPr="00DF6BDB">
          <w:rPr>
            <w:rFonts w:ascii="Times New Roman" w:hAnsi="Times New Roman" w:cs="Times New Roman"/>
            <w:sz w:val="24"/>
            <w:szCs w:val="24"/>
          </w:rPr>
          <w:t xml:space="preserve">. Having at least three loose, liquid, or watery bowel motions each day is the condition of diarrhea. Due to fluid loss, it frequently lasts for a few days and can lead to dehydration. Diarrhea may be acute, persistent, or chronic. It is one of the leading causes of pediatric sickness and mortality </w:t>
        </w:r>
      </w:ins>
      <w:customXmlInsRangeStart w:id="46" w:author="Mohammad Nayeem Hasan" w:date="2024-07-18T15:21:00Z"/>
      <w:sdt>
        <w:sdtPr>
          <w:rPr>
            <w:rFonts w:ascii="Times New Roman" w:hAnsi="Times New Roman" w:cs="Times New Roman"/>
            <w:color w:val="000000"/>
            <w:sz w:val="24"/>
            <w:szCs w:val="24"/>
          </w:rPr>
          <w:tag w:val="MENDELEY_CITATION_v3_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"/>
          <w:id w:val="-1958401491"/>
          <w:placeholder>
            <w:docPart w:val="1B43FFC5F16A4AA287F33B9811CDB557"/>
          </w:placeholder>
        </w:sdtPr>
        <w:sdtContent>
          <w:customXmlInsRangeEnd w:id="46"/>
          <w:ins w:id="47" w:author="Mohammad Nayeem Hasan" w:date="2024-07-18T15:42:00Z" w16du:dateUtc="2024-07-18T09:42:00Z">
            <w:r w:rsidR="001F343E" w:rsidRPr="00DF6BDB">
              <w:rPr>
                <w:rFonts w:ascii="Times New Roman" w:hAnsi="Times New Roman" w:cs="Times New Roman"/>
                <w:color w:val="000000"/>
                <w:sz w:val="24"/>
                <w:szCs w:val="24"/>
                <w:rPrChange w:id="48" w:author="Mohammad Nayeem Hasan" w:date="2024-07-18T16:12:00Z" w16du:dateUtc="2024-07-18T10:12:00Z">
                  <w:rPr>
                    <w:color w:val="000000"/>
                  </w:rPr>
                </w:rPrChange>
              </w:rPr>
              <w:t>(2)</w:t>
            </w:r>
          </w:ins>
          <w:customXmlInsRangeStart w:id="49" w:author="Mohammad Nayeem Hasan" w:date="2024-07-18T15:21:00Z"/>
        </w:sdtContent>
      </w:sdt>
      <w:customXmlInsRangeEnd w:id="49"/>
      <w:ins w:id="50" w:author="Mohammad Nayeem Hasan" w:date="2024-07-18T15:21:00Z" w16du:dateUtc="2024-07-18T09:21:00Z">
        <w:r w:rsidRPr="00DF6BDB">
          <w:rPr>
            <w:rFonts w:ascii="Times New Roman" w:hAnsi="Times New Roman" w:cs="Times New Roman"/>
            <w:sz w:val="24"/>
            <w:szCs w:val="24"/>
          </w:rPr>
          <w:t xml:space="preserve">. Every year, there are around 1.7 billion cases of childhood diarrhea worldwide </w:t>
        </w:r>
      </w:ins>
      <w:customXmlInsRangeStart w:id="51" w:author="Mohammad Nayeem Hasan" w:date="2024-07-18T15:21:00Z"/>
      <w:sdt>
        <w:sdtPr>
          <w:rPr>
            <w:rFonts w:ascii="Times New Roman" w:hAnsi="Times New Roman" w:cs="Times New Roman"/>
            <w:color w:val="000000"/>
            <w:sz w:val="24"/>
            <w:szCs w:val="24"/>
          </w:rPr>
          <w:tag w:val="MENDELEY_CITATION_v3_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"/>
          <w:id w:val="77184283"/>
          <w:placeholder>
            <w:docPart w:val="1B43FFC5F16A4AA287F33B9811CDB557"/>
          </w:placeholder>
        </w:sdtPr>
        <w:sdtContent>
          <w:customXmlInsRangeEnd w:id="51"/>
          <w:ins w:id="52" w:author="Mohammad Nayeem Hasan" w:date="2024-07-18T15:42:00Z" w16du:dateUtc="2024-07-18T09:42:00Z">
            <w:r w:rsidR="001F343E" w:rsidRPr="00DF6BDB">
              <w:rPr>
                <w:rFonts w:ascii="Times New Roman" w:hAnsi="Times New Roman" w:cs="Times New Roman"/>
                <w:color w:val="000000"/>
                <w:sz w:val="24"/>
                <w:szCs w:val="24"/>
                <w:rPrChange w:id="53" w:author="Mohammad Nayeem Hasan" w:date="2024-07-18T16:12:00Z" w16du:dateUtc="2024-07-18T10:12:00Z">
                  <w:rPr>
                    <w:color w:val="000000"/>
                  </w:rPr>
                </w:rPrChange>
              </w:rPr>
              <w:t>(3)</w:t>
            </w:r>
          </w:ins>
          <w:customXmlInsRangeStart w:id="54" w:author="Mohammad Nayeem Hasan" w:date="2024-07-18T15:21:00Z"/>
        </w:sdtContent>
      </w:sdt>
      <w:customXmlInsRangeEnd w:id="54"/>
      <w:ins w:id="55" w:author="Mohammad Nayeem Hasan" w:date="2024-07-18T15:21:00Z" w16du:dateUtc="2024-07-18T09:21:00Z">
        <w:r w:rsidRPr="00DF6BDB">
          <w:rPr>
            <w:rFonts w:ascii="Times New Roman" w:hAnsi="Times New Roman" w:cs="Times New Roman"/>
            <w:sz w:val="24"/>
            <w:szCs w:val="24"/>
          </w:rPr>
          <w: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t>
        </w:r>
      </w:ins>
      <w:customXmlInsRangeStart w:id="56" w:author="Mohammad Nayeem Hasan" w:date="2024-07-18T15:21:00Z"/>
      <w:sdt>
        <w:sdtPr>
          <w:rPr>
            <w:rFonts w:ascii="Times New Roman" w:hAnsi="Times New Roman" w:cs="Times New Roman"/>
            <w:color w:val="000000"/>
            <w:sz w:val="24"/>
            <w:szCs w:val="24"/>
          </w:rPr>
          <w:tag w:val="MENDELEY_CITATION_v3_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"/>
          <w:id w:val="-317879775"/>
          <w:placeholder>
            <w:docPart w:val="1B43FFC5F16A4AA287F33B9811CDB557"/>
          </w:placeholder>
        </w:sdtPr>
        <w:sdtContent>
          <w:customXmlInsRangeEnd w:id="56"/>
          <w:ins w:id="57" w:author="Mohammad Nayeem Hasan" w:date="2024-07-18T15:42:00Z" w16du:dateUtc="2024-07-18T09:42:00Z">
            <w:r w:rsidR="001F343E" w:rsidRPr="00DF6BDB">
              <w:rPr>
                <w:rFonts w:ascii="Times New Roman" w:hAnsi="Times New Roman" w:cs="Times New Roman"/>
                <w:color w:val="000000"/>
                <w:sz w:val="24"/>
                <w:szCs w:val="24"/>
                <w:rPrChange w:id="58" w:author="Mohammad Nayeem Hasan" w:date="2024-07-18T16:12:00Z" w16du:dateUtc="2024-07-18T10:12:00Z">
                  <w:rPr>
                    <w:color w:val="000000"/>
                  </w:rPr>
                </w:rPrChange>
              </w:rPr>
              <w:t>(4)</w:t>
            </w:r>
          </w:ins>
          <w:customXmlInsRangeStart w:id="59" w:author="Mohammad Nayeem Hasan" w:date="2024-07-18T15:21:00Z"/>
        </w:sdtContent>
      </w:sdt>
      <w:customXmlInsRangeEnd w:id="59"/>
      <w:ins w:id="60" w:author="Mohammad Nayeem Hasan" w:date="2024-07-18T15:21:00Z" w16du:dateUtc="2024-07-18T09:21:00Z">
        <w:r w:rsidRPr="00DF6BDB">
          <w:rPr>
            <w:rFonts w:ascii="Times New Roman" w:hAnsi="Times New Roman" w:cs="Times New Roman"/>
            <w:sz w:val="24"/>
            <w:szCs w:val="24"/>
          </w:rPr>
          <w:t xml:space="preserve">. Diarrhea is the second most common cause of death in children under five </w:t>
        </w:r>
      </w:ins>
      <w:customXmlInsRangeStart w:id="61" w:author="Mohammad Nayeem Hasan" w:date="2024-07-18T15:21:00Z"/>
      <w:sdt>
        <w:sdtPr>
          <w:rPr>
            <w:rFonts w:ascii="Times New Roman" w:hAnsi="Times New Roman" w:cs="Times New Roman"/>
            <w:color w:val="000000"/>
            <w:sz w:val="24"/>
            <w:szCs w:val="24"/>
          </w:rPr>
          <w:tag w:val="MENDELEY_CITATION_v3_eyJjaXRhdGlvbklEIjoiTUVOREVMRVlfQ0lUQVRJT05fMzhmNGMwYWMtZGNiZi00MzA3LWI3M2YtNzI2ZTNjOTU3OTR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
          <w:id w:val="2075616963"/>
          <w:placeholder>
            <w:docPart w:val="1B43FFC5F16A4AA287F33B9811CDB557"/>
          </w:placeholder>
        </w:sdtPr>
        <w:sdtContent>
          <w:customXmlInsRangeEnd w:id="61"/>
          <w:ins w:id="62" w:author="Mohammad Nayeem Hasan" w:date="2024-07-18T15:42:00Z" w16du:dateUtc="2024-07-18T09:42:00Z">
            <w:r w:rsidR="001F343E" w:rsidRPr="00DF6BDB">
              <w:rPr>
                <w:rFonts w:ascii="Times New Roman" w:hAnsi="Times New Roman" w:cs="Times New Roman"/>
                <w:color w:val="000000"/>
                <w:sz w:val="24"/>
                <w:szCs w:val="24"/>
                <w:rPrChange w:id="63" w:author="Mohammad Nayeem Hasan" w:date="2024-07-18T16:12:00Z" w16du:dateUtc="2024-07-18T10:12:00Z">
                  <w:rPr>
                    <w:color w:val="000000"/>
                  </w:rPr>
                </w:rPrChange>
              </w:rPr>
              <w:t>(5)</w:t>
            </w:r>
          </w:ins>
          <w:customXmlInsRangeStart w:id="64" w:author="Mohammad Nayeem Hasan" w:date="2024-07-18T15:21:00Z"/>
        </w:sdtContent>
      </w:sdt>
      <w:customXmlInsRangeEnd w:id="64"/>
      <w:ins w:id="65" w:author="Mohammad Nayeem Hasan" w:date="2024-07-18T15:21:00Z" w16du:dateUtc="2024-07-18T09:21:00Z">
        <w:r w:rsidRPr="00DF6BDB">
          <w:rPr>
            <w:rFonts w:ascii="Times New Roman" w:hAnsi="Times New Roman" w:cs="Times New Roman"/>
            <w:sz w:val="24"/>
            <w:szCs w:val="24"/>
          </w:rPr>
          <w:t xml:space="preserve">. It is, however, both treatable and preventable by using clean water, maintain proper sanitation, and practice good hygiene </w:t>
        </w:r>
      </w:ins>
      <w:customXmlInsRangeStart w:id="66" w:author="Mohammad Nayeem Hasan" w:date="2024-07-18T15:21:00Z"/>
      <w:sdt>
        <w:sdtPr>
          <w:rPr>
            <w:rFonts w:ascii="Times New Roman" w:hAnsi="Times New Roman" w:cs="Times New Roman"/>
            <w:color w:val="000000"/>
            <w:sz w:val="24"/>
            <w:szCs w:val="24"/>
          </w:rPr>
          <w:tag w:val="MENDELEY_CITATION_v3_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"/>
          <w:id w:val="-1772077745"/>
          <w:placeholder>
            <w:docPart w:val="1B43FFC5F16A4AA287F33B9811CDB557"/>
          </w:placeholder>
        </w:sdtPr>
        <w:sdtContent>
          <w:customXmlInsRangeEnd w:id="66"/>
          <w:ins w:id="67" w:author="Mohammad Nayeem Hasan" w:date="2024-07-18T15:42:00Z" w16du:dateUtc="2024-07-18T09:42:00Z">
            <w:r w:rsidR="001F343E" w:rsidRPr="00DF6BDB">
              <w:rPr>
                <w:rFonts w:ascii="Times New Roman" w:eastAsia="Times New Roman" w:hAnsi="Times New Roman" w:cs="Times New Roman"/>
                <w:color w:val="000000"/>
                <w:sz w:val="24"/>
                <w:szCs w:val="24"/>
                <w:rPrChange w:id="68" w:author="Mohammad Nayeem Hasan" w:date="2024-07-18T16:12:00Z" w16du:dateUtc="2024-07-18T10:12:00Z">
                  <w:rPr>
                    <w:rFonts w:eastAsia="Times New Roman"/>
                    <w:color w:val="000000"/>
                  </w:rPr>
                </w:rPrChange>
              </w:rPr>
              <w:t>(6)</w:t>
            </w:r>
          </w:ins>
          <w:customXmlInsRangeStart w:id="69" w:author="Mohammad Nayeem Hasan" w:date="2024-07-18T15:21:00Z"/>
        </w:sdtContent>
      </w:sdt>
      <w:customXmlInsRangeEnd w:id="69"/>
      <w:ins w:id="70" w:author="Mohammad Nayeem Hasan" w:date="2024-07-18T15:21:00Z" w16du:dateUtc="2024-07-18T09:21:00Z">
        <w:r w:rsidRPr="00DF6BDB">
          <w:rPr>
            <w:rFonts w:ascii="Times New Roman" w:hAnsi="Times New Roman" w:cs="Times New Roman"/>
            <w:sz w:val="24"/>
            <w:szCs w:val="24"/>
          </w:rPr>
          <w:t>.</w:t>
        </w:r>
      </w:ins>
    </w:p>
    <w:p w14:paraId="201AB50A" w14:textId="15381F08" w:rsidR="00D73460" w:rsidRPr="00DF6BDB" w:rsidRDefault="00D73460" w:rsidP="00DF6BDB">
      <w:pPr>
        <w:spacing w:line="240" w:lineRule="auto"/>
        <w:jc w:val="both"/>
        <w:rPr>
          <w:ins w:id="71" w:author="Mohammad Nayeem Hasan" w:date="2024-07-18T15:21:00Z" w16du:dateUtc="2024-07-18T09:21:00Z"/>
          <w:rFonts w:ascii="Times New Roman" w:hAnsi="Times New Roman" w:cs="Times New Roman"/>
          <w:sz w:val="24"/>
          <w:szCs w:val="24"/>
        </w:rPr>
      </w:pPr>
      <w:ins w:id="72" w:author="Mohammad Nayeem Hasan" w:date="2024-07-18T15:21:00Z" w16du:dateUtc="2024-07-18T09:21:00Z">
        <w:r w:rsidRPr="00DF6BDB">
          <w:rPr>
            <w:rFonts w:ascii="Times New Roman" w:hAnsi="Times New Roman" w:cs="Times New Roman"/>
            <w:sz w:val="24"/>
            <w:szCs w:val="24"/>
          </w:rPr>
          <w:t xml:space="preserve">In low- and middle-income nations, Escherichia coli (E. coli) is one of the most frequent etiological agents of moderate-to-severe diarrhea </w:t>
        </w:r>
      </w:ins>
      <w:customXmlInsRangeStart w:id="73" w:author="Mohammad Nayeem Hasan" w:date="2024-07-18T15:21:00Z"/>
      <w:sdt>
        <w:sdtPr>
          <w:rPr>
            <w:rFonts w:ascii="Times New Roman" w:hAnsi="Times New Roman" w:cs="Times New Roman"/>
            <w:color w:val="000000"/>
            <w:sz w:val="24"/>
            <w:szCs w:val="24"/>
          </w:rPr>
          <w:tag w:val="MENDELEY_CITATION_v3_eyJjaXRhdGlvbklEIjoiTUVOREVMRVlfQ0lUQVRJT05fMzNiZmQyNjQtNTM1MS00ZGNkLWIxYTItOWRlNmI0YzZkNjd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
          <w:id w:val="-1926254312"/>
          <w:placeholder>
            <w:docPart w:val="1B43FFC5F16A4AA287F33B9811CDB557"/>
          </w:placeholder>
        </w:sdtPr>
        <w:sdtContent>
          <w:customXmlInsRangeEnd w:id="73"/>
          <w:ins w:id="74" w:author="Mohammad Nayeem Hasan" w:date="2024-07-18T15:42:00Z" w16du:dateUtc="2024-07-18T09:42:00Z">
            <w:r w:rsidR="001F343E" w:rsidRPr="00DF6BDB">
              <w:rPr>
                <w:rFonts w:ascii="Times New Roman" w:hAnsi="Times New Roman" w:cs="Times New Roman"/>
                <w:color w:val="000000"/>
                <w:sz w:val="24"/>
                <w:szCs w:val="24"/>
                <w:rPrChange w:id="75" w:author="Mohammad Nayeem Hasan" w:date="2024-07-18T16:12:00Z" w16du:dateUtc="2024-07-18T10:12:00Z">
                  <w:rPr>
                    <w:color w:val="000000"/>
                  </w:rPr>
                </w:rPrChange>
              </w:rPr>
              <w:t>(5)</w:t>
            </w:r>
          </w:ins>
          <w:customXmlInsRangeStart w:id="76" w:author="Mohammad Nayeem Hasan" w:date="2024-07-18T15:21:00Z"/>
        </w:sdtContent>
      </w:sdt>
      <w:customXmlInsRangeEnd w:id="76"/>
      <w:ins w:id="77" w:author="Mohammad Nayeem Hasan" w:date="2024-07-18T15:21:00Z" w16du:dateUtc="2024-07-18T09:21:00Z">
        <w:r w:rsidRPr="00DF6BDB">
          <w:rPr>
            <w:rFonts w:ascii="Times New Roman" w:hAnsi="Times New Roman" w:cs="Times New Roman"/>
            <w:sz w:val="24"/>
            <w:szCs w:val="24"/>
          </w:rPr>
          <w:t xml:space="preserve">. It can be found in the intestines of mammals, including humans </w:t>
        </w:r>
      </w:ins>
      <w:customXmlInsRangeStart w:id="78" w:author="Mohammad Nayeem Hasan" w:date="2024-07-18T15:21:00Z"/>
      <w:sdt>
        <w:sdtPr>
          <w:rPr>
            <w:rFonts w:ascii="Times New Roman" w:hAnsi="Times New Roman" w:cs="Times New Roman"/>
            <w:color w:val="000000"/>
            <w:sz w:val="24"/>
            <w:szCs w:val="24"/>
          </w:rPr>
          <w:tag w:val="MENDELEY_CITATION_v3_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"/>
          <w:id w:val="1139456560"/>
          <w:placeholder>
            <w:docPart w:val="1B43FFC5F16A4AA287F33B9811CDB557"/>
          </w:placeholder>
        </w:sdtPr>
        <w:sdtContent>
          <w:customXmlInsRangeEnd w:id="78"/>
          <w:ins w:id="79" w:author="Mohammad Nayeem Hasan" w:date="2024-07-18T15:42:00Z" w16du:dateUtc="2024-07-18T09:42:00Z">
            <w:r w:rsidR="001F343E" w:rsidRPr="00DF6BDB">
              <w:rPr>
                <w:rFonts w:ascii="Times New Roman" w:hAnsi="Times New Roman" w:cs="Times New Roman"/>
                <w:color w:val="000000"/>
                <w:sz w:val="24"/>
                <w:szCs w:val="24"/>
                <w:rPrChange w:id="80" w:author="Mohammad Nayeem Hasan" w:date="2024-07-18T16:12:00Z" w16du:dateUtc="2024-07-18T10:12:00Z">
                  <w:rPr>
                    <w:color w:val="000000"/>
                  </w:rPr>
                </w:rPrChange>
              </w:rPr>
              <w:t>(7)</w:t>
            </w:r>
          </w:ins>
          <w:customXmlInsRangeStart w:id="81" w:author="Mohammad Nayeem Hasan" w:date="2024-07-18T15:21:00Z"/>
        </w:sdtContent>
      </w:sdt>
      <w:customXmlInsRangeEnd w:id="81"/>
      <w:ins w:id="82" w:author="Mohammad Nayeem Hasan" w:date="2024-07-18T15:21:00Z" w16du:dateUtc="2024-07-18T09:21:00Z">
        <w:r w:rsidRPr="00DF6BDB">
          <w:rPr>
            <w:rFonts w:ascii="Times New Roman" w:hAnsi="Times New Roman" w:cs="Times New Roman"/>
            <w:sz w:val="24"/>
            <w:szCs w:val="24"/>
          </w:rPr>
          <w:t xml:space="preserve">. E. coli was suspected in 138 samples, and it was discovered that 30 of these samples contained strains that were diarrheagenic </w:t>
        </w:r>
      </w:ins>
      <w:customXmlInsRangeStart w:id="83" w:author="Mohammad Nayeem Hasan" w:date="2024-07-18T15:21:00Z"/>
      <w:sdt>
        <w:sdtPr>
          <w:rPr>
            <w:rFonts w:ascii="Times New Roman" w:hAnsi="Times New Roman" w:cs="Times New Roman"/>
            <w:color w:val="000000"/>
            <w:sz w:val="24"/>
            <w:szCs w:val="24"/>
          </w:rPr>
          <w:tag w:val="MENDELEY_CITATION_v3_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"/>
          <w:id w:val="-490256483"/>
          <w:placeholder>
            <w:docPart w:val="1B43FFC5F16A4AA287F33B9811CDB557"/>
          </w:placeholder>
        </w:sdtPr>
        <w:sdtContent>
          <w:customXmlInsRangeEnd w:id="83"/>
          <w:ins w:id="84" w:author="Mohammad Nayeem Hasan" w:date="2024-07-18T15:42:00Z" w16du:dateUtc="2024-07-18T09:42:00Z">
            <w:r w:rsidR="001F343E" w:rsidRPr="00DF6BDB">
              <w:rPr>
                <w:rFonts w:ascii="Times New Roman" w:hAnsi="Times New Roman" w:cs="Times New Roman"/>
                <w:color w:val="000000"/>
                <w:sz w:val="24"/>
                <w:szCs w:val="24"/>
                <w:rPrChange w:id="85" w:author="Mohammad Nayeem Hasan" w:date="2024-07-18T16:12:00Z" w16du:dateUtc="2024-07-18T10:12:00Z">
                  <w:rPr>
                    <w:color w:val="000000"/>
                  </w:rPr>
                </w:rPrChange>
              </w:rPr>
              <w:t>(8)</w:t>
            </w:r>
          </w:ins>
          <w:customXmlInsRangeStart w:id="86" w:author="Mohammad Nayeem Hasan" w:date="2024-07-18T15:21:00Z"/>
        </w:sdtContent>
      </w:sdt>
      <w:customXmlInsRangeEnd w:id="86"/>
      <w:ins w:id="87" w:author="Mohammad Nayeem Hasan" w:date="2024-07-18T15:21:00Z" w16du:dateUtc="2024-07-18T09:21:00Z">
        <w:r w:rsidRPr="00DF6BDB">
          <w:rPr>
            <w:rFonts w:ascii="Times New Roman" w:hAnsi="Times New Roman" w:cs="Times New Roman"/>
            <w:sz w:val="24"/>
            <w:szCs w:val="24"/>
          </w:rPr>
          <w:t xml:space="preserve">. </w:t>
        </w:r>
        <w:r w:rsidRPr="00DF6BDB">
          <w:rPr>
            <w:rFonts w:ascii="Times New Roman" w:hAnsi="Times New Roman" w:cs="Times New Roman"/>
            <w:noProof/>
            <w:sz w:val="24"/>
            <w:szCs w:val="24"/>
          </w:rPr>
          <w:t xml:space="preserve">Salmanzadeh-Ahrabi et al. </w:t>
        </w:r>
        <w:r w:rsidRPr="00DF6BDB">
          <w:rPr>
            <w:rFonts w:ascii="Times New Roman" w:hAnsi="Times New Roman" w:cs="Times New Roman"/>
            <w:sz w:val="24"/>
            <w:szCs w:val="24"/>
          </w:rPr>
          <w:t xml:space="preserve">investigated at E. coli in youngsters from Tehran who had serious diarrhea </w:t>
        </w:r>
      </w:ins>
      <w:customXmlInsRangeStart w:id="88" w:author="Mohammad Nayeem Hasan" w:date="2024-07-18T15:21:00Z"/>
      <w:sdt>
        <w:sdtPr>
          <w:rPr>
            <w:rFonts w:ascii="Times New Roman" w:hAnsi="Times New Roman" w:cs="Times New Roman"/>
            <w:color w:val="000000"/>
            <w:sz w:val="24"/>
            <w:szCs w:val="24"/>
          </w:rPr>
          <w:tag w:val="MENDELEY_CITATION_v3_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"/>
          <w:id w:val="-1114590081"/>
          <w:placeholder>
            <w:docPart w:val="1B43FFC5F16A4AA287F33B9811CDB557"/>
          </w:placeholder>
        </w:sdtPr>
        <w:sdtContent>
          <w:customXmlInsRangeEnd w:id="88"/>
          <w:ins w:id="89" w:author="Mohammad Nayeem Hasan" w:date="2024-07-18T15:42:00Z" w16du:dateUtc="2024-07-18T09:42:00Z">
            <w:r w:rsidR="001F343E" w:rsidRPr="00DF6BDB">
              <w:rPr>
                <w:rFonts w:ascii="Times New Roman" w:hAnsi="Times New Roman" w:cs="Times New Roman"/>
                <w:color w:val="000000"/>
                <w:sz w:val="24"/>
                <w:szCs w:val="24"/>
                <w:rPrChange w:id="90" w:author="Mohammad Nayeem Hasan" w:date="2024-07-18T16:12:00Z" w16du:dateUtc="2024-07-18T10:12:00Z">
                  <w:rPr>
                    <w:color w:val="000000"/>
                  </w:rPr>
                </w:rPrChange>
              </w:rPr>
              <w:t>(9)</w:t>
            </w:r>
          </w:ins>
          <w:customXmlInsRangeStart w:id="91" w:author="Mohammad Nayeem Hasan" w:date="2024-07-18T15:21:00Z"/>
        </w:sdtContent>
      </w:sdt>
      <w:customXmlInsRangeEnd w:id="91"/>
      <w:ins w:id="92" w:author="Mohammad Nayeem Hasan" w:date="2024-07-18T15:21:00Z" w16du:dateUtc="2024-07-18T09:21:00Z">
        <w:r w:rsidRPr="00DF6BDB">
          <w:rPr>
            <w:rFonts w:ascii="Times New Roman" w:hAnsi="Times New Roman" w:cs="Times New Roman"/>
            <w:sz w:val="24"/>
            <w:szCs w:val="24"/>
          </w:rPr>
          <w:t xml:space="preserve">. It was shown that diarrhea caused by E. coli occurs often in children under the age of five in Eastern Ethiopia </w:t>
        </w:r>
      </w:ins>
      <w:customXmlInsRangeStart w:id="93" w:author="Mohammad Nayeem Hasan" w:date="2024-07-18T15:21:00Z"/>
      <w:sdt>
        <w:sdtPr>
          <w:rPr>
            <w:rFonts w:ascii="Times New Roman" w:hAnsi="Times New Roman" w:cs="Times New Roman"/>
            <w:color w:val="000000"/>
            <w:sz w:val="24"/>
            <w:szCs w:val="24"/>
          </w:rPr>
          <w:tag w:val="MENDELEY_CITATION_v3_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"/>
          <w:id w:val="1730886702"/>
          <w:placeholder>
            <w:docPart w:val="1B43FFC5F16A4AA287F33B9811CDB557"/>
          </w:placeholder>
        </w:sdtPr>
        <w:sdtContent>
          <w:customXmlInsRangeEnd w:id="93"/>
          <w:ins w:id="94" w:author="Mohammad Nayeem Hasan" w:date="2024-07-18T15:42:00Z" w16du:dateUtc="2024-07-18T09:42:00Z">
            <w:r w:rsidR="001F343E" w:rsidRPr="00DF6BDB">
              <w:rPr>
                <w:rFonts w:ascii="Times New Roman" w:hAnsi="Times New Roman" w:cs="Times New Roman"/>
                <w:color w:val="000000"/>
                <w:sz w:val="24"/>
                <w:szCs w:val="24"/>
                <w:rPrChange w:id="95" w:author="Mohammad Nayeem Hasan" w:date="2024-07-18T16:12:00Z" w16du:dateUtc="2024-07-18T10:12:00Z">
                  <w:rPr>
                    <w:color w:val="000000"/>
                  </w:rPr>
                </w:rPrChange>
              </w:rPr>
              <w:t>(10)</w:t>
            </w:r>
          </w:ins>
          <w:customXmlInsRangeStart w:id="96" w:author="Mohammad Nayeem Hasan" w:date="2024-07-18T15:21:00Z"/>
        </w:sdtContent>
      </w:sdt>
      <w:customXmlInsRangeEnd w:id="96"/>
      <w:ins w:id="97" w:author="Mohammad Nayeem Hasan" w:date="2024-07-18T15:21:00Z" w16du:dateUtc="2024-07-18T09:21:00Z">
        <w:r w:rsidRPr="00DF6BDB">
          <w:rPr>
            <w:rFonts w:ascii="Times New Roman" w:hAnsi="Times New Roman" w:cs="Times New Roman"/>
            <w:sz w:val="24"/>
            <w:szCs w:val="24"/>
          </w:rPr>
          <w:t xml:space="preserve">. In a different study, Yu et al. (2015) evaluated 2524 patients and found that 10.7% cases had diarrhea and 4.6% causes from E. coli (4.6 percent) </w:t>
        </w:r>
      </w:ins>
      <w:customXmlInsRangeStart w:id="98" w:author="Mohammad Nayeem Hasan" w:date="2024-07-18T15:21:00Z"/>
      <w:sdt>
        <w:sdtPr>
          <w:rPr>
            <w:rFonts w:ascii="Times New Roman" w:hAnsi="Times New Roman" w:cs="Times New Roman"/>
            <w:color w:val="000000"/>
            <w:sz w:val="24"/>
            <w:szCs w:val="24"/>
          </w:rPr>
          <w:tag w:val="MENDELEY_CITATION_v3_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"/>
          <w:id w:val="-1974211014"/>
          <w:placeholder>
            <w:docPart w:val="1B43FFC5F16A4AA287F33B9811CDB557"/>
          </w:placeholder>
        </w:sdtPr>
        <w:sdtContent>
          <w:customXmlInsRangeEnd w:id="98"/>
          <w:ins w:id="99" w:author="Mohammad Nayeem Hasan" w:date="2024-07-18T15:42:00Z" w16du:dateUtc="2024-07-18T09:42:00Z">
            <w:r w:rsidR="001F343E" w:rsidRPr="00DF6BDB">
              <w:rPr>
                <w:rFonts w:ascii="Times New Roman" w:hAnsi="Times New Roman" w:cs="Times New Roman"/>
                <w:color w:val="000000"/>
                <w:sz w:val="24"/>
                <w:szCs w:val="24"/>
                <w:rPrChange w:id="100" w:author="Mohammad Nayeem Hasan" w:date="2024-07-18T16:12:00Z" w16du:dateUtc="2024-07-18T10:12:00Z">
                  <w:rPr>
                    <w:color w:val="000000"/>
                  </w:rPr>
                </w:rPrChange>
              </w:rPr>
              <w:t>(11)</w:t>
            </w:r>
          </w:ins>
          <w:customXmlInsRangeStart w:id="101" w:author="Mohammad Nayeem Hasan" w:date="2024-07-18T15:21:00Z"/>
        </w:sdtContent>
      </w:sdt>
      <w:customXmlInsRangeEnd w:id="101"/>
      <w:ins w:id="102" w:author="Mohammad Nayeem Hasan" w:date="2024-07-18T15:21:00Z" w16du:dateUtc="2024-07-18T09:21:00Z">
        <w:r w:rsidRPr="00DF6BDB">
          <w:rPr>
            <w:rFonts w:ascii="Times New Roman" w:hAnsi="Times New Roman" w:cs="Times New Roman"/>
            <w:sz w:val="24"/>
            <w:szCs w:val="24"/>
          </w:rPr>
          <w:t>.</w:t>
        </w:r>
      </w:ins>
    </w:p>
    <w:p w14:paraId="3BA00CB0" w14:textId="3E05E8D6" w:rsidR="00D73460" w:rsidRPr="00DF6BDB" w:rsidRDefault="00D73460" w:rsidP="00DF6BDB">
      <w:pPr>
        <w:spacing w:line="240" w:lineRule="auto"/>
        <w:jc w:val="both"/>
        <w:rPr>
          <w:ins w:id="103" w:author="Mohammad Nayeem Hasan" w:date="2024-07-18T15:21:00Z" w16du:dateUtc="2024-07-18T09:21:00Z"/>
          <w:rFonts w:ascii="Times New Roman" w:hAnsi="Times New Roman" w:cs="Times New Roman"/>
          <w:sz w:val="24"/>
          <w:szCs w:val="24"/>
        </w:rPr>
      </w:pPr>
      <w:ins w:id="104" w:author="Mohammad Nayeem Hasan" w:date="2024-07-18T15:21:00Z" w16du:dateUtc="2024-07-18T09:21:00Z">
        <w:r w:rsidRPr="00DF6BDB">
          <w:rPr>
            <w:rFonts w:ascii="Times New Roman" w:hAnsi="Times New Roman" w:cs="Times New Roman"/>
            <w:sz w:val="24"/>
            <w:szCs w:val="24"/>
          </w:rPr>
          <w:t xml:space="preserve">Around 7% of Bangladesh's children under five get affected by diarrhea </w:t>
        </w:r>
      </w:ins>
      <w:customXmlInsRangeStart w:id="105" w:author="Mohammad Nayeem Hasan" w:date="2024-07-18T15:21:00Z"/>
      <w:sdt>
        <w:sdtPr>
          <w:rPr>
            <w:rFonts w:ascii="Times New Roman" w:hAnsi="Times New Roman" w:cs="Times New Roman"/>
            <w:color w:val="000000"/>
            <w:sz w:val="24"/>
            <w:szCs w:val="24"/>
          </w:rPr>
          <w:tag w:val="MENDELEY_CITATION_v3_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"/>
          <w:id w:val="-1206246858"/>
          <w:placeholder>
            <w:docPart w:val="1B43FFC5F16A4AA287F33B9811CDB557"/>
          </w:placeholder>
        </w:sdtPr>
        <w:sdtContent>
          <w:customXmlInsRangeEnd w:id="105"/>
          <w:ins w:id="106" w:author="Mohammad Nayeem Hasan" w:date="2024-07-18T15:42:00Z" w16du:dateUtc="2024-07-18T09:42:00Z">
            <w:r w:rsidR="001F343E" w:rsidRPr="00DF6BDB">
              <w:rPr>
                <w:rFonts w:ascii="Times New Roman" w:hAnsi="Times New Roman" w:cs="Times New Roman"/>
                <w:color w:val="000000"/>
                <w:sz w:val="24"/>
                <w:szCs w:val="24"/>
                <w:rPrChange w:id="107" w:author="Mohammad Nayeem Hasan" w:date="2024-07-18T16:12:00Z" w16du:dateUtc="2024-07-18T10:12:00Z">
                  <w:rPr>
                    <w:color w:val="000000"/>
                  </w:rPr>
                </w:rPrChange>
              </w:rPr>
              <w:t>(12)</w:t>
            </w:r>
          </w:ins>
          <w:customXmlInsRangeStart w:id="108" w:author="Mohammad Nayeem Hasan" w:date="2024-07-18T15:21:00Z"/>
        </w:sdtContent>
      </w:sdt>
      <w:customXmlInsRangeEnd w:id="108"/>
      <w:ins w:id="109" w:author="Mohammad Nayeem Hasan" w:date="2024-07-18T15:21:00Z" w16du:dateUtc="2024-07-18T09:21:00Z">
        <w:r w:rsidRPr="00DF6BDB">
          <w:rPr>
            <w:rFonts w:ascii="Times New Roman" w:hAnsi="Times New Roman" w:cs="Times New Roman"/>
            <w:sz w:val="24"/>
            <w:szCs w:val="24"/>
          </w:rPr>
          <w:t xml:space="preserve">. Around half of those surveyed claimed that diarrheal illness had cost them more than 10% of their income, with the cost of treating diarrhea in Bangladesh estimated to be $79 million in 2018 </w:t>
        </w:r>
      </w:ins>
      <w:customXmlInsRangeStart w:id="110" w:author="Mohammad Nayeem Hasan" w:date="2024-07-18T15:21:00Z"/>
      <w:sdt>
        <w:sdtPr>
          <w:rPr>
            <w:rFonts w:ascii="Times New Roman" w:hAnsi="Times New Roman" w:cs="Times New Roman"/>
            <w:color w:val="000000"/>
            <w:sz w:val="24"/>
            <w:szCs w:val="24"/>
          </w:rPr>
          <w:tag w:val="MENDELEY_CITATION_v3_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"/>
          <w:id w:val="1012111937"/>
          <w:placeholder>
            <w:docPart w:val="1B43FFC5F16A4AA287F33B9811CDB557"/>
          </w:placeholder>
        </w:sdtPr>
        <w:sdtContent>
          <w:customXmlInsRangeEnd w:id="110"/>
          <w:ins w:id="111" w:author="Mohammad Nayeem Hasan" w:date="2024-07-18T15:42:00Z" w16du:dateUtc="2024-07-18T09:42:00Z">
            <w:r w:rsidR="001F343E" w:rsidRPr="00DF6BDB">
              <w:rPr>
                <w:rFonts w:ascii="Times New Roman" w:hAnsi="Times New Roman" w:cs="Times New Roman"/>
                <w:color w:val="000000"/>
                <w:sz w:val="24"/>
                <w:szCs w:val="24"/>
                <w:rPrChange w:id="112" w:author="Mohammad Nayeem Hasan" w:date="2024-07-18T16:12:00Z" w16du:dateUtc="2024-07-18T10:12:00Z">
                  <w:rPr>
                    <w:color w:val="000000"/>
                  </w:rPr>
                </w:rPrChange>
              </w:rPr>
              <w:t>(13)</w:t>
            </w:r>
          </w:ins>
          <w:customXmlInsRangeStart w:id="113" w:author="Mohammad Nayeem Hasan" w:date="2024-07-18T15:21:00Z"/>
        </w:sdtContent>
      </w:sdt>
      <w:customXmlInsRangeEnd w:id="113"/>
      <w:ins w:id="114" w:author="Mohammad Nayeem Hasan" w:date="2024-07-18T15:21:00Z" w16du:dateUtc="2024-07-18T09:21:00Z">
        <w:r w:rsidRPr="00DF6BDB">
          <w:rPr>
            <w:rFonts w:ascii="Times New Roman" w:hAnsi="Times New Roman" w:cs="Times New Roman"/>
            <w:sz w:val="24"/>
            <w:szCs w:val="24"/>
          </w:rPr>
          <w:t xml:space="preserve">. Water contamination by E. coli is fairly widespread in Bangladesh. According to MICS 2012 and MICS 2019, respectively, around 62% and 82% of people used contaminated drinking water with bacteria like E. coli </w:t>
        </w:r>
      </w:ins>
      <w:customXmlInsRangeStart w:id="115" w:author="Mohammad Nayeem Hasan" w:date="2024-07-18T15:21:00Z"/>
      <w:sdt>
        <w:sdtPr>
          <w:rPr>
            <w:rFonts w:ascii="Times New Roman" w:hAnsi="Times New Roman" w:cs="Times New Roman"/>
            <w:color w:val="000000"/>
            <w:sz w:val="24"/>
            <w:szCs w:val="24"/>
          </w:rPr>
          <w:tag w:val="MENDELEY_CITATION_v3_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"/>
          <w:id w:val="1077935265"/>
          <w:placeholder>
            <w:docPart w:val="1B43FFC5F16A4AA287F33B9811CDB557"/>
          </w:placeholder>
        </w:sdtPr>
        <w:sdtContent>
          <w:customXmlInsRangeEnd w:id="115"/>
          <w:ins w:id="116" w:author="Mohammad Nayeem Hasan" w:date="2024-07-18T15:42:00Z" w16du:dateUtc="2024-07-18T09:42:00Z">
            <w:r w:rsidR="001F343E" w:rsidRPr="00DF6BDB">
              <w:rPr>
                <w:rFonts w:ascii="Times New Roman" w:hAnsi="Times New Roman" w:cs="Times New Roman"/>
                <w:color w:val="000000"/>
                <w:sz w:val="24"/>
                <w:szCs w:val="24"/>
                <w:rPrChange w:id="117" w:author="Mohammad Nayeem Hasan" w:date="2024-07-18T16:12:00Z" w16du:dateUtc="2024-07-18T10:12:00Z">
                  <w:rPr>
                    <w:color w:val="000000"/>
                  </w:rPr>
                </w:rPrChange>
              </w:rPr>
              <w:t>(14,15)</w:t>
            </w:r>
          </w:ins>
          <w:customXmlInsRangeStart w:id="118" w:author="Mohammad Nayeem Hasan" w:date="2024-07-18T15:21:00Z"/>
        </w:sdtContent>
      </w:sdt>
      <w:customXmlInsRangeEnd w:id="118"/>
      <w:ins w:id="119" w:author="Mohammad Nayeem Hasan" w:date="2024-07-18T15:21:00Z" w16du:dateUtc="2024-07-18T09:21:00Z">
        <w:r w:rsidRPr="00DF6BDB">
          <w:rPr>
            <w:rFonts w:ascii="Times New Roman" w:hAnsi="Times New Roman" w:cs="Times New Roman"/>
            <w:sz w:val="24"/>
            <w:szCs w:val="24"/>
          </w:rPr>
          <w:t xml:space="preserve">. The spatial risk distribution and underlying causes of E. coli contamination in household drinking water have been identified by a recent study conducted in Bangladesh </w:t>
        </w:r>
      </w:ins>
      <w:customXmlInsRangeStart w:id="120" w:author="Mohammad Nayeem Hasan" w:date="2024-07-18T15:21:00Z"/>
      <w:sdt>
        <w:sdtPr>
          <w:rPr>
            <w:rFonts w:ascii="Times New Roman" w:hAnsi="Times New Roman" w:cs="Times New Roman"/>
            <w:color w:val="000000"/>
            <w:sz w:val="24"/>
            <w:szCs w:val="24"/>
          </w:rPr>
          <w:tag w:val="MENDELEY_CITATION_v3_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"/>
          <w:id w:val="1403171405"/>
          <w:placeholder>
            <w:docPart w:val="1B43FFC5F16A4AA287F33B9811CDB557"/>
          </w:placeholder>
        </w:sdtPr>
        <w:sdtContent>
          <w:customXmlInsRangeEnd w:id="120"/>
          <w:ins w:id="121" w:author="Mohammad Nayeem Hasan" w:date="2024-07-18T15:42:00Z" w16du:dateUtc="2024-07-18T09:42:00Z">
            <w:r w:rsidR="001F343E" w:rsidRPr="00DF6BDB">
              <w:rPr>
                <w:rFonts w:ascii="Times New Roman" w:eastAsia="Times New Roman" w:hAnsi="Times New Roman" w:cs="Times New Roman"/>
                <w:color w:val="000000"/>
                <w:sz w:val="24"/>
                <w:szCs w:val="24"/>
                <w:rPrChange w:id="122" w:author="Mohammad Nayeem Hasan" w:date="2024-07-18T16:12:00Z" w16du:dateUtc="2024-07-18T10:12:00Z">
                  <w:rPr>
                    <w:rFonts w:eastAsia="Times New Roman"/>
                    <w:color w:val="000000"/>
                  </w:rPr>
                </w:rPrChange>
              </w:rPr>
              <w:t>(16)</w:t>
            </w:r>
          </w:ins>
          <w:customXmlInsRangeStart w:id="123" w:author="Mohammad Nayeem Hasan" w:date="2024-07-18T15:21:00Z"/>
        </w:sdtContent>
      </w:sdt>
      <w:customXmlInsRangeEnd w:id="123"/>
      <w:ins w:id="124" w:author="Mohammad Nayeem Hasan" w:date="2024-07-18T15:21:00Z" w16du:dateUtc="2024-07-18T09:21:00Z">
        <w:r w:rsidRPr="00DF6BDB">
          <w:rPr>
            <w:rFonts w:ascii="Times New Roman" w:hAnsi="Times New Roman" w:cs="Times New Roman"/>
            <w:sz w:val="24"/>
            <w:szCs w:val="24"/>
          </w:rPr>
          <w:t xml:space="preserve">. After examining data from fifty villages in rural Bangladesh, Luby et al.  discovered an association between the severity of childhood diarrhea and E. coli-polluted drinking water </w:t>
        </w:r>
      </w:ins>
      <w:customXmlInsRangeStart w:id="125" w:author="Mohammad Nayeem Hasan" w:date="2024-07-18T15:21:00Z"/>
      <w:sdt>
        <w:sdtPr>
          <w:rPr>
            <w:rFonts w:ascii="Times New Roman" w:hAnsi="Times New Roman" w:cs="Times New Roman"/>
            <w:color w:val="000000"/>
            <w:sz w:val="24"/>
            <w:szCs w:val="24"/>
          </w:rPr>
          <w:tag w:val="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"/>
          <w:id w:val="-2134234176"/>
          <w:placeholder>
            <w:docPart w:val="1B43FFC5F16A4AA287F33B9811CDB557"/>
          </w:placeholder>
        </w:sdtPr>
        <w:sdtContent>
          <w:customXmlInsRangeEnd w:id="125"/>
          <w:ins w:id="126" w:author="Mohammad Nayeem Hasan" w:date="2024-07-18T15:42:00Z" w16du:dateUtc="2024-07-18T09:42:00Z">
            <w:r w:rsidR="001F343E" w:rsidRPr="00DF6BDB">
              <w:rPr>
                <w:rFonts w:ascii="Times New Roman" w:hAnsi="Times New Roman" w:cs="Times New Roman"/>
                <w:color w:val="000000"/>
                <w:sz w:val="24"/>
                <w:szCs w:val="24"/>
                <w:rPrChange w:id="127" w:author="Mohammad Nayeem Hasan" w:date="2024-07-18T16:12:00Z" w16du:dateUtc="2024-07-18T10:12:00Z">
                  <w:rPr>
                    <w:color w:val="000000"/>
                  </w:rPr>
                </w:rPrChange>
              </w:rPr>
              <w:t>(17)</w:t>
            </w:r>
          </w:ins>
          <w:customXmlInsRangeStart w:id="128" w:author="Mohammad Nayeem Hasan" w:date="2024-07-18T15:21:00Z"/>
        </w:sdtContent>
      </w:sdt>
      <w:customXmlInsRangeEnd w:id="128"/>
      <w:ins w:id="129" w:author="Mohammad Nayeem Hasan" w:date="2024-07-18T15:21:00Z" w16du:dateUtc="2024-07-18T09:21:00Z">
        <w:r w:rsidRPr="00DF6BDB">
          <w:rPr>
            <w:rFonts w:ascii="Times New Roman" w:hAnsi="Times New Roman" w:cs="Times New Roman"/>
            <w:sz w:val="24"/>
            <w:szCs w:val="24"/>
          </w:rPr>
          <w:t>.</w:t>
        </w:r>
      </w:ins>
    </w:p>
    <w:p w14:paraId="06137D6E" w14:textId="77777777" w:rsidR="00D73460" w:rsidRPr="00DF6BDB" w:rsidRDefault="00D73460" w:rsidP="00DF6BDB">
      <w:pPr>
        <w:spacing w:line="240" w:lineRule="auto"/>
        <w:jc w:val="both"/>
        <w:rPr>
          <w:ins w:id="130" w:author="Mohammad Nayeem Hasan" w:date="2024-07-18T15:21:00Z" w16du:dateUtc="2024-07-18T09:21:00Z"/>
          <w:rFonts w:ascii="Times New Roman" w:hAnsi="Times New Roman" w:cs="Times New Roman"/>
          <w:sz w:val="24"/>
          <w:szCs w:val="24"/>
        </w:rPr>
      </w:pPr>
      <w:ins w:id="131" w:author="Mohammad Nayeem Hasan" w:date="2024-07-18T15:21:00Z" w16du:dateUtc="2024-07-18T09:21:00Z">
        <w:r w:rsidRPr="00DF6BDB">
          <w:rPr>
            <w:rFonts w:ascii="Times New Roman" w:hAnsi="Times New Roman" w:cs="Times New Roman"/>
            <w:sz w:val="24"/>
            <w:szCs w:val="24"/>
          </w:rPr>
          <w:t>However, to the best of our knowledge, no published research has addressed the urban-rural gap in childhood diarrhea and E. coli contamination in household drinking water, and/or identified potential risk factors influencing diarrhea in Bangladesh adjusting E. coli contamination level. Specifically, this study aims to identify the factors responsible for the urban-rural disparity in childhood diarrhea and quantify their contribution to this gap using an extension of the Blinder-</w:t>
        </w:r>
        <w:r w:rsidRPr="00DF6BDB">
          <w:rPr>
            <w:rFonts w:ascii="Times New Roman" w:hAnsi="Times New Roman" w:cs="Times New Roman"/>
            <w:color w:val="000000" w:themeColor="text1"/>
            <w:sz w:val="24"/>
            <w:szCs w:val="24"/>
            <w:rPrChange w:id="132" w:author="Mohammad Nayeem Hasan" w:date="2024-07-18T16:12:00Z" w16du:dateUtc="2024-07-18T10:12:00Z">
              <w:rPr>
                <w:rFonts w:ascii="Times New Roman" w:hAnsi="Times New Roman" w:cs="Times New Roman"/>
                <w:color w:val="000000" w:themeColor="text1"/>
              </w:rPr>
            </w:rPrChange>
          </w:rPr>
          <w:t xml:space="preserve"> Wagstaff</w:t>
        </w:r>
        <w:r w:rsidRPr="00DF6BDB">
          <w:rPr>
            <w:rFonts w:ascii="Times New Roman" w:hAnsi="Times New Roman" w:cs="Times New Roman"/>
            <w:sz w:val="24"/>
            <w:szCs w:val="24"/>
          </w:rPr>
          <w:t xml:space="preserve"> decomposition technique. This method explains the differences in outcomes between urban and rural populations by adjusting for E. coli contamination in household drinking water. Therefore, our primary objective was to examine the association between residence-related disparities in childhood diarrhea and E. coli contamination in household drinking water in Bangladesh, and to identify potential risk factors influencing these childhood diseases. Understanding these factors can help policymakers bridge the urban-rural gap in controlling E. coli contamination in drinking water and reducing the prevalence of childhood diarrhea in Bangladesh.</w:t>
        </w:r>
      </w:ins>
    </w:p>
    <w:p w14:paraId="34BF8EFF" w14:textId="77777777" w:rsidR="00D73460" w:rsidRPr="00DF6BDB" w:rsidRDefault="00D73460" w:rsidP="00DF6BDB">
      <w:pPr>
        <w:spacing w:line="240" w:lineRule="auto"/>
        <w:jc w:val="both"/>
        <w:rPr>
          <w:ins w:id="133" w:author="Mohammad Nayeem Hasan" w:date="2024-07-18T15:21:00Z" w16du:dateUtc="2024-07-18T09:21:00Z"/>
          <w:rFonts w:ascii="Times New Roman" w:hAnsi="Times New Roman" w:cs="Times New Roman"/>
          <w:sz w:val="24"/>
          <w:szCs w:val="24"/>
        </w:rPr>
      </w:pPr>
    </w:p>
    <w:p w14:paraId="33DDA2A8" w14:textId="77777777" w:rsidR="00D73460" w:rsidRPr="00DF6BDB" w:rsidDel="00A42B30" w:rsidRDefault="00D73460" w:rsidP="00DF6BDB">
      <w:pPr>
        <w:spacing w:line="240" w:lineRule="auto"/>
        <w:jc w:val="both"/>
        <w:rPr>
          <w:ins w:id="134" w:author="Mohammad Nayeem Hasan" w:date="2024-07-18T15:21:00Z" w16du:dateUtc="2024-07-18T09:21:00Z"/>
          <w:rFonts w:ascii="Times New Roman" w:hAnsi="Times New Roman" w:cs="Times New Roman"/>
          <w:sz w:val="24"/>
          <w:szCs w:val="24"/>
        </w:rPr>
      </w:pPr>
      <w:ins w:id="135" w:author="Mohammad Nayeem Hasan" w:date="2024-07-18T15:21:00Z" w16du:dateUtc="2024-07-18T09:21:00Z">
        <w:r w:rsidRPr="00DF6BDB" w:rsidDel="00A42B30">
          <w:rPr>
            <w:rFonts w:ascii="Times New Roman" w:hAnsi="Times New Roman" w:cs="Times New Roman"/>
            <w:sz w:val="24"/>
            <w:szCs w:val="24"/>
          </w:rPr>
          <w:lastRenderedPageBreak/>
          <w:t>However, there is a lack of empirical study comparing various survey data on the relationship between E. coli risk groups and diarrhea in children under five. The current study aimed to observed E. coli contamination in household drinking water in Bangladesh and its relationship to diarrheal disease in under five children. 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t>
        </w:r>
      </w:ins>
    </w:p>
    <w:p w14:paraId="58B5CE96" w14:textId="77777777" w:rsidR="00D73460" w:rsidRPr="00DF6BDB" w:rsidRDefault="00D73460" w:rsidP="00DF6BDB">
      <w:pPr>
        <w:pStyle w:val="ListParagraph"/>
        <w:numPr>
          <w:ilvl w:val="0"/>
          <w:numId w:val="1"/>
        </w:numPr>
        <w:spacing w:line="240" w:lineRule="auto"/>
        <w:rPr>
          <w:ins w:id="136" w:author="Mohammad Nayeem Hasan" w:date="2024-07-18T15:21:00Z" w16du:dateUtc="2024-07-18T09:21:00Z"/>
          <w:rFonts w:ascii="Times New Roman" w:hAnsi="Times New Roman" w:cs="Times New Roman"/>
          <w:bCs/>
          <w:sz w:val="24"/>
          <w:szCs w:val="24"/>
        </w:rPr>
      </w:pPr>
      <w:ins w:id="137" w:author="Mohammad Nayeem Hasan" w:date="2024-07-18T15:21:00Z" w16du:dateUtc="2024-07-18T09:21:00Z">
        <w:r w:rsidRPr="00DF6BDB">
          <w:rPr>
            <w:rFonts w:ascii="Times New Roman" w:hAnsi="Times New Roman" w:cs="Times New Roman"/>
            <w:bCs/>
            <w:sz w:val="24"/>
            <w:szCs w:val="24"/>
          </w:rPr>
          <w:t>Material and methods</w:t>
        </w:r>
      </w:ins>
    </w:p>
    <w:p w14:paraId="51C33C3D" w14:textId="77777777" w:rsidR="00D73460" w:rsidRPr="00DF6BDB" w:rsidRDefault="00D73460" w:rsidP="00DF6BDB">
      <w:pPr>
        <w:spacing w:line="240" w:lineRule="auto"/>
        <w:jc w:val="both"/>
        <w:rPr>
          <w:ins w:id="138" w:author="Mohammad Nayeem Hasan" w:date="2024-07-18T15:21:00Z" w16du:dateUtc="2024-07-18T09:21:00Z"/>
          <w:rFonts w:ascii="Times New Roman" w:hAnsi="Times New Roman" w:cs="Times New Roman"/>
          <w:sz w:val="24"/>
          <w:szCs w:val="24"/>
        </w:rPr>
      </w:pPr>
      <w:ins w:id="139" w:author="Mohammad Nayeem Hasan" w:date="2024-07-18T15:21:00Z" w16du:dateUtc="2024-07-18T09:21:00Z">
        <w:r w:rsidRPr="00DF6BDB">
          <w:rPr>
            <w:rFonts w:ascii="Times New Roman" w:hAnsi="Times New Roman" w:cs="Times New Roman"/>
            <w:sz w:val="24"/>
            <w:szCs w:val="24"/>
          </w:rPr>
          <w:t>To improve the reporting of observational cross-sectional studies in epidemiology, we adhered to the STROBE guideline (see Supplementary Materials for more details).</w:t>
        </w:r>
      </w:ins>
    </w:p>
    <w:p w14:paraId="49EAD1A4" w14:textId="77777777" w:rsidR="00D73460" w:rsidRPr="00DF6BDB" w:rsidRDefault="00D73460" w:rsidP="00DF6BDB">
      <w:pPr>
        <w:pStyle w:val="ListParagraph"/>
        <w:numPr>
          <w:ilvl w:val="1"/>
          <w:numId w:val="1"/>
        </w:numPr>
        <w:spacing w:line="240" w:lineRule="auto"/>
        <w:rPr>
          <w:ins w:id="140" w:author="Mohammad Nayeem Hasan" w:date="2024-07-18T15:21:00Z" w16du:dateUtc="2024-07-18T09:21:00Z"/>
          <w:rFonts w:ascii="Times New Roman" w:hAnsi="Times New Roman" w:cs="Times New Roman"/>
          <w:bCs/>
          <w:sz w:val="24"/>
          <w:szCs w:val="24"/>
        </w:rPr>
      </w:pPr>
      <w:ins w:id="141" w:author="Mohammad Nayeem Hasan" w:date="2024-07-18T15:21:00Z" w16du:dateUtc="2024-07-18T09:21:00Z">
        <w:r w:rsidRPr="00DF6BDB">
          <w:rPr>
            <w:rFonts w:ascii="Times New Roman" w:hAnsi="Times New Roman" w:cs="Times New Roman"/>
            <w:bCs/>
            <w:sz w:val="24"/>
            <w:szCs w:val="24"/>
          </w:rPr>
          <w:t>Data source and sampling design</w:t>
        </w:r>
      </w:ins>
    </w:p>
    <w:p w14:paraId="5079667B" w14:textId="12B9AB70" w:rsidR="00D73460" w:rsidRPr="00DF6BDB" w:rsidRDefault="00D73460" w:rsidP="00DF6BDB">
      <w:pPr>
        <w:spacing w:line="240" w:lineRule="auto"/>
        <w:jc w:val="both"/>
        <w:rPr>
          <w:ins w:id="142" w:author="Mohammad Nayeem Hasan" w:date="2024-07-18T15:21:00Z" w16du:dateUtc="2024-07-18T09:21:00Z"/>
          <w:rFonts w:ascii="Times New Roman" w:hAnsi="Times New Roman" w:cs="Times New Roman"/>
          <w:sz w:val="24"/>
          <w:szCs w:val="24"/>
        </w:rPr>
      </w:pPr>
      <w:ins w:id="143" w:author="Mohammad Nayeem Hasan" w:date="2024-07-18T15:21:00Z" w16du:dateUtc="2024-07-18T09:21:00Z">
        <w:r w:rsidRPr="00DF6BDB" w:rsidDel="001F3480">
          <w:rPr>
            <w:rFonts w:ascii="Times New Roman" w:hAnsi="Times New Roman" w:cs="Times New Roman"/>
            <w:sz w:val="24"/>
            <w:szCs w:val="24"/>
          </w:rPr>
          <w:t>Two reports from the Multiple Indicator Cluster Surveys (MICS) of Bangladesh, from 2012 and 2019 (</w:t>
        </w:r>
        <w:r w:rsidRPr="00DF6BDB" w:rsidDel="001F3480">
          <w:rPr>
            <w:rFonts w:ascii="Times New Roman" w:hAnsi="Times New Roman" w:cs="Times New Roman"/>
            <w:sz w:val="24"/>
            <w:szCs w:val="24"/>
            <w:rPrChange w:id="144" w:author="Mohammad Nayeem Hasan" w:date="2024-07-18T16:12:00Z" w16du:dateUtc="2024-07-18T10:12:00Z">
              <w:rPr/>
            </w:rPrChange>
          </w:rPr>
          <w:fldChar w:fldCharType="begin"/>
        </w:r>
        <w:r w:rsidRPr="00DF6BDB" w:rsidDel="001F3480">
          <w:rPr>
            <w:rFonts w:ascii="Times New Roman" w:hAnsi="Times New Roman" w:cs="Times New Roman"/>
            <w:sz w:val="24"/>
            <w:szCs w:val="24"/>
            <w:rPrChange w:id="145" w:author="Mohammad Nayeem Hasan" w:date="2024-07-18T16:12:00Z" w16du:dateUtc="2024-07-18T10:12:00Z">
              <w:rPr/>
            </w:rPrChange>
          </w:rPr>
          <w:instrText>HYPERLINK "https://www.unicef.org/"</w:instrText>
        </w:r>
        <w:r w:rsidRPr="00A54B7D" w:rsidDel="001F3480">
          <w:rPr>
            <w:rFonts w:ascii="Times New Roman" w:hAnsi="Times New Roman" w:cs="Times New Roman"/>
            <w:sz w:val="24"/>
            <w:szCs w:val="24"/>
          </w:rPr>
        </w:r>
        <w:r w:rsidRPr="00DF6BDB" w:rsidDel="001F3480">
          <w:rPr>
            <w:rFonts w:ascii="Times New Roman" w:hAnsi="Times New Roman" w:cs="Times New Roman"/>
            <w:sz w:val="24"/>
            <w:szCs w:val="24"/>
            <w:rPrChange w:id="146" w:author="Mohammad Nayeem Hasan" w:date="2024-07-18T16:12:00Z" w16du:dateUtc="2024-07-18T10:12:00Z">
              <w:rPr>
                <w:rStyle w:val="Hyperlink"/>
                <w:rFonts w:ascii="Times New Roman" w:hAnsi="Times New Roman" w:cs="Times New Roman"/>
                <w:sz w:val="24"/>
                <w:szCs w:val="24"/>
              </w:rPr>
            </w:rPrChange>
          </w:rPr>
          <w:fldChar w:fldCharType="separate"/>
        </w:r>
        <w:r w:rsidRPr="00DF6BDB" w:rsidDel="001F3480">
          <w:rPr>
            <w:rStyle w:val="Hyperlink"/>
            <w:rFonts w:ascii="Times New Roman" w:hAnsi="Times New Roman" w:cs="Times New Roman"/>
            <w:sz w:val="24"/>
            <w:szCs w:val="24"/>
          </w:rPr>
          <w:t>https://www.unicef.org/</w:t>
        </w:r>
        <w:r w:rsidRPr="00DF6BDB" w:rsidDel="001F3480">
          <w:rPr>
            <w:rStyle w:val="Hyperlink"/>
            <w:rFonts w:ascii="Times New Roman" w:hAnsi="Times New Roman" w:cs="Times New Roman"/>
            <w:sz w:val="24"/>
            <w:szCs w:val="24"/>
          </w:rPr>
          <w:fldChar w:fldCharType="end"/>
        </w:r>
        <w:r w:rsidRPr="00DF6BDB" w:rsidDel="001F3480">
          <w:rPr>
            <w:rFonts w:ascii="Times New Roman" w:hAnsi="Times New Roman" w:cs="Times New Roman"/>
            <w:sz w:val="24"/>
            <w:szCs w:val="24"/>
          </w:rPr>
          <w:t xml:space="preserve"> ), were used</w:t>
        </w:r>
        <w:r w:rsidRPr="00DF6BDB">
          <w:rPr>
            <w:rFonts w:ascii="Times New Roman" w:hAnsi="Times New Roman" w:cs="Times New Roman"/>
            <w:sz w:val="24"/>
            <w:szCs w:val="24"/>
          </w:rPr>
          <w:t xml:space="preserve">We used data from the 2019 Multiple Indicator Cluster Surveys (MICS) of Bangladesh (https://www.unicef.org/). To gather information at the household level for this nationwide survey, a two-stage stratified cluster sampling method was used. The final report of the Bangladesh MICS surveys from </w:t>
        </w:r>
        <w:r w:rsidRPr="00DF6BDB" w:rsidDel="002F76C0">
          <w:rPr>
            <w:rFonts w:ascii="Times New Roman" w:hAnsi="Times New Roman" w:cs="Times New Roman"/>
            <w:sz w:val="24"/>
            <w:szCs w:val="24"/>
          </w:rPr>
          <w:t xml:space="preserve">2012 and </w:t>
        </w:r>
        <w:r w:rsidRPr="00DF6BDB">
          <w:rPr>
            <w:rFonts w:ascii="Times New Roman" w:hAnsi="Times New Roman" w:cs="Times New Roman"/>
            <w:sz w:val="24"/>
            <w:szCs w:val="24"/>
          </w:rPr>
          <w:t>2019 contains information on the comprehensive survey methodology. 64,400 households participated in MICS 2019</w:t>
        </w:r>
        <w:r w:rsidRPr="00DF6BDB" w:rsidDel="002F76C0">
          <w:rPr>
            <w:rFonts w:ascii="Times New Roman" w:hAnsi="Times New Roman" w:cs="Times New Roman"/>
            <w:sz w:val="24"/>
            <w:szCs w:val="24"/>
          </w:rPr>
          <w:t>, compared to 51,895 households in MICS 2012.</w:t>
        </w:r>
        <w:r w:rsidRPr="00DF6BDB">
          <w:rPr>
            <w:rFonts w:ascii="Times New Roman" w:hAnsi="Times New Roman" w:cs="Times New Roman"/>
            <w:sz w:val="24"/>
            <w:szCs w:val="24"/>
          </w:rPr>
          <w:t xml:space="preserve">. </w:t>
        </w:r>
        <w:r w:rsidRPr="00DF6BDB" w:rsidDel="002F76C0">
          <w:rPr>
            <w:rFonts w:ascii="Times New Roman" w:hAnsi="Times New Roman" w:cs="Times New Roman"/>
            <w:sz w:val="24"/>
            <w:szCs w:val="24"/>
          </w:rPr>
          <w:t xml:space="preserve"> </w:t>
        </w:r>
        <w:r w:rsidRPr="00DF6BDB">
          <w:rPr>
            <w:rFonts w:ascii="Times New Roman" w:hAnsi="Times New Roman" w:cs="Times New Roman"/>
            <w:sz w:val="24"/>
            <w:szCs w:val="24"/>
          </w:rPr>
          <w:t>A randomly determined subset of</w:t>
        </w:r>
        <w:r w:rsidRPr="00DF6BDB" w:rsidDel="002F76C0">
          <w:rPr>
            <w:rFonts w:ascii="Times New Roman" w:hAnsi="Times New Roman" w:cs="Times New Roman"/>
            <w:sz w:val="24"/>
            <w:szCs w:val="24"/>
          </w:rPr>
          <w:t xml:space="preserve"> 2760 and</w:t>
        </w:r>
        <w:r w:rsidRPr="00DF6BDB">
          <w:rPr>
            <w:rFonts w:ascii="Times New Roman" w:hAnsi="Times New Roman" w:cs="Times New Roman"/>
            <w:sz w:val="24"/>
            <w:szCs w:val="24"/>
          </w:rPr>
          <w:t xml:space="preserve"> 6440 households, respectively</w:t>
        </w:r>
        <w:r w:rsidRPr="00DF6BDB" w:rsidDel="002F76C0">
          <w:rPr>
            <w:rFonts w:ascii="Times New Roman" w:hAnsi="Times New Roman" w:cs="Times New Roman"/>
            <w:sz w:val="24"/>
            <w:szCs w:val="24"/>
          </w:rPr>
          <w:t>, were chosen in MICS 2012 and</w:t>
        </w:r>
        <w:r w:rsidRPr="00DF6BDB">
          <w:rPr>
            <w:rFonts w:ascii="Times New Roman" w:hAnsi="Times New Roman" w:cs="Times New Roman"/>
            <w:sz w:val="24"/>
            <w:szCs w:val="24"/>
          </w:rPr>
          <w:t xml:space="preserve"> MICS 2019 for water quality testing </w:t>
        </w:r>
      </w:ins>
      <w:customXmlInsRangeStart w:id="147" w:author="Mohammad Nayeem Hasan" w:date="2024-07-18T15:21:00Z"/>
      <w:sdt>
        <w:sdtPr>
          <w:rPr>
            <w:rFonts w:ascii="Times New Roman" w:hAnsi="Times New Roman" w:cs="Times New Roman"/>
            <w:color w:val="000000"/>
            <w:sz w:val="24"/>
            <w:szCs w:val="24"/>
          </w:rPr>
          <w:tag w:val="MENDELEY_CITATION_v3_eyJjaXRhdGlvbklEIjoiTUVOREVMRVlfQ0lUQVRJT05fYzkwMWUyNDAtZTk0Ni00YWMyLThiZGYtMzIwNDIyYTJkZmFh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wZDk3NzkxYS1hZjFhLTRkMmEtOGY1OC1mOWNlOGMwYTg1ZDQiXSwiaXNUZW1wb3JhcnkiOmZhbHNlLCJsZWdhY3lEZXNrdG9wSWQiOiI2YmM3M2IxNi0xYzhiLTQ1NzUtODg1Ni05ZTQwNGIxNmY0ZDMifV19"/>
          <w:id w:val="-1610969842"/>
          <w:placeholder>
            <w:docPart w:val="1B43FFC5F16A4AA287F33B9811CDB557"/>
          </w:placeholder>
        </w:sdtPr>
        <w:sdtContent>
          <w:customXmlInsRangeEnd w:id="147"/>
          <w:ins w:id="148" w:author="Mohammad Nayeem Hasan" w:date="2024-07-18T15:42:00Z" w16du:dateUtc="2024-07-18T09:42:00Z">
            <w:r w:rsidR="001F343E" w:rsidRPr="00DF6BDB">
              <w:rPr>
                <w:rFonts w:ascii="Times New Roman" w:hAnsi="Times New Roman" w:cs="Times New Roman"/>
                <w:color w:val="000000"/>
                <w:sz w:val="24"/>
                <w:szCs w:val="24"/>
                <w:rPrChange w:id="149" w:author="Mohammad Nayeem Hasan" w:date="2024-07-18T16:12:00Z" w16du:dateUtc="2024-07-18T10:12:00Z">
                  <w:rPr>
                    <w:color w:val="000000"/>
                  </w:rPr>
                </w:rPrChange>
              </w:rPr>
              <w:t>(15,18)</w:t>
            </w:r>
          </w:ins>
          <w:customXmlInsRangeStart w:id="150" w:author="Mohammad Nayeem Hasan" w:date="2024-07-18T15:21:00Z"/>
        </w:sdtContent>
      </w:sdt>
      <w:customXmlInsRangeEnd w:id="150"/>
      <w:ins w:id="151" w:author="Mohammad Nayeem Hasan" w:date="2024-07-18T15:21:00Z" w16du:dateUtc="2024-07-18T09:21:00Z">
        <w:r w:rsidRPr="00DF6BDB">
          <w:rPr>
            <w:rFonts w:ascii="Times New Roman" w:hAnsi="Times New Roman" w:cs="Times New Roman"/>
            <w:sz w:val="24"/>
            <w:szCs w:val="24"/>
          </w:rPr>
          <w:t>.</w:t>
        </w:r>
      </w:ins>
    </w:p>
    <w:p w14:paraId="5C5D57B8" w14:textId="77777777" w:rsidR="00D73460" w:rsidRPr="00DF6BDB" w:rsidRDefault="00D73460" w:rsidP="00DF6BDB">
      <w:pPr>
        <w:pStyle w:val="ListParagraph"/>
        <w:numPr>
          <w:ilvl w:val="1"/>
          <w:numId w:val="1"/>
        </w:numPr>
        <w:spacing w:line="240" w:lineRule="auto"/>
        <w:rPr>
          <w:ins w:id="152" w:author="Mohammad Nayeem Hasan" w:date="2024-07-18T15:21:00Z" w16du:dateUtc="2024-07-18T09:21:00Z"/>
          <w:rFonts w:ascii="Times New Roman" w:hAnsi="Times New Roman" w:cs="Times New Roman"/>
          <w:bCs/>
          <w:sz w:val="24"/>
          <w:szCs w:val="24"/>
        </w:rPr>
      </w:pPr>
      <w:ins w:id="153" w:author="Mohammad Nayeem Hasan" w:date="2024-07-18T15:21:00Z" w16du:dateUtc="2024-07-18T09:21:00Z">
        <w:r w:rsidRPr="00DF6BDB">
          <w:rPr>
            <w:rFonts w:ascii="Times New Roman" w:hAnsi="Times New Roman" w:cs="Times New Roman"/>
            <w:bCs/>
            <w:sz w:val="24"/>
            <w:szCs w:val="24"/>
          </w:rPr>
          <w:t>Outcome variables</w:t>
        </w:r>
      </w:ins>
    </w:p>
    <w:p w14:paraId="03FB2249" w14:textId="5DE9F1F1" w:rsidR="00D73460" w:rsidRPr="00DF6BDB" w:rsidRDefault="00D73460" w:rsidP="00DF6BDB">
      <w:pPr>
        <w:spacing w:line="240" w:lineRule="auto"/>
        <w:jc w:val="both"/>
        <w:rPr>
          <w:ins w:id="154" w:author="Mohammad Nayeem Hasan" w:date="2024-07-18T15:21:00Z" w16du:dateUtc="2024-07-18T09:21:00Z"/>
          <w:rFonts w:ascii="Times New Roman" w:hAnsi="Times New Roman" w:cs="Times New Roman"/>
          <w:sz w:val="24"/>
          <w:szCs w:val="24"/>
        </w:rPr>
      </w:pPr>
      <w:ins w:id="155" w:author="Mohammad Nayeem Hasan" w:date="2024-07-18T15:21:00Z" w16du:dateUtc="2024-07-18T09:21:00Z">
        <w:r w:rsidRPr="00DF6BDB">
          <w:rPr>
            <w:rFonts w:ascii="Times New Roman" w:hAnsi="Times New Roman" w:cs="Times New Roman"/>
            <w:sz w:val="24"/>
            <w:szCs w:val="24"/>
          </w:rPr>
          <w:t xml:space="preserve">The outcome variable was childhood diarrhea, which was defined if the mother's or caregivers experienced any sort of diarrheal disease with their children within two weeks prior to the survey </w:t>
        </w:r>
      </w:ins>
      <w:customXmlInsRangeStart w:id="156" w:author="Mohammad Nayeem Hasan" w:date="2024-07-18T15:21:00Z"/>
      <w:sdt>
        <w:sdtPr>
          <w:rPr>
            <w:rFonts w:ascii="Times New Roman" w:hAnsi="Times New Roman" w:cs="Times New Roman"/>
            <w:color w:val="000000"/>
            <w:sz w:val="24"/>
            <w:szCs w:val="24"/>
          </w:rPr>
          <w:tag w:val="MENDELEY_CITATION_v3_eyJjaXRhdGlvbklEIjoiTUVOREVMRVlfQ0lUQVRJT05fNDYxYTQ2Y2EtODdiYy00ODVkLTg2ZGQtNDFlYjg5MjIxMGE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2YmE0Y2QxMi00NmYwLTQ3OWMtOGNhYS1lNjk3NWY2ZmM0NDEiXSwiaXNUZW1wb3JhcnkiOmZhbHNlLCJsZWdhY3lEZXNrdG9wSWQiOiI2YmM3M2IxNi0xYzhiLTQ1NzUtODg1Ni05ZTQwNGIxNmY0ZDMifV19"/>
          <w:id w:val="1233112676"/>
          <w:placeholder>
            <w:docPart w:val="1B43FFC5F16A4AA287F33B9811CDB557"/>
          </w:placeholder>
        </w:sdtPr>
        <w:sdtContent>
          <w:customXmlInsRangeEnd w:id="156"/>
          <w:ins w:id="157" w:author="Mohammad Nayeem Hasan" w:date="2024-07-18T15:42:00Z" w16du:dateUtc="2024-07-18T09:42:00Z">
            <w:r w:rsidR="001F343E" w:rsidRPr="00DF6BDB">
              <w:rPr>
                <w:rFonts w:ascii="Times New Roman" w:hAnsi="Times New Roman" w:cs="Times New Roman"/>
                <w:color w:val="000000"/>
                <w:sz w:val="24"/>
                <w:szCs w:val="24"/>
                <w:rPrChange w:id="158" w:author="Mohammad Nayeem Hasan" w:date="2024-07-18T16:12:00Z" w16du:dateUtc="2024-07-18T10:12:00Z">
                  <w:rPr>
                    <w:color w:val="000000"/>
                  </w:rPr>
                </w:rPrChange>
              </w:rPr>
              <w:t>(15,18)</w:t>
            </w:r>
          </w:ins>
          <w:customXmlInsRangeStart w:id="159" w:author="Mohammad Nayeem Hasan" w:date="2024-07-18T15:21:00Z"/>
        </w:sdtContent>
      </w:sdt>
      <w:customXmlInsRangeEnd w:id="159"/>
      <w:ins w:id="160" w:author="Mohammad Nayeem Hasan" w:date="2024-07-18T15:21:00Z" w16du:dateUtc="2024-07-18T09:21:00Z">
        <w:r w:rsidRPr="00DF6BDB">
          <w:rPr>
            <w:rFonts w:ascii="Times New Roman" w:hAnsi="Times New Roman" w:cs="Times New Roman"/>
            <w:sz w:val="24"/>
            <w:szCs w:val="24"/>
          </w:rPr>
          <w:t>.</w:t>
        </w:r>
      </w:ins>
    </w:p>
    <w:p w14:paraId="545F0856" w14:textId="77777777" w:rsidR="00D73460" w:rsidRPr="00DF6BDB" w:rsidRDefault="00D73460" w:rsidP="00DF6BDB">
      <w:pPr>
        <w:pStyle w:val="ListParagraph"/>
        <w:numPr>
          <w:ilvl w:val="1"/>
          <w:numId w:val="1"/>
        </w:numPr>
        <w:spacing w:line="240" w:lineRule="auto"/>
        <w:rPr>
          <w:ins w:id="161" w:author="Mohammad Nayeem Hasan" w:date="2024-07-18T15:21:00Z" w16du:dateUtc="2024-07-18T09:21:00Z"/>
          <w:rFonts w:ascii="Times New Roman" w:hAnsi="Times New Roman" w:cs="Times New Roman"/>
          <w:bCs/>
          <w:sz w:val="24"/>
          <w:szCs w:val="24"/>
        </w:rPr>
      </w:pPr>
      <w:ins w:id="162" w:author="Mohammad Nayeem Hasan" w:date="2024-07-18T15:21:00Z" w16du:dateUtc="2024-07-18T09:21:00Z">
        <w:r w:rsidRPr="00DF6BDB">
          <w:rPr>
            <w:rFonts w:ascii="Times New Roman" w:hAnsi="Times New Roman" w:cs="Times New Roman"/>
            <w:bCs/>
            <w:sz w:val="24"/>
            <w:szCs w:val="24"/>
          </w:rPr>
          <w:t>Exposure</w:t>
        </w:r>
      </w:ins>
    </w:p>
    <w:p w14:paraId="5CCF9F76" w14:textId="6426986B" w:rsidR="00D73460" w:rsidRPr="00DF6BDB" w:rsidRDefault="00D73460" w:rsidP="00DF6BDB">
      <w:pPr>
        <w:spacing w:line="240" w:lineRule="auto"/>
        <w:jc w:val="both"/>
        <w:rPr>
          <w:ins w:id="163" w:author="Mohammad Nayeem Hasan" w:date="2024-07-18T15:21:00Z" w16du:dateUtc="2024-07-18T09:21:00Z"/>
          <w:rFonts w:ascii="Times New Roman" w:hAnsi="Times New Roman" w:cs="Times New Roman"/>
          <w:sz w:val="24"/>
          <w:szCs w:val="24"/>
        </w:rPr>
      </w:pPr>
      <w:ins w:id="164" w:author="Mohammad Nayeem Hasan" w:date="2024-07-18T15:21:00Z" w16du:dateUtc="2024-07-18T09:21:00Z">
        <w:r w:rsidRPr="00DF6BDB">
          <w:rPr>
            <w:rFonts w:ascii="Times New Roman" w:hAnsi="Times New Roman" w:cs="Times New Roman"/>
            <w:sz w:val="24"/>
            <w:szCs w:val="24"/>
          </w:rPr>
          <w:t xml:space="preserve">The exposure variable was the level of E. coli present in household water. A glass of water that the respondents often drink was requested of them to water test </w:t>
        </w:r>
      </w:ins>
      <w:customXmlInsRangeStart w:id="165" w:author="Mohammad Nayeem Hasan" w:date="2024-07-18T15:21:00Z"/>
      <w:sdt>
        <w:sdtPr>
          <w:rPr>
            <w:rFonts w:ascii="Times New Roman" w:hAnsi="Times New Roman" w:cs="Times New Roman"/>
            <w:color w:val="000000"/>
            <w:sz w:val="24"/>
            <w:szCs w:val="24"/>
          </w:rPr>
          <w:tag w:val="MENDELEY_CITATION_v3_eyJjaXRhdGlvbklEIjoiTUVOREVMRVlfQ0lUQVRJT05fMGY3NmI5MGQtMWI4OC00NjJhLTg1MzgtZTliZmE4YmE0MWQ5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xYTg3NjY2NS02ZTRmLTRiNzAtYTFkNC0yOTRlNDZiMGZhZmIiXSwiaXNUZW1wb3JhcnkiOmZhbHNlLCJsZWdhY3lEZXNrdG9wSWQiOiI2YmM3M2IxNi0xYzhiLTQ1NzUtODg1Ni05ZTQwNGIxNmY0ZDMifV19"/>
          <w:id w:val="1053270537"/>
          <w:placeholder>
            <w:docPart w:val="1B43FFC5F16A4AA287F33B9811CDB557"/>
          </w:placeholder>
        </w:sdtPr>
        <w:sdtContent>
          <w:customXmlInsRangeEnd w:id="165"/>
          <w:ins w:id="166" w:author="Mohammad Nayeem Hasan" w:date="2024-07-18T15:42:00Z" w16du:dateUtc="2024-07-18T09:42:00Z">
            <w:r w:rsidR="001F343E" w:rsidRPr="00DF6BDB">
              <w:rPr>
                <w:rFonts w:ascii="Times New Roman" w:hAnsi="Times New Roman" w:cs="Times New Roman"/>
                <w:color w:val="000000"/>
                <w:sz w:val="24"/>
                <w:szCs w:val="24"/>
                <w:rPrChange w:id="167" w:author="Mohammad Nayeem Hasan" w:date="2024-07-18T16:12:00Z" w16du:dateUtc="2024-07-18T10:12:00Z">
                  <w:rPr>
                    <w:color w:val="000000"/>
                  </w:rPr>
                </w:rPrChange>
              </w:rPr>
              <w:t>(15,18)</w:t>
            </w:r>
          </w:ins>
          <w:customXmlInsRangeStart w:id="168" w:author="Mohammad Nayeem Hasan" w:date="2024-07-18T15:21:00Z"/>
        </w:sdtContent>
      </w:sdt>
      <w:customXmlInsRangeEnd w:id="168"/>
      <w:ins w:id="169" w:author="Mohammad Nayeem Hasan" w:date="2024-07-18T15:21:00Z" w16du:dateUtc="2024-07-18T09:21:00Z">
        <w:r w:rsidRPr="00DF6BDB">
          <w:rPr>
            <w:rFonts w:ascii="Times New Roman" w:hAnsi="Times New Roman" w:cs="Times New Roman"/>
            <w:sz w:val="24"/>
            <w:szCs w:val="24"/>
          </w:rPr>
          <w:t xml:space="preserve">. In this study, 100 ml sample of drinking water was tested for E. coli and test was done within 30 minutes of sample collection. Colonies of E. coli per 100 ml of water were measured to categorized the risk of water quality </w:t>
        </w:r>
      </w:ins>
      <w:customXmlInsRangeStart w:id="170" w:author="Mohammad Nayeem Hasan" w:date="2024-07-18T15:21:00Z"/>
      <w:sdt>
        <w:sdtPr>
          <w:rPr>
            <w:rFonts w:ascii="Times New Roman" w:hAnsi="Times New Roman" w:cs="Times New Roman"/>
            <w:color w:val="000000"/>
            <w:sz w:val="24"/>
            <w:szCs w:val="24"/>
          </w:rPr>
          <w:tag w:val="MENDELEY_CITATION_v3_eyJjaXRhdGlvbklEIjoiTUVOREVMRVlfQ0lUQVRJT05fZmM3MGUwM2EtMjBmNi00NjdjLWE5NTQtMzIxMzBmNjRhNGY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1hMzc0N2M1NS1kMDZlLTQ1OGQtYTI3NS02NThiM2JhMmQ3ODgiXSwiaXNUZW1wb3JhcnkiOmZhbHNlLCJsZWdhY3lEZXNrdG9wSWQiOiI2YmM3M2IxNi0xYzhiLTQ1NzUtODg1Ni05ZTQwNGIxNmY0ZDMifV19"/>
          <w:id w:val="1333799798"/>
          <w:placeholder>
            <w:docPart w:val="1B43FFC5F16A4AA287F33B9811CDB557"/>
          </w:placeholder>
        </w:sdtPr>
        <w:sdtContent>
          <w:customXmlInsRangeEnd w:id="170"/>
          <w:ins w:id="171" w:author="Mohammad Nayeem Hasan" w:date="2024-07-18T15:42:00Z" w16du:dateUtc="2024-07-18T09:42:00Z">
            <w:r w:rsidR="001F343E" w:rsidRPr="00DF6BDB">
              <w:rPr>
                <w:rFonts w:ascii="Times New Roman" w:hAnsi="Times New Roman" w:cs="Times New Roman"/>
                <w:color w:val="000000"/>
                <w:sz w:val="24"/>
                <w:szCs w:val="24"/>
                <w:rPrChange w:id="172" w:author="Mohammad Nayeem Hasan" w:date="2024-07-18T16:12:00Z" w16du:dateUtc="2024-07-18T10:12:00Z">
                  <w:rPr>
                    <w:color w:val="000000"/>
                  </w:rPr>
                </w:rPrChange>
              </w:rPr>
              <w:t>(15,18)</w:t>
            </w:r>
          </w:ins>
          <w:customXmlInsRangeStart w:id="173" w:author="Mohammad Nayeem Hasan" w:date="2024-07-18T15:21:00Z"/>
        </w:sdtContent>
      </w:sdt>
      <w:customXmlInsRangeEnd w:id="173"/>
      <w:ins w:id="174" w:author="Mohammad Nayeem Hasan" w:date="2024-07-18T15:21:00Z" w16du:dateUtc="2024-07-18T09:21:00Z">
        <w:r w:rsidRPr="00DF6BDB">
          <w:rPr>
            <w:rFonts w:ascii="Times New Roman" w:hAnsi="Times New Roman" w:cs="Times New Roman"/>
            <w:sz w:val="24"/>
            <w:szCs w:val="24"/>
          </w:rPr>
          <w: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t>
        </w:r>
      </w:ins>
      <w:customXmlInsRangeStart w:id="175" w:author="Mohammad Nayeem Hasan" w:date="2024-07-18T15:21:00Z"/>
      <w:sdt>
        <w:sdtPr>
          <w:rPr>
            <w:rFonts w:ascii="Times New Roman" w:hAnsi="Times New Roman" w:cs="Times New Roman"/>
            <w:color w:val="000000"/>
            <w:sz w:val="24"/>
            <w:szCs w:val="24"/>
          </w:rPr>
          <w:tag w:val="MENDELEY_CITATION_v3_eyJjaXRhdGlvbklEIjoiTUVOREVMRVlfQ0lUQVRJT05fMDhmYjAyOTktYWIwYS00MzhhLTk5MDgtZmRjYzI4NTMxNTkw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5ODcyNmM3NC04YTA3LTQzYmUtODMxOC0zZjhlYjU0M2I4OWUiXSwiaXNUZW1wb3JhcnkiOmZhbHNlLCJsZWdhY3lEZXNrdG9wSWQiOiI2YmM3M2IxNi0xYzhiLTQ1NzUtODg1Ni05ZTQwNGIxNmY0ZDMifV19"/>
          <w:id w:val="-1613894767"/>
          <w:placeholder>
            <w:docPart w:val="1B43FFC5F16A4AA287F33B9811CDB557"/>
          </w:placeholder>
        </w:sdtPr>
        <w:sdtContent>
          <w:customXmlInsRangeEnd w:id="175"/>
          <w:ins w:id="176" w:author="Mohammad Nayeem Hasan" w:date="2024-07-18T15:42:00Z" w16du:dateUtc="2024-07-18T09:42:00Z">
            <w:r w:rsidR="001F343E" w:rsidRPr="00DF6BDB">
              <w:rPr>
                <w:rFonts w:ascii="Times New Roman" w:hAnsi="Times New Roman" w:cs="Times New Roman"/>
                <w:color w:val="000000"/>
                <w:sz w:val="24"/>
                <w:szCs w:val="24"/>
                <w:rPrChange w:id="177" w:author="Mohammad Nayeem Hasan" w:date="2024-07-18T16:12:00Z" w16du:dateUtc="2024-07-18T10:12:00Z">
                  <w:rPr>
                    <w:color w:val="000000"/>
                  </w:rPr>
                </w:rPrChange>
              </w:rPr>
              <w:t>(15,18)</w:t>
            </w:r>
          </w:ins>
          <w:customXmlInsRangeStart w:id="178" w:author="Mohammad Nayeem Hasan" w:date="2024-07-18T15:21:00Z"/>
        </w:sdtContent>
      </w:sdt>
      <w:customXmlInsRangeEnd w:id="178"/>
      <w:ins w:id="179" w:author="Mohammad Nayeem Hasan" w:date="2024-07-18T15:21:00Z" w16du:dateUtc="2024-07-18T09:21:00Z">
        <w:r w:rsidRPr="00DF6BDB">
          <w:rPr>
            <w:rFonts w:ascii="Times New Roman" w:hAnsi="Times New Roman" w:cs="Times New Roman"/>
            <w:sz w:val="24"/>
            <w:szCs w:val="24"/>
          </w:rPr>
          <w:t>.</w:t>
        </w:r>
      </w:ins>
    </w:p>
    <w:p w14:paraId="24255201" w14:textId="77777777" w:rsidR="00D73460" w:rsidRPr="00DF6BDB" w:rsidRDefault="00D73460" w:rsidP="00DF6BDB">
      <w:pPr>
        <w:pStyle w:val="ListParagraph"/>
        <w:numPr>
          <w:ilvl w:val="1"/>
          <w:numId w:val="1"/>
        </w:numPr>
        <w:spacing w:line="240" w:lineRule="auto"/>
        <w:rPr>
          <w:ins w:id="180" w:author="Mohammad Nayeem Hasan" w:date="2024-07-18T15:21:00Z" w16du:dateUtc="2024-07-18T09:21:00Z"/>
          <w:rFonts w:ascii="Times New Roman" w:hAnsi="Times New Roman" w:cs="Times New Roman"/>
          <w:bCs/>
          <w:sz w:val="24"/>
          <w:szCs w:val="24"/>
        </w:rPr>
      </w:pPr>
      <w:ins w:id="181" w:author="Mohammad Nayeem Hasan" w:date="2024-07-18T15:21:00Z" w16du:dateUtc="2024-07-18T09:21:00Z">
        <w:r w:rsidRPr="00DF6BDB">
          <w:rPr>
            <w:rFonts w:ascii="Times New Roman" w:hAnsi="Times New Roman" w:cs="Times New Roman"/>
            <w:bCs/>
            <w:sz w:val="24"/>
            <w:szCs w:val="24"/>
          </w:rPr>
          <w:t>Confounding variables</w:t>
        </w:r>
      </w:ins>
    </w:p>
    <w:p w14:paraId="46C7A590" w14:textId="5C555428" w:rsidR="00D73460" w:rsidRPr="00DF6BDB" w:rsidRDefault="00D73460" w:rsidP="00DF6BDB">
      <w:pPr>
        <w:spacing w:line="240" w:lineRule="auto"/>
        <w:jc w:val="both"/>
        <w:rPr>
          <w:ins w:id="182" w:author="Mohammad Nayeem Hasan" w:date="2024-07-18T15:21:00Z" w16du:dateUtc="2024-07-18T09:21:00Z"/>
          <w:rFonts w:ascii="Times New Roman" w:hAnsi="Times New Roman" w:cs="Times New Roman"/>
          <w:sz w:val="24"/>
          <w:szCs w:val="24"/>
        </w:rPr>
      </w:pPr>
      <w:ins w:id="183" w:author="Mohammad Nayeem Hasan" w:date="2024-07-18T15:21:00Z" w16du:dateUtc="2024-07-18T09:21:00Z">
        <w:r w:rsidRPr="00DF6BDB">
          <w:rPr>
            <w:rFonts w:ascii="Times New Roman" w:hAnsi="Times New Roman" w:cs="Times New Roman"/>
            <w:sz w:val="24"/>
            <w:szCs w:val="24"/>
          </w:rPr>
          <w:t xml:space="preserve">Based on the available data, the variables child age at </w:t>
        </w:r>
        <w:r w:rsidRPr="00DF6BDB" w:rsidDel="001C1149">
          <w:rPr>
            <w:rFonts w:ascii="Times New Roman" w:hAnsi="Times New Roman" w:cs="Times New Roman"/>
            <w:sz w:val="24"/>
            <w:szCs w:val="24"/>
          </w:rPr>
          <w:t>months,  gender</w:t>
        </w:r>
        <w:r w:rsidRPr="00DF6BDB">
          <w:rPr>
            <w:rFonts w:ascii="Times New Roman" w:hAnsi="Times New Roman" w:cs="Times New Roman"/>
            <w:sz w:val="24"/>
            <w:szCs w:val="24"/>
          </w:rPr>
          <w:t xml:space="preserve">months, gender, and mother's educational status were included to the study. Household size (&lt;5 or 5/5+), household wealth status (Poor, middle or rich), and other factors were taken into account. Household wealth index was calculated using a principal component analysis and separated into three groups </w:t>
        </w:r>
      </w:ins>
      <w:customXmlInsRangeStart w:id="184" w:author="Mohammad Nayeem Hasan" w:date="2024-07-18T15:21:00Z"/>
      <w:sdt>
        <w:sdtPr>
          <w:rPr>
            <w:rFonts w:ascii="Times New Roman" w:hAnsi="Times New Roman" w:cs="Times New Roman"/>
            <w:color w:val="000000"/>
            <w:sz w:val="24"/>
            <w:szCs w:val="24"/>
          </w:rPr>
          <w:tag w:val="MENDELEY_CITATION_v3_eyJjaXRhdGlvbklEIjoiTUVOREVMRVlfQ0lUQVRJT05fMjc2NTlmNWQtOGE3OC00NmNiLWI2ZDctMzJjZjI0YmIzYTE4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4YWEzMjcwMi1lNzc2LTQxZjgtOWNjZS1iODk3NzRiNjU3ZmQiXSwiaXNUZW1wb3JhcnkiOmZhbHNlLCJsZWdhY3lEZXNrdG9wSWQiOiI2YmM3M2IxNi0xYzhiLTQ1NzUtODg1Ni05ZTQwNGIxNmY0ZDMifV19"/>
          <w:id w:val="-304321729"/>
          <w:placeholder>
            <w:docPart w:val="1B43FFC5F16A4AA287F33B9811CDB557"/>
          </w:placeholder>
        </w:sdtPr>
        <w:sdtContent>
          <w:customXmlInsRangeEnd w:id="184"/>
          <w:ins w:id="185" w:author="Mohammad Nayeem Hasan" w:date="2024-07-18T15:42:00Z" w16du:dateUtc="2024-07-18T09:42:00Z">
            <w:r w:rsidR="001F343E" w:rsidRPr="00DF6BDB">
              <w:rPr>
                <w:rFonts w:ascii="Times New Roman" w:hAnsi="Times New Roman" w:cs="Times New Roman"/>
                <w:color w:val="000000"/>
                <w:sz w:val="24"/>
                <w:szCs w:val="24"/>
                <w:rPrChange w:id="186" w:author="Mohammad Nayeem Hasan" w:date="2024-07-18T16:12:00Z" w16du:dateUtc="2024-07-18T10:12:00Z">
                  <w:rPr>
                    <w:color w:val="000000"/>
                  </w:rPr>
                </w:rPrChange>
              </w:rPr>
              <w:t>(15,18)</w:t>
            </w:r>
          </w:ins>
          <w:customXmlInsRangeStart w:id="187" w:author="Mohammad Nayeem Hasan" w:date="2024-07-18T15:21:00Z"/>
        </w:sdtContent>
      </w:sdt>
      <w:customXmlInsRangeEnd w:id="187"/>
      <w:ins w:id="188" w:author="Mohammad Nayeem Hasan" w:date="2024-07-18T15:21:00Z" w16du:dateUtc="2024-07-18T09:21:00Z">
        <w:r w:rsidRPr="00DF6BDB">
          <w:rPr>
            <w:rFonts w:ascii="Times New Roman" w:hAnsi="Times New Roman" w:cs="Times New Roman"/>
            <w:sz w:val="24"/>
            <w:szCs w:val="24"/>
          </w:rPr>
          <w:t xml:space="preserve">. Place of </w:t>
        </w:r>
        <w:r w:rsidRPr="00DF6BDB">
          <w:rPr>
            <w:rFonts w:ascii="Times New Roman" w:hAnsi="Times New Roman" w:cs="Times New Roman"/>
            <w:sz w:val="24"/>
            <w:szCs w:val="24"/>
          </w:rPr>
          <w:lastRenderedPageBreak/>
          <w:t>residence (rural vs. urban) and administrative division were two variables at the community level (Barisal, Chattogram, Dhaka, Khulna, Mymensingh, Rajshahi, Rangpur and Sylhet).</w:t>
        </w:r>
      </w:ins>
    </w:p>
    <w:p w14:paraId="74275DCD" w14:textId="77777777" w:rsidR="00D73460" w:rsidRPr="00DF6BDB" w:rsidRDefault="00D73460" w:rsidP="00DF6BDB">
      <w:pPr>
        <w:spacing w:line="240" w:lineRule="auto"/>
        <w:jc w:val="both"/>
        <w:rPr>
          <w:ins w:id="189" w:author="Mohammad Nayeem Hasan" w:date="2024-07-18T15:21:00Z" w16du:dateUtc="2024-07-18T09:21:00Z"/>
          <w:rFonts w:ascii="Times New Roman" w:hAnsi="Times New Roman" w:cs="Times New Roman"/>
          <w:sz w:val="24"/>
          <w:szCs w:val="24"/>
        </w:rPr>
      </w:pPr>
      <w:ins w:id="190" w:author="Mohammad Nayeem Hasan" w:date="2024-07-18T15:21:00Z" w16du:dateUtc="2024-07-18T09:21:00Z">
        <w:r w:rsidRPr="00DF6BDB">
          <w:rPr>
            <w:rFonts w:ascii="Times New Roman" w:hAnsi="Times New Roman" w:cs="Times New Roman"/>
            <w:sz w:val="24"/>
            <w:szCs w:val="24"/>
          </w:rPr>
          <w:t>In addition, types of toilet facility, shared toilet facilities, and source water quality (low, moderate, and high) should all be considered. Similar to an exposure sample test, source water E. coli test was used to assess the risk of E. coli contamination in the source water.</w:t>
        </w:r>
      </w:ins>
    </w:p>
    <w:p w14:paraId="25466F2B" w14:textId="77777777" w:rsidR="00D73460" w:rsidRPr="00DF6BDB" w:rsidRDefault="00D73460" w:rsidP="00DF6BDB">
      <w:pPr>
        <w:pStyle w:val="ListParagraph"/>
        <w:numPr>
          <w:ilvl w:val="1"/>
          <w:numId w:val="1"/>
        </w:numPr>
        <w:spacing w:line="240" w:lineRule="auto"/>
        <w:rPr>
          <w:ins w:id="191" w:author="Mohammad Nayeem Hasan" w:date="2024-07-18T15:21:00Z" w16du:dateUtc="2024-07-18T09:21:00Z"/>
          <w:rFonts w:ascii="Times New Roman" w:hAnsi="Times New Roman" w:cs="Times New Roman"/>
          <w:bCs/>
          <w:sz w:val="24"/>
          <w:szCs w:val="24"/>
        </w:rPr>
      </w:pPr>
      <w:ins w:id="192" w:author="Mohammad Nayeem Hasan" w:date="2024-07-18T15:21:00Z" w16du:dateUtc="2024-07-18T09:21:00Z">
        <w:r w:rsidRPr="00DF6BDB">
          <w:rPr>
            <w:rFonts w:ascii="Times New Roman" w:hAnsi="Times New Roman" w:cs="Times New Roman"/>
            <w:bCs/>
            <w:sz w:val="24"/>
            <w:szCs w:val="24"/>
          </w:rPr>
          <w:t>Statistical analysis</w:t>
        </w:r>
      </w:ins>
    </w:p>
    <w:p w14:paraId="1A239B77" w14:textId="77777777" w:rsidR="00D73460" w:rsidRPr="00DF6BDB" w:rsidRDefault="00D73460" w:rsidP="00DF6BDB">
      <w:pPr>
        <w:spacing w:line="240" w:lineRule="auto"/>
        <w:jc w:val="both"/>
        <w:rPr>
          <w:ins w:id="193" w:author="Mohammad Nayeem Hasan" w:date="2024-07-18T15:21:00Z" w16du:dateUtc="2024-07-18T09:21:00Z"/>
          <w:rFonts w:ascii="Times New Roman" w:hAnsi="Times New Roman" w:cs="Times New Roman"/>
          <w:sz w:val="24"/>
          <w:szCs w:val="24"/>
        </w:rPr>
      </w:pPr>
      <w:ins w:id="194" w:author="Mohammad Nayeem Hasan" w:date="2024-07-18T15:21:00Z" w16du:dateUtc="2024-07-18T09:21:00Z">
        <w:r w:rsidRPr="00DF6BDB">
          <w:rPr>
            <w:rFonts w:ascii="Times New Roman" w:hAnsi="Times New Roman" w:cs="Times New Roman"/>
            <w:sz w:val="24"/>
            <w:szCs w:val="24"/>
          </w:rPr>
          <w: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The 95% confidence interval (CI), the crude odds ratio (COR), and the adjusted odds ratio (AOR) were presented. All investigations were performed utilizing R software 4.2.1. </w:t>
        </w:r>
      </w:ins>
    </w:p>
    <w:p w14:paraId="630FEBB6" w14:textId="77777777" w:rsidR="00D73460" w:rsidRPr="00DF6BDB" w:rsidRDefault="00D73460">
      <w:pPr>
        <w:pStyle w:val="ListParagraph"/>
        <w:numPr>
          <w:ilvl w:val="1"/>
          <w:numId w:val="1"/>
        </w:numPr>
        <w:spacing w:line="240" w:lineRule="auto"/>
        <w:rPr>
          <w:ins w:id="195" w:author="Mohammad Nayeem Hasan" w:date="2024-07-18T15:21:00Z" w16du:dateUtc="2024-07-18T09:21:00Z"/>
          <w:rFonts w:ascii="Times New Roman" w:hAnsi="Times New Roman" w:cs="Times New Roman"/>
          <w:sz w:val="24"/>
          <w:szCs w:val="24"/>
        </w:rPr>
        <w:pPrChange w:id="196" w:author="Mohammad Nayeem Hasan" w:date="2024-07-18T16:13:00Z" w16du:dateUtc="2024-07-18T10:13:00Z">
          <w:pPr>
            <w:spacing w:line="240" w:lineRule="auto"/>
            <w:jc w:val="both"/>
          </w:pPr>
        </w:pPrChange>
      </w:pPr>
      <w:ins w:id="197" w:author="Mohammad Nayeem Hasan" w:date="2024-07-18T15:21:00Z" w16du:dateUtc="2024-07-18T09:21:00Z">
        <w:r w:rsidRPr="00DF6BDB">
          <w:rPr>
            <w:rFonts w:ascii="Times New Roman" w:hAnsi="Times New Roman" w:cs="Times New Roman"/>
            <w:sz w:val="24"/>
            <w:szCs w:val="24"/>
          </w:rPr>
          <w:t>Propensity score</w:t>
        </w:r>
      </w:ins>
    </w:p>
    <w:p w14:paraId="74D289E5" w14:textId="6974DCD9" w:rsidR="00D73460" w:rsidRPr="00DF6BDB" w:rsidRDefault="00D73460" w:rsidP="00DF6BDB">
      <w:pPr>
        <w:spacing w:line="240" w:lineRule="auto"/>
        <w:jc w:val="both"/>
        <w:rPr>
          <w:ins w:id="198" w:author="Mohammad Nayeem Hasan" w:date="2024-07-18T15:21:00Z" w16du:dateUtc="2024-07-18T09:21:00Z"/>
          <w:rFonts w:ascii="Times New Roman" w:hAnsi="Times New Roman" w:cs="Times New Roman"/>
          <w:sz w:val="24"/>
          <w:szCs w:val="24"/>
        </w:rPr>
      </w:pPr>
      <w:ins w:id="199" w:author="Mohammad Nayeem Hasan" w:date="2024-07-18T15:21:00Z" w16du:dateUtc="2024-07-18T09:21:00Z">
        <w:r w:rsidRPr="00DF6BDB">
          <w:rPr>
            <w:rFonts w:ascii="Times New Roman" w:hAnsi="Times New Roman" w:cs="Times New Roman"/>
            <w:sz w:val="24"/>
            <w:szCs w:val="24"/>
          </w:rPr>
          <w:t xml:space="preserve">In addition, </w:t>
        </w:r>
        <w:r w:rsidRPr="00DF6BDB" w:rsidDel="001F3480">
          <w:rPr>
            <w:rFonts w:ascii="Times New Roman" w:hAnsi="Times New Roman" w:cs="Times New Roman"/>
            <w:sz w:val="24"/>
            <w:szCs w:val="24"/>
          </w:rPr>
          <w:t>The</w:t>
        </w:r>
        <w:r w:rsidRPr="00DF6BDB">
          <w:rPr>
            <w:rFonts w:ascii="Times New Roman" w:hAnsi="Times New Roman" w:cs="Times New Roman"/>
            <w:sz w:val="24"/>
            <w:szCs w:val="24"/>
          </w:rPr>
          <w:t xml:space="preserve">the propensity score (PS) approach was used to evaluate the reliability of the conclusions from our primary studies. By balancing observed baseline factors across treatment groups, PS approaches, widely used in observational studies with dichotomous variables, imitate the intended benefits of randomization </w:t>
        </w:r>
      </w:ins>
      <w:customXmlInsRangeStart w:id="200" w:author="Mohammad Nayeem Hasan" w:date="2024-07-18T15:21:00Z"/>
      <w:sdt>
        <w:sdtPr>
          <w:rPr>
            <w:rFonts w:ascii="Times New Roman" w:hAnsi="Times New Roman" w:cs="Times New Roman"/>
            <w:color w:val="000000"/>
            <w:sz w:val="24"/>
            <w:szCs w:val="24"/>
          </w:rPr>
          <w:tag w:val="MENDELEY_CITATION_v3_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"/>
          <w:id w:val="1202364690"/>
          <w:placeholder>
            <w:docPart w:val="1B43FFC5F16A4AA287F33B9811CDB557"/>
          </w:placeholder>
        </w:sdtPr>
        <w:sdtContent>
          <w:customXmlInsRangeEnd w:id="200"/>
          <w:ins w:id="201" w:author="Mohammad Nayeem Hasan" w:date="2024-07-18T15:42:00Z" w16du:dateUtc="2024-07-18T09:42:00Z">
            <w:r w:rsidR="001F343E" w:rsidRPr="00DF6BDB">
              <w:rPr>
                <w:rFonts w:ascii="Times New Roman" w:hAnsi="Times New Roman" w:cs="Times New Roman"/>
                <w:color w:val="000000"/>
                <w:sz w:val="24"/>
                <w:szCs w:val="24"/>
                <w:rPrChange w:id="202" w:author="Mohammad Nayeem Hasan" w:date="2024-07-18T16:12:00Z" w16du:dateUtc="2024-07-18T10:12:00Z">
                  <w:rPr>
                    <w:color w:val="000000"/>
                  </w:rPr>
                </w:rPrChange>
              </w:rPr>
              <w:t>(19)</w:t>
            </w:r>
          </w:ins>
          <w:customXmlInsRangeStart w:id="203" w:author="Mohammad Nayeem Hasan" w:date="2024-07-18T15:21:00Z"/>
        </w:sdtContent>
      </w:sdt>
      <w:customXmlInsRangeEnd w:id="203"/>
      <w:ins w:id="204" w:author="Mohammad Nayeem Hasan" w:date="2024-07-18T15:21:00Z" w16du:dateUtc="2024-07-18T09:21:00Z">
        <w:r w:rsidRPr="00DF6BDB">
          <w:rPr>
            <w:rFonts w:ascii="Times New Roman" w:hAnsi="Times New Roman" w:cs="Times New Roman"/>
            <w:sz w:val="24"/>
            <w:szCs w:val="24"/>
          </w:rPr>
          <w:t xml:space="preserve">.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A good covariate balancing (0.1) was determined between exposed and non-exposed by the standardized mean difference </w:t>
        </w:r>
      </w:ins>
      <w:customXmlInsRangeStart w:id="205" w:author="Mohammad Nayeem Hasan" w:date="2024-07-18T15:21:00Z"/>
      <w:sdt>
        <w:sdtPr>
          <w:rPr>
            <w:rFonts w:ascii="Times New Roman" w:hAnsi="Times New Roman" w:cs="Times New Roman"/>
            <w:color w:val="000000"/>
            <w:sz w:val="24"/>
            <w:szCs w:val="24"/>
          </w:rPr>
          <w:tag w:val="MENDELEY_CITATION_v3_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"/>
          <w:id w:val="374894483"/>
          <w:placeholder>
            <w:docPart w:val="1B43FFC5F16A4AA287F33B9811CDB557"/>
          </w:placeholder>
        </w:sdtPr>
        <w:sdtContent>
          <w:customXmlInsRangeEnd w:id="205"/>
          <w:ins w:id="206" w:author="Mohammad Nayeem Hasan" w:date="2024-07-18T15:42:00Z" w16du:dateUtc="2024-07-18T09:42:00Z">
            <w:r w:rsidR="001F343E" w:rsidRPr="00DF6BDB">
              <w:rPr>
                <w:rFonts w:ascii="Times New Roman" w:hAnsi="Times New Roman" w:cs="Times New Roman"/>
                <w:color w:val="000000"/>
                <w:sz w:val="24"/>
                <w:szCs w:val="24"/>
                <w:rPrChange w:id="207" w:author="Mohammad Nayeem Hasan" w:date="2024-07-18T16:12:00Z" w16du:dateUtc="2024-07-18T10:12:00Z">
                  <w:rPr>
                    <w:color w:val="000000"/>
                  </w:rPr>
                </w:rPrChange>
              </w:rPr>
              <w:t>(20)</w:t>
            </w:r>
          </w:ins>
          <w:customXmlInsRangeStart w:id="208" w:author="Mohammad Nayeem Hasan" w:date="2024-07-18T15:21:00Z"/>
        </w:sdtContent>
      </w:sdt>
      <w:customXmlInsRangeEnd w:id="208"/>
      <w:ins w:id="209" w:author="Mohammad Nayeem Hasan" w:date="2024-07-18T15:21:00Z" w16du:dateUtc="2024-07-18T09:21:00Z">
        <w:r w:rsidRPr="00DF6BDB">
          <w:rPr>
            <w:rFonts w:ascii="Times New Roman" w:hAnsi="Times New Roman" w:cs="Times New Roman"/>
            <w:sz w:val="24"/>
            <w:szCs w:val="24"/>
          </w:rPr>
          <w:t xml:space="preserve">. Using the same covariates as the primary study, we computed the PS using multivariable logistic regression. To eliminate the residual covariate imbalance between the exposed and non-exposed groups, we changed the model by adding related confounders </w:t>
        </w:r>
      </w:ins>
      <w:customXmlInsRangeStart w:id="210" w:author="Mohammad Nayeem Hasan" w:date="2024-07-18T15:21:00Z"/>
      <w:sdt>
        <w:sdtPr>
          <w:rPr>
            <w:rFonts w:ascii="Times New Roman" w:hAnsi="Times New Roman" w:cs="Times New Roman"/>
            <w:color w:val="000000"/>
            <w:sz w:val="24"/>
            <w:szCs w:val="24"/>
          </w:rPr>
          <w:tag w:val="MENDELEY_CITATION_v3_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"/>
          <w:id w:val="-1613431923"/>
          <w:placeholder>
            <w:docPart w:val="1B43FFC5F16A4AA287F33B9811CDB557"/>
          </w:placeholder>
        </w:sdtPr>
        <w:sdtContent>
          <w:customXmlInsRangeEnd w:id="210"/>
          <w:ins w:id="211" w:author="Mohammad Nayeem Hasan" w:date="2024-07-18T15:42:00Z" w16du:dateUtc="2024-07-18T09:42:00Z">
            <w:r w:rsidR="001F343E" w:rsidRPr="00DF6BDB">
              <w:rPr>
                <w:rFonts w:ascii="Times New Roman" w:hAnsi="Times New Roman" w:cs="Times New Roman"/>
                <w:color w:val="000000"/>
                <w:sz w:val="24"/>
                <w:szCs w:val="24"/>
                <w:rPrChange w:id="212" w:author="Mohammad Nayeem Hasan" w:date="2024-07-18T16:12:00Z" w16du:dateUtc="2024-07-18T10:12:00Z">
                  <w:rPr>
                    <w:color w:val="000000"/>
                  </w:rPr>
                </w:rPrChange>
              </w:rPr>
              <w:t>(21)</w:t>
            </w:r>
          </w:ins>
          <w:customXmlInsRangeStart w:id="213" w:author="Mohammad Nayeem Hasan" w:date="2024-07-18T15:21:00Z"/>
        </w:sdtContent>
      </w:sdt>
      <w:customXmlInsRangeEnd w:id="213"/>
      <w:ins w:id="214" w:author="Mohammad Nayeem Hasan" w:date="2024-07-18T15:21:00Z" w16du:dateUtc="2024-07-18T09:21:00Z">
        <w:r w:rsidRPr="00DF6BDB">
          <w:rPr>
            <w:rFonts w:ascii="Times New Roman" w:hAnsi="Times New Roman" w:cs="Times New Roman"/>
            <w:sz w:val="24"/>
            <w:szCs w:val="24"/>
          </w:rPr>
          <w:t>.</w:t>
        </w:r>
      </w:ins>
    </w:p>
    <w:p w14:paraId="4C00FBCB" w14:textId="05F85A03" w:rsidR="00D73460" w:rsidRPr="00DF6BDB" w:rsidRDefault="00D73460">
      <w:pPr>
        <w:pStyle w:val="ListParagraph"/>
        <w:numPr>
          <w:ilvl w:val="1"/>
          <w:numId w:val="1"/>
        </w:numPr>
        <w:spacing w:line="240" w:lineRule="auto"/>
        <w:rPr>
          <w:ins w:id="215" w:author="Mohammad Nayeem Hasan" w:date="2024-07-18T15:21:00Z" w16du:dateUtc="2024-07-18T09:21:00Z"/>
          <w:rFonts w:ascii="Times New Roman" w:hAnsi="Times New Roman" w:cs="Times New Roman"/>
          <w:bCs/>
          <w:sz w:val="24"/>
          <w:szCs w:val="24"/>
          <w:rPrChange w:id="216" w:author="Mohammad Nayeem Hasan" w:date="2024-07-18T16:12:00Z" w16du:dateUtc="2024-07-18T10:12:00Z">
            <w:rPr>
              <w:ins w:id="217" w:author="Mohammad Nayeem Hasan" w:date="2024-07-18T15:21:00Z" w16du:dateUtc="2024-07-18T09:21:00Z"/>
              <w:rFonts w:ascii="Times New Roman" w:hAnsi="Times New Roman" w:cs="Times New Roman"/>
              <w:b/>
              <w:bCs/>
              <w:color w:val="000000" w:themeColor="text1"/>
              <w:sz w:val="28"/>
              <w:szCs w:val="28"/>
            </w:rPr>
          </w:rPrChange>
        </w:rPr>
        <w:pPrChange w:id="218" w:author="Mohammad Nayeem Hasan" w:date="2024-07-18T16:13:00Z" w16du:dateUtc="2024-07-18T10:13:00Z">
          <w:pPr/>
        </w:pPrChange>
      </w:pPr>
      <w:ins w:id="219" w:author="Mohammad Nayeem Hasan" w:date="2024-07-18T15:21:00Z" w16du:dateUtc="2024-07-18T09:21:00Z">
        <w:r w:rsidRPr="00DF6BDB">
          <w:rPr>
            <w:rFonts w:ascii="Times New Roman" w:hAnsi="Times New Roman" w:cs="Times New Roman"/>
            <w:bCs/>
            <w:sz w:val="24"/>
            <w:szCs w:val="24"/>
            <w:rPrChange w:id="220" w:author="Mohammad Nayeem Hasan" w:date="2024-07-18T16:12:00Z" w16du:dateUtc="2024-07-18T10:12:00Z">
              <w:rPr>
                <w:rFonts w:ascii="Times New Roman" w:hAnsi="Times New Roman" w:cs="Times New Roman"/>
                <w:b/>
                <w:bCs/>
                <w:color w:val="000000" w:themeColor="text1"/>
                <w:sz w:val="28"/>
                <w:szCs w:val="28"/>
              </w:rPr>
            </w:rPrChange>
          </w:rPr>
          <w:t>Decomposition of the Concentration Index</w:t>
        </w:r>
      </w:ins>
    </w:p>
    <w:p w14:paraId="5CC88046" w14:textId="3E41EDBB" w:rsidR="00D73460" w:rsidRPr="00DF6BDB" w:rsidRDefault="00D73460">
      <w:pPr>
        <w:spacing w:line="240" w:lineRule="auto"/>
        <w:jc w:val="both"/>
        <w:rPr>
          <w:ins w:id="221" w:author="Mohammad Nayeem Hasan" w:date="2024-07-18T15:21:00Z" w16du:dateUtc="2024-07-18T09:21:00Z"/>
          <w:rFonts w:ascii="Times New Roman" w:hAnsi="Times New Roman" w:cs="Times New Roman"/>
          <w:color w:val="000000" w:themeColor="text1"/>
          <w:sz w:val="24"/>
          <w:szCs w:val="24"/>
          <w:rPrChange w:id="222" w:author="Mohammad Nayeem Hasan" w:date="2024-07-18T16:12:00Z" w16du:dateUtc="2024-07-18T10:12:00Z">
            <w:rPr>
              <w:ins w:id="223" w:author="Mohammad Nayeem Hasan" w:date="2024-07-18T15:21:00Z" w16du:dateUtc="2024-07-18T09:21:00Z"/>
              <w:rFonts w:ascii="Times New Roman" w:hAnsi="Times New Roman" w:cs="Times New Roman"/>
              <w:color w:val="000000" w:themeColor="text1"/>
            </w:rPr>
          </w:rPrChange>
        </w:rPr>
        <w:pPrChange w:id="224" w:author="Mohammad Nayeem Hasan" w:date="2024-07-18T16:13:00Z" w16du:dateUtc="2024-07-18T10:13:00Z">
          <w:pPr>
            <w:jc w:val="both"/>
          </w:pPr>
        </w:pPrChange>
      </w:pPr>
      <w:ins w:id="225" w:author="Mohammad Nayeem Hasan" w:date="2024-07-18T15:21:00Z" w16du:dateUtc="2024-07-18T09:21:00Z">
        <w:r w:rsidRPr="00DF6BDB">
          <w:rPr>
            <w:rFonts w:ascii="Times New Roman" w:hAnsi="Times New Roman" w:cs="Times New Roman"/>
            <w:color w:val="000000" w:themeColor="text1"/>
            <w:sz w:val="24"/>
            <w:szCs w:val="24"/>
            <w:rPrChange w:id="226" w:author="Mohammad Nayeem Hasan" w:date="2024-07-18T16:12:00Z" w16du:dateUtc="2024-07-18T10:12:00Z">
              <w:rPr>
                <w:rFonts w:ascii="Times New Roman" w:hAnsi="Times New Roman" w:cs="Times New Roman"/>
                <w:color w:val="000000" w:themeColor="text1"/>
              </w:rPr>
            </w:rPrChange>
          </w:rPr>
          <w:t xml:space="preserve">In Wagstaff decomposition, the concentration index—which is frequently applied to evaluate socioeconomic disparities in health—is essential </w:t>
        </w:r>
      </w:ins>
      <w:customXmlInsRangeStart w:id="227" w:author="Mohammad Nayeem Hasan" w:date="2024-07-18T15:23:00Z"/>
      <w:sdt>
        <w:sdtPr>
          <w:rPr>
            <w:rFonts w:ascii="Times New Roman" w:hAnsi="Times New Roman" w:cs="Times New Roman"/>
            <w:color w:val="000000"/>
            <w:sz w:val="24"/>
            <w:szCs w:val="24"/>
          </w:rPr>
          <w:tag w:val="MENDELEY_CITATION_v3_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"/>
          <w:id w:val="-79061374"/>
          <w:placeholder>
            <w:docPart w:val="DefaultPlaceholder_-1854013440"/>
          </w:placeholder>
        </w:sdtPr>
        <w:sdtContent>
          <w:customXmlInsRangeEnd w:id="227"/>
          <w:ins w:id="228" w:author="Mohammad Nayeem Hasan" w:date="2024-07-18T15:42:00Z" w16du:dateUtc="2024-07-18T09:42:00Z">
            <w:r w:rsidR="001F343E" w:rsidRPr="00DF6BDB">
              <w:rPr>
                <w:rFonts w:ascii="Times New Roman" w:hAnsi="Times New Roman" w:cs="Times New Roman"/>
                <w:color w:val="000000"/>
                <w:sz w:val="24"/>
                <w:szCs w:val="24"/>
                <w:rPrChange w:id="229" w:author="Mohammad Nayeem Hasan" w:date="2024-07-18T16:12:00Z" w16du:dateUtc="2024-07-18T10:12:00Z">
                  <w:rPr>
                    <w:rFonts w:ascii="Times New Roman" w:hAnsi="Times New Roman" w:cs="Times New Roman"/>
                    <w:color w:val="000000"/>
                  </w:rPr>
                </w:rPrChange>
              </w:rPr>
              <w:t>(22)</w:t>
            </w:r>
          </w:ins>
          <w:customXmlInsRangeStart w:id="230" w:author="Mohammad Nayeem Hasan" w:date="2024-07-18T15:23:00Z"/>
        </w:sdtContent>
      </w:sdt>
      <w:customXmlInsRangeEnd w:id="230"/>
      <w:ins w:id="231" w:author="Mohammad Nayeem Hasan" w:date="2024-07-18T15:21:00Z" w16du:dateUtc="2024-07-18T09:21:00Z">
        <w:r w:rsidRPr="00DF6BDB">
          <w:rPr>
            <w:rFonts w:ascii="Times New Roman" w:hAnsi="Times New Roman" w:cs="Times New Roman"/>
            <w:color w:val="000000" w:themeColor="text1"/>
            <w:sz w:val="24"/>
            <w:szCs w:val="24"/>
            <w:rPrChange w:id="232" w:author="Mohammad Nayeem Hasan" w:date="2024-07-18T16:12:00Z" w16du:dateUtc="2024-07-18T10:12:00Z">
              <w:rPr>
                <w:rFonts w:ascii="Times New Roman" w:hAnsi="Times New Roman" w:cs="Times New Roman"/>
                <w:color w:val="000000" w:themeColor="text1"/>
              </w:rPr>
            </w:rPrChange>
          </w:rPr>
          <w:t xml:space="preserve">. Research has demonstrated that it is possible to break down the concentration index and determine the factors that influence health disparities, including occupation, education level, and socioeconomic group </w:t>
        </w:r>
      </w:ins>
      <w:customXmlInsRangeStart w:id="233" w:author="Mohammad Nayeem Hasan" w:date="2024-07-18T15:27:00Z"/>
      <w:sdt>
        <w:sdtPr>
          <w:rPr>
            <w:rFonts w:ascii="Times New Roman" w:hAnsi="Times New Roman" w:cs="Times New Roman"/>
            <w:color w:val="000000"/>
            <w:sz w:val="24"/>
            <w:szCs w:val="24"/>
          </w:rPr>
          <w:tag w:val="MENDELEY_CITATION_v3_eyJjaXRhdGlvbklEIjoiTUVOREVMRVlfQ0lUQVRJT05fNTkyYTE1ZWYtYzZiNy00NDhlLTgyYWItYWIxNTIyNzMxNTFk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
          <w:id w:val="-1121218716"/>
          <w:placeholder>
            <w:docPart w:val="DefaultPlaceholder_-1854013440"/>
          </w:placeholder>
        </w:sdtPr>
        <w:sdtContent>
          <w:customXmlInsRangeEnd w:id="233"/>
          <w:ins w:id="234" w:author="Mohammad Nayeem Hasan" w:date="2024-07-18T15:42:00Z" w16du:dateUtc="2024-07-18T09:42:00Z">
            <w:r w:rsidR="001F343E" w:rsidRPr="00DF6BDB">
              <w:rPr>
                <w:rFonts w:ascii="Times New Roman" w:hAnsi="Times New Roman" w:cs="Times New Roman"/>
                <w:color w:val="000000"/>
                <w:sz w:val="24"/>
                <w:szCs w:val="24"/>
                <w:rPrChange w:id="235" w:author="Mohammad Nayeem Hasan" w:date="2024-07-18T16:12:00Z" w16du:dateUtc="2024-07-18T10:12:00Z">
                  <w:rPr>
                    <w:rFonts w:ascii="Times New Roman" w:hAnsi="Times New Roman" w:cs="Times New Roman"/>
                    <w:color w:val="000000"/>
                  </w:rPr>
                </w:rPrChange>
              </w:rPr>
              <w:t>(23)</w:t>
            </w:r>
          </w:ins>
          <w:customXmlInsRangeStart w:id="236" w:author="Mohammad Nayeem Hasan" w:date="2024-07-18T15:27:00Z"/>
        </w:sdtContent>
      </w:sdt>
      <w:customXmlInsRangeEnd w:id="236"/>
      <w:ins w:id="237" w:author="Mohammad Nayeem Hasan" w:date="2024-07-18T15:28:00Z" w16du:dateUtc="2024-07-18T09:28:00Z">
        <w:r w:rsidR="00F963C1" w:rsidRPr="00DF6BDB">
          <w:rPr>
            <w:rFonts w:ascii="Times New Roman" w:hAnsi="Times New Roman" w:cs="Times New Roman"/>
            <w:color w:val="000000"/>
            <w:sz w:val="24"/>
            <w:szCs w:val="24"/>
            <w:rPrChange w:id="238" w:author="Mohammad Nayeem Hasan" w:date="2024-07-18T16:12:00Z" w16du:dateUtc="2024-07-18T10:12:00Z">
              <w:rPr>
                <w:rFonts w:ascii="Times New Roman" w:hAnsi="Times New Roman" w:cs="Times New Roman"/>
                <w:color w:val="000000"/>
              </w:rPr>
            </w:rPrChange>
          </w:rPr>
          <w:t>.</w:t>
        </w:r>
      </w:ins>
    </w:p>
    <w:p w14:paraId="12EDDBFE" w14:textId="47F8D922" w:rsidR="00D73460" w:rsidRPr="00DF6BDB" w:rsidDel="00901D6F" w:rsidRDefault="00D73460">
      <w:pPr>
        <w:spacing w:line="240" w:lineRule="auto"/>
        <w:jc w:val="both"/>
        <w:rPr>
          <w:ins w:id="239" w:author="Mohammad Nayeem Hasan" w:date="2024-07-18T15:21:00Z" w16du:dateUtc="2024-07-18T09:21:00Z"/>
          <w:rFonts w:ascii="Times New Roman" w:hAnsi="Times New Roman" w:cs="Times New Roman"/>
          <w:color w:val="000000" w:themeColor="text1"/>
          <w:sz w:val="24"/>
          <w:szCs w:val="24"/>
          <w:rPrChange w:id="240" w:author="Mohammad Nayeem Hasan" w:date="2024-07-18T16:12:00Z" w16du:dateUtc="2024-07-18T10:12:00Z">
            <w:rPr>
              <w:ins w:id="241" w:author="Mohammad Nayeem Hasan" w:date="2024-07-18T15:21:00Z" w16du:dateUtc="2024-07-18T09:21:00Z"/>
              <w:rFonts w:ascii="Times New Roman" w:hAnsi="Times New Roman" w:cs="Times New Roman"/>
              <w:color w:val="000000" w:themeColor="text1"/>
            </w:rPr>
          </w:rPrChange>
        </w:rPr>
        <w:pPrChange w:id="242" w:author="Mohammad Nayeem Hasan" w:date="2024-07-18T16:13:00Z" w16du:dateUtc="2024-07-18T10:13:00Z">
          <w:pPr>
            <w:jc w:val="both"/>
          </w:pPr>
        </w:pPrChange>
      </w:pPr>
      <w:ins w:id="243" w:author="Mohammad Nayeem Hasan" w:date="2024-07-18T15:21:00Z" w16du:dateUtc="2024-07-18T09:21:00Z">
        <w:r w:rsidRPr="00DF6BDB">
          <w:rPr>
            <w:rFonts w:ascii="Times New Roman" w:hAnsi="Times New Roman" w:cs="Times New Roman"/>
            <w:color w:val="000000" w:themeColor="text1"/>
            <w:sz w:val="24"/>
            <w:szCs w:val="24"/>
            <w:rPrChange w:id="244" w:author="Mohammad Nayeem Hasan" w:date="2024-07-18T16:12:00Z" w16du:dateUtc="2024-07-18T10:12:00Z">
              <w:rPr>
                <w:rFonts w:ascii="Times New Roman" w:hAnsi="Times New Roman" w:cs="Times New Roman"/>
                <w:color w:val="000000" w:themeColor="text1"/>
              </w:rPr>
            </w:rPrChange>
          </w:rPr>
          <w:t xml:space="preserve">When measuring health-related inequalities, the concentration index approach for Wagstaff decomposition is employed; however, Erreygers et al. pointed out that it could be interpreted incorrectly for ordinal health variables </w:t>
        </w:r>
      </w:ins>
      <w:customXmlInsRangeStart w:id="245" w:author="Mohammad Nayeem Hasan" w:date="2024-07-18T15:39:00Z"/>
      <w:sdt>
        <w:sdtPr>
          <w:rPr>
            <w:rFonts w:ascii="Times New Roman" w:hAnsi="Times New Roman" w:cs="Times New Roman"/>
            <w:color w:val="000000"/>
            <w:sz w:val="24"/>
            <w:szCs w:val="24"/>
          </w:rPr>
          <w:tag w:val="MENDELEY_CITATION_v3_eyJjaXRhdGlvbklEIjoiTUVOREVMRVlfQ0lUQVRJT05fN2RhYzI3YmEtZjU2Yy00MTkzLTg2NGYtYTRkMmMwOTBlZWZi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
          <w:id w:val="-2080281623"/>
          <w:placeholder>
            <w:docPart w:val="DefaultPlaceholder_-1854013440"/>
          </w:placeholder>
        </w:sdtPr>
        <w:sdtContent>
          <w:customXmlInsRangeEnd w:id="245"/>
          <w:ins w:id="246" w:author="Mohammad Nayeem Hasan" w:date="2024-07-18T15:42:00Z" w16du:dateUtc="2024-07-18T09:42:00Z">
            <w:r w:rsidR="001F343E" w:rsidRPr="00DF6BDB">
              <w:rPr>
                <w:rFonts w:ascii="Times New Roman" w:hAnsi="Times New Roman" w:cs="Times New Roman"/>
                <w:color w:val="000000"/>
                <w:sz w:val="24"/>
                <w:szCs w:val="24"/>
                <w:rPrChange w:id="247" w:author="Mohammad Nayeem Hasan" w:date="2024-07-18T16:12:00Z" w16du:dateUtc="2024-07-18T10:12:00Z">
                  <w:rPr>
                    <w:rFonts w:ascii="Times New Roman" w:hAnsi="Times New Roman" w:cs="Times New Roman"/>
                    <w:color w:val="000000"/>
                  </w:rPr>
                </w:rPrChange>
              </w:rPr>
              <w:t>(23)</w:t>
            </w:r>
          </w:ins>
          <w:customXmlInsRangeStart w:id="248" w:author="Mohammad Nayeem Hasan" w:date="2024-07-18T15:39:00Z"/>
        </w:sdtContent>
      </w:sdt>
      <w:customXmlInsRangeEnd w:id="248"/>
      <w:ins w:id="249" w:author="Mohammad Nayeem Hasan" w:date="2024-07-18T15:21:00Z" w16du:dateUtc="2024-07-18T09:21:00Z">
        <w:r w:rsidRPr="00DF6BDB">
          <w:rPr>
            <w:rFonts w:ascii="Times New Roman" w:hAnsi="Times New Roman" w:cs="Times New Roman"/>
            <w:color w:val="000000" w:themeColor="text1"/>
            <w:sz w:val="24"/>
            <w:szCs w:val="24"/>
            <w:rPrChange w:id="250" w:author="Mohammad Nayeem Hasan" w:date="2024-07-18T16:12:00Z" w16du:dateUtc="2024-07-18T10:12:00Z">
              <w:rPr>
                <w:rFonts w:ascii="Times New Roman" w:hAnsi="Times New Roman" w:cs="Times New Roman"/>
                <w:color w:val="000000" w:themeColor="text1"/>
              </w:rPr>
            </w:rPrChange>
          </w:rPr>
          <w:t xml:space="preserve">. Ataguba et al. highlighted the difficulties associated with binary health variables, highlighting the fact that sample size and sampling weight affect the reliability of the index </w:t>
        </w:r>
      </w:ins>
      <w:customXmlInsRangeStart w:id="251" w:author="Mohammad Nayeem Hasan" w:date="2024-07-18T15:40:00Z"/>
      <w:sdt>
        <w:sdtPr>
          <w:rPr>
            <w:rFonts w:ascii="Times New Roman" w:hAnsi="Times New Roman" w:cs="Times New Roman"/>
            <w:color w:val="000000"/>
            <w:sz w:val="24"/>
            <w:szCs w:val="24"/>
          </w:rPr>
          <w:tag w:val="MENDELEY_CITATION_v3_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"/>
          <w:id w:val="1378974859"/>
          <w:placeholder>
            <w:docPart w:val="DefaultPlaceholder_-1854013440"/>
          </w:placeholder>
        </w:sdtPr>
        <w:sdtContent>
          <w:customXmlInsRangeEnd w:id="251"/>
          <w:ins w:id="252" w:author="Mohammad Nayeem Hasan" w:date="2024-07-18T15:42:00Z" w16du:dateUtc="2024-07-18T09:42:00Z">
            <w:r w:rsidR="001F343E" w:rsidRPr="00DF6BDB">
              <w:rPr>
                <w:rFonts w:ascii="Times New Roman" w:hAnsi="Times New Roman" w:cs="Times New Roman"/>
                <w:color w:val="000000"/>
                <w:sz w:val="24"/>
                <w:szCs w:val="24"/>
                <w:rPrChange w:id="253" w:author="Mohammad Nayeem Hasan" w:date="2024-07-18T16:12:00Z" w16du:dateUtc="2024-07-18T10:12:00Z">
                  <w:rPr>
                    <w:rFonts w:ascii="Times New Roman" w:hAnsi="Times New Roman" w:cs="Times New Roman"/>
                    <w:color w:val="000000"/>
                  </w:rPr>
                </w:rPrChange>
              </w:rPr>
              <w:t>(24)</w:t>
            </w:r>
          </w:ins>
          <w:customXmlInsRangeStart w:id="254" w:author="Mohammad Nayeem Hasan" w:date="2024-07-18T15:40:00Z"/>
        </w:sdtContent>
      </w:sdt>
      <w:customXmlInsRangeEnd w:id="254"/>
      <w:ins w:id="255" w:author="Mohammad Nayeem Hasan" w:date="2024-07-18T15:21:00Z" w16du:dateUtc="2024-07-18T09:21:00Z">
        <w:r w:rsidRPr="00DF6BDB">
          <w:rPr>
            <w:rFonts w:ascii="Times New Roman" w:hAnsi="Times New Roman" w:cs="Times New Roman"/>
            <w:color w:val="000000" w:themeColor="text1"/>
            <w:sz w:val="24"/>
            <w:szCs w:val="24"/>
            <w:rPrChange w:id="256" w:author="Mohammad Nayeem Hasan" w:date="2024-07-18T16:12:00Z" w16du:dateUtc="2024-07-18T10:12:00Z">
              <w:rPr>
                <w:rFonts w:ascii="Times New Roman" w:hAnsi="Times New Roman" w:cs="Times New Roman"/>
                <w:color w:val="000000" w:themeColor="text1"/>
              </w:rPr>
            </w:rPrChange>
          </w:rPr>
          <w:t>. In order to address these problems, we used a corrected concentration index, as recommended by recent research</w:t>
        </w:r>
      </w:ins>
      <w:ins w:id="257" w:author="Mohammad Nayeem Hasan" w:date="2024-07-18T15:42:00Z" w16du:dateUtc="2024-07-18T09:42:00Z">
        <w:r w:rsidR="001F343E" w:rsidRPr="00DF6BDB">
          <w:rPr>
            <w:rFonts w:ascii="Times New Roman" w:hAnsi="Times New Roman" w:cs="Times New Roman"/>
            <w:color w:val="000000" w:themeColor="text1"/>
            <w:sz w:val="24"/>
            <w:szCs w:val="24"/>
            <w:rPrChange w:id="258" w:author="Mohammad Nayeem Hasan" w:date="2024-07-18T16:12:00Z" w16du:dateUtc="2024-07-18T10:12:00Z">
              <w:rPr>
                <w:rFonts w:ascii="Times New Roman" w:hAnsi="Times New Roman" w:cs="Times New Roman"/>
                <w:color w:val="000000" w:themeColor="text1"/>
              </w:rPr>
            </w:rPrChange>
          </w:rPr>
          <w:t xml:space="preserve"> </w:t>
        </w:r>
      </w:ins>
      <w:customXmlInsRangeStart w:id="259" w:author="Mohammad Nayeem Hasan" w:date="2024-07-18T15:42:00Z"/>
      <w:sdt>
        <w:sdtPr>
          <w:rPr>
            <w:rFonts w:ascii="Times New Roman" w:hAnsi="Times New Roman" w:cs="Times New Roman"/>
            <w:color w:val="000000"/>
            <w:sz w:val="24"/>
            <w:szCs w:val="24"/>
          </w:rPr>
          <w:tag w:val="MENDELEY_CITATION_v3_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"/>
          <w:id w:val="365796744"/>
          <w:placeholder>
            <w:docPart w:val="DefaultPlaceholder_-1854013440"/>
          </w:placeholder>
        </w:sdtPr>
        <w:sdtContent>
          <w:customXmlInsRangeEnd w:id="259"/>
          <w:ins w:id="260" w:author="Mohammad Nayeem Hasan" w:date="2024-07-18T15:42:00Z" w16du:dateUtc="2024-07-18T09:42:00Z">
            <w:r w:rsidR="001F343E" w:rsidRPr="00DF6BDB">
              <w:rPr>
                <w:rFonts w:ascii="Times New Roman" w:hAnsi="Times New Roman" w:cs="Times New Roman"/>
                <w:color w:val="000000"/>
                <w:sz w:val="24"/>
                <w:szCs w:val="24"/>
                <w:rPrChange w:id="261" w:author="Mohammad Nayeem Hasan" w:date="2024-07-18T16:12:00Z" w16du:dateUtc="2024-07-18T10:12:00Z">
                  <w:rPr>
                    <w:rFonts w:ascii="Times New Roman" w:hAnsi="Times New Roman" w:cs="Times New Roman"/>
                    <w:color w:val="000000"/>
                  </w:rPr>
                </w:rPrChange>
              </w:rPr>
              <w:t>(24,25)</w:t>
            </w:r>
          </w:ins>
          <w:customXmlInsRangeStart w:id="262" w:author="Mohammad Nayeem Hasan" w:date="2024-07-18T15:42:00Z"/>
        </w:sdtContent>
      </w:sdt>
      <w:customXmlInsRangeEnd w:id="262"/>
      <w:ins w:id="263" w:author="Mohammad Nayeem Hasan" w:date="2024-07-18T15:21:00Z" w16du:dateUtc="2024-07-18T09:21:00Z">
        <w:r w:rsidRPr="00DF6BDB">
          <w:rPr>
            <w:rFonts w:ascii="Times New Roman" w:hAnsi="Times New Roman" w:cs="Times New Roman"/>
            <w:color w:val="000000" w:themeColor="text1"/>
            <w:sz w:val="24"/>
            <w:szCs w:val="24"/>
            <w:rPrChange w:id="264" w:author="Mohammad Nayeem Hasan" w:date="2024-07-18T16:12:00Z" w16du:dateUtc="2024-07-18T10:12:00Z">
              <w:rPr>
                <w:rFonts w:ascii="Times New Roman" w:hAnsi="Times New Roman" w:cs="Times New Roman"/>
                <w:color w:val="000000" w:themeColor="text1"/>
              </w:rPr>
            </w:rPrChange>
          </w:rPr>
          <w:t>.</w:t>
        </w:r>
        <w:r w:rsidRPr="00DF6BDB" w:rsidDel="00901D6F">
          <w:rPr>
            <w:rFonts w:ascii="Times New Roman" w:hAnsi="Times New Roman" w:cs="Times New Roman"/>
            <w:color w:val="000000" w:themeColor="text1"/>
            <w:sz w:val="24"/>
            <w:szCs w:val="24"/>
            <w:rPrChange w:id="265" w:author="Mohammad Nayeem Hasan" w:date="2024-07-18T16:12:00Z" w16du:dateUtc="2024-07-18T10:12:00Z">
              <w:rPr>
                <w:rFonts w:ascii="Times New Roman" w:hAnsi="Times New Roman" w:cs="Times New Roman"/>
                <w:color w:val="000000" w:themeColor="text1"/>
              </w:rPr>
            </w:rPrChange>
          </w:rPr>
          <w:t xml:space="preserve">The Concentration Index (CI) was used as an analytical approach to discern the inequities within the dispersion of occurrences of diarrhea, with a specific focus on their correlation with Wealth Index Scores. This study has computed the CI as covariance of the health outcome variable and a pearson’s rank in terms of wealth status multiplied by two over mean of the health variable. The Concentration Index (CI) in this study was determined by taking the covariance between the health outcome variable and a person's rank in </w:t>
        </w:r>
        <w:r w:rsidRPr="00DF6BDB" w:rsidDel="00901D6F">
          <w:rPr>
            <w:rFonts w:ascii="Times New Roman" w:hAnsi="Times New Roman" w:cs="Times New Roman"/>
            <w:color w:val="000000" w:themeColor="text1"/>
            <w:sz w:val="24"/>
            <w:szCs w:val="24"/>
            <w:rPrChange w:id="266" w:author="Mohammad Nayeem Hasan" w:date="2024-07-18T16:12:00Z" w16du:dateUtc="2024-07-18T10:12:00Z">
              <w:rPr>
                <w:rFonts w:ascii="Times New Roman" w:hAnsi="Times New Roman" w:cs="Times New Roman"/>
                <w:color w:val="000000" w:themeColor="text1"/>
              </w:rPr>
            </w:rPrChange>
          </w:rPr>
          <w:lastRenderedPageBreak/>
          <w:t>terms of wealth status, multiplying it by two, and then dividing by the mean of the health variable</w:t>
        </w:r>
      </w:ins>
      <w:customXmlInsRangeStart w:id="267" w:author="Mohammad Nayeem Hasan" w:date="2024-07-18T15:21:00Z"/>
      <w:sdt>
        <w:sdtPr>
          <w:rPr>
            <w:rFonts w:ascii="Times New Roman" w:hAnsi="Times New Roman" w:cs="Times New Roman"/>
            <w:color w:val="000000"/>
            <w:sz w:val="24"/>
            <w:szCs w:val="24"/>
          </w:rPr>
          <w:tag w:val="MENDELEY_CITATION_v3_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"/>
          <w:id w:val="-437068285"/>
          <w:placeholder>
            <w:docPart w:val="DefaultPlaceholder_-1854013440"/>
          </w:placeholder>
        </w:sdtPr>
        <w:sdtContent>
          <w:customXmlInsRangeEnd w:id="267"/>
          <w:ins w:id="268" w:author="Mohammad Nayeem Hasan" w:date="2024-07-18T15:42:00Z" w16du:dateUtc="2024-07-18T09:42:00Z">
            <w:r w:rsidR="001F343E" w:rsidRPr="00DF6BDB">
              <w:rPr>
                <w:rFonts w:ascii="Times New Roman" w:hAnsi="Times New Roman" w:cs="Times New Roman"/>
                <w:color w:val="000000"/>
                <w:sz w:val="24"/>
                <w:szCs w:val="24"/>
                <w:rPrChange w:id="269" w:author="Mohammad Nayeem Hasan" w:date="2024-07-18T16:12:00Z" w16du:dateUtc="2024-07-18T10:12:00Z">
                  <w:rPr>
                    <w:color w:val="000000"/>
                  </w:rPr>
                </w:rPrChange>
              </w:rPr>
              <w:t>(26)</w:t>
            </w:r>
          </w:ins>
          <w:customXmlInsRangeStart w:id="270" w:author="Mohammad Nayeem Hasan" w:date="2024-07-18T15:21:00Z"/>
        </w:sdtContent>
      </w:sdt>
      <w:customXmlInsRangeEnd w:id="270"/>
      <w:ins w:id="271" w:author="Mohammad Nayeem Hasan" w:date="2024-07-18T15:21:00Z" w16du:dateUtc="2024-07-18T09:21:00Z">
        <w:r w:rsidRPr="00DF6BDB" w:rsidDel="00901D6F">
          <w:rPr>
            <w:rFonts w:ascii="Times New Roman" w:hAnsi="Times New Roman" w:cs="Times New Roman"/>
            <w:color w:val="000000" w:themeColor="text1"/>
            <w:sz w:val="24"/>
            <w:szCs w:val="24"/>
            <w:rPrChange w:id="272" w:author="Mohammad Nayeem Hasan" w:date="2024-07-18T16:12:00Z" w16du:dateUtc="2024-07-18T10:12:00Z">
              <w:rPr>
                <w:rFonts w:ascii="Times New Roman" w:hAnsi="Times New Roman" w:cs="Times New Roman"/>
                <w:color w:val="000000" w:themeColor="text1"/>
              </w:rPr>
            </w:rPrChange>
          </w:rPr>
          <w:t>.</w:t>
        </w:r>
      </w:ins>
    </w:p>
    <w:p w14:paraId="4A1D5B97" w14:textId="77777777" w:rsidR="00D73460" w:rsidRPr="00DF6BDB" w:rsidRDefault="00D73460">
      <w:pPr>
        <w:spacing w:line="240" w:lineRule="auto"/>
        <w:jc w:val="both"/>
        <w:rPr>
          <w:ins w:id="273" w:author="Mohammad Nayeem Hasan" w:date="2024-07-18T15:21:00Z" w16du:dateUtc="2024-07-18T09:21:00Z"/>
          <w:rFonts w:ascii="Times New Roman" w:hAnsi="Times New Roman" w:cs="Times New Roman"/>
          <w:sz w:val="24"/>
          <w:szCs w:val="24"/>
          <w:rPrChange w:id="274" w:author="Mohammad Nayeem Hasan" w:date="2024-07-18T16:12:00Z" w16du:dateUtc="2024-07-18T10:12:00Z">
            <w:rPr>
              <w:ins w:id="275" w:author="Mohammad Nayeem Hasan" w:date="2024-07-18T15:21:00Z" w16du:dateUtc="2024-07-18T09:21:00Z"/>
              <w:rFonts w:ascii="Times New Roman" w:hAnsi="Times New Roman" w:cs="Times New Roman"/>
            </w:rPr>
          </w:rPrChange>
        </w:rPr>
        <w:pPrChange w:id="276" w:author="Mohammad Nayeem Hasan" w:date="2024-07-18T16:13:00Z" w16du:dateUtc="2024-07-18T10:13:00Z">
          <w:pPr>
            <w:jc w:val="both"/>
          </w:pPr>
        </w:pPrChange>
      </w:pPr>
      <m:oMathPara>
        <m:oMath>
          <m:r>
            <w:ins w:id="277" w:author="Mohammad Nayeem Hasan" w:date="2024-07-18T15:21:00Z" w16du:dateUtc="2024-07-18T09:21:00Z">
              <w:rPr>
                <w:rFonts w:ascii="Cambria Math" w:hAnsi="Cambria Math" w:cs="Times New Roman"/>
                <w:sz w:val="24"/>
                <w:szCs w:val="24"/>
                <w:rPrChange w:id="278" w:author="Mohammad Nayeem Hasan" w:date="2024-07-18T16:12:00Z" w16du:dateUtc="2024-07-18T10:12:00Z">
                  <w:rPr>
                    <w:rFonts w:ascii="Cambria Math" w:hAnsi="Cambria Math" w:cs="Times New Roman"/>
                  </w:rPr>
                </w:rPrChange>
              </w:rPr>
              <m:t>C=</m:t>
            </w:ins>
          </m:r>
          <m:f>
            <m:fPr>
              <m:ctrlPr>
                <w:ins w:id="279" w:author="Mohammad Nayeem Hasan" w:date="2024-07-18T15:21:00Z" w16du:dateUtc="2024-07-18T09:21:00Z">
                  <w:rPr>
                    <w:rFonts w:ascii="Cambria Math" w:hAnsi="Cambria Math" w:cs="Times New Roman"/>
                    <w:sz w:val="24"/>
                    <w:szCs w:val="24"/>
                  </w:rPr>
                </w:ins>
              </m:ctrlPr>
            </m:fPr>
            <m:num>
              <m:r>
                <w:ins w:id="280" w:author="Mohammad Nayeem Hasan" w:date="2024-07-18T15:21:00Z" w16du:dateUtc="2024-07-18T09:21:00Z">
                  <w:rPr>
                    <w:rFonts w:ascii="Cambria Math" w:hAnsi="Cambria Math" w:cs="Times New Roman"/>
                    <w:sz w:val="24"/>
                    <w:szCs w:val="24"/>
                    <w:rPrChange w:id="281" w:author="Mohammad Nayeem Hasan" w:date="2024-07-18T16:12:00Z" w16du:dateUtc="2024-07-18T10:12:00Z">
                      <w:rPr>
                        <w:rFonts w:ascii="Cambria Math" w:hAnsi="Cambria Math" w:cs="Times New Roman"/>
                      </w:rPr>
                    </w:rPrChange>
                  </w:rPr>
                  <m:t>2</m:t>
                </w:ins>
              </m:r>
              <m:ctrlPr>
                <w:ins w:id="282" w:author="Mohammad Nayeem Hasan" w:date="2024-07-18T15:21:00Z" w16du:dateUtc="2024-07-18T09:21:00Z">
                  <w:rPr>
                    <w:rFonts w:ascii="Cambria Math" w:hAnsi="Cambria Math" w:cs="Times New Roman"/>
                    <w:i/>
                    <w:sz w:val="24"/>
                    <w:szCs w:val="24"/>
                  </w:rPr>
                </w:ins>
              </m:ctrlPr>
            </m:num>
            <m:den>
              <m:r>
                <w:ins w:id="283" w:author="Mohammad Nayeem Hasan" w:date="2024-07-18T15:21:00Z" w16du:dateUtc="2024-07-18T09:21:00Z">
                  <w:rPr>
                    <w:rFonts w:ascii="Cambria Math" w:hAnsi="Cambria Math" w:cs="Times New Roman"/>
                    <w:sz w:val="24"/>
                    <w:szCs w:val="24"/>
                    <w:rPrChange w:id="284" w:author="Mohammad Nayeem Hasan" w:date="2024-07-18T16:12:00Z" w16du:dateUtc="2024-07-18T10:12:00Z">
                      <w:rPr>
                        <w:rFonts w:ascii="Cambria Math" w:hAnsi="Cambria Math" w:cs="Times New Roman"/>
                      </w:rPr>
                    </w:rPrChange>
                  </w:rPr>
                  <m:t>n</m:t>
                </w:ins>
              </m:r>
              <m:r>
                <w:ins w:id="285" w:author="Mohammad Nayeem Hasan" w:date="2024-07-18T15:21:00Z" w16du:dateUtc="2024-07-18T09:21:00Z">
                  <m:rPr>
                    <m:sty m:val="p"/>
                  </m:rPr>
                  <w:rPr>
                    <w:rFonts w:ascii="Cambria Math" w:hAnsi="Cambria Math" w:cs="Times New Roman"/>
                    <w:sz w:val="24"/>
                    <w:szCs w:val="24"/>
                    <w:rPrChange w:id="286" w:author="Mohammad Nayeem Hasan" w:date="2024-07-18T16:12:00Z" w16du:dateUtc="2024-07-18T10:12:00Z">
                      <w:rPr>
                        <w:rFonts w:ascii="Cambria Math" w:hAnsi="Cambria Math" w:cs="Times New Roman"/>
                      </w:rPr>
                    </w:rPrChange>
                  </w:rPr>
                  <m:t>μ</m:t>
                </w:ins>
              </m:r>
              <m:ctrlPr>
                <w:ins w:id="287" w:author="Mohammad Nayeem Hasan" w:date="2024-07-18T15:21:00Z" w16du:dateUtc="2024-07-18T09:21:00Z">
                  <w:rPr>
                    <w:rFonts w:ascii="Cambria Math" w:hAnsi="Cambria Math" w:cs="Times New Roman"/>
                    <w:i/>
                    <w:sz w:val="24"/>
                    <w:szCs w:val="24"/>
                  </w:rPr>
                </w:ins>
              </m:ctrlPr>
            </m:den>
          </m:f>
          <m:nary>
            <m:naryPr>
              <m:chr m:val="∑"/>
              <m:ctrlPr>
                <w:ins w:id="288" w:author="Mohammad Nayeem Hasan" w:date="2024-07-18T15:21:00Z" w16du:dateUtc="2024-07-18T09:21:00Z">
                  <w:rPr>
                    <w:rFonts w:ascii="Cambria Math" w:hAnsi="Cambria Math" w:cs="Times New Roman"/>
                    <w:sz w:val="24"/>
                    <w:szCs w:val="24"/>
                  </w:rPr>
                </w:ins>
              </m:ctrlPr>
            </m:naryPr>
            <m:sub>
              <m:r>
                <w:ins w:id="289" w:author="Mohammad Nayeem Hasan" w:date="2024-07-18T15:21:00Z" w16du:dateUtc="2024-07-18T09:21:00Z">
                  <w:rPr>
                    <w:rFonts w:ascii="Cambria Math" w:hAnsi="Cambria Math" w:cs="Times New Roman"/>
                    <w:sz w:val="24"/>
                    <w:szCs w:val="24"/>
                    <w:rPrChange w:id="290" w:author="Mohammad Nayeem Hasan" w:date="2024-07-18T16:12:00Z" w16du:dateUtc="2024-07-18T10:12:00Z">
                      <w:rPr>
                        <w:rFonts w:ascii="Cambria Math" w:hAnsi="Cambria Math" w:cs="Times New Roman"/>
                      </w:rPr>
                    </w:rPrChange>
                  </w:rPr>
                  <m:t>i=1</m:t>
                </w:ins>
              </m:r>
              <m:ctrlPr>
                <w:ins w:id="291" w:author="Mohammad Nayeem Hasan" w:date="2024-07-18T15:21:00Z" w16du:dateUtc="2024-07-18T09:21:00Z">
                  <w:rPr>
                    <w:rFonts w:ascii="Cambria Math" w:hAnsi="Cambria Math" w:cs="Times New Roman"/>
                    <w:i/>
                    <w:sz w:val="24"/>
                    <w:szCs w:val="24"/>
                  </w:rPr>
                </w:ins>
              </m:ctrlPr>
            </m:sub>
            <m:sup>
              <m:r>
                <w:ins w:id="292" w:author="Mohammad Nayeem Hasan" w:date="2024-07-18T15:21:00Z" w16du:dateUtc="2024-07-18T09:21:00Z">
                  <w:rPr>
                    <w:rFonts w:ascii="Cambria Math" w:hAnsi="Cambria Math" w:cs="Times New Roman"/>
                    <w:sz w:val="24"/>
                    <w:szCs w:val="24"/>
                    <w:rPrChange w:id="293" w:author="Mohammad Nayeem Hasan" w:date="2024-07-18T16:12:00Z" w16du:dateUtc="2024-07-18T10:12:00Z">
                      <w:rPr>
                        <w:rFonts w:ascii="Cambria Math" w:hAnsi="Cambria Math" w:cs="Times New Roman"/>
                      </w:rPr>
                    </w:rPrChange>
                  </w:rPr>
                  <m:t>n</m:t>
                </w:ins>
              </m:r>
              <m:ctrlPr>
                <w:ins w:id="294" w:author="Mohammad Nayeem Hasan" w:date="2024-07-18T15:21:00Z" w16du:dateUtc="2024-07-18T09:21:00Z">
                  <w:rPr>
                    <w:rFonts w:ascii="Cambria Math" w:hAnsi="Cambria Math" w:cs="Times New Roman"/>
                    <w:i/>
                    <w:sz w:val="24"/>
                    <w:szCs w:val="24"/>
                  </w:rPr>
                </w:ins>
              </m:ctrlPr>
            </m:sup>
            <m:e>
              <m:sSub>
                <m:sSubPr>
                  <m:ctrlPr>
                    <w:ins w:id="295" w:author="Mohammad Nayeem Hasan" w:date="2024-07-18T15:21:00Z" w16du:dateUtc="2024-07-18T09:21:00Z">
                      <w:rPr>
                        <w:rFonts w:ascii="Cambria Math" w:hAnsi="Cambria Math" w:cs="Times New Roman"/>
                        <w:i/>
                        <w:sz w:val="24"/>
                        <w:szCs w:val="24"/>
                      </w:rPr>
                    </w:ins>
                  </m:ctrlPr>
                </m:sSubPr>
                <m:e>
                  <m:r>
                    <w:ins w:id="296" w:author="Mohammad Nayeem Hasan" w:date="2024-07-18T15:21:00Z" w16du:dateUtc="2024-07-18T09:21:00Z">
                      <w:rPr>
                        <w:rFonts w:ascii="Cambria Math" w:hAnsi="Cambria Math" w:cs="Times New Roman"/>
                        <w:sz w:val="24"/>
                        <w:szCs w:val="24"/>
                        <w:rPrChange w:id="297" w:author="Mohammad Nayeem Hasan" w:date="2024-07-18T16:12:00Z" w16du:dateUtc="2024-07-18T10:12:00Z">
                          <w:rPr>
                            <w:rFonts w:ascii="Cambria Math" w:hAnsi="Cambria Math" w:cs="Times New Roman"/>
                          </w:rPr>
                        </w:rPrChange>
                      </w:rPr>
                      <m:t>Y</m:t>
                    </w:ins>
                  </m:r>
                </m:e>
                <m:sub>
                  <m:r>
                    <w:ins w:id="298" w:author="Mohammad Nayeem Hasan" w:date="2024-07-18T15:21:00Z" w16du:dateUtc="2024-07-18T09:21:00Z">
                      <w:rPr>
                        <w:rFonts w:ascii="Cambria Math" w:hAnsi="Cambria Math" w:cs="Times New Roman"/>
                        <w:sz w:val="24"/>
                        <w:szCs w:val="24"/>
                        <w:rPrChange w:id="299" w:author="Mohammad Nayeem Hasan" w:date="2024-07-18T16:12:00Z" w16du:dateUtc="2024-07-18T10:12:00Z">
                          <w:rPr>
                            <w:rFonts w:ascii="Cambria Math" w:hAnsi="Cambria Math" w:cs="Times New Roman"/>
                          </w:rPr>
                        </w:rPrChange>
                      </w:rPr>
                      <m:t>i</m:t>
                    </w:ins>
                  </m:r>
                </m:sub>
              </m:sSub>
              <m:sSub>
                <m:sSubPr>
                  <m:ctrlPr>
                    <w:ins w:id="300" w:author="Mohammad Nayeem Hasan" w:date="2024-07-18T15:21:00Z" w16du:dateUtc="2024-07-18T09:21:00Z">
                      <w:rPr>
                        <w:rFonts w:ascii="Cambria Math" w:hAnsi="Cambria Math" w:cs="Times New Roman"/>
                        <w:i/>
                        <w:sz w:val="24"/>
                        <w:szCs w:val="24"/>
                      </w:rPr>
                    </w:ins>
                  </m:ctrlPr>
                </m:sSubPr>
                <m:e>
                  <m:r>
                    <w:ins w:id="301" w:author="Mohammad Nayeem Hasan" w:date="2024-07-18T15:21:00Z" w16du:dateUtc="2024-07-18T09:21:00Z">
                      <w:rPr>
                        <w:rFonts w:ascii="Cambria Math" w:hAnsi="Cambria Math" w:cs="Times New Roman"/>
                        <w:sz w:val="24"/>
                        <w:szCs w:val="24"/>
                        <w:rPrChange w:id="302" w:author="Mohammad Nayeem Hasan" w:date="2024-07-18T16:12:00Z" w16du:dateUtc="2024-07-18T10:12:00Z">
                          <w:rPr>
                            <w:rFonts w:ascii="Cambria Math" w:hAnsi="Cambria Math" w:cs="Times New Roman"/>
                          </w:rPr>
                        </w:rPrChange>
                      </w:rPr>
                      <m:t>R</m:t>
                    </w:ins>
                  </m:r>
                </m:e>
                <m:sub>
                  <m:r>
                    <w:ins w:id="303" w:author="Mohammad Nayeem Hasan" w:date="2024-07-18T15:21:00Z" w16du:dateUtc="2024-07-18T09:21:00Z">
                      <w:rPr>
                        <w:rFonts w:ascii="Cambria Math" w:hAnsi="Cambria Math" w:cs="Times New Roman"/>
                        <w:sz w:val="24"/>
                        <w:szCs w:val="24"/>
                        <w:rPrChange w:id="304" w:author="Mohammad Nayeem Hasan" w:date="2024-07-18T16:12:00Z" w16du:dateUtc="2024-07-18T10:12:00Z">
                          <w:rPr>
                            <w:rFonts w:ascii="Cambria Math" w:hAnsi="Cambria Math" w:cs="Times New Roman"/>
                          </w:rPr>
                        </w:rPrChange>
                      </w:rPr>
                      <m:t>i</m:t>
                    </w:ins>
                  </m:r>
                </m:sub>
              </m:sSub>
              <m:ctrlPr>
                <w:ins w:id="305" w:author="Mohammad Nayeem Hasan" w:date="2024-07-18T15:21:00Z" w16du:dateUtc="2024-07-18T09:21:00Z">
                  <w:rPr>
                    <w:rFonts w:ascii="Cambria Math" w:hAnsi="Cambria Math" w:cs="Times New Roman"/>
                    <w:i/>
                    <w:sz w:val="24"/>
                    <w:szCs w:val="24"/>
                  </w:rPr>
                </w:ins>
              </m:ctrlPr>
            </m:e>
          </m:nary>
          <m:r>
            <w:ins w:id="306" w:author="Mohammad Nayeem Hasan" w:date="2024-07-18T15:21:00Z" w16du:dateUtc="2024-07-18T09:21:00Z">
              <w:rPr>
                <w:rFonts w:ascii="Cambria Math" w:hAnsi="Cambria Math" w:cs="Times New Roman"/>
                <w:sz w:val="24"/>
                <w:szCs w:val="24"/>
                <w:rPrChange w:id="307" w:author="Mohammad Nayeem Hasan" w:date="2024-07-18T16:12:00Z" w16du:dateUtc="2024-07-18T10:12:00Z">
                  <w:rPr>
                    <w:rFonts w:ascii="Cambria Math" w:hAnsi="Cambria Math" w:cs="Times New Roman"/>
                  </w:rPr>
                </w:rPrChange>
              </w:rPr>
              <m:t>-1</m:t>
            </w:ins>
          </m:r>
        </m:oMath>
      </m:oMathPara>
    </w:p>
    <w:p w14:paraId="634F9229" w14:textId="77777777" w:rsidR="00D73460" w:rsidRPr="00DF6BDB" w:rsidDel="00901D6F" w:rsidRDefault="00D73460">
      <w:pPr>
        <w:spacing w:line="240" w:lineRule="auto"/>
        <w:jc w:val="both"/>
        <w:rPr>
          <w:ins w:id="308" w:author="Mohammad Nayeem Hasan" w:date="2024-07-18T15:21:00Z" w16du:dateUtc="2024-07-18T09:21:00Z"/>
          <w:rFonts w:ascii="Times New Roman" w:hAnsi="Times New Roman" w:cs="Times New Roman"/>
          <w:color w:val="000000" w:themeColor="text1"/>
          <w:sz w:val="24"/>
          <w:szCs w:val="24"/>
          <w:rPrChange w:id="309" w:author="Mohammad Nayeem Hasan" w:date="2024-07-18T16:12:00Z" w16du:dateUtc="2024-07-18T10:12:00Z">
            <w:rPr>
              <w:ins w:id="310" w:author="Mohammad Nayeem Hasan" w:date="2024-07-18T15:21:00Z" w16du:dateUtc="2024-07-18T09:21:00Z"/>
              <w:rFonts w:ascii="Times New Roman" w:hAnsi="Times New Roman" w:cs="Times New Roman"/>
              <w:color w:val="000000" w:themeColor="text1"/>
            </w:rPr>
          </w:rPrChange>
        </w:rPr>
        <w:pPrChange w:id="311" w:author="Mohammad Nayeem Hasan" w:date="2024-07-18T16:13:00Z" w16du:dateUtc="2024-07-18T10:13:00Z">
          <w:pPr>
            <w:jc w:val="both"/>
          </w:pPr>
        </w:pPrChange>
      </w:pPr>
      <m:oMathPara>
        <m:oMath>
          <m:r>
            <w:ins w:id="312" w:author="Mohammad Nayeem Hasan" w:date="2024-07-18T15:21:00Z" w16du:dateUtc="2024-07-18T09:21:00Z">
              <w:rPr>
                <w:rFonts w:ascii="Cambria Math" w:hAnsi="Cambria Math" w:cs="Times New Roman"/>
                <w:color w:val="000000" w:themeColor="text1"/>
                <w:sz w:val="24"/>
                <w:szCs w:val="24"/>
                <w:rPrChange w:id="313" w:author="Mohammad Nayeem Hasan" w:date="2024-07-18T16:12:00Z" w16du:dateUtc="2024-07-18T10:12:00Z">
                  <w:rPr>
                    <w:rFonts w:ascii="Cambria Math" w:hAnsi="Cambria Math" w:cs="Times New Roman"/>
                    <w:color w:val="000000" w:themeColor="text1"/>
                  </w:rPr>
                </w:rPrChange>
              </w:rPr>
              <m:t>Concintration Index, CI=</m:t>
            </w:ins>
          </m:r>
          <m:f>
            <m:fPr>
              <m:ctrlPr>
                <w:ins w:id="314" w:author="Mohammad Nayeem Hasan" w:date="2024-07-18T15:21:00Z" w16du:dateUtc="2024-07-18T09:21:00Z">
                  <w:rPr>
                    <w:rFonts w:ascii="Cambria Math" w:hAnsi="Cambria Math" w:cs="Times New Roman"/>
                    <w:color w:val="000000" w:themeColor="text1"/>
                    <w:sz w:val="24"/>
                    <w:szCs w:val="24"/>
                  </w:rPr>
                </w:ins>
              </m:ctrlPr>
            </m:fPr>
            <m:num>
              <m:r>
                <w:ins w:id="315" w:author="Mohammad Nayeem Hasan" w:date="2024-07-18T15:21:00Z" w16du:dateUtc="2024-07-18T09:21:00Z">
                  <w:rPr>
                    <w:rFonts w:ascii="Cambria Math" w:hAnsi="Cambria Math" w:cs="Times New Roman"/>
                    <w:color w:val="000000" w:themeColor="text1"/>
                    <w:sz w:val="24"/>
                    <w:szCs w:val="24"/>
                    <w:rPrChange w:id="316" w:author="Mohammad Nayeem Hasan" w:date="2024-07-18T16:12:00Z" w16du:dateUtc="2024-07-18T10:12:00Z">
                      <w:rPr>
                        <w:rFonts w:ascii="Cambria Math" w:hAnsi="Cambria Math" w:cs="Times New Roman"/>
                        <w:color w:val="000000" w:themeColor="text1"/>
                      </w:rPr>
                    </w:rPrChange>
                  </w:rPr>
                  <m:t>2 Cov</m:t>
                </w:ins>
              </m:r>
              <m:d>
                <m:dPr>
                  <m:ctrlPr>
                    <w:ins w:id="317" w:author="Mohammad Nayeem Hasan" w:date="2024-07-18T15:21:00Z" w16du:dateUtc="2024-07-18T09:21:00Z">
                      <w:rPr>
                        <w:rFonts w:ascii="Cambria Math" w:hAnsi="Cambria Math" w:cs="Times New Roman"/>
                        <w:i/>
                        <w:color w:val="000000" w:themeColor="text1"/>
                        <w:sz w:val="24"/>
                        <w:szCs w:val="24"/>
                      </w:rPr>
                    </w:ins>
                  </m:ctrlPr>
                </m:dPr>
                <m:e>
                  <m:sSub>
                    <m:sSubPr>
                      <m:ctrlPr>
                        <w:ins w:id="318" w:author="Mohammad Nayeem Hasan" w:date="2024-07-18T15:21:00Z" w16du:dateUtc="2024-07-18T09:21:00Z">
                          <w:rPr>
                            <w:rFonts w:ascii="Cambria Math" w:hAnsi="Cambria Math" w:cs="Times New Roman"/>
                            <w:i/>
                            <w:color w:val="000000" w:themeColor="text1"/>
                            <w:sz w:val="24"/>
                            <w:szCs w:val="24"/>
                          </w:rPr>
                        </w:ins>
                      </m:ctrlPr>
                    </m:sSubPr>
                    <m:e>
                      <m:r>
                        <w:ins w:id="319" w:author="Mohammad Nayeem Hasan" w:date="2024-07-18T15:21:00Z" w16du:dateUtc="2024-07-18T09:21:00Z">
                          <w:rPr>
                            <w:rFonts w:ascii="Cambria Math" w:hAnsi="Cambria Math" w:cs="Times New Roman"/>
                            <w:color w:val="000000" w:themeColor="text1"/>
                            <w:sz w:val="24"/>
                            <w:szCs w:val="24"/>
                            <w:rPrChange w:id="320" w:author="Mohammad Nayeem Hasan" w:date="2024-07-18T16:12:00Z" w16du:dateUtc="2024-07-18T10:12:00Z">
                              <w:rPr>
                                <w:rFonts w:ascii="Cambria Math" w:hAnsi="Cambria Math" w:cs="Times New Roman"/>
                                <w:color w:val="000000" w:themeColor="text1"/>
                              </w:rPr>
                            </w:rPrChange>
                          </w:rPr>
                          <m:t>Y</m:t>
                        </w:ins>
                      </m:r>
                    </m:e>
                    <m:sub>
                      <m:r>
                        <w:ins w:id="321" w:author="Mohammad Nayeem Hasan" w:date="2024-07-18T15:21:00Z" w16du:dateUtc="2024-07-18T09:21:00Z">
                          <w:rPr>
                            <w:rFonts w:ascii="Cambria Math" w:hAnsi="Cambria Math" w:cs="Times New Roman"/>
                            <w:color w:val="000000" w:themeColor="text1"/>
                            <w:sz w:val="24"/>
                            <w:szCs w:val="24"/>
                            <w:rPrChange w:id="322" w:author="Mohammad Nayeem Hasan" w:date="2024-07-18T16:12:00Z" w16du:dateUtc="2024-07-18T10:12:00Z">
                              <w:rPr>
                                <w:rFonts w:ascii="Cambria Math" w:hAnsi="Cambria Math" w:cs="Times New Roman"/>
                                <w:color w:val="000000" w:themeColor="text1"/>
                              </w:rPr>
                            </w:rPrChange>
                          </w:rPr>
                          <m:t>j</m:t>
                        </w:ins>
                      </m:r>
                    </m:sub>
                  </m:sSub>
                  <m:r>
                    <w:ins w:id="323" w:author="Mohammad Nayeem Hasan" w:date="2024-07-18T15:21:00Z" w16du:dateUtc="2024-07-18T09:21:00Z">
                      <w:rPr>
                        <w:rFonts w:ascii="Cambria Math" w:hAnsi="Cambria Math" w:cs="Times New Roman"/>
                        <w:color w:val="000000" w:themeColor="text1"/>
                        <w:sz w:val="24"/>
                        <w:szCs w:val="24"/>
                        <w:rPrChange w:id="324" w:author="Mohammad Nayeem Hasan" w:date="2024-07-18T16:12:00Z" w16du:dateUtc="2024-07-18T10:12:00Z">
                          <w:rPr>
                            <w:rFonts w:ascii="Cambria Math" w:hAnsi="Cambria Math" w:cs="Times New Roman"/>
                            <w:color w:val="000000" w:themeColor="text1"/>
                          </w:rPr>
                        </w:rPrChange>
                      </w:rPr>
                      <m:t>,</m:t>
                    </w:ins>
                  </m:r>
                  <m:sSub>
                    <m:sSubPr>
                      <m:ctrlPr>
                        <w:ins w:id="325" w:author="Mohammad Nayeem Hasan" w:date="2024-07-18T15:21:00Z" w16du:dateUtc="2024-07-18T09:21:00Z">
                          <w:rPr>
                            <w:rFonts w:ascii="Cambria Math" w:hAnsi="Cambria Math" w:cs="Times New Roman"/>
                            <w:i/>
                            <w:color w:val="000000" w:themeColor="text1"/>
                            <w:sz w:val="24"/>
                            <w:szCs w:val="24"/>
                          </w:rPr>
                        </w:ins>
                      </m:ctrlPr>
                    </m:sSubPr>
                    <m:e>
                      <m:r>
                        <w:ins w:id="326" w:author="Mohammad Nayeem Hasan" w:date="2024-07-18T15:21:00Z" w16du:dateUtc="2024-07-18T09:21:00Z">
                          <w:rPr>
                            <w:rFonts w:ascii="Cambria Math" w:hAnsi="Cambria Math" w:cs="Times New Roman"/>
                            <w:color w:val="000000" w:themeColor="text1"/>
                            <w:sz w:val="24"/>
                            <w:szCs w:val="24"/>
                            <w:rPrChange w:id="327" w:author="Mohammad Nayeem Hasan" w:date="2024-07-18T16:12:00Z" w16du:dateUtc="2024-07-18T10:12:00Z">
                              <w:rPr>
                                <w:rFonts w:ascii="Cambria Math" w:hAnsi="Cambria Math" w:cs="Times New Roman"/>
                                <w:color w:val="000000" w:themeColor="text1"/>
                              </w:rPr>
                            </w:rPrChange>
                          </w:rPr>
                          <m:t>R</m:t>
                        </w:ins>
                      </m:r>
                    </m:e>
                    <m:sub>
                      <m:r>
                        <w:ins w:id="328" w:author="Mohammad Nayeem Hasan" w:date="2024-07-18T15:21:00Z" w16du:dateUtc="2024-07-18T09:21:00Z">
                          <w:rPr>
                            <w:rFonts w:ascii="Cambria Math" w:hAnsi="Cambria Math" w:cs="Times New Roman"/>
                            <w:color w:val="000000" w:themeColor="text1"/>
                            <w:sz w:val="24"/>
                            <w:szCs w:val="24"/>
                            <w:rPrChange w:id="329" w:author="Mohammad Nayeem Hasan" w:date="2024-07-18T16:12:00Z" w16du:dateUtc="2024-07-18T10:12:00Z">
                              <w:rPr>
                                <w:rFonts w:ascii="Cambria Math" w:hAnsi="Cambria Math" w:cs="Times New Roman"/>
                                <w:color w:val="000000" w:themeColor="text1"/>
                              </w:rPr>
                            </w:rPrChange>
                          </w:rPr>
                          <m:t>j</m:t>
                        </w:ins>
                      </m:r>
                    </m:sub>
                  </m:sSub>
                </m:e>
              </m:d>
              <m:ctrlPr>
                <w:ins w:id="330" w:author="Mohammad Nayeem Hasan" w:date="2024-07-18T15:21:00Z" w16du:dateUtc="2024-07-18T09:21:00Z">
                  <w:rPr>
                    <w:rFonts w:ascii="Cambria Math" w:hAnsi="Cambria Math" w:cs="Times New Roman"/>
                    <w:i/>
                    <w:color w:val="000000" w:themeColor="text1"/>
                    <w:sz w:val="24"/>
                    <w:szCs w:val="24"/>
                  </w:rPr>
                </w:ins>
              </m:ctrlPr>
            </m:num>
            <m:den>
              <m:r>
                <w:ins w:id="331" w:author="Mohammad Nayeem Hasan" w:date="2024-07-18T15:21:00Z" w16du:dateUtc="2024-07-18T09:21:00Z">
                  <m:rPr>
                    <m:sty m:val="p"/>
                  </m:rPr>
                  <w:rPr>
                    <w:rFonts w:ascii="Cambria Math" w:hAnsi="Cambria Math" w:cs="Times New Roman"/>
                    <w:color w:val="000000" w:themeColor="text1"/>
                    <w:sz w:val="24"/>
                    <w:szCs w:val="24"/>
                    <w:rPrChange w:id="332" w:author="Mohammad Nayeem Hasan" w:date="2024-07-18T16:12:00Z" w16du:dateUtc="2024-07-18T10:12:00Z">
                      <w:rPr>
                        <w:rFonts w:ascii="Cambria Math" w:hAnsi="Cambria Math" w:cs="Times New Roman"/>
                        <w:color w:val="000000" w:themeColor="text1"/>
                      </w:rPr>
                    </w:rPrChange>
                  </w:rPr>
                  <m:t>μ</m:t>
                </w:ins>
              </m:r>
              <m:ctrlPr>
                <w:ins w:id="333" w:author="Mohammad Nayeem Hasan" w:date="2024-07-18T15:21:00Z" w16du:dateUtc="2024-07-18T09:21:00Z">
                  <w:rPr>
                    <w:rFonts w:ascii="Cambria Math" w:hAnsi="Cambria Math" w:cs="Times New Roman"/>
                    <w:i/>
                    <w:color w:val="000000" w:themeColor="text1"/>
                    <w:sz w:val="24"/>
                    <w:szCs w:val="24"/>
                  </w:rPr>
                </w:ins>
              </m:ctrlPr>
            </m:den>
          </m:f>
        </m:oMath>
      </m:oMathPara>
    </w:p>
    <w:p w14:paraId="7EA714B8" w14:textId="77777777" w:rsidR="00D73460" w:rsidRPr="00DF6BDB" w:rsidRDefault="00D73460">
      <w:pPr>
        <w:spacing w:line="240" w:lineRule="auto"/>
        <w:jc w:val="both"/>
        <w:rPr>
          <w:ins w:id="334" w:author="Mohammad Nayeem Hasan" w:date="2024-07-18T15:21:00Z" w16du:dateUtc="2024-07-18T09:21:00Z"/>
          <w:rFonts w:ascii="Times New Roman" w:hAnsi="Times New Roman" w:cs="Times New Roman"/>
          <w:color w:val="000000" w:themeColor="text1"/>
          <w:sz w:val="24"/>
          <w:szCs w:val="24"/>
          <w:rPrChange w:id="335" w:author="Mohammad Nayeem Hasan" w:date="2024-07-18T16:12:00Z" w16du:dateUtc="2024-07-18T10:12:00Z">
            <w:rPr>
              <w:ins w:id="336" w:author="Mohammad Nayeem Hasan" w:date="2024-07-18T15:21:00Z" w16du:dateUtc="2024-07-18T09:21:00Z"/>
              <w:rFonts w:ascii="Times New Roman" w:hAnsi="Times New Roman" w:cs="Times New Roman"/>
              <w:color w:val="000000" w:themeColor="text1"/>
            </w:rPr>
          </w:rPrChange>
        </w:rPr>
        <w:pPrChange w:id="337" w:author="Mohammad Nayeem Hasan" w:date="2024-07-18T16:13:00Z" w16du:dateUtc="2024-07-18T10:13:00Z">
          <w:pPr>
            <w:jc w:val="both"/>
          </w:pPr>
        </w:pPrChange>
      </w:pPr>
      <w:ins w:id="338" w:author="Mohammad Nayeem Hasan" w:date="2024-07-18T15:21:00Z" w16du:dateUtc="2024-07-18T09:21:00Z">
        <w:r w:rsidRPr="00DF6BDB" w:rsidDel="00901D6F">
          <w:rPr>
            <w:rFonts w:ascii="Times New Roman" w:hAnsi="Times New Roman" w:cs="Times New Roman"/>
            <w:color w:val="000000" w:themeColor="text1"/>
            <w:sz w:val="24"/>
            <w:szCs w:val="24"/>
            <w:rPrChange w:id="339" w:author="Mohammad Nayeem Hasan" w:date="2024-07-18T16:12:00Z" w16du:dateUtc="2024-07-18T10:12:00Z">
              <w:rPr>
                <w:rFonts w:ascii="Times New Roman" w:hAnsi="Times New Roman" w:cs="Times New Roman"/>
                <w:color w:val="000000" w:themeColor="text1"/>
              </w:rPr>
            </w:rPrChange>
          </w:rPr>
          <w:t xml:space="preserve"> </w:t>
        </w:r>
        <w:r w:rsidRPr="00DF6BDB">
          <w:rPr>
            <w:rFonts w:ascii="Times New Roman" w:hAnsi="Times New Roman" w:cs="Times New Roman"/>
            <w:color w:val="000000" w:themeColor="text1"/>
            <w:sz w:val="24"/>
            <w:szCs w:val="24"/>
            <w:rPrChange w:id="340" w:author="Mohammad Nayeem Hasan" w:date="2024-07-18T16:12:00Z" w16du:dateUtc="2024-07-18T10:12:00Z">
              <w:rPr>
                <w:rFonts w:ascii="Times New Roman" w:hAnsi="Times New Roman" w:cs="Times New Roman"/>
                <w:color w:val="000000" w:themeColor="text1"/>
              </w:rPr>
            </w:rPrChange>
          </w:rPr>
          <w:t>Where, C is the concentration index, μ is the mean of the variable being measured, Y</w:t>
        </w:r>
        <w:r w:rsidRPr="00DF6BDB">
          <w:rPr>
            <w:rFonts w:ascii="Times New Roman" w:hAnsi="Times New Roman" w:cs="Times New Roman"/>
            <w:color w:val="000000" w:themeColor="text1"/>
            <w:sz w:val="24"/>
            <w:szCs w:val="24"/>
            <w:vertAlign w:val="subscript"/>
            <w:rPrChange w:id="341" w:author="Mohammad Nayeem Hasan" w:date="2024-07-18T16:12:00Z" w16du:dateUtc="2024-07-18T10:12:00Z">
              <w:rPr>
                <w:rFonts w:ascii="Times New Roman" w:hAnsi="Times New Roman" w:cs="Times New Roman"/>
                <w:color w:val="000000" w:themeColor="text1"/>
                <w:vertAlign w:val="subscript"/>
              </w:rPr>
            </w:rPrChange>
          </w:rPr>
          <w:t>j</w:t>
        </w:r>
        <w:r w:rsidRPr="00DF6BDB">
          <w:rPr>
            <w:rFonts w:ascii="Times New Roman" w:hAnsi="Times New Roman" w:cs="Times New Roman"/>
            <w:color w:val="000000" w:themeColor="text1"/>
            <w:sz w:val="24"/>
            <w:szCs w:val="24"/>
            <w:rPrChange w:id="342" w:author="Mohammad Nayeem Hasan" w:date="2024-07-18T16:12:00Z" w16du:dateUtc="2024-07-18T10:12:00Z">
              <w:rPr>
                <w:rFonts w:ascii="Times New Roman" w:hAnsi="Times New Roman" w:cs="Times New Roman"/>
                <w:color w:val="000000" w:themeColor="text1"/>
              </w:rPr>
            </w:rPrChange>
          </w:rPr>
          <w:t xml:space="preserve"> refers to the outcome variable index of the i</w:t>
        </w:r>
        <w:r w:rsidRPr="00DF6BDB">
          <w:rPr>
            <w:rFonts w:ascii="Times New Roman" w:hAnsi="Times New Roman" w:cs="Times New Roman"/>
            <w:color w:val="000000" w:themeColor="text1"/>
            <w:sz w:val="24"/>
            <w:szCs w:val="24"/>
            <w:vertAlign w:val="superscript"/>
            <w:rPrChange w:id="343" w:author="Mohammad Nayeem Hasan" w:date="2024-07-18T16:12:00Z" w16du:dateUtc="2024-07-18T10:12:00Z">
              <w:rPr>
                <w:rFonts w:ascii="Times New Roman" w:hAnsi="Times New Roman" w:cs="Times New Roman"/>
                <w:color w:val="000000" w:themeColor="text1"/>
                <w:vertAlign w:val="superscript"/>
              </w:rPr>
            </w:rPrChange>
          </w:rPr>
          <w:t>th</w:t>
        </w:r>
        <w:r w:rsidRPr="00DF6BDB">
          <w:rPr>
            <w:rFonts w:ascii="Times New Roman" w:hAnsi="Times New Roman" w:cs="Times New Roman"/>
            <w:color w:val="000000" w:themeColor="text1"/>
            <w:sz w:val="24"/>
            <w:szCs w:val="24"/>
            <w:rPrChange w:id="344" w:author="Mohammad Nayeem Hasan" w:date="2024-07-18T16:12:00Z" w16du:dateUtc="2024-07-18T10:12:00Z">
              <w:rPr>
                <w:rFonts w:ascii="Times New Roman" w:hAnsi="Times New Roman" w:cs="Times New Roman"/>
                <w:color w:val="000000" w:themeColor="text1"/>
              </w:rPr>
            </w:rPrChange>
          </w:rPr>
          <w:t xml:space="preserve"> respondent, R</w:t>
        </w:r>
        <w:r w:rsidRPr="00DF6BDB">
          <w:rPr>
            <w:rFonts w:ascii="Times New Roman" w:hAnsi="Times New Roman" w:cs="Times New Roman"/>
            <w:color w:val="000000" w:themeColor="text1"/>
            <w:sz w:val="24"/>
            <w:szCs w:val="24"/>
            <w:vertAlign w:val="subscript"/>
            <w:rPrChange w:id="345" w:author="Mohammad Nayeem Hasan" w:date="2024-07-18T16:12:00Z" w16du:dateUtc="2024-07-18T10:12:00Z">
              <w:rPr>
                <w:rFonts w:ascii="Times New Roman" w:hAnsi="Times New Roman" w:cs="Times New Roman"/>
                <w:color w:val="000000" w:themeColor="text1"/>
                <w:vertAlign w:val="subscript"/>
              </w:rPr>
            </w:rPrChange>
          </w:rPr>
          <w:t>j</w:t>
        </w:r>
        <w:r w:rsidRPr="00DF6BDB">
          <w:rPr>
            <w:rFonts w:ascii="Times New Roman" w:hAnsi="Times New Roman" w:cs="Times New Roman"/>
            <w:color w:val="000000" w:themeColor="text1"/>
            <w:sz w:val="24"/>
            <w:szCs w:val="24"/>
            <w:rPrChange w:id="346" w:author="Mohammad Nayeem Hasan" w:date="2024-07-18T16:12:00Z" w16du:dateUtc="2024-07-18T10:12:00Z">
              <w:rPr>
                <w:rFonts w:ascii="Times New Roman" w:hAnsi="Times New Roman" w:cs="Times New Roman"/>
                <w:color w:val="000000" w:themeColor="text1"/>
              </w:rPr>
            </w:rPrChange>
          </w:rPr>
          <w:t xml:space="preserve"> is the fractional rank of the j</w:t>
        </w:r>
        <w:r w:rsidRPr="00DF6BDB">
          <w:rPr>
            <w:rFonts w:ascii="Times New Roman" w:hAnsi="Times New Roman" w:cs="Times New Roman"/>
            <w:color w:val="000000" w:themeColor="text1"/>
            <w:sz w:val="24"/>
            <w:szCs w:val="24"/>
            <w:vertAlign w:val="superscript"/>
            <w:rPrChange w:id="347" w:author="Mohammad Nayeem Hasan" w:date="2024-07-18T16:12:00Z" w16du:dateUtc="2024-07-18T10:12:00Z">
              <w:rPr>
                <w:rFonts w:ascii="Times New Roman" w:hAnsi="Times New Roman" w:cs="Times New Roman"/>
                <w:color w:val="000000" w:themeColor="text1"/>
                <w:vertAlign w:val="superscript"/>
              </w:rPr>
            </w:rPrChange>
          </w:rPr>
          <w:t>th</w:t>
        </w:r>
        <w:r w:rsidRPr="00DF6BDB">
          <w:rPr>
            <w:rFonts w:ascii="Times New Roman" w:hAnsi="Times New Roman" w:cs="Times New Roman"/>
            <w:color w:val="000000" w:themeColor="text1"/>
            <w:sz w:val="24"/>
            <w:szCs w:val="24"/>
            <w:rPrChange w:id="348" w:author="Mohammad Nayeem Hasan" w:date="2024-07-18T16:12:00Z" w16du:dateUtc="2024-07-18T10:12:00Z">
              <w:rPr>
                <w:rFonts w:ascii="Times New Roman" w:hAnsi="Times New Roman" w:cs="Times New Roman"/>
                <w:color w:val="000000" w:themeColor="text1"/>
              </w:rPr>
            </w:rPrChange>
          </w:rPr>
          <w:t xml:space="preserve"> individual.  </w:t>
        </w:r>
      </w:ins>
    </w:p>
    <w:p w14:paraId="6AD2D146" w14:textId="77777777" w:rsidR="00D73460" w:rsidRPr="00DF6BDB" w:rsidRDefault="00D73460">
      <w:pPr>
        <w:spacing w:line="240" w:lineRule="auto"/>
        <w:jc w:val="both"/>
        <w:rPr>
          <w:ins w:id="349" w:author="Mohammad Nayeem Hasan" w:date="2024-07-18T15:21:00Z" w16du:dateUtc="2024-07-18T09:21:00Z"/>
          <w:rFonts w:ascii="Times New Roman" w:hAnsi="Times New Roman" w:cs="Times New Roman"/>
          <w:b/>
          <w:bCs/>
          <w:sz w:val="24"/>
          <w:szCs w:val="24"/>
          <w:rPrChange w:id="350" w:author="Mohammad Nayeem Hasan" w:date="2024-07-18T16:12:00Z" w16du:dateUtc="2024-07-18T10:12:00Z">
            <w:rPr>
              <w:ins w:id="351" w:author="Mohammad Nayeem Hasan" w:date="2024-07-18T15:21:00Z" w16du:dateUtc="2024-07-18T09:21:00Z"/>
              <w:rFonts w:ascii="Times New Roman" w:hAnsi="Times New Roman" w:cs="Times New Roman"/>
              <w:b/>
              <w:bCs/>
            </w:rPr>
          </w:rPrChange>
        </w:rPr>
        <w:pPrChange w:id="352" w:author="Mohammad Nayeem Hasan" w:date="2024-07-18T16:13:00Z" w16du:dateUtc="2024-07-18T10:13:00Z">
          <w:pPr>
            <w:jc w:val="both"/>
          </w:pPr>
        </w:pPrChange>
      </w:pPr>
      <w:ins w:id="353" w:author="Mohammad Nayeem Hasan" w:date="2024-07-18T15:21:00Z" w16du:dateUtc="2024-07-18T09:21:00Z">
        <w:r w:rsidRPr="00DF6BDB">
          <w:rPr>
            <w:rFonts w:ascii="Times New Roman" w:hAnsi="Times New Roman" w:cs="Times New Roman"/>
            <w:b/>
            <w:bCs/>
            <w:sz w:val="24"/>
            <w:szCs w:val="24"/>
            <w:rPrChange w:id="354" w:author="Mohammad Nayeem Hasan" w:date="2024-07-18T16:12:00Z" w16du:dateUtc="2024-07-18T10:12:00Z">
              <w:rPr>
                <w:rFonts w:ascii="Times New Roman" w:hAnsi="Times New Roman" w:cs="Times New Roman"/>
                <w:b/>
                <w:bCs/>
              </w:rPr>
            </w:rPrChange>
          </w:rPr>
          <w:t>Gudo’s Corrected concentration Index,</w:t>
        </w:r>
      </w:ins>
    </w:p>
    <w:p w14:paraId="34B36324" w14:textId="66B0F632" w:rsidR="00D73460" w:rsidRPr="00DF6BDB" w:rsidRDefault="00DF6BDB">
      <w:pPr>
        <w:spacing w:line="240" w:lineRule="auto"/>
        <w:jc w:val="both"/>
        <w:rPr>
          <w:ins w:id="355" w:author="Mohammad Nayeem Hasan" w:date="2024-07-18T15:21:00Z" w16du:dateUtc="2024-07-18T09:21:00Z"/>
          <w:rFonts w:ascii="Times New Roman" w:hAnsi="Times New Roman" w:cs="Times New Roman"/>
          <w:bCs/>
          <w:sz w:val="24"/>
          <w:szCs w:val="24"/>
          <w:rPrChange w:id="356" w:author="Mohammad Nayeem Hasan" w:date="2024-07-18T16:12:00Z" w16du:dateUtc="2024-07-18T10:12:00Z">
            <w:rPr>
              <w:ins w:id="357" w:author="Mohammad Nayeem Hasan" w:date="2024-07-18T15:21:00Z" w16du:dateUtc="2024-07-18T09:21:00Z"/>
              <w:rFonts w:ascii="Times New Roman" w:hAnsi="Times New Roman" w:cs="Times New Roman"/>
              <w:b/>
              <w:bCs/>
            </w:rPr>
          </w:rPrChange>
        </w:rPr>
        <w:pPrChange w:id="358" w:author="Mohammad Nayeem Hasan" w:date="2024-07-18T16:13:00Z" w16du:dateUtc="2024-07-18T10:13:00Z">
          <w:pPr>
            <w:jc w:val="both"/>
          </w:pPr>
        </w:pPrChange>
      </w:pPr>
      <m:oMathPara>
        <m:oMath>
          <m:r>
            <w:ins w:id="359" w:author="Mohammad Nayeem Hasan" w:date="2024-07-18T15:21:00Z" w16du:dateUtc="2024-07-18T09:21:00Z">
              <w:rPr>
                <w:rFonts w:ascii="Cambria Math" w:hAnsi="Cambria Math" w:cs="Times New Roman"/>
                <w:sz w:val="24"/>
                <w:szCs w:val="24"/>
                <w:rPrChange w:id="360" w:author="Mohammad Nayeem Hasan" w:date="2024-07-18T16:12:00Z" w16du:dateUtc="2024-07-18T10:12:00Z">
                  <w:rPr>
                    <w:rFonts w:ascii="Cambria Math" w:hAnsi="Cambria Math" w:cs="Times New Roman"/>
                  </w:rPr>
                </w:rPrChange>
              </w:rPr>
              <m:t>CC=</m:t>
            </w:ins>
          </m:r>
          <m:f>
            <m:fPr>
              <m:ctrlPr>
                <w:ins w:id="361" w:author="Mohammad Nayeem Hasan" w:date="2024-07-18T15:21:00Z" w16du:dateUtc="2024-07-18T09:21:00Z">
                  <w:rPr>
                    <w:rFonts w:ascii="Cambria Math" w:hAnsi="Cambria Math" w:cs="Times New Roman"/>
                    <w:bCs/>
                    <w:sz w:val="24"/>
                    <w:szCs w:val="24"/>
                  </w:rPr>
                </w:ins>
              </m:ctrlPr>
            </m:fPr>
            <m:num>
              <m:r>
                <w:ins w:id="362" w:author="Mohammad Nayeem Hasan" w:date="2024-07-18T15:21:00Z" w16du:dateUtc="2024-07-18T09:21:00Z">
                  <w:rPr>
                    <w:rFonts w:ascii="Cambria Math" w:hAnsi="Cambria Math" w:cs="Times New Roman"/>
                    <w:sz w:val="24"/>
                    <w:szCs w:val="24"/>
                    <w:rPrChange w:id="363" w:author="Mohammad Nayeem Hasan" w:date="2024-07-18T16:12:00Z" w16du:dateUtc="2024-07-18T10:12:00Z">
                      <w:rPr>
                        <w:rFonts w:ascii="Cambria Math" w:hAnsi="Cambria Math" w:cs="Times New Roman"/>
                      </w:rPr>
                    </w:rPrChange>
                  </w:rPr>
                  <m:t>4</m:t>
                </w:ins>
              </m:r>
              <m:r>
                <w:ins w:id="364" w:author="Mohammad Nayeem Hasan" w:date="2024-07-18T15:21:00Z" w16du:dateUtc="2024-07-18T09:21:00Z">
                  <m:rPr>
                    <m:sty m:val="p"/>
                  </m:rPr>
                  <w:rPr>
                    <w:rFonts w:ascii="Cambria Math" w:hAnsi="Cambria Math" w:cs="Times New Roman"/>
                    <w:sz w:val="24"/>
                    <w:szCs w:val="24"/>
                    <w:rPrChange w:id="365" w:author="Mohammad Nayeem Hasan" w:date="2024-07-18T16:12:00Z" w16du:dateUtc="2024-07-18T10:12:00Z">
                      <w:rPr>
                        <w:rFonts w:ascii="Cambria Math" w:hAnsi="Cambria Math" w:cs="Times New Roman"/>
                      </w:rPr>
                    </w:rPrChange>
                  </w:rPr>
                  <m:t>μ</m:t>
                </w:ins>
              </m:r>
              <m:ctrlPr>
                <w:ins w:id="366" w:author="Mohammad Nayeem Hasan" w:date="2024-07-18T15:21:00Z" w16du:dateUtc="2024-07-18T09:21:00Z">
                  <w:rPr>
                    <w:rFonts w:ascii="Cambria Math" w:hAnsi="Cambria Math" w:cs="Times New Roman"/>
                    <w:bCs/>
                    <w:i/>
                    <w:sz w:val="24"/>
                    <w:szCs w:val="24"/>
                  </w:rPr>
                </w:ins>
              </m:ctrlPr>
            </m:num>
            <m:den>
              <m:d>
                <m:dPr>
                  <m:ctrlPr>
                    <w:ins w:id="367" w:author="Mohammad Nayeem Hasan" w:date="2024-07-18T15:21:00Z" w16du:dateUtc="2024-07-18T09:21:00Z">
                      <w:rPr>
                        <w:rFonts w:ascii="Cambria Math" w:hAnsi="Cambria Math" w:cs="Times New Roman"/>
                        <w:bCs/>
                        <w:i/>
                        <w:sz w:val="24"/>
                        <w:szCs w:val="24"/>
                      </w:rPr>
                    </w:ins>
                  </m:ctrlPr>
                </m:dPr>
                <m:e>
                  <m:r>
                    <w:ins w:id="368" w:author="Mohammad Nayeem Hasan" w:date="2024-07-18T15:21:00Z" w16du:dateUtc="2024-07-18T09:21:00Z">
                      <w:rPr>
                        <w:rFonts w:ascii="Cambria Math" w:hAnsi="Cambria Math" w:cs="Times New Roman"/>
                        <w:sz w:val="24"/>
                        <w:szCs w:val="24"/>
                        <w:rPrChange w:id="369" w:author="Mohammad Nayeem Hasan" w:date="2024-07-18T16:12:00Z" w16du:dateUtc="2024-07-18T10:12:00Z">
                          <w:rPr>
                            <w:rFonts w:ascii="Cambria Math" w:hAnsi="Cambria Math" w:cs="Times New Roman"/>
                          </w:rPr>
                        </w:rPrChange>
                      </w:rPr>
                      <m:t>b-a</m:t>
                    </w:ins>
                  </m:r>
                </m:e>
              </m:d>
              <m:ctrlPr>
                <w:ins w:id="370" w:author="Mohammad Nayeem Hasan" w:date="2024-07-18T15:21:00Z" w16du:dateUtc="2024-07-18T09:21:00Z">
                  <w:rPr>
                    <w:rFonts w:ascii="Cambria Math" w:hAnsi="Cambria Math" w:cs="Times New Roman"/>
                    <w:bCs/>
                    <w:i/>
                    <w:sz w:val="24"/>
                    <w:szCs w:val="24"/>
                  </w:rPr>
                </w:ins>
              </m:ctrlPr>
            </m:den>
          </m:f>
          <m:r>
            <w:ins w:id="371" w:author="Mohammad Nayeem Hasan" w:date="2024-07-18T15:21:00Z" w16du:dateUtc="2024-07-18T09:21:00Z">
              <w:rPr>
                <w:rFonts w:ascii="Cambria Math" w:hAnsi="Cambria Math" w:cs="Times New Roman"/>
                <w:sz w:val="24"/>
                <w:szCs w:val="24"/>
                <w:rPrChange w:id="372" w:author="Mohammad Nayeem Hasan" w:date="2024-07-18T16:12:00Z" w16du:dateUtc="2024-07-18T10:12:00Z">
                  <w:rPr>
                    <w:rFonts w:ascii="Cambria Math" w:hAnsi="Cambria Math" w:cs="Times New Roman"/>
                  </w:rPr>
                </w:rPrChange>
              </w:rPr>
              <m:t>C</m:t>
            </w:ins>
          </m:r>
        </m:oMath>
      </m:oMathPara>
    </w:p>
    <w:p w14:paraId="60EF2787" w14:textId="77777777" w:rsidR="00D73460" w:rsidRPr="00DF6BDB" w:rsidRDefault="00D73460">
      <w:pPr>
        <w:spacing w:line="240" w:lineRule="auto"/>
        <w:jc w:val="both"/>
        <w:rPr>
          <w:ins w:id="373" w:author="Mohammad Nayeem Hasan" w:date="2024-07-18T15:21:00Z" w16du:dateUtc="2024-07-18T09:21:00Z"/>
          <w:rFonts w:ascii="Times New Roman" w:hAnsi="Times New Roman" w:cs="Times New Roman"/>
          <w:b/>
          <w:bCs/>
          <w:sz w:val="24"/>
          <w:szCs w:val="24"/>
          <w:rPrChange w:id="374" w:author="Mohammad Nayeem Hasan" w:date="2024-07-18T16:12:00Z" w16du:dateUtc="2024-07-18T10:12:00Z">
            <w:rPr>
              <w:ins w:id="375" w:author="Mohammad Nayeem Hasan" w:date="2024-07-18T15:21:00Z" w16du:dateUtc="2024-07-18T09:21:00Z"/>
              <w:rFonts w:ascii="Times New Roman" w:hAnsi="Times New Roman" w:cs="Times New Roman"/>
              <w:b/>
              <w:bCs/>
            </w:rPr>
          </w:rPrChange>
        </w:rPr>
        <w:pPrChange w:id="376" w:author="Mohammad Nayeem Hasan" w:date="2024-07-18T16:13:00Z" w16du:dateUtc="2024-07-18T10:13:00Z">
          <w:pPr>
            <w:jc w:val="both"/>
          </w:pPr>
        </w:pPrChange>
      </w:pPr>
      <w:ins w:id="377" w:author="Mohammad Nayeem Hasan" w:date="2024-07-18T15:21:00Z" w16du:dateUtc="2024-07-18T09:21:00Z">
        <w:r w:rsidRPr="00DF6BDB">
          <w:rPr>
            <w:rFonts w:ascii="Times New Roman" w:hAnsi="Times New Roman" w:cs="Times New Roman"/>
            <w:b/>
            <w:bCs/>
            <w:sz w:val="24"/>
            <w:szCs w:val="24"/>
            <w:rPrChange w:id="378" w:author="Mohammad Nayeem Hasan" w:date="2024-07-18T16:12:00Z" w16du:dateUtc="2024-07-18T10:12:00Z">
              <w:rPr>
                <w:rFonts w:ascii="Times New Roman" w:hAnsi="Times New Roman" w:cs="Times New Roman"/>
                <w:b/>
                <w:bCs/>
              </w:rPr>
            </w:rPrChange>
          </w:rPr>
          <w:t xml:space="preserve"> </w:t>
        </w:r>
      </w:ins>
    </w:p>
    <w:p w14:paraId="51CC62DF" w14:textId="77777777" w:rsidR="00D73460" w:rsidRPr="00DF6BDB" w:rsidRDefault="00D73460">
      <w:pPr>
        <w:spacing w:line="240" w:lineRule="auto"/>
        <w:jc w:val="both"/>
        <w:rPr>
          <w:ins w:id="379" w:author="Mohammad Nayeem Hasan" w:date="2024-07-18T15:21:00Z" w16du:dateUtc="2024-07-18T09:21:00Z"/>
          <w:rFonts w:ascii="Times New Roman" w:eastAsiaTheme="minorEastAsia" w:hAnsi="Times New Roman" w:cs="Times New Roman"/>
          <w:sz w:val="24"/>
          <w:szCs w:val="24"/>
          <w:rPrChange w:id="380" w:author="Mohammad Nayeem Hasan" w:date="2024-07-18T16:12:00Z" w16du:dateUtc="2024-07-18T10:12:00Z">
            <w:rPr>
              <w:ins w:id="381" w:author="Mohammad Nayeem Hasan" w:date="2024-07-18T15:21:00Z" w16du:dateUtc="2024-07-18T09:21:00Z"/>
              <w:rFonts w:ascii="Cambria Math" w:hAnsi="Cambria Math" w:cs="Times New Roman"/>
              <w:i/>
            </w:rPr>
          </w:rPrChange>
        </w:rPr>
        <w:pPrChange w:id="382" w:author="Mohammad Nayeem Hasan" w:date="2024-07-18T16:13:00Z" w16du:dateUtc="2024-07-18T10:13:00Z">
          <w:pPr>
            <w:jc w:val="both"/>
          </w:pPr>
        </w:pPrChange>
      </w:pPr>
      <w:bookmarkStart w:id="383" w:name="_Hlk172211539"/>
      <w:ins w:id="384" w:author="Mohammad Nayeem Hasan" w:date="2024-07-18T15:21:00Z" w16du:dateUtc="2024-07-18T09:21:00Z">
        <w:r w:rsidRPr="00DF6BDB">
          <w:rPr>
            <w:rFonts w:ascii="Times New Roman" w:hAnsi="Times New Roman" w:cs="Times New Roman"/>
            <w:sz w:val="24"/>
            <w:szCs w:val="24"/>
            <w:rPrChange w:id="385" w:author="Mohammad Nayeem Hasan" w:date="2024-07-18T16:12:00Z" w16du:dateUtc="2024-07-18T10:12:00Z">
              <w:rPr>
                <w:rFonts w:ascii="Times New Roman" w:hAnsi="Times New Roman" w:cs="Times New Roman"/>
              </w:rPr>
            </w:rPrChange>
          </w:rPr>
          <w:t xml:space="preserve">Where, </w:t>
        </w:r>
      </w:ins>
    </w:p>
    <w:bookmarkEnd w:id="383"/>
    <w:p w14:paraId="28F9F661" w14:textId="77777777" w:rsidR="00D73460" w:rsidRPr="00DF6BDB" w:rsidRDefault="00D73460">
      <w:pPr>
        <w:spacing w:line="240" w:lineRule="auto"/>
        <w:jc w:val="both"/>
        <w:rPr>
          <w:ins w:id="386" w:author="Mohammad Nayeem Hasan" w:date="2024-07-18T15:21:00Z" w16du:dateUtc="2024-07-18T09:21:00Z"/>
          <w:rFonts w:ascii="Times New Roman" w:hAnsi="Times New Roman" w:cs="Times New Roman"/>
          <w:iCs/>
          <w:sz w:val="24"/>
          <w:szCs w:val="24"/>
          <w:rPrChange w:id="387" w:author="Mohammad Nayeem Hasan" w:date="2024-07-18T16:12:00Z" w16du:dateUtc="2024-07-18T10:12:00Z">
            <w:rPr>
              <w:ins w:id="388" w:author="Mohammad Nayeem Hasan" w:date="2024-07-18T15:21:00Z" w16du:dateUtc="2024-07-18T09:21:00Z"/>
              <w:rFonts w:ascii="Times New Roman" w:hAnsi="Times New Roman" w:cs="Times New Roman"/>
              <w:iCs/>
            </w:rPr>
          </w:rPrChange>
        </w:rPr>
        <w:pPrChange w:id="389" w:author="Mohammad Nayeem Hasan" w:date="2024-07-18T16:13:00Z" w16du:dateUtc="2024-07-18T10:13:00Z">
          <w:pPr>
            <w:jc w:val="both"/>
          </w:pPr>
        </w:pPrChange>
      </w:pPr>
      <m:oMath>
        <m:r>
          <w:ins w:id="390" w:author="Mohammad Nayeem Hasan" w:date="2024-07-18T15:21:00Z" w16du:dateUtc="2024-07-18T09:21:00Z">
            <w:rPr>
              <w:rFonts w:ascii="Cambria Math" w:hAnsi="Cambria Math" w:cs="Times New Roman"/>
              <w:sz w:val="24"/>
              <w:szCs w:val="24"/>
              <w:rPrChange w:id="391" w:author="Mohammad Nayeem Hasan" w:date="2024-07-18T16:12:00Z" w16du:dateUtc="2024-07-18T10:12:00Z">
                <w:rPr>
                  <w:rFonts w:ascii="Cambria Math" w:hAnsi="Cambria Math" w:cs="Times New Roman"/>
                </w:rPr>
              </w:rPrChange>
            </w:rPr>
            <m:t>μ</m:t>
          </w:ins>
        </m:r>
      </m:oMath>
      <w:ins w:id="392" w:author="Mohammad Nayeem Hasan" w:date="2024-07-18T15:21:00Z" w16du:dateUtc="2024-07-18T09:21:00Z">
        <w:r w:rsidRPr="00DF6BDB">
          <w:rPr>
            <w:rFonts w:ascii="Times New Roman" w:eastAsiaTheme="minorEastAsia" w:hAnsi="Times New Roman" w:cs="Times New Roman"/>
            <w:sz w:val="24"/>
            <w:szCs w:val="24"/>
            <w:rPrChange w:id="393" w:author="Mohammad Nayeem Hasan" w:date="2024-07-18T16:12:00Z" w16du:dateUtc="2024-07-18T10:12:00Z">
              <w:rPr>
                <w:rFonts w:ascii="Times New Roman" w:eastAsiaTheme="minorEastAsia" w:hAnsi="Times New Roman" w:cs="Times New Roman"/>
              </w:rPr>
            </w:rPrChange>
          </w:rPr>
          <w:t xml:space="preserve"> =</w:t>
        </w:r>
        <w:r w:rsidRPr="00DF6BDB">
          <w:rPr>
            <w:rFonts w:ascii="Times New Roman" w:hAnsi="Times New Roman" w:cs="Times New Roman"/>
            <w:iCs/>
            <w:sz w:val="24"/>
            <w:szCs w:val="24"/>
            <w:rPrChange w:id="394" w:author="Mohammad Nayeem Hasan" w:date="2024-07-18T16:12:00Z" w16du:dateUtc="2024-07-18T10:12:00Z">
              <w:rPr>
                <w:rFonts w:ascii="Times New Roman" w:hAnsi="Times New Roman" w:cs="Times New Roman"/>
                <w:iCs/>
              </w:rPr>
            </w:rPrChange>
          </w:rPr>
          <w:t xml:space="preserve"> mean of the health variable, </w:t>
        </w:r>
      </w:ins>
    </w:p>
    <w:p w14:paraId="186DBA43" w14:textId="77777777" w:rsidR="00D73460" w:rsidRPr="00DF6BDB" w:rsidRDefault="00D73460">
      <w:pPr>
        <w:spacing w:line="240" w:lineRule="auto"/>
        <w:jc w:val="both"/>
        <w:rPr>
          <w:ins w:id="395" w:author="Mohammad Nayeem Hasan" w:date="2024-07-18T15:21:00Z" w16du:dateUtc="2024-07-18T09:21:00Z"/>
          <w:rFonts w:ascii="Times New Roman" w:hAnsi="Times New Roman" w:cs="Times New Roman"/>
          <w:iCs/>
          <w:sz w:val="24"/>
          <w:szCs w:val="24"/>
          <w:rPrChange w:id="396" w:author="Mohammad Nayeem Hasan" w:date="2024-07-18T16:12:00Z" w16du:dateUtc="2024-07-18T10:12:00Z">
            <w:rPr>
              <w:ins w:id="397" w:author="Mohammad Nayeem Hasan" w:date="2024-07-18T15:21:00Z" w16du:dateUtc="2024-07-18T09:21:00Z"/>
              <w:rFonts w:ascii="Times New Roman" w:hAnsi="Times New Roman" w:cs="Times New Roman"/>
              <w:iCs/>
            </w:rPr>
          </w:rPrChange>
        </w:rPr>
        <w:pPrChange w:id="398" w:author="Mohammad Nayeem Hasan" w:date="2024-07-18T16:13:00Z" w16du:dateUtc="2024-07-18T10:13:00Z">
          <w:pPr>
            <w:jc w:val="both"/>
          </w:pPr>
        </w:pPrChange>
      </w:pPr>
      <w:ins w:id="399" w:author="Mohammad Nayeem Hasan" w:date="2024-07-18T15:21:00Z" w16du:dateUtc="2024-07-18T09:21:00Z">
        <w:r w:rsidRPr="00DF6BDB">
          <w:rPr>
            <w:rFonts w:ascii="Times New Roman" w:hAnsi="Times New Roman" w:cs="Times New Roman"/>
            <w:iCs/>
            <w:sz w:val="24"/>
            <w:szCs w:val="24"/>
            <w:rPrChange w:id="400" w:author="Mohammad Nayeem Hasan" w:date="2024-07-18T16:12:00Z" w16du:dateUtc="2024-07-18T10:12:00Z">
              <w:rPr>
                <w:rFonts w:ascii="Times New Roman" w:hAnsi="Times New Roman" w:cs="Times New Roman"/>
                <w:iCs/>
              </w:rPr>
            </w:rPrChange>
          </w:rPr>
          <w:t>a = lower bound</w:t>
        </w:r>
      </w:ins>
    </w:p>
    <w:p w14:paraId="448F59B5" w14:textId="77777777" w:rsidR="00D73460" w:rsidRPr="00DF6BDB" w:rsidRDefault="00D73460">
      <w:pPr>
        <w:spacing w:line="240" w:lineRule="auto"/>
        <w:jc w:val="both"/>
        <w:rPr>
          <w:ins w:id="401" w:author="Mohammad Nayeem Hasan" w:date="2024-07-18T15:21:00Z" w16du:dateUtc="2024-07-18T09:21:00Z"/>
          <w:rFonts w:ascii="Times New Roman" w:hAnsi="Times New Roman" w:cs="Times New Roman"/>
          <w:color w:val="000000" w:themeColor="text1"/>
          <w:sz w:val="24"/>
          <w:szCs w:val="24"/>
          <w:rPrChange w:id="402" w:author="Mohammad Nayeem Hasan" w:date="2024-07-18T16:12:00Z" w16du:dateUtc="2024-07-18T10:12:00Z">
            <w:rPr>
              <w:ins w:id="403" w:author="Mohammad Nayeem Hasan" w:date="2024-07-18T15:21:00Z" w16du:dateUtc="2024-07-18T09:21:00Z"/>
              <w:rFonts w:ascii="Times New Roman" w:hAnsi="Times New Roman" w:cs="Times New Roman"/>
              <w:color w:val="000000" w:themeColor="text1"/>
            </w:rPr>
          </w:rPrChange>
        </w:rPr>
        <w:pPrChange w:id="404" w:author="Mohammad Nayeem Hasan" w:date="2024-07-18T16:13:00Z" w16du:dateUtc="2024-07-18T10:13:00Z">
          <w:pPr>
            <w:jc w:val="both"/>
          </w:pPr>
        </w:pPrChange>
      </w:pPr>
      <w:ins w:id="405" w:author="Mohammad Nayeem Hasan" w:date="2024-07-18T15:21:00Z" w16du:dateUtc="2024-07-18T09:21:00Z">
        <w:r w:rsidRPr="00DF6BDB">
          <w:rPr>
            <w:rFonts w:ascii="Times New Roman" w:hAnsi="Times New Roman" w:cs="Times New Roman"/>
            <w:iCs/>
            <w:sz w:val="24"/>
            <w:szCs w:val="24"/>
            <w:rPrChange w:id="406" w:author="Mohammad Nayeem Hasan" w:date="2024-07-18T16:12:00Z" w16du:dateUtc="2024-07-18T10:12:00Z">
              <w:rPr>
                <w:rFonts w:ascii="Times New Roman" w:hAnsi="Times New Roman" w:cs="Times New Roman"/>
                <w:iCs/>
              </w:rPr>
            </w:rPrChange>
          </w:rPr>
          <w:t>b = upper bound.</w:t>
        </w:r>
      </w:ins>
    </w:p>
    <w:p w14:paraId="4A714587" w14:textId="6749650F" w:rsidR="00D73460" w:rsidRPr="00DF6BDB" w:rsidDel="00901D6F" w:rsidRDefault="00D73460">
      <w:pPr>
        <w:spacing w:line="240" w:lineRule="auto"/>
        <w:jc w:val="both"/>
        <w:rPr>
          <w:ins w:id="407" w:author="Mohammad Nayeem Hasan" w:date="2024-07-18T15:21:00Z" w16du:dateUtc="2024-07-18T09:21:00Z"/>
          <w:rFonts w:ascii="Times New Roman" w:eastAsiaTheme="minorEastAsia" w:hAnsi="Times New Roman" w:cs="Times New Roman"/>
          <w:color w:val="000000" w:themeColor="text1"/>
          <w:sz w:val="24"/>
          <w:szCs w:val="24"/>
          <w:rPrChange w:id="408" w:author="Mohammad Nayeem Hasan" w:date="2024-07-18T16:12:00Z" w16du:dateUtc="2024-07-18T10:12:00Z">
            <w:rPr>
              <w:ins w:id="409" w:author="Mohammad Nayeem Hasan" w:date="2024-07-18T15:21:00Z" w16du:dateUtc="2024-07-18T09:21:00Z"/>
              <w:rFonts w:ascii="Cambria Math" w:hAnsi="Cambria Math"/>
              <w:i/>
              <w:color w:val="000000" w:themeColor="text1"/>
            </w:rPr>
          </w:rPrChange>
        </w:rPr>
        <w:pPrChange w:id="410" w:author="Mohammad Nayeem Hasan" w:date="2024-07-18T16:13:00Z" w16du:dateUtc="2024-07-18T10:13:00Z">
          <w:pPr>
            <w:jc w:val="both"/>
          </w:pPr>
        </w:pPrChange>
      </w:pPr>
      <w:ins w:id="411" w:author="Mohammad Nayeem Hasan" w:date="2024-07-18T15:21:00Z" w16du:dateUtc="2024-07-18T09:21:00Z">
        <w:r w:rsidRPr="00DF6BDB">
          <w:rPr>
            <w:rFonts w:ascii="Times New Roman" w:hAnsi="Times New Roman" w:cs="Times New Roman"/>
            <w:color w:val="000000" w:themeColor="text1"/>
            <w:sz w:val="24"/>
            <w:szCs w:val="24"/>
            <w:rPrChange w:id="412" w:author="Mohammad Nayeem Hasan" w:date="2024-07-18T16:12:00Z" w16du:dateUtc="2024-07-18T10:12:00Z">
              <w:rPr>
                <w:rFonts w:ascii="Times New Roman" w:hAnsi="Times New Roman" w:cs="Times New Roman"/>
                <w:color w:val="000000" w:themeColor="text1"/>
              </w:rPr>
            </w:rPrChange>
          </w:rPr>
          <w:t>Wagstaff's Concentration Index decomposition approach was utilized in the current study as a methodological framework to clarify and identify the distinct contributions of each explanatory variable to the determined levels of health inequality within the measured context</w:t>
        </w:r>
      </w:ins>
      <w:ins w:id="413" w:author="Mohammad Nayeem Hasan" w:date="2024-07-18T16:11:00Z" w16du:dateUtc="2024-07-18T10:11:00Z">
        <w:r w:rsidR="00DF6BDB" w:rsidRPr="00DF6BDB">
          <w:rPr>
            <w:rFonts w:ascii="Times New Roman" w:hAnsi="Times New Roman" w:cs="Times New Roman"/>
            <w:color w:val="000000" w:themeColor="text1"/>
            <w:sz w:val="24"/>
            <w:szCs w:val="24"/>
            <w:rPrChange w:id="414" w:author="Mohammad Nayeem Hasan" w:date="2024-07-18T16:12:00Z" w16du:dateUtc="2024-07-18T10:12:00Z">
              <w:rPr>
                <w:rFonts w:ascii="Times New Roman" w:hAnsi="Times New Roman" w:cs="Times New Roman"/>
                <w:color w:val="000000" w:themeColor="text1"/>
              </w:rPr>
            </w:rPrChange>
          </w:rPr>
          <w:t xml:space="preserve"> </w:t>
        </w:r>
      </w:ins>
      <w:customXmlInsRangeStart w:id="415" w:author="Mohammad Nayeem Hasan" w:date="2024-07-18T15:21:00Z"/>
      <w:sdt>
        <w:sdtPr>
          <w:rPr>
            <w:rFonts w:ascii="Times New Roman" w:hAnsi="Times New Roman" w:cs="Times New Roman"/>
            <w:color w:val="000000"/>
            <w:sz w:val="24"/>
            <w:szCs w:val="24"/>
          </w:rPr>
          <w:tag w:val="MENDELEY_CITATION_v3_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"/>
          <w:id w:val="332884224"/>
          <w:placeholder>
            <w:docPart w:val="1B43FFC5F16A4AA287F33B9811CDB557"/>
          </w:placeholder>
        </w:sdtPr>
        <w:sdtContent>
          <w:customXmlInsRangeEnd w:id="415"/>
          <w:ins w:id="416" w:author="Mohammad Nayeem Hasan" w:date="2024-07-18T15:42:00Z" w16du:dateUtc="2024-07-18T09:42:00Z">
            <w:r w:rsidR="001F343E" w:rsidRPr="00DF6BDB">
              <w:rPr>
                <w:rFonts w:ascii="Times New Roman" w:hAnsi="Times New Roman" w:cs="Times New Roman"/>
                <w:color w:val="000000"/>
                <w:sz w:val="24"/>
                <w:szCs w:val="24"/>
                <w:rPrChange w:id="417" w:author="Mohammad Nayeem Hasan" w:date="2024-07-18T16:12:00Z" w16du:dateUtc="2024-07-18T10:12:00Z">
                  <w:rPr>
                    <w:color w:val="000000"/>
                  </w:rPr>
                </w:rPrChange>
              </w:rPr>
              <w:t>(27)</w:t>
            </w:r>
          </w:ins>
          <w:customXmlInsRangeStart w:id="418" w:author="Mohammad Nayeem Hasan" w:date="2024-07-18T15:21:00Z"/>
        </w:sdtContent>
      </w:sdt>
      <w:customXmlInsRangeEnd w:id="418"/>
      <w:ins w:id="419" w:author="Mohammad Nayeem Hasan" w:date="2024-07-18T15:21:00Z" w16du:dateUtc="2024-07-18T09:21:00Z">
        <w:r w:rsidRPr="00DF6BDB">
          <w:rPr>
            <w:rFonts w:ascii="Times New Roman" w:hAnsi="Times New Roman" w:cs="Times New Roman"/>
            <w:color w:val="000000" w:themeColor="text1"/>
            <w:sz w:val="24"/>
            <w:szCs w:val="24"/>
            <w:rPrChange w:id="420" w:author="Mohammad Nayeem Hasan" w:date="2024-07-18T16:12:00Z" w16du:dateUtc="2024-07-18T10:12:00Z">
              <w:rPr>
                <w:rFonts w:ascii="Times New Roman" w:hAnsi="Times New Roman" w:cs="Times New Roman"/>
                <w:color w:val="000000" w:themeColor="text1"/>
              </w:rPr>
            </w:rPrChange>
          </w:rPr>
          <w:t xml:space="preserve">. </w:t>
        </w:r>
        <w:r w:rsidRPr="00DF6BDB">
          <w:rPr>
            <w:rFonts w:ascii="Times New Roman" w:hAnsi="Times New Roman" w:cs="Times New Roman"/>
            <w:color w:val="000000" w:themeColor="text1"/>
            <w:sz w:val="24"/>
            <w:szCs w:val="24"/>
            <w:rPrChange w:id="421" w:author="Mohammad Nayeem Hasan" w:date="2024-07-18T16:12:00Z" w16du:dateUtc="2024-07-18T10:12:00Z">
              <w:rPr>
                <w:color w:val="000000" w:themeColor="text1"/>
              </w:rPr>
            </w:rPrChange>
          </w:rPr>
          <w:t xml:space="preserve"> </w:t>
        </w:r>
        <w:r w:rsidRPr="00DF6BDB" w:rsidDel="00901D6F">
          <w:rPr>
            <w:rFonts w:ascii="Times New Roman" w:hAnsi="Times New Roman" w:cs="Times New Roman"/>
            <w:color w:val="000000" w:themeColor="text1"/>
            <w:sz w:val="24"/>
            <w:szCs w:val="24"/>
            <w:rPrChange w:id="422" w:author="Mohammad Nayeem Hasan" w:date="2024-07-18T16:12:00Z" w16du:dateUtc="2024-07-18T10:12:00Z">
              <w:rPr>
                <w:color w:val="000000" w:themeColor="text1"/>
              </w:rPr>
            </w:rPrChange>
          </w:rPr>
          <w:t>The application of a linear regression model, as proposed by Wagstaff, establishes the relationship between the health outcome variable (designated as "y") and a collection of "k" explanatory factors (x</w:t>
        </w:r>
        <w:r w:rsidRPr="00DF6BDB" w:rsidDel="00901D6F">
          <w:rPr>
            <w:rFonts w:ascii="Times New Roman" w:hAnsi="Times New Roman" w:cs="Times New Roman"/>
            <w:color w:val="000000" w:themeColor="text1"/>
            <w:sz w:val="24"/>
            <w:szCs w:val="24"/>
            <w:vertAlign w:val="subscript"/>
            <w:rPrChange w:id="423" w:author="Mohammad Nayeem Hasan" w:date="2024-07-18T16:12:00Z" w16du:dateUtc="2024-07-18T10:12:00Z">
              <w:rPr>
                <w:color w:val="000000" w:themeColor="text1"/>
                <w:vertAlign w:val="subscript"/>
              </w:rPr>
            </w:rPrChange>
          </w:rPr>
          <w:t>k</w:t>
        </w:r>
        <w:r w:rsidRPr="00DF6BDB" w:rsidDel="00901D6F">
          <w:rPr>
            <w:rFonts w:ascii="Times New Roman" w:hAnsi="Times New Roman" w:cs="Times New Roman"/>
            <w:color w:val="000000" w:themeColor="text1"/>
            <w:sz w:val="24"/>
            <w:szCs w:val="24"/>
            <w:rPrChange w:id="424" w:author="Mohammad Nayeem Hasan" w:date="2024-07-18T16:12:00Z" w16du:dateUtc="2024-07-18T10:12:00Z">
              <w:rPr>
                <w:color w:val="000000" w:themeColor="text1"/>
              </w:rPr>
            </w:rPrChange>
          </w:rPr>
          <w:t>)</w:t>
        </w:r>
        <w:r w:rsidRPr="00DF6BDB">
          <w:rPr>
            <w:rFonts w:ascii="Times New Roman" w:hAnsi="Times New Roman" w:cs="Times New Roman"/>
            <w:color w:val="000000" w:themeColor="text1"/>
            <w:sz w:val="24"/>
            <w:szCs w:val="24"/>
            <w:rPrChange w:id="425" w:author="Mohammad Nayeem Hasan" w:date="2024-07-18T16:12:00Z" w16du:dateUtc="2024-07-18T10:12:00Z">
              <w:rPr>
                <w:color w:val="000000" w:themeColor="text1"/>
              </w:rPr>
            </w:rPrChange>
          </w:rPr>
          <w:t>:</w:t>
        </w:r>
      </w:ins>
    </w:p>
    <w:p w14:paraId="76851E89" w14:textId="77777777" w:rsidR="00D73460" w:rsidRPr="00DF6BDB" w:rsidRDefault="00D73460">
      <w:pPr>
        <w:spacing w:line="240" w:lineRule="auto"/>
        <w:jc w:val="both"/>
        <w:rPr>
          <w:ins w:id="426" w:author="Mohammad Nayeem Hasan" w:date="2024-07-18T15:21:00Z" w16du:dateUtc="2024-07-18T09:21:00Z"/>
          <w:rFonts w:ascii="Times New Roman" w:eastAsia="Times New Roman" w:hAnsi="Times New Roman" w:cs="Times New Roman"/>
          <w:color w:val="000000"/>
          <w:sz w:val="24"/>
          <w:szCs w:val="24"/>
          <w:rPrChange w:id="427" w:author="Mohammad Nayeem Hasan" w:date="2024-07-18T16:12:00Z" w16du:dateUtc="2024-07-18T10:12:00Z">
            <w:rPr>
              <w:ins w:id="428" w:author="Mohammad Nayeem Hasan" w:date="2024-07-18T15:21:00Z" w16du:dateUtc="2024-07-18T09:21:00Z"/>
              <w:rFonts w:ascii="Times New Roman" w:eastAsia="Times New Roman" w:hAnsi="Times New Roman" w:cs="Times New Roman"/>
              <w:color w:val="000000"/>
            </w:rPr>
          </w:rPrChange>
        </w:rPr>
        <w:pPrChange w:id="429" w:author="Mohammad Nayeem Hasan" w:date="2024-07-18T16:13:00Z" w16du:dateUtc="2024-07-18T10:13:00Z">
          <w:pPr>
            <w:jc w:val="both"/>
          </w:pPr>
        </w:pPrChange>
      </w:pPr>
      <w:ins w:id="430" w:author="Mohammad Nayeem Hasan" w:date="2024-07-18T15:21:00Z" w16du:dateUtc="2024-07-18T09:21:00Z">
        <w:r w:rsidRPr="00DF6BDB">
          <w:rPr>
            <w:rFonts w:ascii="Times New Roman" w:eastAsia="Times New Roman" w:hAnsi="Times New Roman" w:cs="Times New Roman"/>
            <w:color w:val="000000"/>
            <w:sz w:val="24"/>
            <w:szCs w:val="24"/>
            <w:rPrChange w:id="431" w:author="Mohammad Nayeem Hasan" w:date="2024-07-18T16:12:00Z" w16du:dateUtc="2024-07-18T10:12:00Z">
              <w:rPr>
                <w:rFonts w:ascii="Times New Roman" w:eastAsia="Times New Roman" w:hAnsi="Times New Roman" w:cs="Times New Roman"/>
                <w:color w:val="000000"/>
              </w:rPr>
            </w:rPrChange>
          </w:rPr>
          <w:t>Wagstaff decomposition’s mathematical expression is:</w:t>
        </w:r>
      </w:ins>
    </w:p>
    <w:p w14:paraId="6BF16D72" w14:textId="77777777" w:rsidR="00D73460" w:rsidRPr="00DF6BDB" w:rsidRDefault="00D73460">
      <w:pPr>
        <w:spacing w:line="240" w:lineRule="auto"/>
        <w:jc w:val="both"/>
        <w:rPr>
          <w:ins w:id="432" w:author="Mohammad Nayeem Hasan" w:date="2024-07-18T15:21:00Z" w16du:dateUtc="2024-07-18T09:21:00Z"/>
          <w:rFonts w:ascii="Times New Roman" w:hAnsi="Times New Roman" w:cs="Times New Roman"/>
          <w:sz w:val="24"/>
          <w:szCs w:val="24"/>
          <w:rPrChange w:id="433" w:author="Mohammad Nayeem Hasan" w:date="2024-07-18T16:12:00Z" w16du:dateUtc="2024-07-18T10:12:00Z">
            <w:rPr>
              <w:ins w:id="434" w:author="Mohammad Nayeem Hasan" w:date="2024-07-18T15:21:00Z" w16du:dateUtc="2024-07-18T09:21:00Z"/>
              <w:rFonts w:ascii="Times New Roman" w:hAnsi="Times New Roman" w:cs="Times New Roman"/>
            </w:rPr>
          </w:rPrChange>
        </w:rPr>
        <w:pPrChange w:id="435" w:author="Mohammad Nayeem Hasan" w:date="2024-07-18T16:13:00Z" w16du:dateUtc="2024-07-18T10:13:00Z">
          <w:pPr>
            <w:jc w:val="both"/>
          </w:pPr>
        </w:pPrChange>
      </w:pPr>
      <m:oMathPara>
        <m:oMath>
          <m:r>
            <w:ins w:id="436" w:author="Mohammad Nayeem Hasan" w:date="2024-07-18T15:21:00Z" w16du:dateUtc="2024-07-18T09:21:00Z">
              <w:rPr>
                <w:rFonts w:ascii="Cambria Math" w:hAnsi="Cambria Math" w:cs="Times New Roman"/>
                <w:sz w:val="24"/>
                <w:szCs w:val="24"/>
                <w:rPrChange w:id="437" w:author="Mohammad Nayeem Hasan" w:date="2024-07-18T16:12:00Z" w16du:dateUtc="2024-07-18T10:12:00Z">
                  <w:rPr>
                    <w:rFonts w:ascii="Cambria Math" w:hAnsi="Cambria Math" w:cs="Times New Roman"/>
                  </w:rPr>
                </w:rPrChange>
              </w:rPr>
              <m:t>D=</m:t>
            </w:ins>
          </m:r>
          <m:nary>
            <m:naryPr>
              <m:chr m:val="∑"/>
              <m:supHide m:val="1"/>
              <m:ctrlPr>
                <w:ins w:id="438" w:author="Mohammad Nayeem Hasan" w:date="2024-07-18T15:21:00Z" w16du:dateUtc="2024-07-18T09:21:00Z">
                  <w:rPr>
                    <w:rFonts w:ascii="Cambria Math" w:hAnsi="Cambria Math" w:cs="Times New Roman"/>
                    <w:sz w:val="24"/>
                    <w:szCs w:val="24"/>
                  </w:rPr>
                </w:ins>
              </m:ctrlPr>
            </m:naryPr>
            <m:sub>
              <m:r>
                <w:ins w:id="439" w:author="Mohammad Nayeem Hasan" w:date="2024-07-18T15:21:00Z" w16du:dateUtc="2024-07-18T09:21:00Z">
                  <w:rPr>
                    <w:rFonts w:ascii="Cambria Math" w:hAnsi="Cambria Math" w:cs="Times New Roman"/>
                    <w:sz w:val="24"/>
                    <w:szCs w:val="24"/>
                    <w:rPrChange w:id="440" w:author="Mohammad Nayeem Hasan" w:date="2024-07-18T16:12:00Z" w16du:dateUtc="2024-07-18T10:12:00Z">
                      <w:rPr>
                        <w:rFonts w:ascii="Cambria Math" w:hAnsi="Cambria Math" w:cs="Times New Roman"/>
                      </w:rPr>
                    </w:rPrChange>
                  </w:rPr>
                  <m:t>i</m:t>
                </w:ins>
              </m:r>
              <m:ctrlPr>
                <w:ins w:id="441" w:author="Mohammad Nayeem Hasan" w:date="2024-07-18T15:21:00Z" w16du:dateUtc="2024-07-18T09:21:00Z">
                  <w:rPr>
                    <w:rFonts w:ascii="Cambria Math" w:hAnsi="Cambria Math" w:cs="Times New Roman"/>
                    <w:i/>
                    <w:sz w:val="24"/>
                    <w:szCs w:val="24"/>
                  </w:rPr>
                </w:ins>
              </m:ctrlPr>
            </m:sub>
            <m:sup>
              <m:ctrlPr>
                <w:ins w:id="442" w:author="Mohammad Nayeem Hasan" w:date="2024-07-18T15:21:00Z" w16du:dateUtc="2024-07-18T09:21:00Z">
                  <w:rPr>
                    <w:rFonts w:ascii="Cambria Math" w:hAnsi="Cambria Math" w:cs="Times New Roman"/>
                    <w:i/>
                    <w:sz w:val="24"/>
                    <w:szCs w:val="24"/>
                  </w:rPr>
                </w:ins>
              </m:ctrlPr>
            </m:sup>
            <m:e>
              <m:d>
                <m:dPr>
                  <m:ctrlPr>
                    <w:ins w:id="443" w:author="Mohammad Nayeem Hasan" w:date="2024-07-18T15:21:00Z" w16du:dateUtc="2024-07-18T09:21:00Z">
                      <w:rPr>
                        <w:rFonts w:ascii="Cambria Math" w:hAnsi="Cambria Math" w:cs="Times New Roman"/>
                        <w:i/>
                        <w:sz w:val="24"/>
                        <w:szCs w:val="24"/>
                      </w:rPr>
                    </w:ins>
                  </m:ctrlPr>
                </m:dPr>
                <m:e>
                  <m:sSub>
                    <m:sSubPr>
                      <m:ctrlPr>
                        <w:ins w:id="444" w:author="Mohammad Nayeem Hasan" w:date="2024-07-18T15:21:00Z" w16du:dateUtc="2024-07-18T09:21:00Z">
                          <w:rPr>
                            <w:rFonts w:ascii="Cambria Math" w:hAnsi="Cambria Math" w:cs="Times New Roman"/>
                            <w:i/>
                            <w:sz w:val="24"/>
                            <w:szCs w:val="24"/>
                          </w:rPr>
                        </w:ins>
                      </m:ctrlPr>
                    </m:sSubPr>
                    <m:e>
                      <m:r>
                        <w:ins w:id="445" w:author="Mohammad Nayeem Hasan" w:date="2024-07-18T15:21:00Z" w16du:dateUtc="2024-07-18T09:21:00Z">
                          <w:rPr>
                            <w:rFonts w:ascii="Cambria Math" w:hAnsi="Cambria Math" w:cs="Times New Roman"/>
                            <w:sz w:val="24"/>
                            <w:szCs w:val="24"/>
                            <w:rPrChange w:id="446" w:author="Mohammad Nayeem Hasan" w:date="2024-07-18T16:12:00Z" w16du:dateUtc="2024-07-18T10:12:00Z">
                              <w:rPr>
                                <w:rFonts w:ascii="Cambria Math" w:hAnsi="Cambria Math" w:cs="Times New Roman"/>
                              </w:rPr>
                            </w:rPrChange>
                          </w:rPr>
                          <m:t>r</m:t>
                        </w:ins>
                      </m:r>
                    </m:e>
                    <m:sub>
                      <m:r>
                        <w:ins w:id="447" w:author="Mohammad Nayeem Hasan" w:date="2024-07-18T15:21:00Z" w16du:dateUtc="2024-07-18T09:21:00Z">
                          <w:rPr>
                            <w:rFonts w:ascii="Cambria Math" w:hAnsi="Cambria Math" w:cs="Times New Roman"/>
                            <w:sz w:val="24"/>
                            <w:szCs w:val="24"/>
                            <w:rPrChange w:id="448" w:author="Mohammad Nayeem Hasan" w:date="2024-07-18T16:12:00Z" w16du:dateUtc="2024-07-18T10:12:00Z">
                              <w:rPr>
                                <w:rFonts w:ascii="Cambria Math" w:hAnsi="Cambria Math" w:cs="Times New Roman"/>
                              </w:rPr>
                            </w:rPrChange>
                          </w:rPr>
                          <m:t>i</m:t>
                        </w:ins>
                      </m:r>
                    </m:sub>
                  </m:sSub>
                  <m:r>
                    <w:ins w:id="449" w:author="Mohammad Nayeem Hasan" w:date="2024-07-18T15:21:00Z" w16du:dateUtc="2024-07-18T09:21:00Z">
                      <w:rPr>
                        <w:rFonts w:ascii="Cambria Math" w:hAnsi="Cambria Math" w:cs="Times New Roman"/>
                        <w:sz w:val="24"/>
                        <w:szCs w:val="24"/>
                        <w:rPrChange w:id="450" w:author="Mohammad Nayeem Hasan" w:date="2024-07-18T16:12:00Z" w16du:dateUtc="2024-07-18T10:12:00Z">
                          <w:rPr>
                            <w:rFonts w:ascii="Cambria Math" w:hAnsi="Cambria Math" w:cs="Times New Roman"/>
                          </w:rPr>
                        </w:rPrChange>
                      </w:rPr>
                      <m:t>-r</m:t>
                    </w:ins>
                  </m:r>
                </m:e>
              </m:d>
              <m:ctrlPr>
                <w:ins w:id="451" w:author="Mohammad Nayeem Hasan" w:date="2024-07-18T15:21:00Z" w16du:dateUtc="2024-07-18T09:21:00Z">
                  <w:rPr>
                    <w:rFonts w:ascii="Cambria Math" w:hAnsi="Cambria Math" w:cs="Times New Roman"/>
                    <w:i/>
                    <w:sz w:val="24"/>
                    <w:szCs w:val="24"/>
                  </w:rPr>
                </w:ins>
              </m:ctrlPr>
            </m:e>
          </m:nary>
          <m:r>
            <w:ins w:id="452" w:author="Mohammad Nayeem Hasan" w:date="2024-07-18T15:21:00Z" w16du:dateUtc="2024-07-18T09:21:00Z">
              <w:rPr>
                <w:rFonts w:ascii="Cambria Math" w:hAnsi="Cambria Math" w:cs="Times New Roman"/>
                <w:sz w:val="24"/>
                <w:szCs w:val="24"/>
                <w:rPrChange w:id="453" w:author="Mohammad Nayeem Hasan" w:date="2024-07-18T16:12:00Z" w16du:dateUtc="2024-07-18T10:12:00Z">
                  <w:rPr>
                    <w:rFonts w:ascii="Cambria Math" w:hAnsi="Cambria Math" w:cs="Times New Roman"/>
                  </w:rPr>
                </w:rPrChange>
              </w:rPr>
              <m:t> </m:t>
            </w:ins>
          </m:r>
          <m:d>
            <m:dPr>
              <m:ctrlPr>
                <w:ins w:id="454" w:author="Mohammad Nayeem Hasan" w:date="2024-07-18T15:21:00Z" w16du:dateUtc="2024-07-18T09:21:00Z">
                  <w:rPr>
                    <w:rFonts w:ascii="Cambria Math" w:hAnsi="Cambria Math" w:cs="Times New Roman"/>
                    <w:sz w:val="24"/>
                    <w:szCs w:val="24"/>
                  </w:rPr>
                </w:ins>
              </m:ctrlPr>
            </m:dPr>
            <m:e>
              <m:f>
                <m:fPr>
                  <m:ctrlPr>
                    <w:ins w:id="455" w:author="Mohammad Nayeem Hasan" w:date="2024-07-18T15:21:00Z" w16du:dateUtc="2024-07-18T09:21:00Z">
                      <w:rPr>
                        <w:rFonts w:ascii="Cambria Math" w:hAnsi="Cambria Math" w:cs="Times New Roman"/>
                        <w:sz w:val="24"/>
                        <w:szCs w:val="24"/>
                      </w:rPr>
                    </w:ins>
                  </m:ctrlPr>
                </m:fPr>
                <m:num>
                  <m:sSub>
                    <m:sSubPr>
                      <m:ctrlPr>
                        <w:ins w:id="456" w:author="Mohammad Nayeem Hasan" w:date="2024-07-18T15:21:00Z" w16du:dateUtc="2024-07-18T09:21:00Z">
                          <w:rPr>
                            <w:rFonts w:ascii="Cambria Math" w:hAnsi="Cambria Math" w:cs="Times New Roman"/>
                            <w:i/>
                            <w:sz w:val="24"/>
                            <w:szCs w:val="24"/>
                          </w:rPr>
                        </w:ins>
                      </m:ctrlPr>
                    </m:sSubPr>
                    <m:e>
                      <m:r>
                        <w:ins w:id="457" w:author="Mohammad Nayeem Hasan" w:date="2024-07-18T15:21:00Z" w16du:dateUtc="2024-07-18T09:21:00Z">
                          <w:rPr>
                            <w:rFonts w:ascii="Cambria Math" w:hAnsi="Cambria Math" w:cs="Times New Roman"/>
                            <w:sz w:val="24"/>
                            <w:szCs w:val="24"/>
                            <w:rPrChange w:id="458" w:author="Mohammad Nayeem Hasan" w:date="2024-07-18T16:12:00Z" w16du:dateUtc="2024-07-18T10:12:00Z">
                              <w:rPr>
                                <w:rFonts w:ascii="Cambria Math" w:hAnsi="Cambria Math" w:cs="Times New Roman"/>
                              </w:rPr>
                            </w:rPrChange>
                          </w:rPr>
                          <m:t>C</m:t>
                        </w:ins>
                      </m:r>
                    </m:e>
                    <m:sub>
                      <m:r>
                        <w:ins w:id="459" w:author="Mohammad Nayeem Hasan" w:date="2024-07-18T15:21:00Z" w16du:dateUtc="2024-07-18T09:21:00Z">
                          <w:rPr>
                            <w:rFonts w:ascii="Cambria Math" w:hAnsi="Cambria Math" w:cs="Times New Roman"/>
                            <w:sz w:val="24"/>
                            <w:szCs w:val="24"/>
                            <w:rPrChange w:id="460" w:author="Mohammad Nayeem Hasan" w:date="2024-07-18T16:12:00Z" w16du:dateUtc="2024-07-18T10:12:00Z">
                              <w:rPr>
                                <w:rFonts w:ascii="Cambria Math" w:hAnsi="Cambria Math" w:cs="Times New Roman"/>
                              </w:rPr>
                            </w:rPrChange>
                          </w:rPr>
                          <m:t>s</m:t>
                        </w:ins>
                      </m:r>
                    </m:sub>
                  </m:sSub>
                  <m:r>
                    <w:ins w:id="461" w:author="Mohammad Nayeem Hasan" w:date="2024-07-18T15:21:00Z" w16du:dateUtc="2024-07-18T09:21:00Z">
                      <w:rPr>
                        <w:rFonts w:ascii="Cambria Math" w:hAnsi="Cambria Math" w:cs="Times New Roman"/>
                        <w:sz w:val="24"/>
                        <w:szCs w:val="24"/>
                        <w:rPrChange w:id="462" w:author="Mohammad Nayeem Hasan" w:date="2024-07-18T16:12:00Z" w16du:dateUtc="2024-07-18T10:12:00Z">
                          <w:rPr>
                            <w:rFonts w:ascii="Cambria Math" w:hAnsi="Cambria Math" w:cs="Times New Roman"/>
                          </w:rPr>
                        </w:rPrChange>
                      </w:rPr>
                      <m:t>i</m:t>
                    </w:ins>
                  </m:r>
                  <m:ctrlPr>
                    <w:ins w:id="463" w:author="Mohammad Nayeem Hasan" w:date="2024-07-18T15:21:00Z" w16du:dateUtc="2024-07-18T09:21:00Z">
                      <w:rPr>
                        <w:rFonts w:ascii="Cambria Math" w:hAnsi="Cambria Math" w:cs="Times New Roman"/>
                        <w:i/>
                        <w:sz w:val="24"/>
                        <w:szCs w:val="24"/>
                      </w:rPr>
                    </w:ins>
                  </m:ctrlPr>
                </m:num>
                <m:den>
                  <m:r>
                    <w:ins w:id="464" w:author="Mohammad Nayeem Hasan" w:date="2024-07-18T15:21:00Z" w16du:dateUtc="2024-07-18T09:21:00Z">
                      <w:rPr>
                        <w:rFonts w:ascii="Cambria Math" w:hAnsi="Cambria Math" w:cs="Times New Roman"/>
                        <w:sz w:val="24"/>
                        <w:szCs w:val="24"/>
                        <w:rPrChange w:id="465" w:author="Mohammad Nayeem Hasan" w:date="2024-07-18T16:12:00Z" w16du:dateUtc="2024-07-18T10:12:00Z">
                          <w:rPr>
                            <w:rFonts w:ascii="Cambria Math" w:hAnsi="Cambria Math" w:cs="Times New Roman"/>
                          </w:rPr>
                        </w:rPrChange>
                      </w:rPr>
                      <m:t>C</m:t>
                    </w:ins>
                  </m:r>
                  <m:ctrlPr>
                    <w:ins w:id="466" w:author="Mohammad Nayeem Hasan" w:date="2024-07-18T15:21:00Z" w16du:dateUtc="2024-07-18T09:21:00Z">
                      <w:rPr>
                        <w:rFonts w:ascii="Cambria Math" w:hAnsi="Cambria Math" w:cs="Times New Roman"/>
                        <w:i/>
                        <w:sz w:val="24"/>
                        <w:szCs w:val="24"/>
                      </w:rPr>
                    </w:ins>
                  </m:ctrlPr>
                </m:den>
              </m:f>
              <m:ctrlPr>
                <w:ins w:id="467" w:author="Mohammad Nayeem Hasan" w:date="2024-07-18T15:21:00Z" w16du:dateUtc="2024-07-18T09:21:00Z">
                  <w:rPr>
                    <w:rFonts w:ascii="Cambria Math" w:hAnsi="Cambria Math" w:cs="Times New Roman"/>
                    <w:i/>
                    <w:sz w:val="24"/>
                    <w:szCs w:val="24"/>
                  </w:rPr>
                </w:ins>
              </m:ctrlPr>
            </m:e>
          </m:d>
          <m:r>
            <w:ins w:id="468" w:author="Mohammad Nayeem Hasan" w:date="2024-07-18T15:21:00Z" w16du:dateUtc="2024-07-18T09:21:00Z">
              <w:rPr>
                <w:rFonts w:ascii="Cambria Math" w:hAnsi="Cambria Math" w:cs="Times New Roman"/>
                <w:sz w:val="24"/>
                <w:szCs w:val="24"/>
                <w:rPrChange w:id="469" w:author="Mohammad Nayeem Hasan" w:date="2024-07-18T16:12:00Z" w16du:dateUtc="2024-07-18T10:12:00Z">
                  <w:rPr>
                    <w:rFonts w:ascii="Cambria Math" w:hAnsi="Cambria Math" w:cs="Times New Roman"/>
                  </w:rPr>
                </w:rPrChange>
              </w:rPr>
              <m:t>+</m:t>
            </w:ins>
          </m:r>
          <m:nary>
            <m:naryPr>
              <m:chr m:val="∑"/>
              <m:supHide m:val="1"/>
              <m:ctrlPr>
                <w:ins w:id="470" w:author="Mohammad Nayeem Hasan" w:date="2024-07-18T15:21:00Z" w16du:dateUtc="2024-07-18T09:21:00Z">
                  <w:rPr>
                    <w:rFonts w:ascii="Cambria Math" w:hAnsi="Cambria Math" w:cs="Times New Roman"/>
                    <w:sz w:val="24"/>
                    <w:szCs w:val="24"/>
                  </w:rPr>
                </w:ins>
              </m:ctrlPr>
            </m:naryPr>
            <m:sub>
              <m:r>
                <w:ins w:id="471" w:author="Mohammad Nayeem Hasan" w:date="2024-07-18T15:21:00Z" w16du:dateUtc="2024-07-18T09:21:00Z">
                  <w:rPr>
                    <w:rFonts w:ascii="Cambria Math" w:hAnsi="Cambria Math" w:cs="Times New Roman"/>
                    <w:sz w:val="24"/>
                    <w:szCs w:val="24"/>
                    <w:rPrChange w:id="472" w:author="Mohammad Nayeem Hasan" w:date="2024-07-18T16:12:00Z" w16du:dateUtc="2024-07-18T10:12:00Z">
                      <w:rPr>
                        <w:rFonts w:ascii="Cambria Math" w:hAnsi="Cambria Math" w:cs="Times New Roman"/>
                      </w:rPr>
                    </w:rPrChange>
                  </w:rPr>
                  <m:t>j</m:t>
                </w:ins>
              </m:r>
              <m:ctrlPr>
                <w:ins w:id="473" w:author="Mohammad Nayeem Hasan" w:date="2024-07-18T15:21:00Z" w16du:dateUtc="2024-07-18T09:21:00Z">
                  <w:rPr>
                    <w:rFonts w:ascii="Cambria Math" w:hAnsi="Cambria Math" w:cs="Times New Roman"/>
                    <w:i/>
                    <w:sz w:val="24"/>
                    <w:szCs w:val="24"/>
                  </w:rPr>
                </w:ins>
              </m:ctrlPr>
            </m:sub>
            <m:sup>
              <m:ctrlPr>
                <w:ins w:id="474" w:author="Mohammad Nayeem Hasan" w:date="2024-07-18T15:21:00Z" w16du:dateUtc="2024-07-18T09:21:00Z">
                  <w:rPr>
                    <w:rFonts w:ascii="Cambria Math" w:hAnsi="Cambria Math" w:cs="Times New Roman"/>
                    <w:i/>
                    <w:sz w:val="24"/>
                    <w:szCs w:val="24"/>
                  </w:rPr>
                </w:ins>
              </m:ctrlPr>
            </m:sup>
            <m:e>
              <m:d>
                <m:dPr>
                  <m:ctrlPr>
                    <w:ins w:id="475" w:author="Mohammad Nayeem Hasan" w:date="2024-07-18T15:21:00Z" w16du:dateUtc="2024-07-18T09:21:00Z">
                      <w:rPr>
                        <w:rFonts w:ascii="Cambria Math" w:hAnsi="Cambria Math" w:cs="Times New Roman"/>
                        <w:i/>
                        <w:sz w:val="24"/>
                        <w:szCs w:val="24"/>
                      </w:rPr>
                    </w:ins>
                  </m:ctrlPr>
                </m:dPr>
                <m:e>
                  <m:sSub>
                    <m:sSubPr>
                      <m:ctrlPr>
                        <w:ins w:id="476" w:author="Mohammad Nayeem Hasan" w:date="2024-07-18T15:21:00Z" w16du:dateUtc="2024-07-18T09:21:00Z">
                          <w:rPr>
                            <w:rFonts w:ascii="Cambria Math" w:hAnsi="Cambria Math" w:cs="Times New Roman"/>
                            <w:i/>
                            <w:sz w:val="24"/>
                            <w:szCs w:val="24"/>
                          </w:rPr>
                        </w:ins>
                      </m:ctrlPr>
                    </m:sSubPr>
                    <m:e>
                      <m:r>
                        <w:ins w:id="477" w:author="Mohammad Nayeem Hasan" w:date="2024-07-18T15:21:00Z" w16du:dateUtc="2024-07-18T09:21:00Z">
                          <w:rPr>
                            <w:rFonts w:ascii="Cambria Math" w:hAnsi="Cambria Math" w:cs="Times New Roman"/>
                            <w:sz w:val="24"/>
                            <w:szCs w:val="24"/>
                            <w:rPrChange w:id="478" w:author="Mohammad Nayeem Hasan" w:date="2024-07-18T16:12:00Z" w16du:dateUtc="2024-07-18T10:12:00Z">
                              <w:rPr>
                                <w:rFonts w:ascii="Cambria Math" w:hAnsi="Cambria Math" w:cs="Times New Roman"/>
                              </w:rPr>
                            </w:rPrChange>
                          </w:rPr>
                          <m:t>b</m:t>
                        </w:ins>
                      </m:r>
                    </m:e>
                    <m:sub>
                      <m:r>
                        <w:ins w:id="479" w:author="Mohammad Nayeem Hasan" w:date="2024-07-18T15:21:00Z" w16du:dateUtc="2024-07-18T09:21:00Z">
                          <w:rPr>
                            <w:rFonts w:ascii="Cambria Math" w:hAnsi="Cambria Math" w:cs="Times New Roman"/>
                            <w:sz w:val="24"/>
                            <w:szCs w:val="24"/>
                            <w:rPrChange w:id="480" w:author="Mohammad Nayeem Hasan" w:date="2024-07-18T16:12:00Z" w16du:dateUtc="2024-07-18T10:12:00Z">
                              <w:rPr>
                                <w:rFonts w:ascii="Cambria Math" w:hAnsi="Cambria Math" w:cs="Times New Roman"/>
                              </w:rPr>
                            </w:rPrChange>
                          </w:rPr>
                          <m:t>i</m:t>
                        </w:ins>
                      </m:r>
                    </m:sub>
                  </m:sSub>
                  <m:r>
                    <w:ins w:id="481" w:author="Mohammad Nayeem Hasan" w:date="2024-07-18T15:21:00Z" w16du:dateUtc="2024-07-18T09:21:00Z">
                      <w:rPr>
                        <w:rFonts w:ascii="Cambria Math" w:hAnsi="Cambria Math" w:cs="Times New Roman"/>
                        <w:sz w:val="24"/>
                        <w:szCs w:val="24"/>
                        <w:rPrChange w:id="482" w:author="Mohammad Nayeem Hasan" w:date="2024-07-18T16:12:00Z" w16du:dateUtc="2024-07-18T10:12:00Z">
                          <w:rPr>
                            <w:rFonts w:ascii="Cambria Math" w:hAnsi="Cambria Math" w:cs="Times New Roman"/>
                          </w:rPr>
                        </w:rPrChange>
                      </w:rPr>
                      <m:t>-b</m:t>
                    </w:ins>
                  </m:r>
                </m:e>
              </m:d>
              <m:ctrlPr>
                <w:ins w:id="483" w:author="Mohammad Nayeem Hasan" w:date="2024-07-18T15:21:00Z" w16du:dateUtc="2024-07-18T09:21:00Z">
                  <w:rPr>
                    <w:rFonts w:ascii="Cambria Math" w:hAnsi="Cambria Math" w:cs="Times New Roman"/>
                    <w:i/>
                    <w:sz w:val="24"/>
                    <w:szCs w:val="24"/>
                  </w:rPr>
                </w:ins>
              </m:ctrlPr>
            </m:e>
          </m:nary>
          <m:r>
            <w:ins w:id="484" w:author="Mohammad Nayeem Hasan" w:date="2024-07-18T15:21:00Z" w16du:dateUtc="2024-07-18T09:21:00Z">
              <w:rPr>
                <w:rFonts w:ascii="Cambria Math" w:hAnsi="Cambria Math" w:cs="Times New Roman"/>
                <w:sz w:val="24"/>
                <w:szCs w:val="24"/>
                <w:rPrChange w:id="485" w:author="Mohammad Nayeem Hasan" w:date="2024-07-18T16:12:00Z" w16du:dateUtc="2024-07-18T10:12:00Z">
                  <w:rPr>
                    <w:rFonts w:ascii="Cambria Math" w:hAnsi="Cambria Math" w:cs="Times New Roman"/>
                  </w:rPr>
                </w:rPrChange>
              </w:rPr>
              <m:t> </m:t>
            </w:ins>
          </m:r>
          <m:d>
            <m:dPr>
              <m:ctrlPr>
                <w:ins w:id="486" w:author="Mohammad Nayeem Hasan" w:date="2024-07-18T15:21:00Z" w16du:dateUtc="2024-07-18T09:21:00Z">
                  <w:rPr>
                    <w:rFonts w:ascii="Cambria Math" w:hAnsi="Cambria Math" w:cs="Times New Roman"/>
                    <w:sz w:val="24"/>
                    <w:szCs w:val="24"/>
                  </w:rPr>
                </w:ins>
              </m:ctrlPr>
            </m:dPr>
            <m:e>
              <m:f>
                <m:fPr>
                  <m:ctrlPr>
                    <w:ins w:id="487" w:author="Mohammad Nayeem Hasan" w:date="2024-07-18T15:21:00Z" w16du:dateUtc="2024-07-18T09:21:00Z">
                      <w:rPr>
                        <w:rFonts w:ascii="Cambria Math" w:hAnsi="Cambria Math" w:cs="Times New Roman"/>
                        <w:sz w:val="24"/>
                        <w:szCs w:val="24"/>
                      </w:rPr>
                    </w:ins>
                  </m:ctrlPr>
                </m:fPr>
                <m:num>
                  <m:sSub>
                    <m:sSubPr>
                      <m:ctrlPr>
                        <w:ins w:id="488" w:author="Mohammad Nayeem Hasan" w:date="2024-07-18T15:21:00Z" w16du:dateUtc="2024-07-18T09:21:00Z">
                          <w:rPr>
                            <w:rFonts w:ascii="Cambria Math" w:hAnsi="Cambria Math" w:cs="Times New Roman"/>
                            <w:i/>
                            <w:sz w:val="24"/>
                            <w:szCs w:val="24"/>
                          </w:rPr>
                        </w:ins>
                      </m:ctrlPr>
                    </m:sSubPr>
                    <m:e>
                      <m:r>
                        <w:ins w:id="489" w:author="Mohammad Nayeem Hasan" w:date="2024-07-18T15:21:00Z" w16du:dateUtc="2024-07-18T09:21:00Z">
                          <w:rPr>
                            <w:rFonts w:ascii="Cambria Math" w:hAnsi="Cambria Math" w:cs="Times New Roman"/>
                            <w:sz w:val="24"/>
                            <w:szCs w:val="24"/>
                            <w:rPrChange w:id="490" w:author="Mohammad Nayeem Hasan" w:date="2024-07-18T16:12:00Z" w16du:dateUtc="2024-07-18T10:12:00Z">
                              <w:rPr>
                                <w:rFonts w:ascii="Cambria Math" w:hAnsi="Cambria Math" w:cs="Times New Roman"/>
                              </w:rPr>
                            </w:rPrChange>
                          </w:rPr>
                          <m:t>C</m:t>
                        </w:ins>
                      </m:r>
                    </m:e>
                    <m:sub>
                      <m:r>
                        <w:ins w:id="491" w:author="Mohammad Nayeem Hasan" w:date="2024-07-18T15:21:00Z" w16du:dateUtc="2024-07-18T09:21:00Z">
                          <w:rPr>
                            <w:rFonts w:ascii="Cambria Math" w:hAnsi="Cambria Math" w:cs="Times New Roman"/>
                            <w:sz w:val="24"/>
                            <w:szCs w:val="24"/>
                            <w:rPrChange w:id="492" w:author="Mohammad Nayeem Hasan" w:date="2024-07-18T16:12:00Z" w16du:dateUtc="2024-07-18T10:12:00Z">
                              <w:rPr>
                                <w:rFonts w:ascii="Cambria Math" w:hAnsi="Cambria Math" w:cs="Times New Roman"/>
                              </w:rPr>
                            </w:rPrChange>
                          </w:rPr>
                          <m:t>n</m:t>
                        </w:ins>
                      </m:r>
                    </m:sub>
                  </m:sSub>
                  <m:r>
                    <w:ins w:id="493" w:author="Mohammad Nayeem Hasan" w:date="2024-07-18T15:21:00Z" w16du:dateUtc="2024-07-18T09:21:00Z">
                      <w:rPr>
                        <w:rFonts w:ascii="Cambria Math" w:hAnsi="Cambria Math" w:cs="Times New Roman"/>
                        <w:sz w:val="24"/>
                        <w:szCs w:val="24"/>
                        <w:rPrChange w:id="494" w:author="Mohammad Nayeem Hasan" w:date="2024-07-18T16:12:00Z" w16du:dateUtc="2024-07-18T10:12:00Z">
                          <w:rPr>
                            <w:rFonts w:ascii="Cambria Math" w:hAnsi="Cambria Math" w:cs="Times New Roman"/>
                          </w:rPr>
                        </w:rPrChange>
                      </w:rPr>
                      <m:t>j</m:t>
                    </w:ins>
                  </m:r>
                  <m:ctrlPr>
                    <w:ins w:id="495" w:author="Mohammad Nayeem Hasan" w:date="2024-07-18T15:21:00Z" w16du:dateUtc="2024-07-18T09:21:00Z">
                      <w:rPr>
                        <w:rFonts w:ascii="Cambria Math" w:hAnsi="Cambria Math" w:cs="Times New Roman"/>
                        <w:i/>
                        <w:sz w:val="24"/>
                        <w:szCs w:val="24"/>
                      </w:rPr>
                    </w:ins>
                  </m:ctrlPr>
                </m:num>
                <m:den>
                  <m:r>
                    <w:ins w:id="496" w:author="Mohammad Nayeem Hasan" w:date="2024-07-18T15:21:00Z" w16du:dateUtc="2024-07-18T09:21:00Z">
                      <w:rPr>
                        <w:rFonts w:ascii="Cambria Math" w:hAnsi="Cambria Math" w:cs="Times New Roman"/>
                        <w:sz w:val="24"/>
                        <w:szCs w:val="24"/>
                        <w:rPrChange w:id="497" w:author="Mohammad Nayeem Hasan" w:date="2024-07-18T16:12:00Z" w16du:dateUtc="2024-07-18T10:12:00Z">
                          <w:rPr>
                            <w:rFonts w:ascii="Cambria Math" w:hAnsi="Cambria Math" w:cs="Times New Roman"/>
                          </w:rPr>
                        </w:rPrChange>
                      </w:rPr>
                      <m:t>C</m:t>
                    </w:ins>
                  </m:r>
                  <m:ctrlPr>
                    <w:ins w:id="498" w:author="Mohammad Nayeem Hasan" w:date="2024-07-18T15:21:00Z" w16du:dateUtc="2024-07-18T09:21:00Z">
                      <w:rPr>
                        <w:rFonts w:ascii="Cambria Math" w:hAnsi="Cambria Math" w:cs="Times New Roman"/>
                        <w:i/>
                        <w:sz w:val="24"/>
                        <w:szCs w:val="24"/>
                      </w:rPr>
                    </w:ins>
                  </m:ctrlPr>
                </m:den>
              </m:f>
              <m:ctrlPr>
                <w:ins w:id="499" w:author="Mohammad Nayeem Hasan" w:date="2024-07-18T15:21:00Z" w16du:dateUtc="2024-07-18T09:21:00Z">
                  <w:rPr>
                    <w:rFonts w:ascii="Cambria Math" w:hAnsi="Cambria Math" w:cs="Times New Roman"/>
                    <w:i/>
                    <w:sz w:val="24"/>
                    <w:szCs w:val="24"/>
                  </w:rPr>
                </w:ins>
              </m:ctrlPr>
            </m:e>
          </m:d>
        </m:oMath>
      </m:oMathPara>
    </w:p>
    <w:p w14:paraId="28009C09" w14:textId="77777777" w:rsidR="00D73460" w:rsidRPr="00DF6BDB" w:rsidRDefault="00D73460">
      <w:pPr>
        <w:spacing w:line="240" w:lineRule="auto"/>
        <w:jc w:val="both"/>
        <w:rPr>
          <w:ins w:id="500" w:author="Mohammad Nayeem Hasan" w:date="2024-07-18T15:21:00Z" w16du:dateUtc="2024-07-18T09:21:00Z"/>
          <w:rFonts w:ascii="Times New Roman" w:eastAsiaTheme="minorEastAsia" w:hAnsi="Times New Roman" w:cs="Times New Roman"/>
          <w:color w:val="000000" w:themeColor="text1"/>
          <w:sz w:val="24"/>
          <w:szCs w:val="24"/>
          <w:rPrChange w:id="501" w:author="Mohammad Nayeem Hasan" w:date="2024-07-18T16:12:00Z" w16du:dateUtc="2024-07-18T10:12:00Z">
            <w:rPr>
              <w:ins w:id="502" w:author="Mohammad Nayeem Hasan" w:date="2024-07-18T15:21:00Z" w16du:dateUtc="2024-07-18T09:21:00Z"/>
              <w:color w:val="000000" w:themeColor="text1"/>
            </w:rPr>
          </w:rPrChange>
        </w:rPr>
        <w:pPrChange w:id="503" w:author="Mohammad Nayeem Hasan" w:date="2024-07-18T16:13:00Z" w16du:dateUtc="2024-07-18T10:13:00Z">
          <w:pPr>
            <w:jc w:val="both"/>
          </w:pPr>
        </w:pPrChange>
      </w:pPr>
    </w:p>
    <w:p w14:paraId="3A6ED538" w14:textId="77777777" w:rsidR="00D73460" w:rsidRPr="00DF6BDB" w:rsidRDefault="00000000">
      <w:pPr>
        <w:spacing w:line="240" w:lineRule="auto"/>
        <w:jc w:val="both"/>
        <w:rPr>
          <w:ins w:id="504" w:author="Mohammad Nayeem Hasan" w:date="2024-07-18T15:21:00Z" w16du:dateUtc="2024-07-18T09:21:00Z"/>
          <w:rFonts w:ascii="Times New Roman" w:hAnsi="Times New Roman" w:cs="Times New Roman"/>
          <w:color w:val="000000" w:themeColor="text1"/>
          <w:sz w:val="24"/>
          <w:szCs w:val="24"/>
          <w:rPrChange w:id="505" w:author="Mohammad Nayeem Hasan" w:date="2024-07-18T16:12:00Z" w16du:dateUtc="2024-07-18T10:12:00Z">
            <w:rPr>
              <w:ins w:id="506" w:author="Mohammad Nayeem Hasan" w:date="2024-07-18T15:21:00Z" w16du:dateUtc="2024-07-18T09:21:00Z"/>
              <w:color w:val="000000" w:themeColor="text1"/>
            </w:rPr>
          </w:rPrChange>
        </w:rPr>
        <w:pPrChange w:id="507" w:author="Mohammad Nayeem Hasan" w:date="2024-07-18T16:13:00Z" w16du:dateUtc="2024-07-18T10:13:00Z">
          <w:pPr>
            <w:jc w:val="both"/>
          </w:pPr>
        </w:pPrChange>
      </w:pPr>
      <m:oMathPara>
        <m:oMath>
          <m:sSub>
            <m:sSubPr>
              <m:ctrlPr>
                <w:ins w:id="508" w:author="Mohammad Nayeem Hasan" w:date="2024-07-18T15:21:00Z" w16du:dateUtc="2024-07-18T09:21:00Z">
                  <w:rPr>
                    <w:rFonts w:ascii="Cambria Math" w:hAnsi="Cambria Math" w:cs="Times New Roman"/>
                    <w:i/>
                    <w:color w:val="000000" w:themeColor="text1"/>
                    <w:sz w:val="24"/>
                    <w:szCs w:val="24"/>
                  </w:rPr>
                </w:ins>
              </m:ctrlPr>
            </m:sSubPr>
            <m:e>
              <m:r>
                <w:ins w:id="509" w:author="Mohammad Nayeem Hasan" w:date="2024-07-18T15:21:00Z" w16du:dateUtc="2024-07-18T09:21:00Z">
                  <w:rPr>
                    <w:rFonts w:ascii="Cambria Math" w:hAnsi="Cambria Math" w:cs="Times New Roman"/>
                    <w:color w:val="000000" w:themeColor="text1"/>
                    <w:sz w:val="24"/>
                    <w:szCs w:val="24"/>
                    <w:rPrChange w:id="510" w:author="Mohammad Nayeem Hasan" w:date="2024-07-18T16:12:00Z" w16du:dateUtc="2024-07-18T10:12:00Z">
                      <w:rPr>
                        <w:rFonts w:ascii="Cambria Math" w:hAnsi="Cambria Math" w:cs="Times New Roman"/>
                        <w:color w:val="000000" w:themeColor="text1"/>
                      </w:rPr>
                    </w:rPrChange>
                  </w:rPr>
                  <m:t>Y</m:t>
                </w:ins>
              </m:r>
            </m:e>
            <m:sub>
              <m:r>
                <w:ins w:id="511" w:author="Mohammad Nayeem Hasan" w:date="2024-07-18T15:21:00Z" w16du:dateUtc="2024-07-18T09:21:00Z">
                  <w:rPr>
                    <w:rFonts w:ascii="Cambria Math" w:hAnsi="Cambria Math" w:cs="Times New Roman"/>
                    <w:color w:val="000000" w:themeColor="text1"/>
                    <w:sz w:val="24"/>
                    <w:szCs w:val="24"/>
                    <w:rPrChange w:id="512" w:author="Mohammad Nayeem Hasan" w:date="2024-07-18T16:12:00Z" w16du:dateUtc="2024-07-18T10:12:00Z">
                      <w:rPr>
                        <w:rFonts w:ascii="Cambria Math" w:hAnsi="Cambria Math" w:cs="Times New Roman"/>
                        <w:color w:val="000000" w:themeColor="text1"/>
                      </w:rPr>
                    </w:rPrChange>
                  </w:rPr>
                  <m:t>i</m:t>
                </w:ins>
              </m:r>
            </m:sub>
          </m:sSub>
          <m:r>
            <w:ins w:id="513" w:author="Mohammad Nayeem Hasan" w:date="2024-07-18T15:21:00Z" w16du:dateUtc="2024-07-18T09:21:00Z">
              <w:rPr>
                <w:rFonts w:ascii="Cambria Math" w:hAnsi="Cambria Math" w:cs="Times New Roman"/>
                <w:color w:val="000000" w:themeColor="text1"/>
                <w:sz w:val="24"/>
                <w:szCs w:val="24"/>
                <w:rPrChange w:id="514" w:author="Mohammad Nayeem Hasan" w:date="2024-07-18T16:12:00Z" w16du:dateUtc="2024-07-18T10:12:00Z">
                  <w:rPr>
                    <w:rFonts w:ascii="Cambria Math" w:hAnsi="Cambria Math" w:cs="Times New Roman"/>
                    <w:color w:val="000000" w:themeColor="text1"/>
                  </w:rPr>
                </w:rPrChange>
              </w:rPr>
              <m:t>=</m:t>
            </w:ins>
          </m:r>
          <m:r>
            <w:ins w:id="515" w:author="Mohammad Nayeem Hasan" w:date="2024-07-18T15:21:00Z" w16du:dateUtc="2024-07-18T09:21:00Z">
              <m:rPr>
                <m:sty m:val="p"/>
              </m:rPr>
              <w:rPr>
                <w:rFonts w:ascii="Cambria Math" w:hAnsi="Cambria Math" w:cs="Times New Roman"/>
                <w:color w:val="000000" w:themeColor="text1"/>
                <w:sz w:val="24"/>
                <w:szCs w:val="24"/>
                <w:rPrChange w:id="516" w:author="Mohammad Nayeem Hasan" w:date="2024-07-18T16:12:00Z" w16du:dateUtc="2024-07-18T10:12:00Z">
                  <w:rPr>
                    <w:rFonts w:ascii="Cambria Math" w:hAnsi="Cambria Math" w:cs="Times New Roman"/>
                    <w:color w:val="000000" w:themeColor="text1"/>
                  </w:rPr>
                </w:rPrChange>
              </w:rPr>
              <m:t>α</m:t>
            </w:ins>
          </m:r>
          <m:r>
            <w:ins w:id="517" w:author="Mohammad Nayeem Hasan" w:date="2024-07-18T15:21:00Z" w16du:dateUtc="2024-07-18T09:21:00Z">
              <w:rPr>
                <w:rFonts w:ascii="Cambria Math" w:hAnsi="Cambria Math" w:cs="Times New Roman"/>
                <w:color w:val="000000" w:themeColor="text1"/>
                <w:sz w:val="24"/>
                <w:szCs w:val="24"/>
                <w:rPrChange w:id="518" w:author="Mohammad Nayeem Hasan" w:date="2024-07-18T16:12:00Z" w16du:dateUtc="2024-07-18T10:12:00Z">
                  <w:rPr>
                    <w:rFonts w:ascii="Cambria Math" w:hAnsi="Cambria Math" w:cs="Times New Roman"/>
                    <w:color w:val="000000" w:themeColor="text1"/>
                  </w:rPr>
                </w:rPrChange>
              </w:rPr>
              <m:t>+</m:t>
            </w:ins>
          </m:r>
          <m:nary>
            <m:naryPr>
              <m:chr m:val="∑"/>
              <m:supHide m:val="1"/>
              <m:ctrlPr>
                <w:ins w:id="519" w:author="Mohammad Nayeem Hasan" w:date="2024-07-18T15:21:00Z" w16du:dateUtc="2024-07-18T09:21:00Z">
                  <w:rPr>
                    <w:rFonts w:ascii="Cambria Math" w:hAnsi="Cambria Math" w:cs="Times New Roman"/>
                    <w:color w:val="000000" w:themeColor="text1"/>
                    <w:sz w:val="24"/>
                    <w:szCs w:val="24"/>
                  </w:rPr>
                </w:ins>
              </m:ctrlPr>
            </m:naryPr>
            <m:sub>
              <m:r>
                <w:ins w:id="520" w:author="Mohammad Nayeem Hasan" w:date="2024-07-18T15:21:00Z" w16du:dateUtc="2024-07-18T09:21:00Z">
                  <w:rPr>
                    <w:rFonts w:ascii="Cambria Math" w:hAnsi="Cambria Math" w:cs="Times New Roman"/>
                    <w:color w:val="000000" w:themeColor="text1"/>
                    <w:sz w:val="24"/>
                    <w:szCs w:val="24"/>
                    <w:rPrChange w:id="521" w:author="Mohammad Nayeem Hasan" w:date="2024-07-18T16:12:00Z" w16du:dateUtc="2024-07-18T10:12:00Z">
                      <w:rPr>
                        <w:rFonts w:ascii="Cambria Math" w:hAnsi="Cambria Math" w:cs="Times New Roman"/>
                        <w:color w:val="000000" w:themeColor="text1"/>
                      </w:rPr>
                    </w:rPrChange>
                  </w:rPr>
                  <m:t>i</m:t>
                </w:ins>
              </m:r>
              <m:ctrlPr>
                <w:ins w:id="522" w:author="Mohammad Nayeem Hasan" w:date="2024-07-18T15:21:00Z" w16du:dateUtc="2024-07-18T09:21:00Z">
                  <w:rPr>
                    <w:rFonts w:ascii="Cambria Math" w:hAnsi="Cambria Math" w:cs="Times New Roman"/>
                    <w:i/>
                    <w:color w:val="000000" w:themeColor="text1"/>
                    <w:sz w:val="24"/>
                    <w:szCs w:val="24"/>
                  </w:rPr>
                </w:ins>
              </m:ctrlPr>
            </m:sub>
            <m:sup>
              <m:ctrlPr>
                <w:ins w:id="523" w:author="Mohammad Nayeem Hasan" w:date="2024-07-18T15:21:00Z" w16du:dateUtc="2024-07-18T09:21:00Z">
                  <w:rPr>
                    <w:rFonts w:ascii="Cambria Math" w:hAnsi="Cambria Math" w:cs="Times New Roman"/>
                    <w:i/>
                    <w:color w:val="000000" w:themeColor="text1"/>
                    <w:sz w:val="24"/>
                    <w:szCs w:val="24"/>
                  </w:rPr>
                </w:ins>
              </m:ctrlPr>
            </m:sup>
            <m:e>
              <m:r>
                <w:ins w:id="524" w:author="Mohammad Nayeem Hasan" w:date="2024-07-18T15:21:00Z" w16du:dateUtc="2024-07-18T09:21:00Z">
                  <m:rPr>
                    <m:sty m:val="p"/>
                  </m:rPr>
                  <w:rPr>
                    <w:rFonts w:ascii="Cambria Math" w:hAnsi="Cambria Math" w:cs="Times New Roman"/>
                    <w:color w:val="000000" w:themeColor="text1"/>
                    <w:sz w:val="24"/>
                    <w:szCs w:val="24"/>
                    <w:rPrChange w:id="525" w:author="Mohammad Nayeem Hasan" w:date="2024-07-18T16:12:00Z" w16du:dateUtc="2024-07-18T10:12:00Z">
                      <w:rPr>
                        <w:rFonts w:ascii="Cambria Math" w:hAnsi="Cambria Math" w:cs="Times New Roman"/>
                        <w:color w:val="000000" w:themeColor="text1"/>
                      </w:rPr>
                    </w:rPrChange>
                  </w:rPr>
                  <m:t>β</m:t>
                </w:ins>
              </m:r>
              <m:sSub>
                <m:sSubPr>
                  <m:ctrlPr>
                    <w:ins w:id="526" w:author="Mohammad Nayeem Hasan" w:date="2024-07-18T15:21:00Z" w16du:dateUtc="2024-07-18T09:21:00Z">
                      <w:rPr>
                        <w:rFonts w:ascii="Cambria Math" w:hAnsi="Cambria Math" w:cs="Times New Roman"/>
                        <w:i/>
                        <w:color w:val="000000" w:themeColor="text1"/>
                        <w:sz w:val="24"/>
                        <w:szCs w:val="24"/>
                      </w:rPr>
                    </w:ins>
                  </m:ctrlPr>
                </m:sSubPr>
                <m:e>
                  <m:r>
                    <w:ins w:id="527" w:author="Mohammad Nayeem Hasan" w:date="2024-07-18T15:21:00Z" w16du:dateUtc="2024-07-18T09:21:00Z">
                      <w:rPr>
                        <w:rFonts w:ascii="Cambria Math" w:hAnsi="Cambria Math" w:cs="Times New Roman"/>
                        <w:color w:val="000000" w:themeColor="text1"/>
                        <w:sz w:val="24"/>
                        <w:szCs w:val="24"/>
                        <w:rPrChange w:id="528" w:author="Mohammad Nayeem Hasan" w:date="2024-07-18T16:12:00Z" w16du:dateUtc="2024-07-18T10:12:00Z">
                          <w:rPr>
                            <w:rFonts w:ascii="Cambria Math" w:hAnsi="Cambria Math" w:cs="Times New Roman"/>
                            <w:color w:val="000000" w:themeColor="text1"/>
                          </w:rPr>
                        </w:rPrChange>
                      </w:rPr>
                      <m:t>x</m:t>
                    </w:ins>
                  </m:r>
                </m:e>
                <m:sub>
                  <m:r>
                    <w:ins w:id="529" w:author="Mohammad Nayeem Hasan" w:date="2024-07-18T15:21:00Z" w16du:dateUtc="2024-07-18T09:21:00Z">
                      <w:rPr>
                        <w:rFonts w:ascii="Cambria Math" w:hAnsi="Cambria Math" w:cs="Times New Roman"/>
                        <w:color w:val="000000" w:themeColor="text1"/>
                        <w:sz w:val="24"/>
                        <w:szCs w:val="24"/>
                        <w:rPrChange w:id="530" w:author="Mohammad Nayeem Hasan" w:date="2024-07-18T16:12:00Z" w16du:dateUtc="2024-07-18T10:12:00Z">
                          <w:rPr>
                            <w:rFonts w:ascii="Cambria Math" w:hAnsi="Cambria Math" w:cs="Times New Roman"/>
                            <w:color w:val="000000" w:themeColor="text1"/>
                          </w:rPr>
                        </w:rPrChange>
                      </w:rPr>
                      <m:t>k</m:t>
                    </w:ins>
                  </m:r>
                </m:sub>
              </m:sSub>
              <m:ctrlPr>
                <w:ins w:id="531" w:author="Mohammad Nayeem Hasan" w:date="2024-07-18T15:21:00Z" w16du:dateUtc="2024-07-18T09:21:00Z">
                  <w:rPr>
                    <w:rFonts w:ascii="Cambria Math" w:hAnsi="Cambria Math" w:cs="Times New Roman"/>
                    <w:i/>
                    <w:color w:val="000000" w:themeColor="text1"/>
                    <w:sz w:val="24"/>
                    <w:szCs w:val="24"/>
                  </w:rPr>
                </w:ins>
              </m:ctrlPr>
            </m:e>
          </m:nary>
          <m:r>
            <w:ins w:id="532" w:author="Mohammad Nayeem Hasan" w:date="2024-07-18T15:21:00Z" w16du:dateUtc="2024-07-18T09:21:00Z">
              <w:rPr>
                <w:rFonts w:ascii="Cambria Math" w:hAnsi="Cambria Math" w:cs="Times New Roman"/>
                <w:color w:val="000000" w:themeColor="text1"/>
                <w:sz w:val="24"/>
                <w:szCs w:val="24"/>
                <w:rPrChange w:id="533" w:author="Mohammad Nayeem Hasan" w:date="2024-07-18T16:12:00Z" w16du:dateUtc="2024-07-18T10:12:00Z">
                  <w:rPr>
                    <w:rFonts w:ascii="Cambria Math" w:hAnsi="Cambria Math" w:cs="Times New Roman"/>
                    <w:color w:val="000000" w:themeColor="text1"/>
                  </w:rPr>
                </w:rPrChange>
              </w:rPr>
              <m:t>i+</m:t>
            </w:ins>
          </m:r>
          <m:sSub>
            <m:sSubPr>
              <m:ctrlPr>
                <w:ins w:id="534" w:author="Mohammad Nayeem Hasan" w:date="2024-07-18T15:21:00Z" w16du:dateUtc="2024-07-18T09:21:00Z">
                  <w:rPr>
                    <w:rFonts w:ascii="Cambria Math" w:hAnsi="Cambria Math" w:cs="Times New Roman"/>
                    <w:i/>
                    <w:color w:val="000000" w:themeColor="text1"/>
                    <w:sz w:val="24"/>
                    <w:szCs w:val="24"/>
                  </w:rPr>
                </w:ins>
              </m:ctrlPr>
            </m:sSubPr>
            <m:e>
              <m:r>
                <w:ins w:id="535" w:author="Mohammad Nayeem Hasan" w:date="2024-07-18T15:21:00Z" w16du:dateUtc="2024-07-18T09:21:00Z">
                  <m:rPr>
                    <m:sty m:val="p"/>
                  </m:rPr>
                  <w:rPr>
                    <w:rFonts w:ascii="Cambria Math" w:hAnsi="Cambria Math" w:cs="Times New Roman"/>
                    <w:color w:val="000000" w:themeColor="text1"/>
                    <w:sz w:val="24"/>
                    <w:szCs w:val="24"/>
                    <w:rPrChange w:id="536" w:author="Mohammad Nayeem Hasan" w:date="2024-07-18T16:12:00Z" w16du:dateUtc="2024-07-18T10:12:00Z">
                      <w:rPr>
                        <w:rFonts w:ascii="Cambria Math" w:hAnsi="Cambria Math" w:cs="Times New Roman"/>
                        <w:color w:val="000000" w:themeColor="text1"/>
                      </w:rPr>
                    </w:rPrChange>
                  </w:rPr>
                  <m:t>ϵ</m:t>
                </w:ins>
              </m:r>
            </m:e>
            <m:sub>
              <m:r>
                <w:ins w:id="537" w:author="Mohammad Nayeem Hasan" w:date="2024-07-18T15:21:00Z" w16du:dateUtc="2024-07-18T09:21:00Z">
                  <w:rPr>
                    <w:rFonts w:ascii="Cambria Math" w:hAnsi="Cambria Math" w:cs="Times New Roman"/>
                    <w:color w:val="000000" w:themeColor="text1"/>
                    <w:sz w:val="24"/>
                    <w:szCs w:val="24"/>
                    <w:rPrChange w:id="538" w:author="Mohammad Nayeem Hasan" w:date="2024-07-18T16:12:00Z" w16du:dateUtc="2024-07-18T10:12:00Z">
                      <w:rPr>
                        <w:rFonts w:ascii="Cambria Math" w:hAnsi="Cambria Math" w:cs="Times New Roman"/>
                        <w:color w:val="000000" w:themeColor="text1"/>
                      </w:rPr>
                    </w:rPrChange>
                  </w:rPr>
                  <m:t>i</m:t>
                </w:ins>
              </m:r>
            </m:sub>
          </m:sSub>
        </m:oMath>
      </m:oMathPara>
    </w:p>
    <w:p w14:paraId="596DBC96" w14:textId="1A8E6F6F" w:rsidR="00DF6BDB" w:rsidRPr="00DF6BDB" w:rsidRDefault="00DF6BDB">
      <w:pPr>
        <w:spacing w:line="240" w:lineRule="auto"/>
        <w:jc w:val="both"/>
        <w:rPr>
          <w:ins w:id="539" w:author="Mohammad Nayeem Hasan" w:date="2024-07-18T16:11:00Z" w16du:dateUtc="2024-07-18T10:11:00Z"/>
          <w:rFonts w:ascii="Times New Roman" w:eastAsiaTheme="minorEastAsia" w:hAnsi="Times New Roman" w:cs="Times New Roman"/>
          <w:sz w:val="24"/>
          <w:szCs w:val="24"/>
          <w:rPrChange w:id="540" w:author="Mohammad Nayeem Hasan" w:date="2024-07-18T16:12:00Z" w16du:dateUtc="2024-07-18T10:12:00Z">
            <w:rPr>
              <w:ins w:id="541" w:author="Mohammad Nayeem Hasan" w:date="2024-07-18T16:11:00Z" w16du:dateUtc="2024-07-18T10:11:00Z"/>
              <w:rFonts w:ascii="Times New Roman" w:hAnsi="Times New Roman" w:cs="Times New Roman"/>
            </w:rPr>
          </w:rPrChange>
        </w:rPr>
        <w:pPrChange w:id="542" w:author="Mohammad Nayeem Hasan" w:date="2024-07-18T16:13:00Z" w16du:dateUtc="2024-07-18T10:13:00Z">
          <w:pPr>
            <w:jc w:val="both"/>
          </w:pPr>
        </w:pPrChange>
      </w:pPr>
      <w:ins w:id="543" w:author="Mohammad Nayeem Hasan" w:date="2024-07-18T16:11:00Z" w16du:dateUtc="2024-07-18T10:11:00Z">
        <w:r w:rsidRPr="00DF6BDB">
          <w:rPr>
            <w:rFonts w:ascii="Times New Roman" w:hAnsi="Times New Roman" w:cs="Times New Roman"/>
            <w:sz w:val="24"/>
            <w:szCs w:val="24"/>
            <w:rPrChange w:id="544" w:author="Mohammad Nayeem Hasan" w:date="2024-07-18T16:12:00Z" w16du:dateUtc="2024-07-18T10:12:00Z">
              <w:rPr>
                <w:rFonts w:ascii="Times New Roman" w:hAnsi="Times New Roman" w:cs="Times New Roman"/>
              </w:rPr>
            </w:rPrChange>
          </w:rPr>
          <w:t xml:space="preserve">Where, </w:t>
        </w:r>
      </w:ins>
    </w:p>
    <w:p w14:paraId="48F697EA" w14:textId="154A2B59" w:rsidR="00D73460" w:rsidRPr="00DF6BDB" w:rsidRDefault="00D73460">
      <w:pPr>
        <w:spacing w:line="240" w:lineRule="auto"/>
        <w:jc w:val="both"/>
        <w:rPr>
          <w:ins w:id="545" w:author="Mohammad Nayeem Hasan" w:date="2024-07-18T15:21:00Z" w16du:dateUtc="2024-07-18T09:21:00Z"/>
          <w:rFonts w:ascii="Times New Roman" w:hAnsi="Times New Roman" w:cs="Times New Roman"/>
          <w:sz w:val="24"/>
          <w:szCs w:val="24"/>
          <w:rPrChange w:id="546" w:author="Mohammad Nayeem Hasan" w:date="2024-07-18T16:12:00Z" w16du:dateUtc="2024-07-18T10:12:00Z">
            <w:rPr>
              <w:ins w:id="547" w:author="Mohammad Nayeem Hasan" w:date="2024-07-18T15:21:00Z" w16du:dateUtc="2024-07-18T09:21:00Z"/>
              <w:rFonts w:ascii="Times New Roman" w:hAnsi="Times New Roman" w:cs="Times New Roman"/>
            </w:rPr>
          </w:rPrChange>
        </w:rPr>
        <w:pPrChange w:id="548" w:author="Mohammad Nayeem Hasan" w:date="2024-07-18T16:13:00Z" w16du:dateUtc="2024-07-18T10:13:00Z">
          <w:pPr>
            <w:ind w:left="720"/>
            <w:jc w:val="both"/>
          </w:pPr>
        </w:pPrChange>
      </w:pPr>
      <w:ins w:id="549" w:author="Mohammad Nayeem Hasan" w:date="2024-07-18T15:21:00Z" w16du:dateUtc="2024-07-18T09:21:00Z">
        <w:r w:rsidRPr="00DF6BDB">
          <w:rPr>
            <w:rFonts w:ascii="Times New Roman" w:hAnsi="Times New Roman" w:cs="Times New Roman"/>
            <w:sz w:val="24"/>
            <w:szCs w:val="24"/>
            <w:rPrChange w:id="550" w:author="Mohammad Nayeem Hasan" w:date="2024-07-18T16:12:00Z" w16du:dateUtc="2024-07-18T10:12:00Z">
              <w:rPr>
                <w:rFonts w:ascii="Times New Roman" w:hAnsi="Times New Roman" w:cs="Times New Roman"/>
              </w:rPr>
            </w:rPrChange>
          </w:rPr>
          <w:t>D is the overall measure of health inequality</w:t>
        </w:r>
      </w:ins>
    </w:p>
    <w:p w14:paraId="372ECC4B" w14:textId="77777777" w:rsidR="00D73460" w:rsidRPr="00DF6BDB" w:rsidRDefault="00D73460">
      <w:pPr>
        <w:spacing w:line="240" w:lineRule="auto"/>
        <w:jc w:val="both"/>
        <w:rPr>
          <w:ins w:id="551" w:author="Mohammad Nayeem Hasan" w:date="2024-07-18T15:21:00Z" w16du:dateUtc="2024-07-18T09:21:00Z"/>
          <w:rFonts w:ascii="Times New Roman" w:hAnsi="Times New Roman" w:cs="Times New Roman"/>
          <w:sz w:val="24"/>
          <w:szCs w:val="24"/>
          <w:rPrChange w:id="552" w:author="Mohammad Nayeem Hasan" w:date="2024-07-18T16:12:00Z" w16du:dateUtc="2024-07-18T10:12:00Z">
            <w:rPr>
              <w:ins w:id="553" w:author="Mohammad Nayeem Hasan" w:date="2024-07-18T15:21:00Z" w16du:dateUtc="2024-07-18T09:21:00Z"/>
              <w:rFonts w:ascii="Times New Roman" w:hAnsi="Times New Roman" w:cs="Times New Roman"/>
            </w:rPr>
          </w:rPrChange>
        </w:rPr>
        <w:pPrChange w:id="554" w:author="Mohammad Nayeem Hasan" w:date="2024-07-18T16:13:00Z" w16du:dateUtc="2024-07-18T10:13:00Z">
          <w:pPr>
            <w:ind w:left="720"/>
            <w:jc w:val="both"/>
          </w:pPr>
        </w:pPrChange>
      </w:pPr>
      <w:ins w:id="555" w:author="Mohammad Nayeem Hasan" w:date="2024-07-18T15:21:00Z" w16du:dateUtc="2024-07-18T09:21:00Z">
        <w:r w:rsidRPr="00DF6BDB">
          <w:rPr>
            <w:rFonts w:ascii="Times New Roman" w:hAnsi="Times New Roman" w:cs="Times New Roman"/>
            <w:sz w:val="24"/>
            <w:szCs w:val="24"/>
            <w:rPrChange w:id="556" w:author="Mohammad Nayeem Hasan" w:date="2024-07-18T16:12:00Z" w16du:dateUtc="2024-07-18T10:12:00Z">
              <w:rPr>
                <w:rFonts w:ascii="Times New Roman" w:hAnsi="Times New Roman" w:cs="Times New Roman"/>
              </w:rPr>
            </w:rPrChange>
          </w:rPr>
          <w:t>r</w:t>
        </w:r>
        <w:r w:rsidRPr="00DF6BDB">
          <w:rPr>
            <w:rFonts w:ascii="Times New Roman" w:hAnsi="Times New Roman" w:cs="Times New Roman"/>
            <w:sz w:val="24"/>
            <w:szCs w:val="24"/>
            <w:vertAlign w:val="subscript"/>
            <w:rPrChange w:id="557" w:author="Mohammad Nayeem Hasan" w:date="2024-07-18T16:12:00Z" w16du:dateUtc="2024-07-18T10:12:00Z">
              <w:rPr>
                <w:rFonts w:ascii="Times New Roman" w:hAnsi="Times New Roman" w:cs="Times New Roman"/>
                <w:vertAlign w:val="subscript"/>
              </w:rPr>
            </w:rPrChange>
          </w:rPr>
          <w:t>i</w:t>
        </w:r>
        <w:r w:rsidRPr="00DF6BDB">
          <w:rPr>
            <w:rFonts w:ascii="Times New Roman" w:hAnsi="Times New Roman" w:cs="Times New Roman"/>
            <w:sz w:val="24"/>
            <w:szCs w:val="24"/>
            <w:rPrChange w:id="558" w:author="Mohammad Nayeem Hasan" w:date="2024-07-18T16:12:00Z" w16du:dateUtc="2024-07-18T10:12:00Z">
              <w:rPr>
                <w:rFonts w:ascii="Times New Roman" w:hAnsi="Times New Roman" w:cs="Times New Roman"/>
              </w:rPr>
            </w:rPrChange>
          </w:rPr>
          <w:t xml:space="preserve"> and b</w:t>
        </w:r>
        <w:r w:rsidRPr="00DF6BDB">
          <w:rPr>
            <w:rFonts w:ascii="Times New Roman" w:hAnsi="Times New Roman" w:cs="Times New Roman"/>
            <w:sz w:val="24"/>
            <w:szCs w:val="24"/>
            <w:vertAlign w:val="subscript"/>
            <w:rPrChange w:id="559" w:author="Mohammad Nayeem Hasan" w:date="2024-07-18T16:12:00Z" w16du:dateUtc="2024-07-18T10:12:00Z">
              <w:rPr>
                <w:rFonts w:ascii="Times New Roman" w:hAnsi="Times New Roman" w:cs="Times New Roman"/>
                <w:vertAlign w:val="subscript"/>
              </w:rPr>
            </w:rPrChange>
          </w:rPr>
          <w:t>i</w:t>
        </w:r>
        <w:r w:rsidRPr="00DF6BDB">
          <w:rPr>
            <w:rFonts w:ascii="Times New Roman" w:hAnsi="Times New Roman" w:cs="Times New Roman"/>
            <w:sz w:val="24"/>
            <w:szCs w:val="24"/>
            <w:rPrChange w:id="560" w:author="Mohammad Nayeem Hasan" w:date="2024-07-18T16:12:00Z" w16du:dateUtc="2024-07-18T10:12:00Z">
              <w:rPr>
                <w:rFonts w:ascii="Times New Roman" w:hAnsi="Times New Roman" w:cs="Times New Roman"/>
              </w:rPr>
            </w:rPrChange>
          </w:rPr>
          <w:t xml:space="preserve"> represent the proportion of individuals in each income and non-income group, respectively </w:t>
        </w:r>
      </w:ins>
    </w:p>
    <w:p w14:paraId="19601C62" w14:textId="77777777" w:rsidR="00D73460" w:rsidRPr="00DF6BDB" w:rsidRDefault="00D73460">
      <w:pPr>
        <w:spacing w:line="240" w:lineRule="auto"/>
        <w:jc w:val="both"/>
        <w:rPr>
          <w:ins w:id="561" w:author="Mohammad Nayeem Hasan" w:date="2024-07-18T15:21:00Z" w16du:dateUtc="2024-07-18T09:21:00Z"/>
          <w:rFonts w:ascii="Times New Roman" w:hAnsi="Times New Roman" w:cs="Times New Roman"/>
          <w:sz w:val="24"/>
          <w:szCs w:val="24"/>
          <w:rPrChange w:id="562" w:author="Mohammad Nayeem Hasan" w:date="2024-07-18T16:12:00Z" w16du:dateUtc="2024-07-18T10:12:00Z">
            <w:rPr>
              <w:ins w:id="563" w:author="Mohammad Nayeem Hasan" w:date="2024-07-18T15:21:00Z" w16du:dateUtc="2024-07-18T09:21:00Z"/>
              <w:rFonts w:ascii="Times New Roman" w:hAnsi="Times New Roman" w:cs="Times New Roman"/>
            </w:rPr>
          </w:rPrChange>
        </w:rPr>
        <w:pPrChange w:id="564" w:author="Mohammad Nayeem Hasan" w:date="2024-07-18T16:13:00Z" w16du:dateUtc="2024-07-18T10:13:00Z">
          <w:pPr>
            <w:ind w:left="720"/>
            <w:jc w:val="both"/>
          </w:pPr>
        </w:pPrChange>
      </w:pPr>
      <w:ins w:id="565" w:author="Mohammad Nayeem Hasan" w:date="2024-07-18T15:21:00Z" w16du:dateUtc="2024-07-18T09:21:00Z">
        <w:r w:rsidRPr="00DF6BDB">
          <w:rPr>
            <w:rFonts w:ascii="Times New Roman" w:hAnsi="Times New Roman" w:cs="Times New Roman"/>
            <w:sz w:val="24"/>
            <w:szCs w:val="24"/>
            <w:rPrChange w:id="566" w:author="Mohammad Nayeem Hasan" w:date="2024-07-18T16:12:00Z" w16du:dateUtc="2024-07-18T10:12:00Z">
              <w:rPr>
                <w:rFonts w:ascii="Times New Roman" w:hAnsi="Times New Roman" w:cs="Times New Roman"/>
              </w:rPr>
            </w:rPrChange>
          </w:rPr>
          <w:lastRenderedPageBreak/>
          <w:t>r and b represent the overall proportions of individuals in the population</w:t>
        </w:r>
      </w:ins>
    </w:p>
    <w:p w14:paraId="172DABDA" w14:textId="77777777" w:rsidR="00D73460" w:rsidRPr="00DF6BDB" w:rsidRDefault="00D73460">
      <w:pPr>
        <w:spacing w:line="240" w:lineRule="auto"/>
        <w:jc w:val="both"/>
        <w:rPr>
          <w:ins w:id="567" w:author="Mohammad Nayeem Hasan" w:date="2024-07-18T15:21:00Z" w16du:dateUtc="2024-07-18T09:21:00Z"/>
          <w:rFonts w:ascii="Times New Roman" w:hAnsi="Times New Roman" w:cs="Times New Roman"/>
          <w:sz w:val="24"/>
          <w:szCs w:val="24"/>
          <w:rPrChange w:id="568" w:author="Mohammad Nayeem Hasan" w:date="2024-07-18T16:12:00Z" w16du:dateUtc="2024-07-18T10:12:00Z">
            <w:rPr>
              <w:ins w:id="569" w:author="Mohammad Nayeem Hasan" w:date="2024-07-18T15:21:00Z" w16du:dateUtc="2024-07-18T09:21:00Z"/>
              <w:rFonts w:ascii="Times New Roman" w:hAnsi="Times New Roman" w:cs="Times New Roman"/>
            </w:rPr>
          </w:rPrChange>
        </w:rPr>
        <w:pPrChange w:id="570" w:author="Mohammad Nayeem Hasan" w:date="2024-07-18T16:13:00Z" w16du:dateUtc="2024-07-18T10:13:00Z">
          <w:pPr>
            <w:ind w:left="720"/>
            <w:jc w:val="both"/>
          </w:pPr>
        </w:pPrChange>
      </w:pPr>
      <w:ins w:id="571" w:author="Mohammad Nayeem Hasan" w:date="2024-07-18T15:21:00Z" w16du:dateUtc="2024-07-18T09:21:00Z">
        <w:r w:rsidRPr="00DF6BDB">
          <w:rPr>
            <w:rFonts w:ascii="Times New Roman" w:hAnsi="Times New Roman" w:cs="Times New Roman"/>
            <w:sz w:val="24"/>
            <w:szCs w:val="24"/>
            <w:rPrChange w:id="572" w:author="Mohammad Nayeem Hasan" w:date="2024-07-18T16:12:00Z" w16du:dateUtc="2024-07-18T10:12:00Z">
              <w:rPr>
                <w:rFonts w:ascii="Times New Roman" w:hAnsi="Times New Roman" w:cs="Times New Roman"/>
              </w:rPr>
            </w:rPrChange>
          </w:rPr>
          <w:t>C</w:t>
        </w:r>
        <w:r w:rsidRPr="00DF6BDB">
          <w:rPr>
            <w:rFonts w:ascii="Times New Roman" w:hAnsi="Times New Roman" w:cs="Times New Roman"/>
            <w:sz w:val="24"/>
            <w:szCs w:val="24"/>
            <w:vertAlign w:val="subscript"/>
            <w:rPrChange w:id="573" w:author="Mohammad Nayeem Hasan" w:date="2024-07-18T16:12:00Z" w16du:dateUtc="2024-07-18T10:12:00Z">
              <w:rPr>
                <w:rFonts w:ascii="Times New Roman" w:hAnsi="Times New Roman" w:cs="Times New Roman"/>
                <w:vertAlign w:val="subscript"/>
              </w:rPr>
            </w:rPrChange>
          </w:rPr>
          <w:t>si</w:t>
        </w:r>
        <w:r w:rsidRPr="00DF6BDB">
          <w:rPr>
            <w:rFonts w:ascii="Times New Roman" w:hAnsi="Times New Roman" w:cs="Times New Roman"/>
            <w:sz w:val="24"/>
            <w:szCs w:val="24"/>
            <w:rPrChange w:id="574" w:author="Mohammad Nayeem Hasan" w:date="2024-07-18T16:12:00Z" w16du:dateUtc="2024-07-18T10:12:00Z">
              <w:rPr>
                <w:rFonts w:ascii="Times New Roman" w:hAnsi="Times New Roman" w:cs="Times New Roman"/>
              </w:rPr>
            </w:rPrChange>
          </w:rPr>
          <w:t xml:space="preserve"> and C</w:t>
        </w:r>
        <w:r w:rsidRPr="00DF6BDB">
          <w:rPr>
            <w:rFonts w:ascii="Times New Roman" w:hAnsi="Times New Roman" w:cs="Times New Roman"/>
            <w:sz w:val="24"/>
            <w:szCs w:val="24"/>
            <w:vertAlign w:val="subscript"/>
            <w:rPrChange w:id="575" w:author="Mohammad Nayeem Hasan" w:date="2024-07-18T16:12:00Z" w16du:dateUtc="2024-07-18T10:12:00Z">
              <w:rPr>
                <w:rFonts w:ascii="Times New Roman" w:hAnsi="Times New Roman" w:cs="Times New Roman"/>
                <w:vertAlign w:val="subscript"/>
              </w:rPr>
            </w:rPrChange>
          </w:rPr>
          <w:t>nj</w:t>
        </w:r>
        <w:r w:rsidRPr="00DF6BDB">
          <w:rPr>
            <w:rFonts w:ascii="Times New Roman" w:hAnsi="Times New Roman" w:cs="Times New Roman"/>
            <w:sz w:val="24"/>
            <w:szCs w:val="24"/>
            <w:rPrChange w:id="576" w:author="Mohammad Nayeem Hasan" w:date="2024-07-18T16:12:00Z" w16du:dateUtc="2024-07-18T10:12:00Z">
              <w:rPr>
                <w:rFonts w:ascii="Times New Roman" w:hAnsi="Times New Roman" w:cs="Times New Roman"/>
              </w:rPr>
            </w:rPrChange>
          </w:rPr>
          <w:t xml:space="preserve"> represent the concentration indices for each income and non-income group.</w:t>
        </w:r>
      </w:ins>
    </w:p>
    <w:p w14:paraId="4E269247" w14:textId="019B382B" w:rsidR="00D73460" w:rsidRPr="00DF6BDB" w:rsidDel="00901D6F" w:rsidRDefault="00D73460">
      <w:pPr>
        <w:spacing w:line="240" w:lineRule="auto"/>
        <w:jc w:val="both"/>
        <w:rPr>
          <w:ins w:id="577" w:author="Mohammad Nayeem Hasan" w:date="2024-07-18T15:21:00Z" w16du:dateUtc="2024-07-18T09:21:00Z"/>
          <w:rFonts w:ascii="Times New Roman" w:hAnsi="Times New Roman" w:cs="Times New Roman"/>
          <w:color w:val="000000" w:themeColor="text1"/>
          <w:sz w:val="24"/>
          <w:szCs w:val="24"/>
          <w:rPrChange w:id="578" w:author="Mohammad Nayeem Hasan" w:date="2024-07-18T16:12:00Z" w16du:dateUtc="2024-07-18T10:12:00Z">
            <w:rPr>
              <w:ins w:id="579" w:author="Mohammad Nayeem Hasan" w:date="2024-07-18T15:21:00Z" w16du:dateUtc="2024-07-18T09:21:00Z"/>
              <w:color w:val="000000" w:themeColor="text1"/>
            </w:rPr>
          </w:rPrChange>
        </w:rPr>
        <w:pPrChange w:id="580" w:author="Mohammad Nayeem Hasan" w:date="2024-07-18T16:13:00Z" w16du:dateUtc="2024-07-18T10:13:00Z">
          <w:pPr>
            <w:jc w:val="both"/>
          </w:pPr>
        </w:pPrChange>
      </w:pPr>
      <w:ins w:id="581" w:author="Mohammad Nayeem Hasan" w:date="2024-07-18T15:21:00Z" w16du:dateUtc="2024-07-18T09:21:00Z">
        <w:r w:rsidRPr="00DF6BDB">
          <w:rPr>
            <w:rFonts w:ascii="Times New Roman" w:hAnsi="Times New Roman" w:cs="Times New Roman"/>
            <w:sz w:val="24"/>
            <w:szCs w:val="24"/>
            <w:rPrChange w:id="582" w:author="Mohammad Nayeem Hasan" w:date="2024-07-18T16:12:00Z" w16du:dateUtc="2024-07-18T10:12:00Z">
              <w:rPr>
                <w:rFonts w:ascii="Times New Roman" w:hAnsi="Times New Roman" w:cs="Times New Roman"/>
              </w:rPr>
            </w:rPrChange>
          </w:rPr>
          <w:t xml:space="preserve">C is the overall concentration index </w:t>
        </w:r>
      </w:ins>
      <w:ins w:id="583" w:author="Mohammad Nayeem Hasan" w:date="2024-07-18T16:11:00Z" w16du:dateUtc="2024-07-18T10:11:00Z">
        <w:r w:rsidR="00DF6BDB" w:rsidRPr="00DF6BDB" w:rsidDel="00901D6F">
          <w:rPr>
            <w:rFonts w:ascii="Times New Roman" w:hAnsi="Times New Roman" w:cs="Times New Roman"/>
            <w:color w:val="000000" w:themeColor="text1"/>
            <w:sz w:val="24"/>
            <w:szCs w:val="24"/>
            <w:rPrChange w:id="584" w:author="Mohammad Nayeem Hasan" w:date="2024-07-18T16:12:00Z" w16du:dateUtc="2024-07-18T10:12:00Z">
              <w:rPr>
                <w:color w:val="000000" w:themeColor="text1"/>
              </w:rPr>
            </w:rPrChange>
          </w:rPr>
          <w:t>in</w:t>
        </w:r>
      </w:ins>
      <w:ins w:id="585" w:author="Mohammad Nayeem Hasan" w:date="2024-07-18T15:21:00Z" w16du:dateUtc="2024-07-18T09:21:00Z">
        <w:r w:rsidRPr="00DF6BDB" w:rsidDel="00901D6F">
          <w:rPr>
            <w:rFonts w:ascii="Times New Roman" w:hAnsi="Times New Roman" w:cs="Times New Roman"/>
            <w:color w:val="000000" w:themeColor="text1"/>
            <w:sz w:val="24"/>
            <w:szCs w:val="24"/>
            <w:rPrChange w:id="586" w:author="Mohammad Nayeem Hasan" w:date="2024-07-18T16:12:00Z" w16du:dateUtc="2024-07-18T10:12:00Z">
              <w:rPr>
                <w:color w:val="000000" w:themeColor="text1"/>
              </w:rPr>
            </w:rPrChange>
          </w:rPr>
          <w:t xml:space="preserve"> the above equation Y</w:t>
        </w:r>
        <w:r w:rsidRPr="00DF6BDB" w:rsidDel="00901D6F">
          <w:rPr>
            <w:rFonts w:ascii="Times New Roman" w:hAnsi="Times New Roman" w:cs="Times New Roman"/>
            <w:color w:val="000000" w:themeColor="text1"/>
            <w:sz w:val="24"/>
            <w:szCs w:val="24"/>
            <w:vertAlign w:val="subscript"/>
            <w:rPrChange w:id="587" w:author="Mohammad Nayeem Hasan" w:date="2024-07-18T16:12:00Z" w16du:dateUtc="2024-07-18T10:12:00Z">
              <w:rPr>
                <w:color w:val="000000" w:themeColor="text1"/>
                <w:vertAlign w:val="subscript"/>
              </w:rPr>
            </w:rPrChange>
          </w:rPr>
          <w:t xml:space="preserve">i </w:t>
        </w:r>
        <w:r w:rsidRPr="00DF6BDB" w:rsidDel="00901D6F">
          <w:rPr>
            <w:rFonts w:ascii="Times New Roman" w:hAnsi="Times New Roman" w:cs="Times New Roman"/>
            <w:color w:val="000000" w:themeColor="text1"/>
            <w:sz w:val="24"/>
            <w:szCs w:val="24"/>
            <w:rPrChange w:id="588" w:author="Mohammad Nayeem Hasan" w:date="2024-07-18T16:12:00Z" w16du:dateUtc="2024-07-18T10:12:00Z">
              <w:rPr>
                <w:color w:val="000000" w:themeColor="text1"/>
              </w:rPr>
            </w:rPrChange>
          </w:rPr>
          <w:t>is the outcome variable, β indicates the coefficients, ε</w:t>
        </w:r>
        <w:r w:rsidRPr="00DF6BDB" w:rsidDel="00901D6F">
          <w:rPr>
            <w:rFonts w:ascii="Times New Roman" w:hAnsi="Times New Roman" w:cs="Times New Roman"/>
            <w:color w:val="000000" w:themeColor="text1"/>
            <w:sz w:val="24"/>
            <w:szCs w:val="24"/>
            <w:vertAlign w:val="subscript"/>
            <w:rPrChange w:id="589" w:author="Mohammad Nayeem Hasan" w:date="2024-07-18T16:12:00Z" w16du:dateUtc="2024-07-18T10:12:00Z">
              <w:rPr>
                <w:color w:val="000000" w:themeColor="text1"/>
                <w:vertAlign w:val="subscript"/>
              </w:rPr>
            </w:rPrChange>
          </w:rPr>
          <w:t xml:space="preserve">i </w:t>
        </w:r>
        <w:r w:rsidRPr="00DF6BDB" w:rsidDel="00901D6F">
          <w:rPr>
            <w:rFonts w:ascii="Times New Roman" w:hAnsi="Times New Roman" w:cs="Times New Roman"/>
            <w:color w:val="000000" w:themeColor="text1"/>
            <w:sz w:val="24"/>
            <w:szCs w:val="24"/>
            <w:rPrChange w:id="590" w:author="Mohammad Nayeem Hasan" w:date="2024-07-18T16:12:00Z" w16du:dateUtc="2024-07-18T10:12:00Z">
              <w:rPr>
                <w:color w:val="000000" w:themeColor="text1"/>
              </w:rPr>
            </w:rPrChange>
          </w:rPr>
          <w:t>is the error term, Ki</w:t>
        </w:r>
      </w:ins>
    </w:p>
    <w:p w14:paraId="38C67D98" w14:textId="77777777" w:rsidR="00D73460" w:rsidRPr="00DF6BDB" w:rsidDel="00901D6F" w:rsidRDefault="00D73460">
      <w:pPr>
        <w:spacing w:line="240" w:lineRule="auto"/>
        <w:jc w:val="both"/>
        <w:rPr>
          <w:ins w:id="591" w:author="Mohammad Nayeem Hasan" w:date="2024-07-18T15:21:00Z" w16du:dateUtc="2024-07-18T09:21:00Z"/>
          <w:rFonts w:ascii="Times New Roman" w:hAnsi="Times New Roman" w:cs="Times New Roman"/>
          <w:color w:val="000000" w:themeColor="text1"/>
          <w:sz w:val="24"/>
          <w:szCs w:val="24"/>
          <w:rPrChange w:id="592" w:author="Mohammad Nayeem Hasan" w:date="2024-07-18T16:12:00Z" w16du:dateUtc="2024-07-18T10:12:00Z">
            <w:rPr>
              <w:ins w:id="593" w:author="Mohammad Nayeem Hasan" w:date="2024-07-18T15:21:00Z" w16du:dateUtc="2024-07-18T09:21:00Z"/>
              <w:color w:val="000000" w:themeColor="text1"/>
            </w:rPr>
          </w:rPrChange>
        </w:rPr>
        <w:pPrChange w:id="594" w:author="Mohammad Nayeem Hasan" w:date="2024-07-18T16:13:00Z" w16du:dateUtc="2024-07-18T10:13:00Z">
          <w:pPr>
            <w:jc w:val="both"/>
          </w:pPr>
        </w:pPrChange>
      </w:pPr>
      <w:ins w:id="595" w:author="Mohammad Nayeem Hasan" w:date="2024-07-18T15:21:00Z" w16du:dateUtc="2024-07-18T09:21:00Z">
        <w:r w:rsidRPr="00DF6BDB" w:rsidDel="00901D6F">
          <w:rPr>
            <w:rFonts w:ascii="Times New Roman" w:hAnsi="Times New Roman" w:cs="Times New Roman"/>
            <w:color w:val="000000" w:themeColor="text1"/>
            <w:sz w:val="24"/>
            <w:szCs w:val="24"/>
            <w:rPrChange w:id="596" w:author="Mohammad Nayeem Hasan" w:date="2024-07-18T16:12:00Z" w16du:dateUtc="2024-07-18T10:12:00Z">
              <w:rPr>
                <w:color w:val="000000" w:themeColor="text1"/>
              </w:rPr>
            </w:rPrChange>
          </w:rPr>
          <w:t>x</w:t>
        </w:r>
        <w:r w:rsidRPr="00DF6BDB" w:rsidDel="00901D6F">
          <w:rPr>
            <w:rFonts w:ascii="Times New Roman" w:hAnsi="Times New Roman" w:cs="Times New Roman"/>
            <w:color w:val="000000" w:themeColor="text1"/>
            <w:sz w:val="24"/>
            <w:szCs w:val="24"/>
            <w:vertAlign w:val="subscript"/>
            <w:rPrChange w:id="597" w:author="Mohammad Nayeem Hasan" w:date="2024-07-18T16:12:00Z" w16du:dateUtc="2024-07-18T10:12:00Z">
              <w:rPr>
                <w:color w:val="000000" w:themeColor="text1"/>
                <w:vertAlign w:val="subscript"/>
              </w:rPr>
            </w:rPrChange>
          </w:rPr>
          <w:t>ki</w:t>
        </w:r>
        <w:r w:rsidRPr="00DF6BDB" w:rsidDel="00901D6F">
          <w:rPr>
            <w:rFonts w:ascii="Times New Roman" w:hAnsi="Times New Roman" w:cs="Times New Roman"/>
            <w:color w:val="000000" w:themeColor="text1"/>
            <w:sz w:val="24"/>
            <w:szCs w:val="24"/>
            <w:rPrChange w:id="598" w:author="Mohammad Nayeem Hasan" w:date="2024-07-18T16:12:00Z" w16du:dateUtc="2024-07-18T10:12:00Z">
              <w:rPr>
                <w:color w:val="000000" w:themeColor="text1"/>
              </w:rPr>
            </w:rPrChange>
          </w:rPr>
          <w:t xml:space="preserve"> represents the K explanatory variables.  The CI for y can be calculated by the following equation given bellow: </w:t>
        </w:r>
      </w:ins>
    </w:p>
    <w:p w14:paraId="31CCF4DB" w14:textId="77777777" w:rsidR="00D73460" w:rsidRPr="00DF6BDB" w:rsidDel="00901D6F" w:rsidRDefault="00D73460">
      <w:pPr>
        <w:spacing w:line="240" w:lineRule="auto"/>
        <w:ind w:left="2160" w:firstLine="720"/>
        <w:jc w:val="both"/>
        <w:rPr>
          <w:ins w:id="599" w:author="Mohammad Nayeem Hasan" w:date="2024-07-18T15:21:00Z" w16du:dateUtc="2024-07-18T09:21:00Z"/>
          <w:rFonts w:ascii="Times New Roman" w:hAnsi="Times New Roman" w:cs="Times New Roman"/>
          <w:color w:val="000000" w:themeColor="text1"/>
          <w:sz w:val="24"/>
          <w:szCs w:val="24"/>
          <w:rPrChange w:id="600" w:author="Mohammad Nayeem Hasan" w:date="2024-07-18T16:12:00Z" w16du:dateUtc="2024-07-18T10:12:00Z">
            <w:rPr>
              <w:ins w:id="601" w:author="Mohammad Nayeem Hasan" w:date="2024-07-18T15:21:00Z" w16du:dateUtc="2024-07-18T09:21:00Z"/>
              <w:color w:val="000000" w:themeColor="text1"/>
            </w:rPr>
          </w:rPrChange>
        </w:rPr>
        <w:pPrChange w:id="602" w:author="Mohammad Nayeem Hasan" w:date="2024-07-18T16:13:00Z" w16du:dateUtc="2024-07-18T10:13:00Z">
          <w:pPr>
            <w:ind w:left="2160" w:firstLine="720"/>
            <w:jc w:val="both"/>
          </w:pPr>
        </w:pPrChange>
      </w:pPr>
      <m:oMathPara>
        <m:oMath>
          <m:r>
            <w:ins w:id="603" w:author="Mohammad Nayeem Hasan" w:date="2024-07-18T15:21:00Z" w16du:dateUtc="2024-07-18T09:21:00Z">
              <w:rPr>
                <w:rFonts w:ascii="Cambria Math" w:hAnsi="Cambria Math" w:cs="Times New Roman"/>
                <w:color w:val="000000" w:themeColor="text1"/>
                <w:sz w:val="24"/>
                <w:szCs w:val="24"/>
                <w:rPrChange w:id="604" w:author="Mohammad Nayeem Hasan" w:date="2024-07-18T16:12:00Z" w16du:dateUtc="2024-07-18T10:12:00Z">
                  <w:rPr>
                    <w:rFonts w:ascii="Cambria Math" w:hAnsi="Cambria Math" w:cs="Times New Roman"/>
                    <w:color w:val="000000" w:themeColor="text1"/>
                  </w:rPr>
                </w:rPrChange>
              </w:rPr>
              <m:t>C=</m:t>
            </w:ins>
          </m:r>
          <m:nary>
            <m:naryPr>
              <m:chr m:val="∑"/>
              <m:supHide m:val="1"/>
              <m:ctrlPr>
                <w:ins w:id="605" w:author="Mohammad Nayeem Hasan" w:date="2024-07-18T15:21:00Z" w16du:dateUtc="2024-07-18T09:21:00Z">
                  <w:rPr>
                    <w:rFonts w:ascii="Cambria Math" w:hAnsi="Cambria Math" w:cs="Times New Roman"/>
                    <w:color w:val="000000" w:themeColor="text1"/>
                    <w:sz w:val="24"/>
                    <w:szCs w:val="24"/>
                  </w:rPr>
                </w:ins>
              </m:ctrlPr>
            </m:naryPr>
            <m:sub>
              <m:r>
                <w:ins w:id="606" w:author="Mohammad Nayeem Hasan" w:date="2024-07-18T15:21:00Z" w16du:dateUtc="2024-07-18T09:21:00Z">
                  <w:rPr>
                    <w:rFonts w:ascii="Cambria Math" w:hAnsi="Cambria Math" w:cs="Times New Roman"/>
                    <w:color w:val="000000" w:themeColor="text1"/>
                    <w:sz w:val="24"/>
                    <w:szCs w:val="24"/>
                    <w:rPrChange w:id="607" w:author="Mohammad Nayeem Hasan" w:date="2024-07-18T16:12:00Z" w16du:dateUtc="2024-07-18T10:12:00Z">
                      <w:rPr>
                        <w:rFonts w:ascii="Cambria Math" w:hAnsi="Cambria Math" w:cs="Times New Roman"/>
                        <w:color w:val="000000" w:themeColor="text1"/>
                      </w:rPr>
                    </w:rPrChange>
                  </w:rPr>
                  <m:t>k</m:t>
                </w:ins>
              </m:r>
              <m:ctrlPr>
                <w:ins w:id="608" w:author="Mohammad Nayeem Hasan" w:date="2024-07-18T15:21:00Z" w16du:dateUtc="2024-07-18T09:21:00Z">
                  <w:rPr>
                    <w:rFonts w:ascii="Cambria Math" w:hAnsi="Cambria Math" w:cs="Times New Roman"/>
                    <w:i/>
                    <w:color w:val="000000" w:themeColor="text1"/>
                    <w:sz w:val="24"/>
                    <w:szCs w:val="24"/>
                  </w:rPr>
                </w:ins>
              </m:ctrlPr>
            </m:sub>
            <m:sup/>
            <m:e>
              <m:d>
                <m:dPr>
                  <m:ctrlPr>
                    <w:ins w:id="609" w:author="Mohammad Nayeem Hasan" w:date="2024-07-18T15:21:00Z" w16du:dateUtc="2024-07-18T09:21:00Z">
                      <w:rPr>
                        <w:rFonts w:ascii="Cambria Math" w:hAnsi="Cambria Math" w:cs="Times New Roman"/>
                        <w:i/>
                        <w:color w:val="000000" w:themeColor="text1"/>
                        <w:sz w:val="24"/>
                        <w:szCs w:val="24"/>
                      </w:rPr>
                    </w:ins>
                  </m:ctrlPr>
                </m:dPr>
                <m:e>
                  <m:f>
                    <m:fPr>
                      <m:ctrlPr>
                        <w:ins w:id="610" w:author="Mohammad Nayeem Hasan" w:date="2024-07-18T15:21:00Z" w16du:dateUtc="2024-07-18T09:21:00Z">
                          <w:rPr>
                            <w:rFonts w:ascii="Cambria Math" w:hAnsi="Cambria Math" w:cs="Times New Roman"/>
                            <w:color w:val="000000" w:themeColor="text1"/>
                            <w:sz w:val="24"/>
                            <w:szCs w:val="24"/>
                          </w:rPr>
                        </w:ins>
                      </m:ctrlPr>
                    </m:fPr>
                    <m:num>
                      <m:sSub>
                        <m:sSubPr>
                          <m:ctrlPr>
                            <w:ins w:id="611" w:author="Mohammad Nayeem Hasan" w:date="2024-07-18T15:21:00Z" w16du:dateUtc="2024-07-18T09:21:00Z">
                              <w:rPr>
                                <w:rFonts w:ascii="Cambria Math" w:hAnsi="Cambria Math" w:cs="Times New Roman"/>
                                <w:i/>
                                <w:color w:val="000000" w:themeColor="text1"/>
                                <w:sz w:val="24"/>
                                <w:szCs w:val="24"/>
                              </w:rPr>
                            </w:ins>
                          </m:ctrlPr>
                        </m:sSubPr>
                        <m:e>
                          <m:r>
                            <w:ins w:id="612" w:author="Mohammad Nayeem Hasan" w:date="2024-07-18T15:21:00Z" w16du:dateUtc="2024-07-18T09:21:00Z">
                              <m:rPr>
                                <m:sty m:val="p"/>
                              </m:rPr>
                              <w:rPr>
                                <w:rFonts w:ascii="Cambria Math" w:hAnsi="Cambria Math" w:cs="Times New Roman"/>
                                <w:color w:val="000000" w:themeColor="text1"/>
                                <w:sz w:val="24"/>
                                <w:szCs w:val="24"/>
                                <w:rPrChange w:id="613" w:author="Mohammad Nayeem Hasan" w:date="2024-07-18T16:12:00Z" w16du:dateUtc="2024-07-18T10:12:00Z">
                                  <w:rPr>
                                    <w:rFonts w:ascii="Cambria Math" w:hAnsi="Cambria Math" w:cs="Times New Roman"/>
                                    <w:color w:val="000000" w:themeColor="text1"/>
                                  </w:rPr>
                                </w:rPrChange>
                              </w:rPr>
                              <m:t>β</m:t>
                            </w:ins>
                          </m:r>
                        </m:e>
                        <m:sub>
                          <m:r>
                            <w:ins w:id="614" w:author="Mohammad Nayeem Hasan" w:date="2024-07-18T15:21:00Z" w16du:dateUtc="2024-07-18T09:21:00Z">
                              <w:rPr>
                                <w:rFonts w:ascii="Cambria Math" w:hAnsi="Cambria Math" w:cs="Times New Roman"/>
                                <w:color w:val="000000" w:themeColor="text1"/>
                                <w:sz w:val="24"/>
                                <w:szCs w:val="24"/>
                                <w:rPrChange w:id="615" w:author="Mohammad Nayeem Hasan" w:date="2024-07-18T16:12:00Z" w16du:dateUtc="2024-07-18T10:12:00Z">
                                  <w:rPr>
                                    <w:rFonts w:ascii="Cambria Math" w:hAnsi="Cambria Math" w:cs="Times New Roman"/>
                                    <w:color w:val="000000" w:themeColor="text1"/>
                                  </w:rPr>
                                </w:rPrChange>
                              </w:rPr>
                              <m:t>k</m:t>
                            </w:ins>
                          </m:r>
                        </m:sub>
                      </m:sSub>
                      <m:sSub>
                        <m:sSubPr>
                          <m:ctrlPr>
                            <w:ins w:id="616"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17" w:author="Mohammad Nayeem Hasan" w:date="2024-07-18T15:21:00Z" w16du:dateUtc="2024-07-18T09:21:00Z">
                                  <w:rPr>
                                    <w:rFonts w:ascii="Cambria Math" w:hAnsi="Cambria Math" w:cs="Times New Roman"/>
                                    <w:color w:val="000000" w:themeColor="text1"/>
                                    <w:sz w:val="24"/>
                                    <w:szCs w:val="24"/>
                                  </w:rPr>
                                </w:ins>
                              </m:ctrlPr>
                            </m:accPr>
                            <m:e>
                              <m:r>
                                <w:ins w:id="618" w:author="Mohammad Nayeem Hasan" w:date="2024-07-18T15:21:00Z" w16du:dateUtc="2024-07-18T09:21:00Z">
                                  <w:rPr>
                                    <w:rFonts w:ascii="Cambria Math" w:hAnsi="Cambria Math" w:cs="Times New Roman"/>
                                    <w:color w:val="000000" w:themeColor="text1"/>
                                    <w:sz w:val="24"/>
                                    <w:szCs w:val="24"/>
                                    <w:rPrChange w:id="619" w:author="Mohammad Nayeem Hasan" w:date="2024-07-18T16:12:00Z" w16du:dateUtc="2024-07-18T10:12:00Z">
                                      <w:rPr>
                                        <w:rFonts w:ascii="Cambria Math" w:hAnsi="Cambria Math" w:cs="Times New Roman"/>
                                        <w:color w:val="000000" w:themeColor="text1"/>
                                      </w:rPr>
                                    </w:rPrChange>
                                  </w:rPr>
                                  <m:t>x</m:t>
                                </w:ins>
                              </m:r>
                            </m:e>
                          </m:acc>
                          <m:ctrlPr>
                            <w:ins w:id="620" w:author="Mohammad Nayeem Hasan" w:date="2024-07-18T15:21:00Z" w16du:dateUtc="2024-07-18T09:21:00Z">
                              <w:rPr>
                                <w:rFonts w:ascii="Cambria Math" w:hAnsi="Cambria Math" w:cs="Times New Roman"/>
                                <w:color w:val="000000" w:themeColor="text1"/>
                                <w:sz w:val="24"/>
                                <w:szCs w:val="24"/>
                              </w:rPr>
                            </w:ins>
                          </m:ctrlPr>
                        </m:e>
                        <m:sub>
                          <m:r>
                            <w:ins w:id="621" w:author="Mohammad Nayeem Hasan" w:date="2024-07-18T15:21:00Z" w16du:dateUtc="2024-07-18T09:21:00Z">
                              <w:rPr>
                                <w:rFonts w:ascii="Cambria Math" w:hAnsi="Cambria Math" w:cs="Times New Roman"/>
                                <w:color w:val="000000" w:themeColor="text1"/>
                                <w:sz w:val="24"/>
                                <w:szCs w:val="24"/>
                                <w:rPrChange w:id="622" w:author="Mohammad Nayeem Hasan" w:date="2024-07-18T16:12:00Z" w16du:dateUtc="2024-07-18T10:12:00Z">
                                  <w:rPr>
                                    <w:rFonts w:ascii="Cambria Math" w:hAnsi="Cambria Math" w:cs="Times New Roman"/>
                                    <w:color w:val="000000" w:themeColor="text1"/>
                                  </w:rPr>
                                </w:rPrChange>
                              </w:rPr>
                              <m:t>k</m:t>
                            </w:ins>
                          </m:r>
                        </m:sub>
                      </m:sSub>
                      <m:ctrlPr>
                        <w:ins w:id="623" w:author="Mohammad Nayeem Hasan" w:date="2024-07-18T15:21:00Z" w16du:dateUtc="2024-07-18T09:21:00Z">
                          <w:rPr>
                            <w:rFonts w:ascii="Cambria Math" w:hAnsi="Cambria Math" w:cs="Times New Roman"/>
                            <w:i/>
                            <w:color w:val="000000" w:themeColor="text1"/>
                            <w:sz w:val="24"/>
                            <w:szCs w:val="24"/>
                          </w:rPr>
                        </w:ins>
                      </m:ctrlPr>
                    </m:num>
                    <m:den>
                      <m:r>
                        <w:ins w:id="624" w:author="Mohammad Nayeem Hasan" w:date="2024-07-18T15:21:00Z" w16du:dateUtc="2024-07-18T09:21:00Z">
                          <m:rPr>
                            <m:sty m:val="p"/>
                          </m:rPr>
                          <w:rPr>
                            <w:rFonts w:ascii="Cambria Math" w:hAnsi="Cambria Math" w:cs="Times New Roman"/>
                            <w:color w:val="000000" w:themeColor="text1"/>
                            <w:sz w:val="24"/>
                            <w:szCs w:val="24"/>
                            <w:rPrChange w:id="625" w:author="Mohammad Nayeem Hasan" w:date="2024-07-18T16:12:00Z" w16du:dateUtc="2024-07-18T10:12:00Z">
                              <w:rPr>
                                <w:rFonts w:ascii="Cambria Math" w:hAnsi="Cambria Math" w:cs="Times New Roman"/>
                                <w:color w:val="000000" w:themeColor="text1"/>
                              </w:rPr>
                            </w:rPrChange>
                          </w:rPr>
                          <m:t>μ</m:t>
                        </w:ins>
                      </m:r>
                      <m:ctrlPr>
                        <w:ins w:id="626" w:author="Mohammad Nayeem Hasan" w:date="2024-07-18T15:21:00Z" w16du:dateUtc="2024-07-18T09:21:00Z">
                          <w:rPr>
                            <w:rFonts w:ascii="Cambria Math" w:hAnsi="Cambria Math" w:cs="Times New Roman"/>
                            <w:i/>
                            <w:color w:val="000000" w:themeColor="text1"/>
                            <w:sz w:val="24"/>
                            <w:szCs w:val="24"/>
                          </w:rPr>
                        </w:ins>
                      </m:ctrlPr>
                    </m:den>
                  </m:f>
                </m:e>
              </m:d>
              <m:sSub>
                <m:sSubPr>
                  <m:ctrlPr>
                    <w:ins w:id="627" w:author="Mohammad Nayeem Hasan" w:date="2024-07-18T15:21:00Z" w16du:dateUtc="2024-07-18T09:21:00Z">
                      <w:rPr>
                        <w:rFonts w:ascii="Cambria Math" w:hAnsi="Cambria Math" w:cs="Times New Roman"/>
                        <w:i/>
                        <w:color w:val="000000" w:themeColor="text1"/>
                        <w:sz w:val="24"/>
                        <w:szCs w:val="24"/>
                      </w:rPr>
                    </w:ins>
                  </m:ctrlPr>
                </m:sSubPr>
                <m:e>
                  <m:r>
                    <w:ins w:id="628" w:author="Mohammad Nayeem Hasan" w:date="2024-07-18T15:21:00Z" w16du:dateUtc="2024-07-18T09:21:00Z">
                      <w:rPr>
                        <w:rFonts w:ascii="Cambria Math" w:hAnsi="Cambria Math" w:cs="Times New Roman"/>
                        <w:color w:val="000000" w:themeColor="text1"/>
                        <w:sz w:val="24"/>
                        <w:szCs w:val="24"/>
                        <w:rPrChange w:id="629" w:author="Mohammad Nayeem Hasan" w:date="2024-07-18T16:12:00Z" w16du:dateUtc="2024-07-18T10:12:00Z">
                          <w:rPr>
                            <w:rFonts w:ascii="Cambria Math" w:hAnsi="Cambria Math" w:cs="Times New Roman"/>
                            <w:color w:val="000000" w:themeColor="text1"/>
                          </w:rPr>
                        </w:rPrChange>
                      </w:rPr>
                      <m:t>C</m:t>
                    </w:ins>
                  </m:r>
                </m:e>
                <m:sub>
                  <m:r>
                    <w:ins w:id="630" w:author="Mohammad Nayeem Hasan" w:date="2024-07-18T15:21:00Z" w16du:dateUtc="2024-07-18T09:21:00Z">
                      <w:rPr>
                        <w:rFonts w:ascii="Cambria Math" w:hAnsi="Cambria Math" w:cs="Times New Roman"/>
                        <w:color w:val="000000" w:themeColor="text1"/>
                        <w:sz w:val="24"/>
                        <w:szCs w:val="24"/>
                        <w:rPrChange w:id="631" w:author="Mohammad Nayeem Hasan" w:date="2024-07-18T16:12:00Z" w16du:dateUtc="2024-07-18T10:12:00Z">
                          <w:rPr>
                            <w:rFonts w:ascii="Cambria Math" w:hAnsi="Cambria Math" w:cs="Times New Roman"/>
                            <w:color w:val="000000" w:themeColor="text1"/>
                          </w:rPr>
                        </w:rPrChange>
                      </w:rPr>
                      <m:t>k</m:t>
                    </w:ins>
                  </m:r>
                </m:sub>
              </m:sSub>
            </m:e>
          </m:nary>
          <m:r>
            <w:ins w:id="632" w:author="Mohammad Nayeem Hasan" w:date="2024-07-18T15:21:00Z" w16du:dateUtc="2024-07-18T09:21:00Z">
              <w:rPr>
                <w:rFonts w:ascii="Cambria Math" w:hAnsi="Cambria Math" w:cs="Times New Roman"/>
                <w:color w:val="000000" w:themeColor="text1"/>
                <w:sz w:val="24"/>
                <w:szCs w:val="24"/>
                <w:rPrChange w:id="633" w:author="Mohammad Nayeem Hasan" w:date="2024-07-18T16:12:00Z" w16du:dateUtc="2024-07-18T10:12:00Z">
                  <w:rPr>
                    <w:rFonts w:ascii="Cambria Math" w:hAnsi="Cambria Math" w:cs="Times New Roman"/>
                    <w:color w:val="000000" w:themeColor="text1"/>
                  </w:rPr>
                </w:rPrChange>
              </w:rPr>
              <m:t>+</m:t>
            </w:ins>
          </m:r>
          <m:f>
            <m:fPr>
              <m:ctrlPr>
                <w:ins w:id="634" w:author="Mohammad Nayeem Hasan" w:date="2024-07-18T15:21:00Z" w16du:dateUtc="2024-07-18T09:21:00Z">
                  <w:rPr>
                    <w:rFonts w:ascii="Cambria Math" w:hAnsi="Cambria Math" w:cs="Times New Roman"/>
                    <w:color w:val="000000" w:themeColor="text1"/>
                    <w:sz w:val="24"/>
                    <w:szCs w:val="24"/>
                  </w:rPr>
                </w:ins>
              </m:ctrlPr>
            </m:fPr>
            <m:num>
              <m:r>
                <w:ins w:id="635" w:author="Mohammad Nayeem Hasan" w:date="2024-07-18T15:21:00Z" w16du:dateUtc="2024-07-18T09:21:00Z">
                  <w:rPr>
                    <w:rFonts w:ascii="Cambria Math" w:hAnsi="Cambria Math" w:cs="Times New Roman"/>
                    <w:color w:val="000000" w:themeColor="text1"/>
                    <w:sz w:val="24"/>
                    <w:szCs w:val="24"/>
                    <w:rPrChange w:id="636" w:author="Mohammad Nayeem Hasan" w:date="2024-07-18T16:12:00Z" w16du:dateUtc="2024-07-18T10:12:00Z">
                      <w:rPr>
                        <w:rFonts w:ascii="Cambria Math" w:hAnsi="Cambria Math" w:cs="Times New Roman"/>
                        <w:color w:val="000000" w:themeColor="text1"/>
                      </w:rPr>
                    </w:rPrChange>
                  </w:rPr>
                  <m:t>G</m:t>
                </w:ins>
              </m:r>
              <m:sSub>
                <m:sSubPr>
                  <m:ctrlPr>
                    <w:ins w:id="637" w:author="Mohammad Nayeem Hasan" w:date="2024-07-18T15:21:00Z" w16du:dateUtc="2024-07-18T09:21:00Z">
                      <w:rPr>
                        <w:rFonts w:ascii="Cambria Math" w:hAnsi="Cambria Math" w:cs="Times New Roman"/>
                        <w:i/>
                        <w:color w:val="000000" w:themeColor="text1"/>
                        <w:sz w:val="24"/>
                        <w:szCs w:val="24"/>
                      </w:rPr>
                    </w:ins>
                  </m:ctrlPr>
                </m:sSubPr>
                <m:e>
                  <m:r>
                    <w:ins w:id="638" w:author="Mohammad Nayeem Hasan" w:date="2024-07-18T15:21:00Z" w16du:dateUtc="2024-07-18T09:21:00Z">
                      <w:rPr>
                        <w:rFonts w:ascii="Cambria Math" w:hAnsi="Cambria Math" w:cs="Times New Roman"/>
                        <w:color w:val="000000" w:themeColor="text1"/>
                        <w:sz w:val="24"/>
                        <w:szCs w:val="24"/>
                        <w:rPrChange w:id="639" w:author="Mohammad Nayeem Hasan" w:date="2024-07-18T16:12:00Z" w16du:dateUtc="2024-07-18T10:12:00Z">
                          <w:rPr>
                            <w:rFonts w:ascii="Cambria Math" w:hAnsi="Cambria Math" w:cs="Times New Roman"/>
                            <w:color w:val="000000" w:themeColor="text1"/>
                          </w:rPr>
                        </w:rPrChange>
                      </w:rPr>
                      <m:t>C</m:t>
                    </w:ins>
                  </m:r>
                </m:e>
                <m:sub>
                  <m:r>
                    <w:ins w:id="640" w:author="Mohammad Nayeem Hasan" w:date="2024-07-18T15:21:00Z" w16du:dateUtc="2024-07-18T09:21:00Z">
                      <m:rPr>
                        <m:sty m:val="p"/>
                      </m:rPr>
                      <w:rPr>
                        <w:rFonts w:ascii="Cambria Math" w:hAnsi="Cambria Math" w:cs="Times New Roman"/>
                        <w:color w:val="000000" w:themeColor="text1"/>
                        <w:sz w:val="24"/>
                        <w:szCs w:val="24"/>
                        <w:rPrChange w:id="641" w:author="Mohammad Nayeem Hasan" w:date="2024-07-18T16:12:00Z" w16du:dateUtc="2024-07-18T10:12:00Z">
                          <w:rPr>
                            <w:rFonts w:ascii="Cambria Math" w:hAnsi="Cambria Math" w:cs="Times New Roman"/>
                            <w:color w:val="000000" w:themeColor="text1"/>
                          </w:rPr>
                        </w:rPrChange>
                      </w:rPr>
                      <m:t>ϵ</m:t>
                    </w:ins>
                  </m:r>
                </m:sub>
              </m:sSub>
              <m:ctrlPr>
                <w:ins w:id="642" w:author="Mohammad Nayeem Hasan" w:date="2024-07-18T15:21:00Z" w16du:dateUtc="2024-07-18T09:21:00Z">
                  <w:rPr>
                    <w:rFonts w:ascii="Cambria Math" w:hAnsi="Cambria Math" w:cs="Times New Roman"/>
                    <w:i/>
                    <w:color w:val="000000" w:themeColor="text1"/>
                    <w:sz w:val="24"/>
                    <w:szCs w:val="24"/>
                  </w:rPr>
                </w:ins>
              </m:ctrlPr>
            </m:num>
            <m:den>
              <m:r>
                <w:ins w:id="643" w:author="Mohammad Nayeem Hasan" w:date="2024-07-18T15:21:00Z" w16du:dateUtc="2024-07-18T09:21:00Z">
                  <m:rPr>
                    <m:sty m:val="p"/>
                  </m:rPr>
                  <w:rPr>
                    <w:rFonts w:ascii="Cambria Math" w:hAnsi="Cambria Math" w:cs="Times New Roman"/>
                    <w:color w:val="000000" w:themeColor="text1"/>
                    <w:sz w:val="24"/>
                    <w:szCs w:val="24"/>
                    <w:rPrChange w:id="644" w:author="Mohammad Nayeem Hasan" w:date="2024-07-18T16:12:00Z" w16du:dateUtc="2024-07-18T10:12:00Z">
                      <w:rPr>
                        <w:rFonts w:ascii="Cambria Math" w:hAnsi="Cambria Math" w:cs="Times New Roman"/>
                        <w:color w:val="000000" w:themeColor="text1"/>
                      </w:rPr>
                    </w:rPrChange>
                  </w:rPr>
                  <m:t>μ</m:t>
                </w:ins>
              </m:r>
              <m:ctrlPr>
                <w:ins w:id="645" w:author="Mohammad Nayeem Hasan" w:date="2024-07-18T15:21:00Z" w16du:dateUtc="2024-07-18T09:21:00Z">
                  <w:rPr>
                    <w:rFonts w:ascii="Cambria Math" w:hAnsi="Cambria Math" w:cs="Times New Roman"/>
                    <w:i/>
                    <w:color w:val="000000" w:themeColor="text1"/>
                    <w:sz w:val="24"/>
                    <w:szCs w:val="24"/>
                  </w:rPr>
                </w:ins>
              </m:ctrlPr>
            </m:den>
          </m:f>
        </m:oMath>
      </m:oMathPara>
    </w:p>
    <w:p w14:paraId="1EDA37B9" w14:textId="77777777" w:rsidR="00D73460" w:rsidRPr="00DF6BDB" w:rsidDel="00901D6F" w:rsidRDefault="00D73460">
      <w:pPr>
        <w:spacing w:line="240" w:lineRule="auto"/>
        <w:jc w:val="both"/>
        <w:rPr>
          <w:ins w:id="646" w:author="Mohammad Nayeem Hasan" w:date="2024-07-18T15:21:00Z" w16du:dateUtc="2024-07-18T09:21:00Z"/>
          <w:rFonts w:ascii="Times New Roman" w:eastAsiaTheme="minorEastAsia" w:hAnsi="Times New Roman" w:cs="Times New Roman"/>
          <w:color w:val="000000" w:themeColor="text1"/>
          <w:sz w:val="24"/>
          <w:szCs w:val="24"/>
          <w:rPrChange w:id="647" w:author="Mohammad Nayeem Hasan" w:date="2024-07-18T16:12:00Z" w16du:dateUtc="2024-07-18T10:12:00Z">
            <w:rPr>
              <w:ins w:id="648" w:author="Mohammad Nayeem Hasan" w:date="2024-07-18T15:21:00Z" w16du:dateUtc="2024-07-18T09:21:00Z"/>
              <w:rFonts w:ascii="Times New Roman" w:eastAsiaTheme="minorEastAsia" w:hAnsi="Times New Roman" w:cs="Times New Roman"/>
              <w:color w:val="000000" w:themeColor="text1"/>
            </w:rPr>
          </w:rPrChange>
        </w:rPr>
        <w:pPrChange w:id="649" w:author="Mohammad Nayeem Hasan" w:date="2024-07-18T16:13:00Z" w16du:dateUtc="2024-07-18T10:13:00Z">
          <w:pPr>
            <w:jc w:val="both"/>
          </w:pPr>
        </w:pPrChange>
      </w:pPr>
      <w:ins w:id="650" w:author="Mohammad Nayeem Hasan" w:date="2024-07-18T15:21:00Z" w16du:dateUtc="2024-07-18T09:21:00Z">
        <w:r w:rsidRPr="00DF6BDB" w:rsidDel="00901D6F">
          <w:rPr>
            <w:rFonts w:ascii="Times New Roman" w:hAnsi="Times New Roman" w:cs="Times New Roman"/>
            <w:color w:val="000000" w:themeColor="text1"/>
            <w:sz w:val="24"/>
            <w:szCs w:val="24"/>
            <w:rPrChange w:id="651" w:author="Mohammad Nayeem Hasan" w:date="2024-07-18T16:12:00Z" w16du:dateUtc="2024-07-18T10:12:00Z">
              <w:rPr>
                <w:rFonts w:ascii="Times New Roman" w:hAnsi="Times New Roman" w:cs="Times New Roman"/>
                <w:color w:val="000000" w:themeColor="text1"/>
              </w:rPr>
            </w:rPrChange>
          </w:rPr>
          <w:t xml:space="preserve">Here, C encapsulates the overall Concentration Index, mean of y was represented as </w:t>
        </w:r>
      </w:ins>
      <m:oMath>
        <m:r>
          <w:ins w:id="652" w:author="Mohammad Nayeem Hasan" w:date="2024-07-18T15:21:00Z" w16du:dateUtc="2024-07-18T09:21:00Z">
            <w:rPr>
              <w:rFonts w:ascii="Cambria Math" w:hAnsi="Cambria Math" w:cs="Times New Roman"/>
              <w:color w:val="000000" w:themeColor="text1"/>
              <w:sz w:val="24"/>
              <w:szCs w:val="24"/>
              <w:rPrChange w:id="653" w:author="Mohammad Nayeem Hasan" w:date="2024-07-18T16:12:00Z" w16du:dateUtc="2024-07-18T10:12:00Z">
                <w:rPr>
                  <w:rFonts w:ascii="Cambria Math" w:hAnsi="Cambria Math" w:cs="Times New Roman"/>
                  <w:color w:val="000000" w:themeColor="text1"/>
                </w:rPr>
              </w:rPrChange>
            </w:rPr>
            <m:t>μ</m:t>
          </w:ins>
        </m:r>
      </m:oMath>
      <w:ins w:id="654" w:author="Mohammad Nayeem Hasan" w:date="2024-07-18T15:21:00Z" w16du:dateUtc="2024-07-18T09:21:00Z">
        <w:r w:rsidRPr="00DF6BDB" w:rsidDel="00901D6F">
          <w:rPr>
            <w:rFonts w:ascii="Times New Roman" w:eastAsiaTheme="minorEastAsia" w:hAnsi="Times New Roman" w:cs="Times New Roman"/>
            <w:iCs/>
            <w:color w:val="000000" w:themeColor="text1"/>
            <w:sz w:val="24"/>
            <w:szCs w:val="24"/>
            <w:rPrChange w:id="655" w:author="Mohammad Nayeem Hasan" w:date="2024-07-18T16:12:00Z" w16du:dateUtc="2024-07-18T10:12:00Z">
              <w:rPr>
                <w:rFonts w:ascii="Times New Roman" w:eastAsiaTheme="minorEastAsia" w:hAnsi="Times New Roman" w:cs="Times New Roman"/>
                <w:iCs/>
                <w:color w:val="000000" w:themeColor="text1"/>
              </w:rPr>
            </w:rPrChange>
          </w:rPr>
          <w:t>, mean of x</w:t>
        </w:r>
        <w:r w:rsidRPr="00DF6BDB" w:rsidDel="00901D6F">
          <w:rPr>
            <w:rFonts w:ascii="Times New Roman" w:eastAsiaTheme="minorEastAsia" w:hAnsi="Times New Roman" w:cs="Times New Roman"/>
            <w:iCs/>
            <w:color w:val="000000" w:themeColor="text1"/>
            <w:sz w:val="24"/>
            <w:szCs w:val="24"/>
            <w:vertAlign w:val="subscript"/>
            <w:rPrChange w:id="656" w:author="Mohammad Nayeem Hasan" w:date="2024-07-18T16:12:00Z" w16du:dateUtc="2024-07-18T10:12:00Z">
              <w:rPr>
                <w:rFonts w:ascii="Times New Roman" w:eastAsiaTheme="minorEastAsia" w:hAnsi="Times New Roman" w:cs="Times New Roman"/>
                <w:iCs/>
                <w:color w:val="000000" w:themeColor="text1"/>
                <w:vertAlign w:val="subscript"/>
              </w:rPr>
            </w:rPrChange>
          </w:rPr>
          <w:t>k</w:t>
        </w:r>
        <w:r w:rsidRPr="00DF6BDB" w:rsidDel="00901D6F">
          <w:rPr>
            <w:rFonts w:ascii="Times New Roman" w:eastAsiaTheme="minorEastAsia" w:hAnsi="Times New Roman" w:cs="Times New Roman"/>
            <w:iCs/>
            <w:color w:val="000000" w:themeColor="text1"/>
            <w:sz w:val="24"/>
            <w:szCs w:val="24"/>
            <w:rPrChange w:id="657" w:author="Mohammad Nayeem Hasan" w:date="2024-07-18T16:12:00Z" w16du:dateUtc="2024-07-18T10:12:00Z">
              <w:rPr>
                <w:rFonts w:ascii="Times New Roman" w:eastAsiaTheme="minorEastAsia" w:hAnsi="Times New Roman" w:cs="Times New Roman"/>
                <w:iCs/>
                <w:color w:val="000000" w:themeColor="text1"/>
              </w:rPr>
            </w:rPrChange>
          </w:rPr>
          <w:t xml:space="preserve"> is represented by </w:t>
        </w:r>
      </w:ins>
      <m:oMath>
        <m:sSub>
          <m:sSubPr>
            <m:ctrlPr>
              <w:ins w:id="658"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59" w:author="Mohammad Nayeem Hasan" w:date="2024-07-18T15:21:00Z" w16du:dateUtc="2024-07-18T09:21:00Z">
                    <w:rPr>
                      <w:rFonts w:ascii="Cambria Math" w:hAnsi="Cambria Math" w:cs="Times New Roman"/>
                      <w:color w:val="000000" w:themeColor="text1"/>
                      <w:sz w:val="24"/>
                      <w:szCs w:val="24"/>
                    </w:rPr>
                  </w:ins>
                </m:ctrlPr>
              </m:accPr>
              <m:e>
                <m:r>
                  <w:ins w:id="660" w:author="Mohammad Nayeem Hasan" w:date="2024-07-18T15:21:00Z" w16du:dateUtc="2024-07-18T09:21:00Z">
                    <w:rPr>
                      <w:rFonts w:ascii="Cambria Math" w:hAnsi="Cambria Math" w:cs="Times New Roman"/>
                      <w:color w:val="000000" w:themeColor="text1"/>
                      <w:sz w:val="24"/>
                      <w:szCs w:val="24"/>
                      <w:rPrChange w:id="661" w:author="Mohammad Nayeem Hasan" w:date="2024-07-18T16:12:00Z" w16du:dateUtc="2024-07-18T10:12:00Z">
                        <w:rPr>
                          <w:rFonts w:ascii="Cambria Math" w:hAnsi="Cambria Math" w:cs="Times New Roman"/>
                          <w:color w:val="000000" w:themeColor="text1"/>
                        </w:rPr>
                      </w:rPrChange>
                    </w:rPr>
                    <m:t>x</m:t>
                  </w:ins>
                </m:r>
              </m:e>
            </m:acc>
            <m:ctrlPr>
              <w:ins w:id="662" w:author="Mohammad Nayeem Hasan" w:date="2024-07-18T15:21:00Z" w16du:dateUtc="2024-07-18T09:21:00Z">
                <w:rPr>
                  <w:rFonts w:ascii="Cambria Math" w:hAnsi="Cambria Math" w:cs="Times New Roman"/>
                  <w:color w:val="000000" w:themeColor="text1"/>
                  <w:sz w:val="24"/>
                  <w:szCs w:val="24"/>
                </w:rPr>
              </w:ins>
            </m:ctrlPr>
          </m:e>
          <m:sub>
            <m:r>
              <w:ins w:id="663" w:author="Mohammad Nayeem Hasan" w:date="2024-07-18T15:21:00Z" w16du:dateUtc="2024-07-18T09:21:00Z">
                <w:rPr>
                  <w:rFonts w:ascii="Cambria Math" w:hAnsi="Cambria Math" w:cs="Times New Roman"/>
                  <w:color w:val="000000" w:themeColor="text1"/>
                  <w:sz w:val="24"/>
                  <w:szCs w:val="24"/>
                  <w:rPrChange w:id="664" w:author="Mohammad Nayeem Hasan" w:date="2024-07-18T16:12:00Z" w16du:dateUtc="2024-07-18T10:12:00Z">
                    <w:rPr>
                      <w:rFonts w:ascii="Cambria Math" w:hAnsi="Cambria Math" w:cs="Times New Roman"/>
                      <w:color w:val="000000" w:themeColor="text1"/>
                    </w:rPr>
                  </w:rPrChange>
                </w:rPr>
                <m:t>k</m:t>
              </w:ins>
            </m:r>
          </m:sub>
        </m:sSub>
      </m:oMath>
      <w:ins w:id="665"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666" w:author="Mohammad Nayeem Hasan" w:date="2024-07-18T16:12:00Z" w16du:dateUtc="2024-07-18T10:12:00Z">
              <w:rPr>
                <w:rFonts w:ascii="Times New Roman" w:eastAsiaTheme="minorEastAsia" w:hAnsi="Times New Roman" w:cs="Times New Roman"/>
                <w:color w:val="000000" w:themeColor="text1"/>
              </w:rPr>
            </w:rPrChange>
          </w:rPr>
          <w:t>, the normalized concentration Index for x</w:t>
        </w:r>
        <w:r w:rsidRPr="00DF6BDB" w:rsidDel="00901D6F">
          <w:rPr>
            <w:rFonts w:ascii="Times New Roman" w:eastAsiaTheme="minorEastAsia" w:hAnsi="Times New Roman" w:cs="Times New Roman"/>
            <w:color w:val="000000" w:themeColor="text1"/>
            <w:sz w:val="24"/>
            <w:szCs w:val="24"/>
            <w:vertAlign w:val="subscript"/>
            <w:rPrChange w:id="667" w:author="Mohammad Nayeem Hasan" w:date="2024-07-18T16:12:00Z" w16du:dateUtc="2024-07-18T10:12:00Z">
              <w:rPr>
                <w:rFonts w:ascii="Times New Roman" w:eastAsiaTheme="minorEastAsia" w:hAnsi="Times New Roman" w:cs="Times New Roman"/>
                <w:color w:val="000000" w:themeColor="text1"/>
                <w:vertAlign w:val="subscript"/>
              </w:rPr>
            </w:rPrChange>
          </w:rPr>
          <w:t xml:space="preserve">k </w:t>
        </w:r>
        <w:r w:rsidRPr="00DF6BDB" w:rsidDel="00901D6F">
          <w:rPr>
            <w:rFonts w:ascii="Times New Roman" w:eastAsiaTheme="minorEastAsia" w:hAnsi="Times New Roman" w:cs="Times New Roman"/>
            <w:color w:val="000000" w:themeColor="text1"/>
            <w:sz w:val="24"/>
            <w:szCs w:val="24"/>
            <w:rPrChange w:id="668" w:author="Mohammad Nayeem Hasan" w:date="2024-07-18T16:12:00Z" w16du:dateUtc="2024-07-18T10:12:00Z">
              <w:rPr>
                <w:rFonts w:ascii="Times New Roman" w:eastAsiaTheme="minorEastAsia" w:hAnsi="Times New Roman" w:cs="Times New Roman"/>
                <w:color w:val="000000" w:themeColor="text1"/>
              </w:rPr>
            </w:rPrChange>
          </w:rPr>
          <w:t xml:space="preserve">is represented by </w:t>
        </w:r>
      </w:ins>
      <m:oMath>
        <m:sSub>
          <m:sSubPr>
            <m:ctrlPr>
              <w:ins w:id="669"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70" w:author="Mohammad Nayeem Hasan" w:date="2024-07-18T15:21:00Z" w16du:dateUtc="2024-07-18T09:21:00Z">
                    <w:rPr>
                      <w:rFonts w:ascii="Cambria Math" w:hAnsi="Cambria Math" w:cs="Times New Roman"/>
                      <w:color w:val="000000" w:themeColor="text1"/>
                      <w:sz w:val="24"/>
                      <w:szCs w:val="24"/>
                    </w:rPr>
                  </w:ins>
                </m:ctrlPr>
              </m:accPr>
              <m:e>
                <m:r>
                  <w:ins w:id="671" w:author="Mohammad Nayeem Hasan" w:date="2024-07-18T15:21:00Z" w16du:dateUtc="2024-07-18T09:21:00Z">
                    <w:rPr>
                      <w:rFonts w:ascii="Cambria Math" w:hAnsi="Cambria Math" w:cs="Times New Roman"/>
                      <w:color w:val="000000" w:themeColor="text1"/>
                      <w:sz w:val="24"/>
                      <w:szCs w:val="24"/>
                      <w:rPrChange w:id="672" w:author="Mohammad Nayeem Hasan" w:date="2024-07-18T16:12:00Z" w16du:dateUtc="2024-07-18T10:12:00Z">
                        <w:rPr>
                          <w:rFonts w:ascii="Cambria Math" w:hAnsi="Cambria Math" w:cs="Times New Roman"/>
                          <w:color w:val="000000" w:themeColor="text1"/>
                        </w:rPr>
                      </w:rPrChange>
                    </w:rPr>
                    <m:t>x</m:t>
                  </w:ins>
                </m:r>
              </m:e>
            </m:acc>
            <m:ctrlPr>
              <w:ins w:id="673" w:author="Mohammad Nayeem Hasan" w:date="2024-07-18T15:21:00Z" w16du:dateUtc="2024-07-18T09:21:00Z">
                <w:rPr>
                  <w:rFonts w:ascii="Cambria Math" w:hAnsi="Cambria Math" w:cs="Times New Roman"/>
                  <w:color w:val="000000" w:themeColor="text1"/>
                  <w:sz w:val="24"/>
                  <w:szCs w:val="24"/>
                </w:rPr>
              </w:ins>
            </m:ctrlPr>
          </m:e>
          <m:sub>
            <m:r>
              <w:ins w:id="674" w:author="Mohammad Nayeem Hasan" w:date="2024-07-18T15:21:00Z" w16du:dateUtc="2024-07-18T09:21:00Z">
                <w:rPr>
                  <w:rFonts w:ascii="Cambria Math" w:hAnsi="Cambria Math" w:cs="Times New Roman"/>
                  <w:color w:val="000000" w:themeColor="text1"/>
                  <w:sz w:val="24"/>
                  <w:szCs w:val="24"/>
                  <w:rPrChange w:id="675" w:author="Mohammad Nayeem Hasan" w:date="2024-07-18T16:12:00Z" w16du:dateUtc="2024-07-18T10:12:00Z">
                    <w:rPr>
                      <w:rFonts w:ascii="Cambria Math" w:hAnsi="Cambria Math" w:cs="Times New Roman"/>
                      <w:color w:val="000000" w:themeColor="text1"/>
                    </w:rPr>
                  </w:rPrChange>
                </w:rPr>
                <m:t>k</m:t>
              </w:ins>
            </m:r>
          </m:sub>
        </m:sSub>
      </m:oMath>
      <w:ins w:id="676"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677" w:author="Mohammad Nayeem Hasan" w:date="2024-07-18T16:12:00Z" w16du:dateUtc="2024-07-18T10:12:00Z">
              <w:rPr>
                <w:rFonts w:ascii="Times New Roman" w:eastAsiaTheme="minorEastAsia" w:hAnsi="Times New Roman" w:cs="Times New Roman"/>
                <w:color w:val="000000" w:themeColor="text1"/>
              </w:rPr>
            </w:rPrChange>
          </w:rPr>
          <w:t xml:space="preserve">, the health variable’s elasticity with the explanatory variable is represented by </w:t>
        </w:r>
      </w:ins>
      <m:oMath>
        <m:f>
          <m:fPr>
            <m:ctrlPr>
              <w:ins w:id="678" w:author="Mohammad Nayeem Hasan" w:date="2024-07-18T15:21:00Z" w16du:dateUtc="2024-07-18T09:21:00Z">
                <w:rPr>
                  <w:rFonts w:ascii="Cambria Math" w:hAnsi="Cambria Math" w:cs="Times New Roman"/>
                  <w:color w:val="000000" w:themeColor="text1"/>
                  <w:sz w:val="24"/>
                  <w:szCs w:val="24"/>
                </w:rPr>
              </w:ins>
            </m:ctrlPr>
          </m:fPr>
          <m:num>
            <m:sSub>
              <m:sSubPr>
                <m:ctrlPr>
                  <w:ins w:id="679" w:author="Mohammad Nayeem Hasan" w:date="2024-07-18T15:21:00Z" w16du:dateUtc="2024-07-18T09:21:00Z">
                    <w:rPr>
                      <w:rFonts w:ascii="Cambria Math" w:hAnsi="Cambria Math" w:cs="Times New Roman"/>
                      <w:i/>
                      <w:color w:val="000000" w:themeColor="text1"/>
                      <w:sz w:val="24"/>
                      <w:szCs w:val="24"/>
                    </w:rPr>
                  </w:ins>
                </m:ctrlPr>
              </m:sSubPr>
              <m:e>
                <m:r>
                  <w:ins w:id="680" w:author="Mohammad Nayeem Hasan" w:date="2024-07-18T15:21:00Z" w16du:dateUtc="2024-07-18T09:21:00Z">
                    <m:rPr>
                      <m:sty m:val="p"/>
                    </m:rPr>
                    <w:rPr>
                      <w:rFonts w:ascii="Cambria Math" w:hAnsi="Cambria Math" w:cs="Times New Roman"/>
                      <w:color w:val="000000" w:themeColor="text1"/>
                      <w:sz w:val="24"/>
                      <w:szCs w:val="24"/>
                      <w:rPrChange w:id="681" w:author="Mohammad Nayeem Hasan" w:date="2024-07-18T16:12:00Z" w16du:dateUtc="2024-07-18T10:12:00Z">
                        <w:rPr>
                          <w:rFonts w:ascii="Cambria Math" w:hAnsi="Cambria Math" w:cs="Times New Roman"/>
                          <w:color w:val="000000" w:themeColor="text1"/>
                        </w:rPr>
                      </w:rPrChange>
                    </w:rPr>
                    <m:t>β</m:t>
                  </w:ins>
                </m:r>
              </m:e>
              <m:sub>
                <m:r>
                  <w:ins w:id="682" w:author="Mohammad Nayeem Hasan" w:date="2024-07-18T15:21:00Z" w16du:dateUtc="2024-07-18T09:21:00Z">
                    <w:rPr>
                      <w:rFonts w:ascii="Cambria Math" w:hAnsi="Cambria Math" w:cs="Times New Roman"/>
                      <w:color w:val="000000" w:themeColor="text1"/>
                      <w:sz w:val="24"/>
                      <w:szCs w:val="24"/>
                      <w:rPrChange w:id="683" w:author="Mohammad Nayeem Hasan" w:date="2024-07-18T16:12:00Z" w16du:dateUtc="2024-07-18T10:12:00Z">
                        <w:rPr>
                          <w:rFonts w:ascii="Cambria Math" w:hAnsi="Cambria Math" w:cs="Times New Roman"/>
                          <w:color w:val="000000" w:themeColor="text1"/>
                        </w:rPr>
                      </w:rPrChange>
                    </w:rPr>
                    <m:t>k</m:t>
                  </w:ins>
                </m:r>
              </m:sub>
            </m:sSub>
            <m:sSub>
              <m:sSubPr>
                <m:ctrlPr>
                  <w:ins w:id="684"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85" w:author="Mohammad Nayeem Hasan" w:date="2024-07-18T15:21:00Z" w16du:dateUtc="2024-07-18T09:21:00Z">
                        <w:rPr>
                          <w:rFonts w:ascii="Cambria Math" w:hAnsi="Cambria Math" w:cs="Times New Roman"/>
                          <w:color w:val="000000" w:themeColor="text1"/>
                          <w:sz w:val="24"/>
                          <w:szCs w:val="24"/>
                        </w:rPr>
                      </w:ins>
                    </m:ctrlPr>
                  </m:accPr>
                  <m:e>
                    <m:r>
                      <w:ins w:id="686" w:author="Mohammad Nayeem Hasan" w:date="2024-07-18T15:21:00Z" w16du:dateUtc="2024-07-18T09:21:00Z">
                        <w:rPr>
                          <w:rFonts w:ascii="Cambria Math" w:hAnsi="Cambria Math" w:cs="Times New Roman"/>
                          <w:color w:val="000000" w:themeColor="text1"/>
                          <w:sz w:val="24"/>
                          <w:szCs w:val="24"/>
                          <w:rPrChange w:id="687" w:author="Mohammad Nayeem Hasan" w:date="2024-07-18T16:12:00Z" w16du:dateUtc="2024-07-18T10:12:00Z">
                            <w:rPr>
                              <w:rFonts w:ascii="Cambria Math" w:hAnsi="Cambria Math" w:cs="Times New Roman"/>
                              <w:color w:val="000000" w:themeColor="text1"/>
                            </w:rPr>
                          </w:rPrChange>
                        </w:rPr>
                        <m:t>x</m:t>
                      </w:ins>
                    </m:r>
                  </m:e>
                </m:acc>
                <m:ctrlPr>
                  <w:ins w:id="688" w:author="Mohammad Nayeem Hasan" w:date="2024-07-18T15:21:00Z" w16du:dateUtc="2024-07-18T09:21:00Z">
                    <w:rPr>
                      <w:rFonts w:ascii="Cambria Math" w:hAnsi="Cambria Math" w:cs="Times New Roman"/>
                      <w:color w:val="000000" w:themeColor="text1"/>
                      <w:sz w:val="24"/>
                      <w:szCs w:val="24"/>
                    </w:rPr>
                  </w:ins>
                </m:ctrlPr>
              </m:e>
              <m:sub>
                <m:r>
                  <w:ins w:id="689" w:author="Mohammad Nayeem Hasan" w:date="2024-07-18T15:21:00Z" w16du:dateUtc="2024-07-18T09:21:00Z">
                    <w:rPr>
                      <w:rFonts w:ascii="Cambria Math" w:hAnsi="Cambria Math" w:cs="Times New Roman"/>
                      <w:color w:val="000000" w:themeColor="text1"/>
                      <w:sz w:val="24"/>
                      <w:szCs w:val="24"/>
                      <w:rPrChange w:id="690" w:author="Mohammad Nayeem Hasan" w:date="2024-07-18T16:12:00Z" w16du:dateUtc="2024-07-18T10:12:00Z">
                        <w:rPr>
                          <w:rFonts w:ascii="Cambria Math" w:hAnsi="Cambria Math" w:cs="Times New Roman"/>
                          <w:color w:val="000000" w:themeColor="text1"/>
                        </w:rPr>
                      </w:rPrChange>
                    </w:rPr>
                    <m:t>k</m:t>
                  </w:ins>
                </m:r>
              </m:sub>
            </m:sSub>
            <m:ctrlPr>
              <w:ins w:id="691" w:author="Mohammad Nayeem Hasan" w:date="2024-07-18T15:21:00Z" w16du:dateUtc="2024-07-18T09:21:00Z">
                <w:rPr>
                  <w:rFonts w:ascii="Cambria Math" w:hAnsi="Cambria Math" w:cs="Times New Roman"/>
                  <w:i/>
                  <w:color w:val="000000" w:themeColor="text1"/>
                  <w:sz w:val="24"/>
                  <w:szCs w:val="24"/>
                </w:rPr>
              </w:ins>
            </m:ctrlPr>
          </m:num>
          <m:den>
            <m:r>
              <w:ins w:id="692" w:author="Mohammad Nayeem Hasan" w:date="2024-07-18T15:21:00Z" w16du:dateUtc="2024-07-18T09:21:00Z">
                <m:rPr>
                  <m:sty m:val="p"/>
                </m:rPr>
                <w:rPr>
                  <w:rFonts w:ascii="Cambria Math" w:hAnsi="Cambria Math" w:cs="Times New Roman"/>
                  <w:color w:val="000000" w:themeColor="text1"/>
                  <w:sz w:val="24"/>
                  <w:szCs w:val="24"/>
                  <w:rPrChange w:id="693" w:author="Mohammad Nayeem Hasan" w:date="2024-07-18T16:12:00Z" w16du:dateUtc="2024-07-18T10:12:00Z">
                    <w:rPr>
                      <w:rFonts w:ascii="Cambria Math" w:hAnsi="Cambria Math" w:cs="Times New Roman"/>
                      <w:color w:val="000000" w:themeColor="text1"/>
                    </w:rPr>
                  </w:rPrChange>
                </w:rPr>
                <m:t>μ</m:t>
              </w:ins>
            </m:r>
            <m:ctrlPr>
              <w:ins w:id="694" w:author="Mohammad Nayeem Hasan" w:date="2024-07-18T15:21:00Z" w16du:dateUtc="2024-07-18T09:21:00Z">
                <w:rPr>
                  <w:rFonts w:ascii="Cambria Math" w:hAnsi="Cambria Math" w:cs="Times New Roman"/>
                  <w:i/>
                  <w:color w:val="000000" w:themeColor="text1"/>
                  <w:sz w:val="24"/>
                  <w:szCs w:val="24"/>
                </w:rPr>
              </w:ins>
            </m:ctrlPr>
          </m:den>
        </m:f>
      </m:oMath>
      <w:ins w:id="695"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696" w:author="Mohammad Nayeem Hasan" w:date="2024-07-18T16:12:00Z" w16du:dateUtc="2024-07-18T10:12:00Z">
              <w:rPr>
                <w:rFonts w:ascii="Times New Roman" w:eastAsiaTheme="minorEastAsia" w:hAnsi="Times New Roman" w:cs="Times New Roman"/>
                <w:color w:val="000000" w:themeColor="text1"/>
              </w:rPr>
            </w:rPrChange>
          </w:rPr>
          <w:t xml:space="preserve">, generalized CI for the error component </w:t>
        </w:r>
      </w:ins>
      <m:oMath>
        <m:sSub>
          <m:sSubPr>
            <m:ctrlPr>
              <w:ins w:id="697" w:author="Mohammad Nayeem Hasan" w:date="2024-07-18T15:21:00Z" w16du:dateUtc="2024-07-18T09:21:00Z">
                <w:rPr>
                  <w:rFonts w:ascii="Cambria Math" w:eastAsiaTheme="minorEastAsia" w:hAnsi="Cambria Math" w:cs="Times New Roman"/>
                  <w:i/>
                  <w:color w:val="000000" w:themeColor="text1"/>
                  <w:sz w:val="24"/>
                  <w:szCs w:val="24"/>
                </w:rPr>
              </w:ins>
            </m:ctrlPr>
          </m:sSubPr>
          <m:e>
            <m:r>
              <w:ins w:id="698" w:author="Mohammad Nayeem Hasan" w:date="2024-07-18T15:21:00Z" w16du:dateUtc="2024-07-18T09:21:00Z">
                <m:rPr>
                  <m:sty m:val="p"/>
                </m:rPr>
                <w:rPr>
                  <w:rFonts w:ascii="Cambria Math" w:eastAsiaTheme="minorEastAsia" w:hAnsi="Cambria Math" w:cs="Times New Roman"/>
                  <w:color w:val="000000" w:themeColor="text1"/>
                  <w:sz w:val="24"/>
                  <w:szCs w:val="24"/>
                  <w:rPrChange w:id="699" w:author="Mohammad Nayeem Hasan" w:date="2024-07-18T16:12:00Z" w16du:dateUtc="2024-07-18T10:12:00Z">
                    <w:rPr>
                      <w:rFonts w:ascii="Cambria Math" w:eastAsiaTheme="minorEastAsia" w:hAnsi="Cambria Math" w:cs="Times New Roman"/>
                      <w:color w:val="000000" w:themeColor="text1"/>
                    </w:rPr>
                  </w:rPrChange>
                </w:rPr>
                <m:t>ϵ</m:t>
              </w:ins>
            </m:r>
            <m:ctrlPr>
              <w:ins w:id="700" w:author="Mohammad Nayeem Hasan" w:date="2024-07-18T15:21:00Z" w16du:dateUtc="2024-07-18T09:21:00Z">
                <w:rPr>
                  <w:rFonts w:ascii="Cambria Math" w:eastAsiaTheme="minorEastAsia" w:hAnsi="Cambria Math" w:cs="Times New Roman"/>
                  <w:color w:val="000000" w:themeColor="text1"/>
                  <w:sz w:val="24"/>
                  <w:szCs w:val="24"/>
                </w:rPr>
              </w:ins>
            </m:ctrlPr>
          </m:e>
          <m:sub>
            <m:r>
              <w:ins w:id="701" w:author="Mohammad Nayeem Hasan" w:date="2024-07-18T15:21:00Z" w16du:dateUtc="2024-07-18T09:21:00Z">
                <w:rPr>
                  <w:rFonts w:ascii="Cambria Math" w:eastAsiaTheme="minorEastAsia" w:hAnsi="Cambria Math" w:cs="Times New Roman"/>
                  <w:color w:val="000000" w:themeColor="text1"/>
                  <w:sz w:val="24"/>
                  <w:szCs w:val="24"/>
                  <w:rPrChange w:id="702" w:author="Mohammad Nayeem Hasan" w:date="2024-07-18T16:12:00Z" w16du:dateUtc="2024-07-18T10:12:00Z">
                    <w:rPr>
                      <w:rFonts w:ascii="Cambria Math" w:eastAsiaTheme="minorEastAsia" w:hAnsi="Cambria Math" w:cs="Times New Roman"/>
                      <w:color w:val="000000" w:themeColor="text1"/>
                    </w:rPr>
                  </w:rPrChange>
                </w:rPr>
                <m:t>i</m:t>
              </w:ins>
            </m:r>
          </m:sub>
        </m:sSub>
        <m:r>
          <w:ins w:id="703" w:author="Mohammad Nayeem Hasan" w:date="2024-07-18T15:21:00Z" w16du:dateUtc="2024-07-18T09:21:00Z">
            <w:rPr>
              <w:rFonts w:ascii="Cambria Math" w:eastAsiaTheme="minorEastAsia" w:hAnsi="Cambria Math" w:cs="Times New Roman"/>
              <w:color w:val="000000" w:themeColor="text1"/>
              <w:sz w:val="24"/>
              <w:szCs w:val="24"/>
              <w:rPrChange w:id="704" w:author="Mohammad Nayeem Hasan" w:date="2024-07-18T16:12:00Z" w16du:dateUtc="2024-07-18T10:12:00Z">
                <w:rPr>
                  <w:rFonts w:ascii="Cambria Math" w:eastAsiaTheme="minorEastAsia" w:hAnsi="Cambria Math" w:cs="Times New Roman"/>
                  <w:color w:val="000000" w:themeColor="text1"/>
                </w:rPr>
              </w:rPrChange>
            </w:rPr>
            <m:t xml:space="preserve"> </m:t>
          </w:ins>
        </m:r>
      </m:oMath>
      <w:ins w:id="705"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706" w:author="Mohammad Nayeem Hasan" w:date="2024-07-18T16:12:00Z" w16du:dateUtc="2024-07-18T10:12:00Z">
              <w:rPr>
                <w:rFonts w:ascii="Times New Roman" w:eastAsiaTheme="minorEastAsia" w:hAnsi="Times New Roman" w:cs="Times New Roman"/>
                <w:color w:val="000000" w:themeColor="text1"/>
              </w:rPr>
            </w:rPrChange>
          </w:rPr>
          <w:t xml:space="preserve">is </w:t>
        </w:r>
      </w:ins>
      <m:oMath>
        <m:r>
          <w:ins w:id="707" w:author="Mohammad Nayeem Hasan" w:date="2024-07-18T15:21:00Z" w16du:dateUtc="2024-07-18T09:21:00Z">
            <w:rPr>
              <w:rFonts w:ascii="Cambria Math" w:hAnsi="Cambria Math" w:cs="Times New Roman"/>
              <w:color w:val="000000" w:themeColor="text1"/>
              <w:sz w:val="24"/>
              <w:szCs w:val="24"/>
              <w:rPrChange w:id="708" w:author="Mohammad Nayeem Hasan" w:date="2024-07-18T16:12:00Z" w16du:dateUtc="2024-07-18T10:12:00Z">
                <w:rPr>
                  <w:rFonts w:ascii="Cambria Math" w:hAnsi="Cambria Math" w:cs="Times New Roman"/>
                  <w:color w:val="000000" w:themeColor="text1"/>
                </w:rPr>
              </w:rPrChange>
            </w:rPr>
            <m:t>G</m:t>
          </w:ins>
        </m:r>
        <m:sSub>
          <m:sSubPr>
            <m:ctrlPr>
              <w:ins w:id="709" w:author="Mohammad Nayeem Hasan" w:date="2024-07-18T15:21:00Z" w16du:dateUtc="2024-07-18T09:21:00Z">
                <w:rPr>
                  <w:rFonts w:ascii="Cambria Math" w:hAnsi="Cambria Math" w:cs="Times New Roman"/>
                  <w:i/>
                  <w:color w:val="000000" w:themeColor="text1"/>
                  <w:sz w:val="24"/>
                  <w:szCs w:val="24"/>
                </w:rPr>
              </w:ins>
            </m:ctrlPr>
          </m:sSubPr>
          <m:e>
            <m:r>
              <w:ins w:id="710" w:author="Mohammad Nayeem Hasan" w:date="2024-07-18T15:21:00Z" w16du:dateUtc="2024-07-18T09:21:00Z">
                <w:rPr>
                  <w:rFonts w:ascii="Cambria Math" w:hAnsi="Cambria Math" w:cs="Times New Roman"/>
                  <w:color w:val="000000" w:themeColor="text1"/>
                  <w:sz w:val="24"/>
                  <w:szCs w:val="24"/>
                  <w:rPrChange w:id="711" w:author="Mohammad Nayeem Hasan" w:date="2024-07-18T16:12:00Z" w16du:dateUtc="2024-07-18T10:12:00Z">
                    <w:rPr>
                      <w:rFonts w:ascii="Cambria Math" w:hAnsi="Cambria Math" w:cs="Times New Roman"/>
                      <w:color w:val="000000" w:themeColor="text1"/>
                    </w:rPr>
                  </w:rPrChange>
                </w:rPr>
                <m:t>C</m:t>
              </w:ins>
            </m:r>
          </m:e>
          <m:sub>
            <m:r>
              <w:ins w:id="712" w:author="Mohammad Nayeem Hasan" w:date="2024-07-18T15:21:00Z" w16du:dateUtc="2024-07-18T09:21:00Z">
                <w:rPr>
                  <w:rFonts w:ascii="Cambria Math" w:hAnsi="Cambria Math" w:cs="Times New Roman"/>
                  <w:color w:val="000000" w:themeColor="text1"/>
                  <w:sz w:val="24"/>
                  <w:szCs w:val="24"/>
                  <w:rPrChange w:id="713" w:author="Mohammad Nayeem Hasan" w:date="2024-07-18T16:12:00Z" w16du:dateUtc="2024-07-18T10:12:00Z">
                    <w:rPr>
                      <w:rFonts w:ascii="Cambria Math" w:hAnsi="Cambria Math" w:cs="Times New Roman"/>
                      <w:color w:val="000000" w:themeColor="text1"/>
                    </w:rPr>
                  </w:rPrChange>
                </w:rPr>
                <m:t>ϵ</m:t>
              </w:ins>
            </m:r>
          </m:sub>
        </m:sSub>
      </m:oMath>
      <w:ins w:id="714"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715" w:author="Mohammad Nayeem Hasan" w:date="2024-07-18T16:12:00Z" w16du:dateUtc="2024-07-18T10:12:00Z">
              <w:rPr>
                <w:rFonts w:ascii="Times New Roman" w:eastAsiaTheme="minorEastAsia" w:hAnsi="Times New Roman" w:cs="Times New Roman"/>
                <w:color w:val="000000" w:themeColor="text1"/>
              </w:rPr>
            </w:rPrChange>
          </w:rPr>
          <w:t xml:space="preserve">. </w:t>
        </w:r>
      </w:ins>
    </w:p>
    <w:p w14:paraId="34987698" w14:textId="77777777" w:rsidR="00D73460" w:rsidRPr="00DF6BDB" w:rsidRDefault="00D73460">
      <w:pPr>
        <w:spacing w:line="240" w:lineRule="auto"/>
        <w:jc w:val="both"/>
        <w:rPr>
          <w:ins w:id="716" w:author="Mohammad Nayeem Hasan" w:date="2024-07-18T15:21:00Z" w16du:dateUtc="2024-07-18T09:21:00Z"/>
          <w:rFonts w:ascii="Times New Roman" w:hAnsi="Times New Roman" w:cs="Times New Roman"/>
          <w:iCs/>
          <w:sz w:val="24"/>
          <w:szCs w:val="24"/>
          <w:rPrChange w:id="717" w:author="Mohammad Nayeem Hasan" w:date="2024-07-18T16:12:00Z" w16du:dateUtc="2024-07-18T10:12:00Z">
            <w:rPr>
              <w:ins w:id="718" w:author="Mohammad Nayeem Hasan" w:date="2024-07-18T15:21:00Z" w16du:dateUtc="2024-07-18T09:21:00Z"/>
              <w:rFonts w:ascii="Times New Roman" w:hAnsi="Times New Roman" w:cs="Times New Roman"/>
              <w:iCs/>
              <w:color w:val="1F3864" w:themeColor="accent1" w:themeShade="80"/>
            </w:rPr>
          </w:rPrChange>
        </w:rPr>
        <w:pPrChange w:id="719" w:author="Mohammad Nayeem Hasan" w:date="2024-07-18T16:13:00Z" w16du:dateUtc="2024-07-18T10:13:00Z">
          <w:pPr>
            <w:jc w:val="both"/>
          </w:pPr>
        </w:pPrChange>
      </w:pPr>
      <w:ins w:id="720" w:author="Mohammad Nayeem Hasan" w:date="2024-07-18T15:21:00Z" w16du:dateUtc="2024-07-18T09:21:00Z">
        <w:r w:rsidRPr="00DF6BDB">
          <w:rPr>
            <w:rFonts w:ascii="Times New Roman" w:hAnsi="Times New Roman" w:cs="Times New Roman"/>
            <w:iCs/>
            <w:sz w:val="24"/>
            <w:szCs w:val="24"/>
            <w:rPrChange w:id="721" w:author="Mohammad Nayeem Hasan" w:date="2024-07-18T16:12:00Z" w16du:dateUtc="2024-07-18T10:12:00Z">
              <w:rPr>
                <w:rFonts w:ascii="Times New Roman" w:hAnsi="Times New Roman" w:cs="Times New Roman"/>
                <w:iCs/>
                <w:color w:val="1F3864" w:themeColor="accent1" w:themeShade="80"/>
              </w:rPr>
            </w:rPrChange>
          </w:rPr>
          <w:t>The first part of the equation evaluates the contribution of factors related to income to health inequality, whereas the second part quantifies the contribution of factors unrelated to income. The population's total measure of health inequality is obtained by adding these two elements.</w:t>
        </w:r>
      </w:ins>
    </w:p>
    <w:p w14:paraId="580A7C82" w14:textId="77777777" w:rsidR="00D73460" w:rsidRPr="00DF6BDB" w:rsidRDefault="00D73460" w:rsidP="00DF6BDB">
      <w:pPr>
        <w:pStyle w:val="ListParagraph"/>
        <w:spacing w:line="240" w:lineRule="auto"/>
        <w:jc w:val="both"/>
        <w:rPr>
          <w:ins w:id="722" w:author="Mohammad Nayeem Hasan" w:date="2024-07-18T15:21:00Z" w16du:dateUtc="2024-07-18T09:21:00Z"/>
          <w:rFonts w:ascii="Times New Roman" w:hAnsi="Times New Roman" w:cs="Times New Roman"/>
          <w:sz w:val="24"/>
          <w:szCs w:val="24"/>
        </w:rPr>
      </w:pPr>
    </w:p>
    <w:p w14:paraId="25577885" w14:textId="77777777" w:rsidR="00D73460" w:rsidRPr="00DF6BDB" w:rsidRDefault="00D73460" w:rsidP="00DF6BDB">
      <w:pPr>
        <w:pStyle w:val="ListParagraph"/>
        <w:numPr>
          <w:ilvl w:val="0"/>
          <w:numId w:val="1"/>
        </w:numPr>
        <w:spacing w:line="240" w:lineRule="auto"/>
        <w:rPr>
          <w:ins w:id="723" w:author="Mohammad Nayeem Hasan" w:date="2024-07-18T15:21:00Z" w16du:dateUtc="2024-07-18T09:21:00Z"/>
          <w:rFonts w:ascii="Times New Roman" w:hAnsi="Times New Roman" w:cs="Times New Roman"/>
          <w:bCs/>
          <w:sz w:val="24"/>
          <w:szCs w:val="24"/>
        </w:rPr>
      </w:pPr>
      <w:ins w:id="724" w:author="Mohammad Nayeem Hasan" w:date="2024-07-18T15:21:00Z" w16du:dateUtc="2024-07-18T09:21:00Z">
        <w:r w:rsidRPr="00DF6BDB">
          <w:rPr>
            <w:rFonts w:ascii="Times New Roman" w:hAnsi="Times New Roman" w:cs="Times New Roman"/>
            <w:bCs/>
            <w:sz w:val="24"/>
            <w:szCs w:val="24"/>
          </w:rPr>
          <w:t>Results</w:t>
        </w:r>
      </w:ins>
    </w:p>
    <w:p w14:paraId="27B7525F" w14:textId="77777777" w:rsidR="00D73460" w:rsidRPr="00DF6BDB" w:rsidRDefault="00D73460" w:rsidP="00DF6BDB">
      <w:pPr>
        <w:spacing w:line="240" w:lineRule="auto"/>
        <w:jc w:val="both"/>
        <w:rPr>
          <w:ins w:id="725" w:author="Mohammad Nayeem Hasan" w:date="2024-07-18T15:21:00Z" w16du:dateUtc="2024-07-18T09:21:00Z"/>
          <w:rFonts w:ascii="Times New Roman" w:hAnsi="Times New Roman" w:cs="Times New Roman"/>
          <w:sz w:val="24"/>
          <w:szCs w:val="24"/>
        </w:rPr>
      </w:pPr>
      <w:ins w:id="726" w:author="Mohammad Nayeem Hasan" w:date="2024-07-18T15:21:00Z" w16du:dateUtc="2024-07-18T09:21:00Z">
        <w:r w:rsidRPr="00DF6BDB">
          <w:rPr>
            <w:rFonts w:ascii="Times New Roman" w:hAnsi="Times New Roman" w:cs="Times New Roman"/>
            <w:sz w:val="24"/>
            <w:szCs w:val="24"/>
          </w:rPr>
          <w:t>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The 2019 MICS found that 8.48% of children came from households with high levels of E. coli contamination in the drinking water, compared to 3.59% in the 2012 MICS. Also 7.85% and 2.67%, household were used water treatment in 2019 MICS and 2012 MICS, respectively.</w:t>
        </w:r>
      </w:ins>
    </w:p>
    <w:p w14:paraId="3EDFC800" w14:textId="77777777" w:rsidR="00D73460" w:rsidRPr="00DF6BDB" w:rsidRDefault="00D73460" w:rsidP="00DF6BDB">
      <w:pPr>
        <w:spacing w:line="240" w:lineRule="auto"/>
        <w:jc w:val="both"/>
        <w:rPr>
          <w:ins w:id="727" w:author="Mohammad Nayeem Hasan" w:date="2024-07-18T15:21:00Z" w16du:dateUtc="2024-07-18T09:21:00Z"/>
          <w:rFonts w:ascii="Times New Roman" w:hAnsi="Times New Roman" w:cs="Times New Roman"/>
          <w:sz w:val="24"/>
          <w:szCs w:val="24"/>
        </w:rPr>
      </w:pPr>
      <w:ins w:id="728" w:author="Mohammad Nayeem Hasan" w:date="2024-07-18T15:21:00Z" w16du:dateUtc="2024-07-18T09:21:00Z">
        <w:r w:rsidRPr="00DF6BDB">
          <w:rPr>
            <w:rFonts w:ascii="Times New Roman" w:hAnsi="Times New Roman" w:cs="Times New Roman"/>
            <w:sz w:val="24"/>
            <w:szCs w:val="24"/>
          </w:rPr>
          <w:t xml:space="preserve">Table 2 shown the logistic regression analysis between E. coli contamination levels in drinking water and childhood diarrhea in Bangladesh by both crude and adjusted odds ratio. According to the crude odds ratio, diarrhea was linked to high-risk E. coli contamination group 2.09 (COR= 2.09; 95 percent CI: 1.17-3.72) times more often than low risk E. coli contamination group in household drinking water in the 2019 MICS report and 1.13 (COR= 1.13; 95% CI: 0.57–2.24) times more often than low risk group in the 2012 MICS report. 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w:t>
        </w:r>
        <w:r w:rsidRPr="00DF6BDB">
          <w:rPr>
            <w:rFonts w:ascii="Times New Roman" w:hAnsi="Times New Roman" w:cs="Times New Roman"/>
            <w:sz w:val="24"/>
            <w:szCs w:val="24"/>
          </w:rPr>
          <w:lastRenderedPageBreak/>
          <w:t>reports, the odds of diarrhea were higher in the moderate risk group of water contamination than the low-risk group.</w:t>
        </w:r>
      </w:ins>
    </w:p>
    <w:p w14:paraId="2A087866" w14:textId="77777777" w:rsidR="00D73460" w:rsidRPr="00DF6BDB" w:rsidRDefault="00D73460" w:rsidP="00DF6BDB">
      <w:pPr>
        <w:spacing w:line="240" w:lineRule="auto"/>
        <w:jc w:val="both"/>
        <w:rPr>
          <w:ins w:id="729" w:author="Mohammad Nayeem Hasan" w:date="2024-07-18T15:21:00Z" w16du:dateUtc="2024-07-18T09:21:00Z"/>
          <w:rFonts w:ascii="Times New Roman" w:hAnsi="Times New Roman" w:cs="Times New Roman"/>
          <w:sz w:val="24"/>
          <w:szCs w:val="24"/>
        </w:rPr>
      </w:pPr>
      <w:ins w:id="730" w:author="Mohammad Nayeem Hasan" w:date="2024-07-18T15:21:00Z" w16du:dateUtc="2024-07-18T09:21:00Z">
        <w:r w:rsidRPr="00DF6BDB">
          <w:rPr>
            <w:rFonts w:ascii="Times New Roman" w:hAnsi="Times New Roman" w:cs="Times New Roman"/>
            <w:sz w:val="24"/>
            <w:szCs w:val="24"/>
          </w:rPr>
          <w:t>Briefly, according to crude and adjusted models, 12-23 years’ children were 1.41 (95% CI: 0.83-2.39) and 1.29 (95% CI: 0.75-2.23) times more likely to suffer diarrhea in 2019 than they were in 2012 [1.09 (95% CI: 0.60-2.00) and 1.02 (95% CI: 0.56-1.86)]. The crude MICS 2019 model indicates that diarrhea in female children is 1.02 (95% CI: 0.71 - 1.45), which is higher than the crude MICS 2012 model's estimate of 1.27 (95% CI: 0.76 - 2.12). 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facility access had a 2.04 (95% CI: 0.61-6.80) times higher risk of developing diarrhea in 2012 MICS adjusted model. According to the 2019 MICS adjusted model, families with children who use water from covered containers have a 1.09 (95% CI: 0.52–2.33) times higher risk of developing diarrhea than families who use water directly from the source, which is down from 1.38 (95% CI: 0.41–4.64) in the 2012 MICS.</w:t>
        </w:r>
      </w:ins>
    </w:p>
    <w:p w14:paraId="21FFB713" w14:textId="77777777" w:rsidR="00D73460" w:rsidRPr="00DF6BDB" w:rsidRDefault="00D73460" w:rsidP="00DF6BDB">
      <w:pPr>
        <w:spacing w:line="240" w:lineRule="auto"/>
        <w:jc w:val="both"/>
        <w:rPr>
          <w:ins w:id="731" w:author="Mohammad Nayeem Hasan" w:date="2024-07-18T15:21:00Z" w16du:dateUtc="2024-07-18T09:21:00Z"/>
          <w:rFonts w:ascii="Times New Roman" w:hAnsi="Times New Roman" w:cs="Times New Roman"/>
          <w:sz w:val="24"/>
          <w:szCs w:val="24"/>
        </w:rPr>
      </w:pPr>
      <w:ins w:id="732" w:author="Mohammad Nayeem Hasan" w:date="2024-07-18T15:21:00Z" w16du:dateUtc="2024-07-18T09:21:00Z">
        <w:r w:rsidRPr="00DF6BDB">
          <w:rPr>
            <w:rFonts w:ascii="Times New Roman" w:hAnsi="Times New Roman" w:cs="Times New Roman"/>
            <w:sz w:val="24"/>
            <w:szCs w:val="24"/>
          </w:rPr>
          <w:t>In PS-weighted samples, Figure 1 shows the standardized mean difference between E. coli concentrations in household drinking water with all other covariates. The covariates were unbalanced prior to weighing, but after weighting, we saw a reasonable balance as standardized mean difference less than 0.1. Table 3 shown the findings of a sensitivity analysis using the PS weighting method in relation to the association between E. coli contamination in household drinking water and diarrhea.</w:t>
        </w:r>
      </w:ins>
    </w:p>
    <w:p w14:paraId="6A1F1B75" w14:textId="77777777" w:rsidR="00D73460" w:rsidRPr="00DF6BDB" w:rsidRDefault="00D73460" w:rsidP="00DF6BDB">
      <w:pPr>
        <w:spacing w:line="240" w:lineRule="auto"/>
        <w:jc w:val="both"/>
        <w:rPr>
          <w:ins w:id="733" w:author="Mohammad Nayeem Hasan" w:date="2024-07-18T15:21:00Z" w16du:dateUtc="2024-07-18T09:21:00Z"/>
          <w:rFonts w:ascii="Times New Roman" w:hAnsi="Times New Roman" w:cs="Times New Roman"/>
          <w:sz w:val="24"/>
          <w:szCs w:val="24"/>
        </w:rPr>
      </w:pPr>
      <w:ins w:id="734" w:author="Mohammad Nayeem Hasan" w:date="2024-07-18T15:21:00Z" w16du:dateUtc="2024-07-18T09:21:00Z">
        <w:r w:rsidRPr="00DF6BDB">
          <w:rPr>
            <w:rFonts w:ascii="Times New Roman" w:hAnsi="Times New Roman" w:cs="Times New Roman"/>
            <w:sz w:val="24"/>
            <w:szCs w:val="24"/>
          </w:rPr>
          <w: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t>
        </w:r>
      </w:ins>
    </w:p>
    <w:p w14:paraId="466D4340" w14:textId="77777777" w:rsidR="00D73460" w:rsidRPr="00DF6BDB" w:rsidRDefault="00D73460" w:rsidP="00DF6BDB">
      <w:pPr>
        <w:spacing w:line="240" w:lineRule="auto"/>
        <w:jc w:val="both"/>
        <w:rPr>
          <w:ins w:id="735" w:author="Mohammad Nayeem Hasan" w:date="2024-07-18T15:21:00Z" w16du:dateUtc="2024-07-18T09:21:00Z"/>
          <w:rStyle w:val="css-0"/>
          <w:rFonts w:ascii="Times New Roman" w:hAnsi="Times New Roman" w:cs="Times New Roman"/>
          <w:color w:val="252525"/>
          <w:sz w:val="24"/>
          <w:szCs w:val="24"/>
          <w:shd w:val="clear" w:color="auto" w:fill="FFFFFF"/>
          <w:rPrChange w:id="736" w:author="Mohammad Nayeem Hasan" w:date="2024-07-18T16:12:00Z" w16du:dateUtc="2024-07-18T10:12:00Z">
            <w:rPr>
              <w:ins w:id="737" w:author="Mohammad Nayeem Hasan" w:date="2024-07-18T15:21:00Z" w16du:dateUtc="2024-07-18T09:21:00Z"/>
              <w:rStyle w:val="css-0"/>
              <w:rFonts w:ascii="Open Sans" w:hAnsi="Open Sans" w:cs="Open Sans"/>
              <w:color w:val="252525"/>
              <w:shd w:val="clear" w:color="auto" w:fill="FFFFFF"/>
            </w:rPr>
          </w:rPrChange>
        </w:rPr>
      </w:pPr>
      <w:ins w:id="738" w:author="Mohammad Nayeem Hasan" w:date="2024-07-18T15:21:00Z" w16du:dateUtc="2024-07-18T09:21:00Z">
        <w:r w:rsidRPr="00DF6BDB">
          <w:rPr>
            <w:rStyle w:val="css-0"/>
            <w:rFonts w:ascii="Times New Roman" w:hAnsi="Times New Roman" w:cs="Times New Roman"/>
            <w:color w:val="252525"/>
            <w:sz w:val="24"/>
            <w:szCs w:val="24"/>
            <w:shd w:val="clear" w:color="auto" w:fill="FFFFFF"/>
            <w:rPrChange w:id="739" w:author="Mohammad Nayeem Hasan" w:date="2024-07-18T16:12:00Z" w16du:dateUtc="2024-07-18T10:12:00Z">
              <w:rPr>
                <w:rStyle w:val="css-0"/>
                <w:rFonts w:ascii="Open Sans" w:hAnsi="Open Sans" w:cs="Open Sans"/>
                <w:color w:val="252525"/>
                <w:shd w:val="clear" w:color="auto" w:fill="FFFFFF"/>
              </w:rPr>
            </w:rPrChange>
          </w:rPr>
          <w:t>The estimates of decomposition for diarrhea in children under five are shown in Table 4. Ten1.51% of the disparities in diarrhea and socioeconomic status can be attributed to the type of source water. 35.28% of these disparities can be explained by the mother's educational attainment, 27.16% by shared restrooms, and 26.44% by source water quality.</w:t>
        </w:r>
      </w:ins>
    </w:p>
    <w:p w14:paraId="68B9CFBB" w14:textId="77777777" w:rsidR="00D73460" w:rsidRPr="00DF6BDB" w:rsidRDefault="00D73460" w:rsidP="00DF6BDB">
      <w:pPr>
        <w:spacing w:line="240" w:lineRule="auto"/>
        <w:jc w:val="both"/>
        <w:rPr>
          <w:ins w:id="740" w:author="Mohammad Nayeem Hasan" w:date="2024-07-18T15:21:00Z" w16du:dateUtc="2024-07-18T09:21:00Z"/>
          <w:rStyle w:val="css-0"/>
          <w:rFonts w:ascii="Times New Roman" w:hAnsi="Times New Roman" w:cs="Times New Roman"/>
          <w:color w:val="252525"/>
          <w:sz w:val="24"/>
          <w:szCs w:val="24"/>
          <w:shd w:val="clear" w:color="auto" w:fill="FFFFFF"/>
          <w:rPrChange w:id="741" w:author="Mohammad Nayeem Hasan" w:date="2024-07-18T16:12:00Z" w16du:dateUtc="2024-07-18T10:12:00Z">
            <w:rPr>
              <w:ins w:id="742" w:author="Mohammad Nayeem Hasan" w:date="2024-07-18T15:21:00Z" w16du:dateUtc="2024-07-18T09:21:00Z"/>
              <w:rStyle w:val="css-0"/>
              <w:rFonts w:ascii="Open Sans" w:hAnsi="Open Sans" w:cs="Open Sans"/>
              <w:color w:val="252525"/>
              <w:shd w:val="clear" w:color="auto" w:fill="FFFFFF"/>
            </w:rPr>
          </w:rPrChange>
        </w:rPr>
      </w:pPr>
      <w:ins w:id="743" w:author="Mohammad Nayeem Hasan" w:date="2024-07-18T15:21:00Z" w16du:dateUtc="2024-07-18T09:21:00Z">
        <w:r w:rsidRPr="00DF6BDB">
          <w:rPr>
            <w:rStyle w:val="css-0"/>
            <w:rFonts w:ascii="Times New Roman" w:hAnsi="Times New Roman" w:cs="Times New Roman"/>
            <w:color w:val="252525"/>
            <w:sz w:val="24"/>
            <w:szCs w:val="24"/>
            <w:shd w:val="clear" w:color="auto" w:fill="FFFFFF"/>
            <w:rPrChange w:id="744" w:author="Mohammad Nayeem Hasan" w:date="2024-07-18T16:12:00Z" w16du:dateUtc="2024-07-18T10:12:00Z">
              <w:rPr>
                <w:rStyle w:val="css-0"/>
                <w:rFonts w:ascii="Open Sans" w:hAnsi="Open Sans" w:cs="Open Sans"/>
                <w:color w:val="252525"/>
                <w:shd w:val="clear" w:color="auto" w:fill="FFFFFF"/>
              </w:rPr>
            </w:rPrChange>
          </w:rPr>
          <w:t>The elasticities are -0.140, 0.353, 0.280, 0.083, and -0.318 for the variables source water type, mother's level of education, shared toilets facility, and wealth index, respectively. With contributions of 0.0055, 0.0442, 0.0025, -0.0003, and -0.1322, respectively, the concentration indices (CI) for these variables are 0.005, 0.125, 0.009, -0.004, and 0.416.</w:t>
        </w:r>
      </w:ins>
    </w:p>
    <w:p w14:paraId="3B631ED6" w14:textId="77777777" w:rsidR="00D73460" w:rsidRPr="00DF6BDB" w:rsidDel="00823AAB" w:rsidRDefault="00D73460" w:rsidP="00DF6BDB">
      <w:pPr>
        <w:spacing w:line="240" w:lineRule="auto"/>
        <w:jc w:val="both"/>
        <w:rPr>
          <w:ins w:id="745" w:author="Mohammad Nayeem Hasan" w:date="2024-07-18T15:21:00Z" w16du:dateUtc="2024-07-18T09:21:00Z"/>
          <w:rFonts w:ascii="Times New Roman" w:hAnsi="Times New Roman" w:cs="Times New Roman"/>
          <w:sz w:val="24"/>
          <w:szCs w:val="24"/>
        </w:rPr>
      </w:pPr>
      <w:ins w:id="746" w:author="Mohammad Nayeem Hasan" w:date="2024-07-18T15:21:00Z" w16du:dateUtc="2024-07-18T09:21:00Z">
        <w:r w:rsidRPr="00DF6BDB" w:rsidDel="00823AAB">
          <w:rPr>
            <w:rFonts w:ascii="Times New Roman" w:hAnsi="Times New Roman" w:cs="Times New Roman"/>
            <w:b/>
            <w:bCs/>
            <w:sz w:val="24"/>
            <w:szCs w:val="24"/>
          </w:rPr>
          <w:t>Table 4</w:t>
        </w:r>
        <w:r w:rsidRPr="00DF6BDB" w:rsidDel="00823AAB">
          <w:rPr>
            <w:rFonts w:ascii="Times New Roman" w:hAnsi="Times New Roman" w:cs="Times New Roman"/>
            <w:sz w:val="24"/>
            <w:szCs w:val="24"/>
          </w:rPr>
          <w:t xml:space="preserve"> illustrates the estimates of decomposition for diarrhea among children less than five years of age. 101.51% of socioeconomic and diarrhea-related inequalities can be explained by the source water types. Furthermore, 35.28% of diarrhea-related inequalities was explained by Mother’s </w:t>
        </w:r>
        <w:r w:rsidRPr="00DF6BDB" w:rsidDel="00823AAB">
          <w:rPr>
            <w:rFonts w:ascii="Times New Roman" w:hAnsi="Times New Roman" w:cs="Times New Roman"/>
            <w:sz w:val="24"/>
            <w:szCs w:val="24"/>
          </w:rPr>
          <w:lastRenderedPageBreak/>
          <w:t>education level. Additionally, almost 27.96% of inequalities associated with diarrhea were explained by the variable Toilet facility share. 26.44% of diarrhea-related inequalities was explained by the variable source water quality.  For Source water type, Mother’s Education Level, Toilet Facility Shared, Source water and the wealth index the elasticity is -0.140, 0.353, 0.280, 0.083, -0.318. Condensation index (CI) for the same variables respectively 0.005, 0.125, 0.009, -0.004, 0.416. Here the contribution for the same variables respectively 0.0055, 0.0442, 0.0025, -0.0003, -0.1322.</w:t>
        </w:r>
      </w:ins>
    </w:p>
    <w:p w14:paraId="64A2D2C7" w14:textId="77777777" w:rsidR="00D73460" w:rsidRPr="00DF6BDB" w:rsidRDefault="00D73460" w:rsidP="00DF6BDB">
      <w:pPr>
        <w:spacing w:line="240" w:lineRule="auto"/>
        <w:jc w:val="both"/>
        <w:rPr>
          <w:ins w:id="747" w:author="Mohammad Nayeem Hasan" w:date="2024-07-18T15:21:00Z" w16du:dateUtc="2024-07-18T09:21:00Z"/>
          <w:rFonts w:ascii="Times New Roman" w:hAnsi="Times New Roman" w:cs="Times New Roman"/>
          <w:sz w:val="24"/>
          <w:szCs w:val="24"/>
        </w:rPr>
      </w:pPr>
    </w:p>
    <w:p w14:paraId="557D10BB" w14:textId="77777777" w:rsidR="00D73460" w:rsidRPr="00DF6BDB" w:rsidRDefault="00D73460" w:rsidP="00DF6BDB">
      <w:pPr>
        <w:pStyle w:val="ListParagraph"/>
        <w:numPr>
          <w:ilvl w:val="0"/>
          <w:numId w:val="1"/>
        </w:numPr>
        <w:spacing w:line="240" w:lineRule="auto"/>
        <w:rPr>
          <w:ins w:id="748" w:author="Mohammad Nayeem Hasan" w:date="2024-07-18T15:21:00Z" w16du:dateUtc="2024-07-18T09:21:00Z"/>
          <w:rFonts w:ascii="Times New Roman" w:hAnsi="Times New Roman" w:cs="Times New Roman"/>
          <w:bCs/>
          <w:sz w:val="24"/>
          <w:szCs w:val="24"/>
        </w:rPr>
      </w:pPr>
      <w:ins w:id="749" w:author="Mohammad Nayeem Hasan" w:date="2024-07-18T15:21:00Z" w16du:dateUtc="2024-07-18T09:21:00Z">
        <w:r w:rsidRPr="00DF6BDB">
          <w:rPr>
            <w:rFonts w:ascii="Times New Roman" w:hAnsi="Times New Roman" w:cs="Times New Roman"/>
            <w:bCs/>
            <w:sz w:val="24"/>
            <w:szCs w:val="24"/>
          </w:rPr>
          <w:t>Discussion</w:t>
        </w:r>
      </w:ins>
    </w:p>
    <w:p w14:paraId="39F7BA1D" w14:textId="77777777" w:rsidR="00D73460" w:rsidRPr="00DF6BDB" w:rsidRDefault="00D73460" w:rsidP="00DF6BDB">
      <w:pPr>
        <w:spacing w:line="240" w:lineRule="auto"/>
        <w:jc w:val="both"/>
        <w:rPr>
          <w:ins w:id="750" w:author="Mohammad Nayeem Hasan" w:date="2024-07-18T15:21:00Z" w16du:dateUtc="2024-07-18T09:21:00Z"/>
          <w:rFonts w:ascii="Times New Roman" w:hAnsi="Times New Roman" w:cs="Times New Roman"/>
          <w:sz w:val="24"/>
          <w:szCs w:val="24"/>
        </w:rPr>
      </w:pPr>
      <w:ins w:id="751" w:author="Mohammad Nayeem Hasan" w:date="2024-07-18T15:21:00Z" w16du:dateUtc="2024-07-18T09:21:00Z">
        <w:r w:rsidRPr="00DF6BDB">
          <w:rPr>
            <w:rFonts w:ascii="Times New Roman" w:hAnsi="Times New Roman" w:cs="Times New Roman"/>
            <w:sz w:val="24"/>
            <w:szCs w:val="24"/>
          </w:rPr>
          <w: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t>
        </w:r>
      </w:ins>
    </w:p>
    <w:p w14:paraId="6FABBEC1" w14:textId="6E8BEF80" w:rsidR="00D73460" w:rsidRPr="00DF6BDB" w:rsidRDefault="00D73460" w:rsidP="00DF6BDB">
      <w:pPr>
        <w:spacing w:line="240" w:lineRule="auto"/>
        <w:jc w:val="both"/>
        <w:rPr>
          <w:ins w:id="752" w:author="Mohammad Nayeem Hasan" w:date="2024-07-18T15:21:00Z" w16du:dateUtc="2024-07-18T09:21:00Z"/>
          <w:rFonts w:ascii="Times New Roman" w:hAnsi="Times New Roman" w:cs="Times New Roman"/>
          <w:sz w:val="24"/>
          <w:szCs w:val="24"/>
        </w:rPr>
      </w:pPr>
      <w:ins w:id="753" w:author="Mohammad Nayeem Hasan" w:date="2024-07-18T15:21:00Z" w16du:dateUtc="2024-07-18T09:21:00Z">
        <w:r w:rsidRPr="00DF6BDB">
          <w:rPr>
            <w:rFonts w:ascii="Times New Roman" w:hAnsi="Times New Roman" w:cs="Times New Roman"/>
            <w:sz w:val="24"/>
            <w:szCs w:val="24"/>
          </w:rPr>
          <w:t xml:space="preserve">According to the findings, children between the ages of 1 2 and 23 months and children older than 2 years have the highest chance of contracting diarrheal disease. The first two years of a children life are more common of diarrheal disease. Numerous pieces of evidence point to the first two years of a child's life as the time when diarrheal infections are most common, making infants less than 23 months more susceptible to them </w:t>
        </w:r>
      </w:ins>
      <w:customXmlInsRangeStart w:id="754" w:author="Mohammad Nayeem Hasan" w:date="2024-07-18T15:21:00Z"/>
      <w:sdt>
        <w:sdtPr>
          <w:rPr>
            <w:rFonts w:ascii="Times New Roman" w:hAnsi="Times New Roman" w:cs="Times New Roman"/>
            <w:color w:val="000000"/>
            <w:sz w:val="24"/>
            <w:szCs w:val="24"/>
          </w:rPr>
          <w:tag w:val="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Sx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"/>
          <w:id w:val="642401140"/>
          <w:placeholder>
            <w:docPart w:val="1B43FFC5F16A4AA287F33B9811CDB557"/>
          </w:placeholder>
        </w:sdtPr>
        <w:sdtContent>
          <w:customXmlInsRangeEnd w:id="754"/>
          <w:ins w:id="755" w:author="Mohammad Nayeem Hasan" w:date="2024-07-18T15:42:00Z" w16du:dateUtc="2024-07-18T09:42:00Z">
            <w:r w:rsidR="001F343E" w:rsidRPr="00DF6BDB">
              <w:rPr>
                <w:rFonts w:ascii="Times New Roman" w:hAnsi="Times New Roman" w:cs="Times New Roman"/>
                <w:color w:val="000000"/>
                <w:sz w:val="24"/>
                <w:szCs w:val="24"/>
                <w:rPrChange w:id="756" w:author="Mohammad Nayeem Hasan" w:date="2024-07-18T16:12:00Z" w16du:dateUtc="2024-07-18T10:12:00Z">
                  <w:rPr>
                    <w:color w:val="000000"/>
                  </w:rPr>
                </w:rPrChange>
              </w:rPr>
              <w:t>(28,29)</w:t>
            </w:r>
          </w:ins>
          <w:customXmlInsRangeStart w:id="757" w:author="Mohammad Nayeem Hasan" w:date="2024-07-18T15:21:00Z"/>
        </w:sdtContent>
      </w:sdt>
      <w:customXmlInsRangeEnd w:id="757"/>
      <w:ins w:id="758" w:author="Mohammad Nayeem Hasan" w:date="2024-07-18T15:21:00Z" w16du:dateUtc="2024-07-18T09:21:00Z">
        <w:r w:rsidRPr="00DF6BDB">
          <w:rPr>
            <w:rFonts w:ascii="Times New Roman" w:hAnsi="Times New Roman" w:cs="Times New Roman"/>
            <w:sz w:val="24"/>
            <w:szCs w:val="24"/>
          </w:rPr>
          <w:t xml:space="preserve">. This could be explained by the fact that young children are typically very reliant on their moms and hence require nutrition that is appropriate for their age  </w:t>
        </w:r>
      </w:ins>
      <w:customXmlInsRangeStart w:id="759" w:author="Mohammad Nayeem Hasan" w:date="2024-07-18T15:21:00Z"/>
      <w:sdt>
        <w:sdtPr>
          <w:rPr>
            <w:rFonts w:ascii="Times New Roman" w:hAnsi="Times New Roman" w:cs="Times New Roman"/>
            <w:color w:val="000000"/>
            <w:sz w:val="24"/>
            <w:szCs w:val="24"/>
          </w:rPr>
          <w:tag w:val="MENDELEY_CITATION_v3_eyJjaXRhdGlvbklEIjoiTUVOREVMRVlfQ0lUQVRJT05fNWUyZmQwMmYtYzQwZi00NDJmLTgyNTAtNmJkZTFiNWIwMmMxIiwicHJvcGVydGllcyI6eyJub3RlSW5kZXgiOjB9LCJpc0VkaXRlZCI6ZmFsc2UsIm1hbnVhbE92ZXJyaWRlIjp7ImNpdGVwcm9jVGV4dCI6IigzMCkiLCJpc01hbnVhbGx5T3ZlcnJpZGRlbiI6ZmFsc2UsIm1hbnVhbE92ZXJyaWRlVGV4dCI6IiJ9LCJjaXRhdGlvbkl0ZW1zIjpbeyJpZCI6ImJmMzRkOWRlLTM4MjMtNWJmYi1iYTg2LTNhOGQ5NzA4ZTY0ZS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iZjM0ZDlkZS0zODIzLTViZmItYmE4Ni0zYThkOTcwOGU2NGU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NzY3MDE2NzQtOWZiYS0zZTdmLWFmZmYtNTE4Nzk2ZTA2NzAxIiwiaHR0cDovL3d3dy5tZW5kZWxleS5jb20vZG9jdW1lbnRzLz91dWlkPTA5NDU2NjNjLWMyZTYtNGRlNC05NmFhLWNmMzgzNjg5NjhmYSJdLCJpc1RlbXBvcmFyeSI6ZmFsc2UsImxlZ2FjeURlc2t0b3BJZCI6Ijc2NzAxNjc0LTlmYmEtM2U3Zi1hZmZmLTUxODc5NmUwNjcwMSJ9XX0="/>
          <w:id w:val="273375078"/>
          <w:placeholder>
            <w:docPart w:val="1B43FFC5F16A4AA287F33B9811CDB557"/>
          </w:placeholder>
        </w:sdtPr>
        <w:sdtContent>
          <w:customXmlInsRangeEnd w:id="759"/>
          <w:ins w:id="760" w:author="Mohammad Nayeem Hasan" w:date="2024-07-18T15:42:00Z" w16du:dateUtc="2024-07-18T09:42:00Z">
            <w:r w:rsidR="001F343E" w:rsidRPr="00DF6BDB">
              <w:rPr>
                <w:rFonts w:ascii="Times New Roman" w:hAnsi="Times New Roman" w:cs="Times New Roman"/>
                <w:color w:val="000000"/>
                <w:sz w:val="24"/>
                <w:szCs w:val="24"/>
                <w:rPrChange w:id="761" w:author="Mohammad Nayeem Hasan" w:date="2024-07-18T16:12:00Z" w16du:dateUtc="2024-07-18T10:12:00Z">
                  <w:rPr>
                    <w:color w:val="000000"/>
                  </w:rPr>
                </w:rPrChange>
              </w:rPr>
              <w:t>(30)</w:t>
            </w:r>
          </w:ins>
          <w:customXmlInsRangeStart w:id="762" w:author="Mohammad Nayeem Hasan" w:date="2024-07-18T15:21:00Z"/>
        </w:sdtContent>
      </w:sdt>
      <w:customXmlInsRangeEnd w:id="762"/>
      <w:ins w:id="763" w:author="Mohammad Nayeem Hasan" w:date="2024-07-18T15:21:00Z" w16du:dateUtc="2024-07-18T09:21:00Z">
        <w:r w:rsidRPr="00DF6BDB">
          <w:rPr>
            <w:rFonts w:ascii="Times New Roman" w:hAnsi="Times New Roman" w:cs="Times New Roman"/>
            <w:sz w:val="24"/>
            <w:szCs w:val="24"/>
          </w:rPr>
          <w:t xml:space="preserve">. Therefore, children's risk of developing diarrheal illness increases when mothers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 </w:t>
        </w:r>
      </w:ins>
      <w:customXmlInsRangeStart w:id="764" w:author="Mohammad Nayeem Hasan" w:date="2024-07-18T15:21:00Z"/>
      <w:sdt>
        <w:sdtPr>
          <w:rPr>
            <w:rFonts w:ascii="Times New Roman" w:hAnsi="Times New Roman" w:cs="Times New Roman"/>
            <w:color w:val="000000"/>
            <w:sz w:val="24"/>
            <w:szCs w:val="24"/>
          </w:rPr>
          <w:tag w:val="MENDELEY_CITATION_v3_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"/>
          <w:id w:val="-919409505"/>
          <w:placeholder>
            <w:docPart w:val="1B43FFC5F16A4AA287F33B9811CDB557"/>
          </w:placeholder>
        </w:sdtPr>
        <w:sdtContent>
          <w:customXmlInsRangeEnd w:id="764"/>
          <w:ins w:id="765" w:author="Mohammad Nayeem Hasan" w:date="2024-07-18T15:42:00Z" w16du:dateUtc="2024-07-18T09:42:00Z">
            <w:r w:rsidR="001F343E" w:rsidRPr="00DF6BDB">
              <w:rPr>
                <w:rFonts w:ascii="Times New Roman" w:hAnsi="Times New Roman" w:cs="Times New Roman"/>
                <w:color w:val="000000"/>
                <w:sz w:val="24"/>
                <w:szCs w:val="24"/>
                <w:rPrChange w:id="766" w:author="Mohammad Nayeem Hasan" w:date="2024-07-18T16:12:00Z" w16du:dateUtc="2024-07-18T10:12:00Z">
                  <w:rPr>
                    <w:color w:val="000000"/>
                  </w:rPr>
                </w:rPrChange>
              </w:rPr>
              <w:t>(31,32)</w:t>
            </w:r>
          </w:ins>
          <w:customXmlInsRangeStart w:id="767" w:author="Mohammad Nayeem Hasan" w:date="2024-07-18T15:21:00Z"/>
        </w:sdtContent>
      </w:sdt>
      <w:customXmlInsRangeEnd w:id="767"/>
      <w:ins w:id="768" w:author="Mohammad Nayeem Hasan" w:date="2024-07-18T15:21:00Z" w16du:dateUtc="2024-07-18T09:21:00Z">
        <w:r w:rsidRPr="00DF6BDB">
          <w:rPr>
            <w:rFonts w:ascii="Times New Roman" w:hAnsi="Times New Roman" w:cs="Times New Roman"/>
            <w:sz w:val="24"/>
            <w:szCs w:val="24"/>
          </w:rPr>
          <w:t xml:space="preserve">. Additionally, toddlers at this age will begin to crawl, making it possible for them to pick up dirt or other contaminated objects and put them in their mouths </w:t>
        </w:r>
      </w:ins>
      <w:customXmlInsRangeStart w:id="769" w:author="Mohammad Nayeem Hasan" w:date="2024-07-18T15:21:00Z"/>
      <w:sdt>
        <w:sdtPr>
          <w:rPr>
            <w:rFonts w:ascii="Times New Roman" w:hAnsi="Times New Roman" w:cs="Times New Roman"/>
            <w:color w:val="000000"/>
            <w:sz w:val="24"/>
            <w:szCs w:val="24"/>
          </w:rPr>
          <w:tag w:val="MENDELEY_CITATION_v3_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"/>
          <w:id w:val="1444963817"/>
          <w:placeholder>
            <w:docPart w:val="1B43FFC5F16A4AA287F33B9811CDB557"/>
          </w:placeholder>
        </w:sdtPr>
        <w:sdtContent>
          <w:customXmlInsRangeEnd w:id="769"/>
          <w:ins w:id="770" w:author="Mohammad Nayeem Hasan" w:date="2024-07-18T15:42:00Z" w16du:dateUtc="2024-07-18T09:42:00Z">
            <w:r w:rsidR="001F343E" w:rsidRPr="00DF6BDB">
              <w:rPr>
                <w:rFonts w:ascii="Times New Roman" w:hAnsi="Times New Roman" w:cs="Times New Roman"/>
                <w:color w:val="000000"/>
                <w:sz w:val="24"/>
                <w:szCs w:val="24"/>
                <w:rPrChange w:id="771" w:author="Mohammad Nayeem Hasan" w:date="2024-07-18T16:12:00Z" w16du:dateUtc="2024-07-18T10:12:00Z">
                  <w:rPr>
                    <w:color w:val="000000"/>
                  </w:rPr>
                </w:rPrChange>
              </w:rPr>
              <w:t>(33)</w:t>
            </w:r>
          </w:ins>
          <w:customXmlInsRangeStart w:id="772" w:author="Mohammad Nayeem Hasan" w:date="2024-07-18T15:21:00Z"/>
        </w:sdtContent>
      </w:sdt>
      <w:customXmlInsRangeEnd w:id="772"/>
      <w:ins w:id="773" w:author="Mohammad Nayeem Hasan" w:date="2024-07-18T15:21:00Z" w16du:dateUtc="2024-07-18T09:21:00Z">
        <w:r w:rsidRPr="00DF6BDB">
          <w:rPr>
            <w:rFonts w:ascii="Times New Roman" w:hAnsi="Times New Roman" w:cs="Times New Roman"/>
            <w:sz w:val="24"/>
            <w:szCs w:val="24"/>
          </w:rPr>
          <w:t xml:space="preserve">. In Japan and the United States, outbreaks of diarrhea in adults have been linked to tainted food or water sources </w:t>
        </w:r>
      </w:ins>
      <w:customXmlInsRangeStart w:id="774" w:author="Mohammad Nayeem Hasan" w:date="2024-07-18T15:21:00Z"/>
      <w:sdt>
        <w:sdtPr>
          <w:rPr>
            <w:rFonts w:ascii="Times New Roman" w:hAnsi="Times New Roman" w:cs="Times New Roman"/>
            <w:color w:val="000000"/>
            <w:sz w:val="24"/>
            <w:szCs w:val="24"/>
          </w:rPr>
          <w:tag w:val="MENDELEY_CITATION_v3_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"/>
          <w:id w:val="1302277683"/>
          <w:placeholder>
            <w:docPart w:val="1B43FFC5F16A4AA287F33B9811CDB557"/>
          </w:placeholder>
        </w:sdtPr>
        <w:sdtContent>
          <w:customXmlInsRangeEnd w:id="774"/>
          <w:ins w:id="775" w:author="Mohammad Nayeem Hasan" w:date="2024-07-18T15:42:00Z" w16du:dateUtc="2024-07-18T09:42:00Z">
            <w:r w:rsidR="001F343E" w:rsidRPr="00DF6BDB">
              <w:rPr>
                <w:rFonts w:ascii="Times New Roman" w:eastAsia="Times New Roman" w:hAnsi="Times New Roman" w:cs="Times New Roman"/>
                <w:color w:val="000000"/>
                <w:sz w:val="24"/>
                <w:szCs w:val="24"/>
                <w:rPrChange w:id="776" w:author="Mohammad Nayeem Hasan" w:date="2024-07-18T16:12:00Z" w16du:dateUtc="2024-07-18T10:12:00Z">
                  <w:rPr>
                    <w:rFonts w:eastAsia="Times New Roman"/>
                    <w:color w:val="000000"/>
                  </w:rPr>
                </w:rPrChange>
              </w:rPr>
              <w:t>(34)</w:t>
            </w:r>
          </w:ins>
          <w:customXmlInsRangeStart w:id="777" w:author="Mohammad Nayeem Hasan" w:date="2024-07-18T15:21:00Z"/>
        </w:sdtContent>
      </w:sdt>
      <w:customXmlInsRangeEnd w:id="777"/>
      <w:ins w:id="778" w:author="Mohammad Nayeem Hasan" w:date="2024-07-18T15:21:00Z" w16du:dateUtc="2024-07-18T09:21:00Z">
        <w:r w:rsidRPr="00DF6BDB">
          <w:rPr>
            <w:rFonts w:ascii="Times New Roman" w:hAnsi="Times New Roman" w:cs="Times New Roman"/>
            <w:sz w:val="24"/>
            <w:szCs w:val="24"/>
          </w:rPr>
          <w:t>. Low levels of immunity and an increased risk of infection are contributory variables, yet this phenomenon is difficult to explain.</w:t>
        </w:r>
      </w:ins>
    </w:p>
    <w:p w14:paraId="2AC1D23F" w14:textId="0A1BCC4E" w:rsidR="00D73460" w:rsidRPr="00DF6BDB" w:rsidRDefault="00D73460" w:rsidP="00DF6BDB">
      <w:pPr>
        <w:spacing w:line="240" w:lineRule="auto"/>
        <w:jc w:val="both"/>
        <w:rPr>
          <w:ins w:id="779" w:author="Mohammad Nayeem Hasan" w:date="2024-07-18T15:21:00Z" w16du:dateUtc="2024-07-18T09:21:00Z"/>
          <w:rFonts w:ascii="Times New Roman" w:hAnsi="Times New Roman" w:cs="Times New Roman"/>
          <w:sz w:val="24"/>
          <w:szCs w:val="24"/>
        </w:rPr>
      </w:pPr>
      <w:ins w:id="780" w:author="Mohammad Nayeem Hasan" w:date="2024-07-18T15:21:00Z" w16du:dateUtc="2024-07-18T09:21:00Z">
        <w:r w:rsidRPr="00DF6BDB">
          <w:rPr>
            <w:rFonts w:ascii="Times New Roman" w:hAnsi="Times New Roman" w:cs="Times New Roman"/>
            <w:sz w:val="24"/>
            <w:szCs w:val="24"/>
          </w:rPr>
          <w:t xml:space="preserve">In this study, households that drank water from covered containers had a higher incidence of childhood diarrhea. According to a nationally representative water quality assessment, E. coli was present in 41% of all improved water sources studied across Bangladesh </w:t>
        </w:r>
      </w:ins>
      <w:customXmlInsRangeStart w:id="781" w:author="Mohammad Nayeem Hasan" w:date="2024-07-18T15:21:00Z"/>
      <w:sdt>
        <w:sdtPr>
          <w:rPr>
            <w:rFonts w:ascii="Times New Roman" w:hAnsi="Times New Roman" w:cs="Times New Roman"/>
            <w:color w:val="000000"/>
            <w:sz w:val="24"/>
            <w:szCs w:val="24"/>
          </w:rPr>
          <w:tag w:val="MENDELEY_CITATION_v3_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"/>
          <w:id w:val="909276734"/>
          <w:placeholder>
            <w:docPart w:val="1B43FFC5F16A4AA287F33B9811CDB557"/>
          </w:placeholder>
        </w:sdtPr>
        <w:sdtContent>
          <w:customXmlInsRangeEnd w:id="781"/>
          <w:ins w:id="782" w:author="Mohammad Nayeem Hasan" w:date="2024-07-18T15:42:00Z" w16du:dateUtc="2024-07-18T09:42:00Z">
            <w:r w:rsidR="001F343E" w:rsidRPr="00DF6BDB">
              <w:rPr>
                <w:rFonts w:ascii="Times New Roman" w:hAnsi="Times New Roman" w:cs="Times New Roman"/>
                <w:color w:val="000000"/>
                <w:sz w:val="24"/>
                <w:szCs w:val="24"/>
                <w:rPrChange w:id="783" w:author="Mohammad Nayeem Hasan" w:date="2024-07-18T16:12:00Z" w16du:dateUtc="2024-07-18T10:12:00Z">
                  <w:rPr>
                    <w:color w:val="000000"/>
                  </w:rPr>
                </w:rPrChange>
              </w:rPr>
              <w:t>(35)</w:t>
            </w:r>
          </w:ins>
          <w:customXmlInsRangeStart w:id="784" w:author="Mohammad Nayeem Hasan" w:date="2024-07-18T15:21:00Z"/>
        </w:sdtContent>
      </w:sdt>
      <w:customXmlInsRangeEnd w:id="784"/>
      <w:ins w:id="785" w:author="Mohammad Nayeem Hasan" w:date="2024-07-18T15:21:00Z" w16du:dateUtc="2024-07-18T09:21:00Z">
        <w:r w:rsidRPr="00DF6BDB">
          <w:rPr>
            <w:rFonts w:ascii="Times New Roman" w:hAnsi="Times New Roman" w:cs="Times New Roman"/>
            <w:sz w:val="24"/>
            <w:szCs w:val="24"/>
          </w:rPr>
          <w:t xml:space="preserve">. The distribution system may become contaminated due to frequent pipe breaks and unauthorized connections, low or negative water pressure from intermittent service, insufficient household water storage facilities, all of the above, or any combination of the above </w:t>
        </w:r>
      </w:ins>
      <w:customXmlInsRangeStart w:id="786" w:author="Mohammad Nayeem Hasan" w:date="2024-07-18T15:21:00Z"/>
      <w:sdt>
        <w:sdtPr>
          <w:rPr>
            <w:rFonts w:ascii="Times New Roman" w:hAnsi="Times New Roman" w:cs="Times New Roman"/>
            <w:color w:val="000000"/>
            <w:sz w:val="24"/>
            <w:szCs w:val="24"/>
          </w:rPr>
          <w:tag w:val="MENDELEY_CITATION_v3_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"/>
          <w:id w:val="839116535"/>
          <w:placeholder>
            <w:docPart w:val="1B43FFC5F16A4AA287F33B9811CDB557"/>
          </w:placeholder>
        </w:sdtPr>
        <w:sdtContent>
          <w:customXmlInsRangeEnd w:id="786"/>
          <w:ins w:id="787" w:author="Mohammad Nayeem Hasan" w:date="2024-07-18T15:42:00Z" w16du:dateUtc="2024-07-18T09:42:00Z">
            <w:r w:rsidR="001F343E" w:rsidRPr="00DF6BDB">
              <w:rPr>
                <w:rFonts w:ascii="Times New Roman" w:hAnsi="Times New Roman" w:cs="Times New Roman"/>
                <w:color w:val="000000"/>
                <w:sz w:val="24"/>
                <w:szCs w:val="24"/>
                <w:rPrChange w:id="788" w:author="Mohammad Nayeem Hasan" w:date="2024-07-18T16:12:00Z" w16du:dateUtc="2024-07-18T10:12:00Z">
                  <w:rPr>
                    <w:color w:val="000000"/>
                  </w:rPr>
                </w:rPrChange>
              </w:rPr>
              <w:t>(36)</w:t>
            </w:r>
          </w:ins>
          <w:customXmlInsRangeStart w:id="789" w:author="Mohammad Nayeem Hasan" w:date="2024-07-18T15:21:00Z"/>
        </w:sdtContent>
      </w:sdt>
      <w:customXmlInsRangeEnd w:id="789"/>
      <w:ins w:id="790" w:author="Mohammad Nayeem Hasan" w:date="2024-07-18T15:21:00Z" w16du:dateUtc="2024-07-18T09:21:00Z">
        <w:r w:rsidRPr="00DF6BDB">
          <w:rPr>
            <w:rFonts w:ascii="Times New Roman" w:hAnsi="Times New Roman" w:cs="Times New Roman"/>
            <w:sz w:val="24"/>
            <w:szCs w:val="24"/>
          </w:rPr>
          <w:t>.</w:t>
        </w:r>
        <w:r w:rsidRPr="00DF6BDB">
          <w:rPr>
            <w:rFonts w:ascii="Times New Roman" w:hAnsi="Times New Roman" w:cs="Times New Roman"/>
            <w:sz w:val="24"/>
            <w:szCs w:val="24"/>
            <w:rPrChange w:id="791" w:author="Mohammad Nayeem Hasan" w:date="2024-07-18T16:12:00Z" w16du:dateUtc="2024-07-18T10:12:00Z">
              <w:rPr/>
            </w:rPrChange>
          </w:rPr>
          <w:t xml:space="preserve"> </w:t>
        </w:r>
        <w:r w:rsidRPr="00DF6BDB">
          <w:rPr>
            <w:rFonts w:ascii="Times New Roman" w:hAnsi="Times New Roman" w:cs="Times New Roman"/>
            <w:sz w:val="24"/>
            <w:szCs w:val="24"/>
          </w:rPr>
          <w:t xml:space="preserve">This study is congruent with research from the Pawi Special District in Benishangul- Gumuz Region and the Derashe district in Southern Ethiopia  </w:t>
        </w:r>
      </w:ins>
      <w:customXmlInsRangeStart w:id="792" w:author="Mohammad Nayeem Hasan" w:date="2024-07-18T15:21:00Z"/>
      <w:sdt>
        <w:sdtPr>
          <w:rPr>
            <w:rFonts w:ascii="Times New Roman" w:hAnsi="Times New Roman" w:cs="Times New Roman"/>
            <w:color w:val="000000"/>
            <w:sz w:val="24"/>
            <w:szCs w:val="24"/>
          </w:rPr>
          <w:tag w:val="MENDELEY_CITATION_v3_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"/>
          <w:id w:val="1059985055"/>
          <w:placeholder>
            <w:docPart w:val="1B43FFC5F16A4AA287F33B9811CDB557"/>
          </w:placeholder>
        </w:sdtPr>
        <w:sdtContent>
          <w:customXmlInsRangeEnd w:id="792"/>
          <w:ins w:id="793" w:author="Mohammad Nayeem Hasan" w:date="2024-07-18T15:42:00Z" w16du:dateUtc="2024-07-18T09:42:00Z">
            <w:r w:rsidR="001F343E" w:rsidRPr="00DF6BDB">
              <w:rPr>
                <w:rFonts w:ascii="Times New Roman" w:eastAsia="Times New Roman" w:hAnsi="Times New Roman" w:cs="Times New Roman"/>
                <w:color w:val="000000"/>
                <w:sz w:val="24"/>
                <w:szCs w:val="24"/>
                <w:rPrChange w:id="794" w:author="Mohammad Nayeem Hasan" w:date="2024-07-18T16:12:00Z" w16du:dateUtc="2024-07-18T10:12:00Z">
                  <w:rPr>
                    <w:rFonts w:eastAsia="Times New Roman"/>
                    <w:color w:val="000000"/>
                  </w:rPr>
                </w:rPrChange>
              </w:rPr>
              <w:t>(37)</w:t>
            </w:r>
          </w:ins>
          <w:customXmlInsRangeStart w:id="795" w:author="Mohammad Nayeem Hasan" w:date="2024-07-18T15:21:00Z"/>
        </w:sdtContent>
      </w:sdt>
      <w:customXmlInsRangeEnd w:id="795"/>
      <w:ins w:id="796" w:author="Mohammad Nayeem Hasan" w:date="2024-07-18T15:21:00Z" w16du:dateUtc="2024-07-18T09:21:00Z">
        <w:r w:rsidRPr="00DF6BDB">
          <w:rPr>
            <w:rFonts w:ascii="Times New Roman" w:hAnsi="Times New Roman" w:cs="Times New Roman"/>
            <w:sz w:val="24"/>
            <w:szCs w:val="24"/>
          </w:rPr>
          <w:t xml:space="preserve">.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  </w:t>
        </w:r>
      </w:ins>
      <w:customXmlInsRangeStart w:id="797" w:author="Mohammad Nayeem Hasan" w:date="2024-07-18T15:21:00Z"/>
      <w:sdt>
        <w:sdtPr>
          <w:rPr>
            <w:rFonts w:ascii="Times New Roman" w:hAnsi="Times New Roman" w:cs="Times New Roman"/>
            <w:color w:val="000000"/>
            <w:sz w:val="24"/>
            <w:szCs w:val="24"/>
          </w:rPr>
          <w:tag w:val="MENDELEY_CITATION_v3_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"/>
          <w:id w:val="5026068"/>
          <w:placeholder>
            <w:docPart w:val="1B43FFC5F16A4AA287F33B9811CDB557"/>
          </w:placeholder>
        </w:sdtPr>
        <w:sdtContent>
          <w:customXmlInsRangeEnd w:id="797"/>
          <w:ins w:id="798" w:author="Mohammad Nayeem Hasan" w:date="2024-07-18T15:42:00Z" w16du:dateUtc="2024-07-18T09:42:00Z">
            <w:r w:rsidR="001F343E" w:rsidRPr="00DF6BDB">
              <w:rPr>
                <w:rFonts w:ascii="Times New Roman" w:hAnsi="Times New Roman" w:cs="Times New Roman"/>
                <w:color w:val="000000"/>
                <w:sz w:val="24"/>
                <w:szCs w:val="24"/>
                <w:rPrChange w:id="799" w:author="Mohammad Nayeem Hasan" w:date="2024-07-18T16:12:00Z" w16du:dateUtc="2024-07-18T10:12:00Z">
                  <w:rPr>
                    <w:color w:val="000000"/>
                  </w:rPr>
                </w:rPrChange>
              </w:rPr>
              <w:t>(38)</w:t>
            </w:r>
          </w:ins>
          <w:customXmlInsRangeStart w:id="800" w:author="Mohammad Nayeem Hasan" w:date="2024-07-18T15:21:00Z"/>
        </w:sdtContent>
      </w:sdt>
      <w:customXmlInsRangeEnd w:id="800"/>
      <w:ins w:id="801" w:author="Mohammad Nayeem Hasan" w:date="2024-07-18T15:21:00Z" w16du:dateUtc="2024-07-18T09:21:00Z">
        <w:r w:rsidRPr="00DF6BDB">
          <w:rPr>
            <w:rFonts w:ascii="Times New Roman" w:hAnsi="Times New Roman" w:cs="Times New Roman"/>
            <w:sz w:val="24"/>
            <w:szCs w:val="24"/>
          </w:rPr>
          <w:t xml:space="preserve">, which cause diarrhea. Microbial contamination and a rise in the prevalence of diarrhea are both related to factors including improper storage, interrupted piped water delivery, an untreated source used for the supply, and irregular usage of the improved sources </w:t>
        </w:r>
      </w:ins>
      <w:customXmlInsRangeStart w:id="802" w:author="Mohammad Nayeem Hasan" w:date="2024-07-18T15:21:00Z"/>
      <w:sdt>
        <w:sdtPr>
          <w:rPr>
            <w:rFonts w:ascii="Times New Roman" w:hAnsi="Times New Roman" w:cs="Times New Roman"/>
            <w:color w:val="000000"/>
            <w:sz w:val="24"/>
            <w:szCs w:val="24"/>
          </w:rPr>
          <w:tag w:val="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"/>
          <w:id w:val="136000150"/>
          <w:placeholder>
            <w:docPart w:val="1B43FFC5F16A4AA287F33B9811CDB557"/>
          </w:placeholder>
        </w:sdtPr>
        <w:sdtContent>
          <w:customXmlInsRangeEnd w:id="802"/>
          <w:ins w:id="803" w:author="Mohammad Nayeem Hasan" w:date="2024-07-18T15:42:00Z" w16du:dateUtc="2024-07-18T09:42:00Z">
            <w:r w:rsidR="001F343E" w:rsidRPr="00DF6BDB">
              <w:rPr>
                <w:rFonts w:ascii="Times New Roman" w:hAnsi="Times New Roman" w:cs="Times New Roman"/>
                <w:color w:val="000000"/>
                <w:sz w:val="24"/>
                <w:szCs w:val="24"/>
                <w:rPrChange w:id="804" w:author="Mohammad Nayeem Hasan" w:date="2024-07-18T16:12:00Z" w16du:dateUtc="2024-07-18T10:12:00Z">
                  <w:rPr>
                    <w:color w:val="000000"/>
                  </w:rPr>
                </w:rPrChange>
              </w:rPr>
              <w:t>(39,40)</w:t>
            </w:r>
          </w:ins>
          <w:customXmlInsRangeStart w:id="805" w:author="Mohammad Nayeem Hasan" w:date="2024-07-18T15:21:00Z"/>
        </w:sdtContent>
      </w:sdt>
      <w:customXmlInsRangeEnd w:id="805"/>
      <w:ins w:id="806" w:author="Mohammad Nayeem Hasan" w:date="2024-07-18T15:21:00Z" w16du:dateUtc="2024-07-18T09:21:00Z">
        <w:r w:rsidRPr="00DF6BDB">
          <w:rPr>
            <w:rFonts w:ascii="Times New Roman" w:hAnsi="Times New Roman" w:cs="Times New Roman"/>
            <w:sz w:val="24"/>
            <w:szCs w:val="24"/>
          </w:rPr>
          <w:t>.</w:t>
        </w:r>
      </w:ins>
    </w:p>
    <w:p w14:paraId="68AB9686" w14:textId="6771B9F5" w:rsidR="00D73460" w:rsidRPr="00DF6BDB" w:rsidRDefault="00D73460" w:rsidP="00DF6BDB">
      <w:pPr>
        <w:spacing w:line="240" w:lineRule="auto"/>
        <w:jc w:val="both"/>
        <w:rPr>
          <w:ins w:id="807" w:author="Mohammad Nayeem Hasan" w:date="2024-07-18T15:21:00Z" w16du:dateUtc="2024-07-18T09:21:00Z"/>
          <w:rFonts w:ascii="Times New Roman" w:hAnsi="Times New Roman" w:cs="Times New Roman"/>
          <w:sz w:val="24"/>
          <w:szCs w:val="24"/>
        </w:rPr>
      </w:pPr>
      <w:ins w:id="808" w:author="Mohammad Nayeem Hasan" w:date="2024-07-18T15:21:00Z" w16du:dateUtc="2024-07-18T09:21:00Z">
        <w:r w:rsidRPr="00DF6BDB">
          <w:rPr>
            <w:rFonts w:ascii="Times New Roman" w:hAnsi="Times New Roman" w:cs="Times New Roman"/>
            <w:sz w:val="24"/>
            <w:szCs w:val="24"/>
          </w:rPr>
          <w:lastRenderedPageBreak/>
          <w: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Water storage containers (such as a kolshi, bucket, or jug) may get polluted when water from storage pots is touched with unclean hands. This is true even for very pristine water sources, such as tube wells, where contamination levels are sufficiently low </w:t>
        </w:r>
      </w:ins>
      <w:customXmlInsRangeStart w:id="809" w:author="Mohammad Nayeem Hasan" w:date="2024-07-18T15:21:00Z"/>
      <w:sdt>
        <w:sdtPr>
          <w:rPr>
            <w:rFonts w:ascii="Times New Roman" w:hAnsi="Times New Roman" w:cs="Times New Roman"/>
            <w:color w:val="000000"/>
            <w:sz w:val="24"/>
            <w:szCs w:val="24"/>
          </w:rPr>
          <w:tag w:val="MENDELEY_CITATION_v3_eyJjaXRhdGlvbklEIjoiTUVOREVMRVlfQ0lUQVRJT05fNDQzZDY5NTctOGQ3Zi00NmE3LTg3YzktNWY1ODUxMDAwZjg2IiwicHJvcGVydGllcyI6eyJub3RlSW5kZXgiOjB9LCJpc0VkaXRlZCI6ZmFsc2UsIm1hbnVhbE92ZXJyaWRlIjp7ImNpdGVwcm9jVGV4dCI6IigxNS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1dfQ=="/>
          <w:id w:val="-1598710201"/>
          <w:placeholder>
            <w:docPart w:val="1B43FFC5F16A4AA287F33B9811CDB557"/>
          </w:placeholder>
        </w:sdtPr>
        <w:sdtContent>
          <w:customXmlInsRangeEnd w:id="809"/>
          <w:ins w:id="810" w:author="Mohammad Nayeem Hasan" w:date="2024-07-18T15:42:00Z" w16du:dateUtc="2024-07-18T09:42:00Z">
            <w:r w:rsidR="001F343E" w:rsidRPr="00DF6BDB">
              <w:rPr>
                <w:rFonts w:ascii="Times New Roman" w:hAnsi="Times New Roman" w:cs="Times New Roman"/>
                <w:color w:val="000000"/>
                <w:sz w:val="24"/>
                <w:szCs w:val="24"/>
                <w:rPrChange w:id="811" w:author="Mohammad Nayeem Hasan" w:date="2024-07-18T16:12:00Z" w16du:dateUtc="2024-07-18T10:12:00Z">
                  <w:rPr>
                    <w:color w:val="000000"/>
                  </w:rPr>
                </w:rPrChange>
              </w:rPr>
              <w:t>(15)</w:t>
            </w:r>
          </w:ins>
          <w:customXmlInsRangeStart w:id="812" w:author="Mohammad Nayeem Hasan" w:date="2024-07-18T15:21:00Z"/>
        </w:sdtContent>
      </w:sdt>
      <w:customXmlInsRangeEnd w:id="812"/>
      <w:ins w:id="813" w:author="Mohammad Nayeem Hasan" w:date="2024-07-18T15:21:00Z" w16du:dateUtc="2024-07-18T09:21:00Z">
        <w:r w:rsidRPr="00DF6BDB">
          <w:rPr>
            <w:rFonts w:ascii="Times New Roman" w:hAnsi="Times New Roman" w:cs="Times New Roman"/>
            <w:sz w:val="24"/>
            <w:szCs w:val="24"/>
          </w:rPr>
          <w:t xml:space="preserve">. The same conclusion—that better water and sanitation facilities were linked to a lower risk of diarrheal disease—was also made in earlier studies—is repeated here  </w:t>
        </w:r>
      </w:ins>
      <w:customXmlInsRangeStart w:id="814" w:author="Mohammad Nayeem Hasan" w:date="2024-07-18T15:21:00Z"/>
      <w:sdt>
        <w:sdtPr>
          <w:rPr>
            <w:rFonts w:ascii="Times New Roman" w:hAnsi="Times New Roman" w:cs="Times New Roman"/>
            <w:color w:val="000000"/>
            <w:sz w:val="24"/>
            <w:szCs w:val="24"/>
          </w:rPr>
          <w:tag w:val="MENDELEY_CITATION_v3_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"/>
          <w:id w:val="821543914"/>
          <w:placeholder>
            <w:docPart w:val="1B43FFC5F16A4AA287F33B9811CDB557"/>
          </w:placeholder>
        </w:sdtPr>
        <w:sdtContent>
          <w:customXmlInsRangeEnd w:id="814"/>
          <w:ins w:id="815" w:author="Mohammad Nayeem Hasan" w:date="2024-07-18T15:42:00Z" w16du:dateUtc="2024-07-18T09:42:00Z">
            <w:r w:rsidR="001F343E" w:rsidRPr="00DF6BDB">
              <w:rPr>
                <w:rFonts w:ascii="Times New Roman" w:hAnsi="Times New Roman" w:cs="Times New Roman"/>
                <w:color w:val="000000"/>
                <w:sz w:val="24"/>
                <w:szCs w:val="24"/>
                <w:rPrChange w:id="816" w:author="Mohammad Nayeem Hasan" w:date="2024-07-18T16:12:00Z" w16du:dateUtc="2024-07-18T10:12:00Z">
                  <w:rPr>
                    <w:color w:val="000000"/>
                  </w:rPr>
                </w:rPrChange>
              </w:rPr>
              <w:t>(41)</w:t>
            </w:r>
          </w:ins>
          <w:customXmlInsRangeStart w:id="817" w:author="Mohammad Nayeem Hasan" w:date="2024-07-18T15:21:00Z"/>
        </w:sdtContent>
      </w:sdt>
      <w:customXmlInsRangeEnd w:id="817"/>
      <w:ins w:id="818" w:author="Mohammad Nayeem Hasan" w:date="2024-07-18T15:21:00Z" w16du:dateUtc="2024-07-18T09:21:00Z">
        <w:r w:rsidRPr="00DF6BDB">
          <w:rPr>
            <w:rFonts w:ascii="Times New Roman" w:hAnsi="Times New Roman" w:cs="Times New Roman"/>
            <w:sz w:val="24"/>
            <w:szCs w:val="24"/>
          </w:rPr>
          <w:t>.</w:t>
        </w:r>
      </w:ins>
    </w:p>
    <w:p w14:paraId="19BA7224" w14:textId="0872A38A" w:rsidR="00D73460" w:rsidRPr="00DF6BDB" w:rsidRDefault="00D73460" w:rsidP="00DF6BDB">
      <w:pPr>
        <w:spacing w:line="240" w:lineRule="auto"/>
        <w:jc w:val="both"/>
        <w:rPr>
          <w:ins w:id="819" w:author="Mohammad Nayeem Hasan" w:date="2024-07-18T15:21:00Z" w16du:dateUtc="2024-07-18T09:21:00Z"/>
          <w:rFonts w:ascii="Times New Roman" w:hAnsi="Times New Roman" w:cs="Times New Roman"/>
          <w:sz w:val="24"/>
          <w:szCs w:val="24"/>
        </w:rPr>
      </w:pPr>
      <w:ins w:id="820" w:author="Mohammad Nayeem Hasan" w:date="2024-07-18T15:21:00Z" w16du:dateUtc="2024-07-18T09:21:00Z">
        <w:r w:rsidRPr="00DF6BDB">
          <w:rPr>
            <w:rFonts w:ascii="Times New Roman" w:hAnsi="Times New Roman" w:cs="Times New Roman"/>
            <w:sz w:val="24"/>
            <w:szCs w:val="24"/>
          </w:rPr>
          <w:t xml:space="preserve">This study looked into the possibility that children from low-income households were more likely to having diarrhea. Similar studies revealed that middle-class or low-income households had a 90% risk of having high levels of contamination in their household drinking water if there was high E. coli contamination at the source </w:t>
        </w:r>
      </w:ins>
      <w:customXmlInsRangeStart w:id="821" w:author="Mohammad Nayeem Hasan" w:date="2024-07-18T15:21:00Z"/>
      <w:sdt>
        <w:sdtPr>
          <w:rPr>
            <w:rFonts w:ascii="Times New Roman" w:hAnsi="Times New Roman" w:cs="Times New Roman"/>
            <w:color w:val="000000"/>
            <w:sz w:val="24"/>
            <w:szCs w:val="24"/>
          </w:rPr>
          <w:tag w:val="MENDELEY_CITATION_v3_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"/>
          <w:id w:val="220872092"/>
          <w:placeholder>
            <w:docPart w:val="1B43FFC5F16A4AA287F33B9811CDB557"/>
          </w:placeholder>
        </w:sdtPr>
        <w:sdtContent>
          <w:customXmlInsRangeEnd w:id="821"/>
          <w:ins w:id="822" w:author="Mohammad Nayeem Hasan" w:date="2024-07-18T15:42:00Z" w16du:dateUtc="2024-07-18T09:42:00Z">
            <w:r w:rsidR="001F343E" w:rsidRPr="00DF6BDB">
              <w:rPr>
                <w:rFonts w:ascii="Times New Roman" w:hAnsi="Times New Roman" w:cs="Times New Roman"/>
                <w:color w:val="000000"/>
                <w:sz w:val="24"/>
                <w:szCs w:val="24"/>
                <w:rPrChange w:id="823" w:author="Mohammad Nayeem Hasan" w:date="2024-07-18T16:12:00Z" w16du:dateUtc="2024-07-18T10:12:00Z">
                  <w:rPr>
                    <w:color w:val="000000"/>
                  </w:rPr>
                </w:rPrChange>
              </w:rPr>
              <w:t>(42)</w:t>
            </w:r>
          </w:ins>
          <w:customXmlInsRangeStart w:id="824" w:author="Mohammad Nayeem Hasan" w:date="2024-07-18T15:21:00Z"/>
        </w:sdtContent>
      </w:sdt>
      <w:customXmlInsRangeEnd w:id="824"/>
      <w:ins w:id="825" w:author="Mohammad Nayeem Hasan" w:date="2024-07-18T15:21:00Z" w16du:dateUtc="2024-07-18T09:21:00Z">
        <w:r w:rsidRPr="00DF6BDB">
          <w:rPr>
            <w:rFonts w:ascii="Times New Roman" w:hAnsi="Times New Roman" w:cs="Times New Roman"/>
            <w:sz w:val="24"/>
            <w:szCs w:val="24"/>
          </w:rPr>
          <w:t xml:space="preserve">. This supports other research from Bangladesh that were related to this and found that children from low-income households had a higher risk of developing diarrhea </w:t>
        </w:r>
      </w:ins>
      <w:customXmlInsRangeStart w:id="826" w:author="Mohammad Nayeem Hasan" w:date="2024-07-18T15:21:00Z"/>
      <w:sdt>
        <w:sdtPr>
          <w:rPr>
            <w:rFonts w:ascii="Times New Roman" w:hAnsi="Times New Roman" w:cs="Times New Roman"/>
            <w:color w:val="000000"/>
            <w:sz w:val="24"/>
            <w:szCs w:val="24"/>
          </w:rPr>
          <w:tag w:val="MENDELEY_CITATION_v3_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"/>
          <w:id w:val="-1816874466"/>
          <w:placeholder>
            <w:docPart w:val="1B43FFC5F16A4AA287F33B9811CDB557"/>
          </w:placeholder>
        </w:sdtPr>
        <w:sdtContent>
          <w:customXmlInsRangeEnd w:id="826"/>
          <w:ins w:id="827" w:author="Mohammad Nayeem Hasan" w:date="2024-07-18T15:42:00Z" w16du:dateUtc="2024-07-18T09:42:00Z">
            <w:r w:rsidR="001F343E" w:rsidRPr="00DF6BDB">
              <w:rPr>
                <w:rFonts w:ascii="Times New Roman" w:hAnsi="Times New Roman" w:cs="Times New Roman"/>
                <w:color w:val="000000"/>
                <w:sz w:val="24"/>
                <w:szCs w:val="24"/>
                <w:rPrChange w:id="828" w:author="Mohammad Nayeem Hasan" w:date="2024-07-18T16:12:00Z" w16du:dateUtc="2024-07-18T10:12:00Z">
                  <w:rPr>
                    <w:color w:val="000000"/>
                  </w:rPr>
                </w:rPrChange>
              </w:rPr>
              <w:t>(43)</w:t>
            </w:r>
          </w:ins>
          <w:customXmlInsRangeStart w:id="829" w:author="Mohammad Nayeem Hasan" w:date="2024-07-18T15:21:00Z"/>
        </w:sdtContent>
      </w:sdt>
      <w:customXmlInsRangeEnd w:id="829"/>
      <w:ins w:id="830" w:author="Mohammad Nayeem Hasan" w:date="2024-07-18T15:21:00Z" w16du:dateUtc="2024-07-18T09:21:00Z">
        <w:r w:rsidRPr="00DF6BDB">
          <w:rPr>
            <w:rFonts w:ascii="Times New Roman" w:hAnsi="Times New Roman" w:cs="Times New Roman"/>
            <w:sz w:val="24"/>
            <w:szCs w:val="24"/>
          </w:rPr>
          <w:t xml:space="preserve">. As a result, point-of-use pollution of water storage and middle-class or lower-class families' inability to maintain safe water storage are the main causes of the reduction in water quality. This could be supported by the fact that it can be difficult for poorer households to obtain clean water, which may increase their risk of developing diarrheal disease. The high level of pollution in drinking water caused by dangerous bacteria like E. coli and other organisms that cause diarrhea may also have an effect on children </w:t>
        </w:r>
      </w:ins>
      <w:customXmlInsRangeStart w:id="831" w:author="Mohammad Nayeem Hasan" w:date="2024-07-18T15:21:00Z"/>
      <w:sdt>
        <w:sdtPr>
          <w:rPr>
            <w:rFonts w:ascii="Times New Roman" w:hAnsi="Times New Roman" w:cs="Times New Roman"/>
            <w:color w:val="000000"/>
            <w:sz w:val="24"/>
            <w:szCs w:val="24"/>
          </w:rPr>
          <w:tag w:val="MENDELEY_CITATION_v3_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"/>
          <w:id w:val="-1428797776"/>
          <w:placeholder>
            <w:docPart w:val="1B43FFC5F16A4AA287F33B9811CDB557"/>
          </w:placeholder>
        </w:sdtPr>
        <w:sdtContent>
          <w:customXmlInsRangeEnd w:id="831"/>
          <w:ins w:id="832" w:author="Mohammad Nayeem Hasan" w:date="2024-07-18T15:42:00Z" w16du:dateUtc="2024-07-18T09:42:00Z">
            <w:r w:rsidR="001F343E" w:rsidRPr="00DF6BDB">
              <w:rPr>
                <w:rFonts w:ascii="Times New Roman" w:hAnsi="Times New Roman" w:cs="Times New Roman"/>
                <w:color w:val="000000"/>
                <w:sz w:val="24"/>
                <w:szCs w:val="24"/>
                <w:rPrChange w:id="833" w:author="Mohammad Nayeem Hasan" w:date="2024-07-18T16:12:00Z" w16du:dateUtc="2024-07-18T10:12:00Z">
                  <w:rPr>
                    <w:color w:val="000000"/>
                  </w:rPr>
                </w:rPrChange>
              </w:rPr>
              <w:t>(44)</w:t>
            </w:r>
          </w:ins>
          <w:customXmlInsRangeStart w:id="834" w:author="Mohammad Nayeem Hasan" w:date="2024-07-18T15:21:00Z"/>
        </w:sdtContent>
      </w:sdt>
      <w:customXmlInsRangeEnd w:id="834"/>
      <w:ins w:id="835" w:author="Mohammad Nayeem Hasan" w:date="2024-07-18T15:21:00Z" w16du:dateUtc="2024-07-18T09:21:00Z">
        <w:r w:rsidRPr="00DF6BDB">
          <w:rPr>
            <w:rFonts w:ascii="Times New Roman" w:hAnsi="Times New Roman" w:cs="Times New Roman"/>
            <w:sz w:val="24"/>
            <w:szCs w:val="24"/>
          </w:rPr>
          <w:t>.</w:t>
        </w:r>
      </w:ins>
    </w:p>
    <w:p w14:paraId="20B9924B" w14:textId="077E37AE" w:rsidR="00D73460" w:rsidRPr="00DF6BDB" w:rsidRDefault="00D73460" w:rsidP="00DF6BDB">
      <w:pPr>
        <w:spacing w:line="240" w:lineRule="auto"/>
        <w:jc w:val="both"/>
        <w:rPr>
          <w:ins w:id="836" w:author="Mohammad Nayeem Hasan" w:date="2024-07-18T15:21:00Z" w16du:dateUtc="2024-07-18T09:21:00Z"/>
          <w:rFonts w:ascii="Times New Roman" w:hAnsi="Times New Roman" w:cs="Times New Roman"/>
          <w:sz w:val="24"/>
          <w:szCs w:val="24"/>
        </w:rPr>
      </w:pPr>
      <w:ins w:id="837" w:author="Mohammad Nayeem Hasan" w:date="2024-07-18T15:21:00Z" w16du:dateUtc="2024-07-18T09:21:00Z">
        <w:r w:rsidRPr="00DF6BDB">
          <w:rPr>
            <w:rFonts w:ascii="Times New Roman" w:hAnsi="Times New Roman" w:cs="Times New Roman"/>
            <w:sz w:val="24"/>
            <w:szCs w:val="24"/>
          </w:rPr>
          <w:t xml:space="preserve">This study discovered a stronger link between diarrhea and place of residence, despite the fact that flooding during the summer is supposed to increase diarrhea transmission because contaminated matter can be moved from source sites to nearby locations more easily in rural area rather than urban area </w:t>
        </w:r>
      </w:ins>
      <w:customXmlInsRangeStart w:id="838" w:author="Mohammad Nayeem Hasan" w:date="2024-07-18T15:21:00Z"/>
      <w:sdt>
        <w:sdtPr>
          <w:rPr>
            <w:rFonts w:ascii="Times New Roman" w:hAnsi="Times New Roman" w:cs="Times New Roman"/>
            <w:color w:val="000000"/>
            <w:sz w:val="24"/>
            <w:szCs w:val="24"/>
          </w:rPr>
          <w:tag w:val="MENDELEY_CITATION_v3_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"/>
          <w:id w:val="-926815068"/>
          <w:placeholder>
            <w:docPart w:val="1B43FFC5F16A4AA287F33B9811CDB557"/>
          </w:placeholder>
        </w:sdtPr>
        <w:sdtContent>
          <w:customXmlInsRangeEnd w:id="838"/>
          <w:ins w:id="839" w:author="Mohammad Nayeem Hasan" w:date="2024-07-18T15:42:00Z" w16du:dateUtc="2024-07-18T09:42:00Z">
            <w:r w:rsidR="001F343E" w:rsidRPr="00DF6BDB">
              <w:rPr>
                <w:rFonts w:ascii="Times New Roman" w:hAnsi="Times New Roman" w:cs="Times New Roman"/>
                <w:color w:val="000000"/>
                <w:sz w:val="24"/>
                <w:szCs w:val="24"/>
                <w:rPrChange w:id="840" w:author="Mohammad Nayeem Hasan" w:date="2024-07-18T16:12:00Z" w16du:dateUtc="2024-07-18T10:12:00Z">
                  <w:rPr>
                    <w:color w:val="000000"/>
                  </w:rPr>
                </w:rPrChange>
              </w:rPr>
              <w:t>(45)</w:t>
            </w:r>
          </w:ins>
          <w:customXmlInsRangeStart w:id="841" w:author="Mohammad Nayeem Hasan" w:date="2024-07-18T15:21:00Z"/>
        </w:sdtContent>
      </w:sdt>
      <w:customXmlInsRangeEnd w:id="841"/>
      <w:ins w:id="842" w:author="Mohammad Nayeem Hasan" w:date="2024-07-18T15:21:00Z" w16du:dateUtc="2024-07-18T09:21:00Z">
        <w:r w:rsidRPr="00DF6BDB">
          <w:rPr>
            <w:rFonts w:ascii="Times New Roman" w:hAnsi="Times New Roman" w:cs="Times New Roman"/>
            <w:sz w:val="24"/>
            <w:szCs w:val="24"/>
          </w:rPr>
          <w:t xml:space="preserve">. Additionally, we discovered a statistically significant association between geographic location and the likelihood of developing diarrhea. The Barisal region was shown to have the highest risk of diarrheal illness in children, followed by Mymensingh, Chattogram, Dhaka, and so on. This is in line with earlier research from Bangladesh that discovered comparable results in respect to regional variations in the prevalence of diarrheal illness </w:t>
        </w:r>
      </w:ins>
      <w:customXmlInsRangeStart w:id="843" w:author="Mohammad Nayeem Hasan" w:date="2024-07-18T15:21:00Z"/>
      <w:sdt>
        <w:sdtPr>
          <w:rPr>
            <w:rFonts w:ascii="Times New Roman" w:hAnsi="Times New Roman" w:cs="Times New Roman"/>
            <w:color w:val="000000"/>
            <w:sz w:val="24"/>
            <w:szCs w:val="24"/>
          </w:rPr>
          <w:tag w:val="MENDELEY_CITATION_v3_eyJjaXRhdGlvbklEIjoiTUVOREVMRVlfQ0lUQVRJT05fZWQ1NGNlNzktMTUwNi00MDhmLWJiMDctNjk2YzFiOTI3MmMw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2129430872"/>
          <w:placeholder>
            <w:docPart w:val="1B43FFC5F16A4AA287F33B9811CDB557"/>
          </w:placeholder>
        </w:sdtPr>
        <w:sdtContent>
          <w:customXmlInsRangeEnd w:id="843"/>
          <w:ins w:id="844" w:author="Mohammad Nayeem Hasan" w:date="2024-07-18T15:42:00Z" w16du:dateUtc="2024-07-18T09:42:00Z">
            <w:r w:rsidR="001F343E" w:rsidRPr="00DF6BDB">
              <w:rPr>
                <w:rFonts w:ascii="Times New Roman" w:hAnsi="Times New Roman" w:cs="Times New Roman"/>
                <w:color w:val="000000"/>
                <w:sz w:val="24"/>
                <w:szCs w:val="24"/>
                <w:rPrChange w:id="845" w:author="Mohammad Nayeem Hasan" w:date="2024-07-18T16:12:00Z" w16du:dateUtc="2024-07-18T10:12:00Z">
                  <w:rPr>
                    <w:color w:val="000000"/>
                  </w:rPr>
                </w:rPrChange>
              </w:rPr>
              <w:t>(46)</w:t>
            </w:r>
          </w:ins>
          <w:customXmlInsRangeStart w:id="846" w:author="Mohammad Nayeem Hasan" w:date="2024-07-18T15:21:00Z"/>
        </w:sdtContent>
      </w:sdt>
      <w:customXmlInsRangeEnd w:id="846"/>
      <w:ins w:id="847" w:author="Mohammad Nayeem Hasan" w:date="2024-07-18T15:21:00Z" w16du:dateUtc="2024-07-18T09:21:00Z">
        <w:r w:rsidRPr="00DF6BDB">
          <w:rPr>
            <w:rFonts w:ascii="Times New Roman" w:hAnsi="Times New Roman" w:cs="Times New Roman"/>
            <w:sz w:val="24"/>
            <w:szCs w:val="24"/>
          </w:rPr>
          <w:t xml:space="preserve">. Regions like Barisal, according to Sarker et al. </w:t>
        </w:r>
      </w:ins>
      <w:customXmlInsRangeStart w:id="848" w:author="Mohammad Nayeem Hasan" w:date="2024-07-18T15:21:00Z"/>
      <w:sdt>
        <w:sdtPr>
          <w:rPr>
            <w:rFonts w:ascii="Times New Roman" w:hAnsi="Times New Roman" w:cs="Times New Roman"/>
            <w:color w:val="000000"/>
            <w:sz w:val="24"/>
            <w:szCs w:val="24"/>
          </w:rPr>
          <w:tag w:val="MENDELEY_CITATION_v3_eyJjaXRhdGlvbklEIjoiTUVOREVMRVlfQ0lUQVRJT05fMDk4MDVjYzYtMjBmYS00NGI3LTgwZmEtNzc0N2I0YzExZTgy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1007568763"/>
          <w:placeholder>
            <w:docPart w:val="1B43FFC5F16A4AA287F33B9811CDB557"/>
          </w:placeholder>
        </w:sdtPr>
        <w:sdtContent>
          <w:customXmlInsRangeEnd w:id="848"/>
          <w:ins w:id="849" w:author="Mohammad Nayeem Hasan" w:date="2024-07-18T15:42:00Z" w16du:dateUtc="2024-07-18T09:42:00Z">
            <w:r w:rsidR="001F343E" w:rsidRPr="00DF6BDB">
              <w:rPr>
                <w:rFonts w:ascii="Times New Roman" w:hAnsi="Times New Roman" w:cs="Times New Roman"/>
                <w:color w:val="000000"/>
                <w:sz w:val="24"/>
                <w:szCs w:val="24"/>
                <w:rPrChange w:id="850" w:author="Mohammad Nayeem Hasan" w:date="2024-07-18T16:12:00Z" w16du:dateUtc="2024-07-18T10:12:00Z">
                  <w:rPr>
                    <w:color w:val="000000"/>
                  </w:rPr>
                </w:rPrChange>
              </w:rPr>
              <w:t>(46)</w:t>
            </w:r>
          </w:ins>
          <w:customXmlInsRangeStart w:id="851" w:author="Mohammad Nayeem Hasan" w:date="2024-07-18T15:21:00Z"/>
        </w:sdtContent>
      </w:sdt>
      <w:customXmlInsRangeEnd w:id="851"/>
      <w:ins w:id="852" w:author="Mohammad Nayeem Hasan" w:date="2024-07-18T15:21:00Z" w16du:dateUtc="2024-07-18T09:21:00Z">
        <w:r w:rsidRPr="00DF6BDB">
          <w:rPr>
            <w:rFonts w:ascii="Times New Roman" w:hAnsi="Times New Roman" w:cs="Times New Roman"/>
            <w:sz w:val="24"/>
            <w:szCs w:val="24"/>
          </w:rPr>
          <w:t xml:space="preserve">, are defined by being more densely populated and having more rivers and water reservoirs, both of which promote an environment that is conducive to the spread of diarrheal disease among the inhabitants. The regions have more rivers, water reservoirs, and high populated areas than other places, especially those in the Barisal, Dhaka, and Chittagong divisions. The majority of the slums, however, are located in the Dhaka and Chittagong areas, which have already been shown to have a significant risk of diarrhea-related diseases due to the inadequate sanitation system and lack of drinkable water  </w:t>
        </w:r>
      </w:ins>
      <w:customXmlInsRangeStart w:id="853" w:author="Mohammad Nayeem Hasan" w:date="2024-07-18T15:21:00Z"/>
      <w:sdt>
        <w:sdtPr>
          <w:rPr>
            <w:rFonts w:ascii="Times New Roman" w:hAnsi="Times New Roman" w:cs="Times New Roman"/>
            <w:color w:val="000000"/>
            <w:sz w:val="24"/>
            <w:szCs w:val="24"/>
          </w:rPr>
          <w:tag w:val="MENDELEY_CITATION_v3_eyJjaXRhdGlvbklEIjoiTUVOREVMRVlfQ0lUQVRJT05fNmI5ZjU1MjUtODU3My00NWE2LWI4MTYtMTA1NzRjOGMzZTNk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745033468"/>
          <w:placeholder>
            <w:docPart w:val="1B43FFC5F16A4AA287F33B9811CDB557"/>
          </w:placeholder>
        </w:sdtPr>
        <w:sdtContent>
          <w:customXmlInsRangeEnd w:id="853"/>
          <w:ins w:id="854" w:author="Mohammad Nayeem Hasan" w:date="2024-07-18T15:42:00Z" w16du:dateUtc="2024-07-18T09:42:00Z">
            <w:r w:rsidR="001F343E" w:rsidRPr="00DF6BDB">
              <w:rPr>
                <w:rFonts w:ascii="Times New Roman" w:hAnsi="Times New Roman" w:cs="Times New Roman"/>
                <w:color w:val="000000"/>
                <w:sz w:val="24"/>
                <w:szCs w:val="24"/>
                <w:rPrChange w:id="855" w:author="Mohammad Nayeem Hasan" w:date="2024-07-18T16:12:00Z" w16du:dateUtc="2024-07-18T10:12:00Z">
                  <w:rPr>
                    <w:color w:val="000000"/>
                  </w:rPr>
                </w:rPrChange>
              </w:rPr>
              <w:t>(46)</w:t>
            </w:r>
          </w:ins>
          <w:customXmlInsRangeStart w:id="856" w:author="Mohammad Nayeem Hasan" w:date="2024-07-18T15:21:00Z"/>
        </w:sdtContent>
      </w:sdt>
      <w:customXmlInsRangeEnd w:id="856"/>
      <w:ins w:id="857" w:author="Mohammad Nayeem Hasan" w:date="2024-07-18T15:21:00Z" w16du:dateUtc="2024-07-18T09:21:00Z">
        <w:r w:rsidRPr="00DF6BDB">
          <w:rPr>
            <w:rFonts w:ascii="Times New Roman" w:hAnsi="Times New Roman" w:cs="Times New Roman"/>
            <w:sz w:val="24"/>
            <w:szCs w:val="24"/>
          </w:rPr>
          <w:t>. High prevalence of diarrheal infections in these areas may have this as the more plausible cause.</w:t>
        </w:r>
      </w:ins>
    </w:p>
    <w:p w14:paraId="0A2DF81A" w14:textId="05F36B0F" w:rsidR="00D73460" w:rsidRPr="00DF6BDB" w:rsidRDefault="00D73460" w:rsidP="00DF6BDB">
      <w:pPr>
        <w:spacing w:line="240" w:lineRule="auto"/>
        <w:jc w:val="both"/>
        <w:rPr>
          <w:ins w:id="858" w:author="Mohammad Nayeem Hasan" w:date="2024-07-18T15:21:00Z" w16du:dateUtc="2024-07-18T09:21:00Z"/>
          <w:rFonts w:ascii="Times New Roman" w:hAnsi="Times New Roman" w:cs="Times New Roman"/>
          <w:sz w:val="24"/>
          <w:szCs w:val="24"/>
        </w:rPr>
      </w:pPr>
      <w:ins w:id="859" w:author="Mohammad Nayeem Hasan" w:date="2024-07-18T15:21:00Z" w16du:dateUtc="2024-07-18T09:21:00Z">
        <w:r w:rsidRPr="00DF6BDB">
          <w:rPr>
            <w:rFonts w:ascii="Times New Roman" w:hAnsi="Times New Roman" w:cs="Times New Roman"/>
            <w:sz w:val="24"/>
            <w:szCs w:val="24"/>
          </w:rPr>
          <w:t xml:space="preserve">As was already mentioned, there is a direct correlation between the likelihood of contracting E. coli diarrhea and factors such as maternal education, wealth status, personal hygiene, and general sanitation. Begum and her colleagues discovered that providing mothers with information on water, sanitation, and hygiene was an effective way to lessen the burden of diarrhea in children under the age of five, who had a greater prevalence of diarrhea </w:t>
        </w:r>
      </w:ins>
      <w:customXmlInsRangeStart w:id="860" w:author="Mohammad Nayeem Hasan" w:date="2024-07-18T15:21:00Z"/>
      <w:sdt>
        <w:sdtPr>
          <w:rPr>
            <w:rFonts w:ascii="Times New Roman" w:hAnsi="Times New Roman" w:cs="Times New Roman"/>
            <w:color w:val="000000"/>
            <w:sz w:val="24"/>
            <w:szCs w:val="24"/>
          </w:rPr>
          <w:tag w:val="MENDELEY_CITATION_v3_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"/>
          <w:id w:val="46262329"/>
          <w:placeholder>
            <w:docPart w:val="1B43FFC5F16A4AA287F33B9811CDB557"/>
          </w:placeholder>
        </w:sdtPr>
        <w:sdtContent>
          <w:customXmlInsRangeEnd w:id="860"/>
          <w:ins w:id="861" w:author="Mohammad Nayeem Hasan" w:date="2024-07-18T15:42:00Z" w16du:dateUtc="2024-07-18T09:42:00Z">
            <w:r w:rsidR="001F343E" w:rsidRPr="00DF6BDB">
              <w:rPr>
                <w:rFonts w:ascii="Times New Roman" w:hAnsi="Times New Roman" w:cs="Times New Roman"/>
                <w:color w:val="000000"/>
                <w:sz w:val="24"/>
                <w:szCs w:val="24"/>
                <w:rPrChange w:id="862" w:author="Mohammad Nayeem Hasan" w:date="2024-07-18T16:12:00Z" w16du:dateUtc="2024-07-18T10:12:00Z">
                  <w:rPr>
                    <w:color w:val="000000"/>
                  </w:rPr>
                </w:rPrChange>
              </w:rPr>
              <w:t>(47)</w:t>
            </w:r>
          </w:ins>
          <w:customXmlInsRangeStart w:id="863" w:author="Mohammad Nayeem Hasan" w:date="2024-07-18T15:21:00Z"/>
        </w:sdtContent>
      </w:sdt>
      <w:customXmlInsRangeEnd w:id="863"/>
      <w:ins w:id="864" w:author="Mohammad Nayeem Hasan" w:date="2024-07-18T15:21:00Z" w16du:dateUtc="2024-07-18T09:21:00Z">
        <w:r w:rsidRPr="00DF6BDB">
          <w:rPr>
            <w:rFonts w:ascii="Times New Roman" w:hAnsi="Times New Roman" w:cs="Times New Roman"/>
            <w:sz w:val="24"/>
            <w:szCs w:val="24"/>
          </w:rPr>
          <w:t xml:space="preserve">. Higher parental education levels are crucial for the prevention and control of morbidity because informed parents can lower their children's risk of contracting infectious diseases through education and other preventative measures </w:t>
        </w:r>
      </w:ins>
      <w:customXmlInsRangeStart w:id="865" w:author="Mohammad Nayeem Hasan" w:date="2024-07-18T15:21:00Z"/>
      <w:sdt>
        <w:sdtPr>
          <w:rPr>
            <w:rFonts w:ascii="Times New Roman" w:hAnsi="Times New Roman" w:cs="Times New Roman"/>
            <w:color w:val="000000"/>
            <w:sz w:val="24"/>
            <w:szCs w:val="24"/>
          </w:rPr>
          <w:tag w:val="MENDELEY_CITATION_v3_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"/>
          <w:id w:val="425397770"/>
          <w:placeholder>
            <w:docPart w:val="1B43FFC5F16A4AA287F33B9811CDB557"/>
          </w:placeholder>
        </w:sdtPr>
        <w:sdtContent>
          <w:customXmlInsRangeEnd w:id="865"/>
          <w:ins w:id="866" w:author="Mohammad Nayeem Hasan" w:date="2024-07-18T15:42:00Z" w16du:dateUtc="2024-07-18T09:42:00Z">
            <w:r w:rsidR="001F343E" w:rsidRPr="00DF6BDB">
              <w:rPr>
                <w:rFonts w:ascii="Times New Roman" w:hAnsi="Times New Roman" w:cs="Times New Roman"/>
                <w:color w:val="000000"/>
                <w:sz w:val="24"/>
                <w:szCs w:val="24"/>
                <w:rPrChange w:id="867" w:author="Mohammad Nayeem Hasan" w:date="2024-07-18T16:12:00Z" w16du:dateUtc="2024-07-18T10:12:00Z">
                  <w:rPr>
                    <w:color w:val="000000"/>
                  </w:rPr>
                </w:rPrChange>
              </w:rPr>
              <w:t>(48,49)</w:t>
            </w:r>
          </w:ins>
          <w:customXmlInsRangeStart w:id="868" w:author="Mohammad Nayeem Hasan" w:date="2024-07-18T15:21:00Z"/>
        </w:sdtContent>
      </w:sdt>
      <w:customXmlInsRangeEnd w:id="868"/>
      <w:ins w:id="869" w:author="Mohammad Nayeem Hasan" w:date="2024-07-18T15:21:00Z" w16du:dateUtc="2024-07-18T09:21:00Z">
        <w:r w:rsidRPr="00DF6BDB">
          <w:rPr>
            <w:rFonts w:ascii="Times New Roman" w:hAnsi="Times New Roman" w:cs="Times New Roman"/>
            <w:sz w:val="24"/>
            <w:szCs w:val="24"/>
          </w:rPr>
          <w:t xml:space="preserve">. However, it was found that in Bangladesh, higher levels of education are also </w:t>
        </w:r>
        <w:r w:rsidRPr="00DF6BDB">
          <w:rPr>
            <w:rFonts w:ascii="Times New Roman" w:hAnsi="Times New Roman" w:cs="Times New Roman"/>
            <w:sz w:val="24"/>
            <w:szCs w:val="24"/>
          </w:rPr>
          <w:lastRenderedPageBreak/>
          <w:t xml:space="preserve">linked to better toilet facilities in both rural and urban settings, which means better access to sanitation and hygiene in the families </w:t>
        </w:r>
      </w:ins>
      <w:customXmlInsRangeStart w:id="870" w:author="Mohammad Nayeem Hasan" w:date="2024-07-18T15:21:00Z"/>
      <w:sdt>
        <w:sdtPr>
          <w:rPr>
            <w:rFonts w:ascii="Times New Roman" w:hAnsi="Times New Roman" w:cs="Times New Roman"/>
            <w:color w:val="000000"/>
            <w:sz w:val="24"/>
            <w:szCs w:val="24"/>
          </w:rPr>
          <w:tag w:val="MENDELEY_CITATION_v3_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"/>
          <w:id w:val="1015577546"/>
          <w:placeholder>
            <w:docPart w:val="1B43FFC5F16A4AA287F33B9811CDB557"/>
          </w:placeholder>
        </w:sdtPr>
        <w:sdtContent>
          <w:customXmlInsRangeEnd w:id="870"/>
          <w:ins w:id="871" w:author="Mohammad Nayeem Hasan" w:date="2024-07-18T15:42:00Z" w16du:dateUtc="2024-07-18T09:42:00Z">
            <w:r w:rsidR="001F343E" w:rsidRPr="00DF6BDB">
              <w:rPr>
                <w:rFonts w:ascii="Times New Roman" w:hAnsi="Times New Roman" w:cs="Times New Roman"/>
                <w:color w:val="000000"/>
                <w:sz w:val="24"/>
                <w:szCs w:val="24"/>
                <w:rPrChange w:id="872" w:author="Mohammad Nayeem Hasan" w:date="2024-07-18T16:12:00Z" w16du:dateUtc="2024-07-18T10:12:00Z">
                  <w:rPr>
                    <w:color w:val="000000"/>
                  </w:rPr>
                </w:rPrChange>
              </w:rPr>
              <w:t>(50)</w:t>
            </w:r>
          </w:ins>
          <w:customXmlInsRangeStart w:id="873" w:author="Mohammad Nayeem Hasan" w:date="2024-07-18T15:21:00Z"/>
        </w:sdtContent>
      </w:sdt>
      <w:customXmlInsRangeEnd w:id="873"/>
      <w:ins w:id="874" w:author="Mohammad Nayeem Hasan" w:date="2024-07-18T15:21:00Z" w16du:dateUtc="2024-07-18T09:21:00Z">
        <w:r w:rsidRPr="00DF6BDB">
          <w:rPr>
            <w:rFonts w:ascii="Times New Roman" w:hAnsi="Times New Roman" w:cs="Times New Roman"/>
            <w:sz w:val="24"/>
            <w:szCs w:val="24"/>
          </w:rPr>
          <w:t xml:space="preserve">. In line with other research conducted in Bangladesh, we discovered that the availability of better sanitary facilities decreased the prevalence of childhood diarrhea among children under the age of five </w:t>
        </w:r>
      </w:ins>
      <w:customXmlInsRangeStart w:id="875" w:author="Mohammad Nayeem Hasan" w:date="2024-07-18T15:21:00Z"/>
      <w:sdt>
        <w:sdtPr>
          <w:rPr>
            <w:rFonts w:ascii="Times New Roman" w:hAnsi="Times New Roman" w:cs="Times New Roman"/>
            <w:color w:val="000000"/>
            <w:sz w:val="24"/>
            <w:szCs w:val="24"/>
          </w:rPr>
          <w:tag w:val="MENDELEY_CITATION_v3_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"/>
          <w:id w:val="-2030786463"/>
          <w:placeholder>
            <w:docPart w:val="1B43FFC5F16A4AA287F33B9811CDB557"/>
          </w:placeholder>
        </w:sdtPr>
        <w:sdtContent>
          <w:customXmlInsRangeEnd w:id="875"/>
          <w:ins w:id="876" w:author="Mohammad Nayeem Hasan" w:date="2024-07-18T15:42:00Z" w16du:dateUtc="2024-07-18T09:42:00Z">
            <w:r w:rsidR="001F343E" w:rsidRPr="00DF6BDB">
              <w:rPr>
                <w:rFonts w:ascii="Times New Roman" w:eastAsia="Times New Roman" w:hAnsi="Times New Roman" w:cs="Times New Roman"/>
                <w:color w:val="000000"/>
                <w:sz w:val="24"/>
                <w:szCs w:val="24"/>
                <w:rPrChange w:id="877" w:author="Mohammad Nayeem Hasan" w:date="2024-07-18T16:12:00Z" w16du:dateUtc="2024-07-18T10:12:00Z">
                  <w:rPr>
                    <w:rFonts w:eastAsia="Times New Roman"/>
                    <w:color w:val="000000"/>
                  </w:rPr>
                </w:rPrChange>
              </w:rPr>
              <w:t>(51,52)</w:t>
            </w:r>
          </w:ins>
          <w:customXmlInsRangeStart w:id="878" w:author="Mohammad Nayeem Hasan" w:date="2024-07-18T15:21:00Z"/>
        </w:sdtContent>
      </w:sdt>
      <w:customXmlInsRangeEnd w:id="878"/>
      <w:ins w:id="879" w:author="Mohammad Nayeem Hasan" w:date="2024-07-18T15:21:00Z" w16du:dateUtc="2024-07-18T09:21:00Z">
        <w:r w:rsidRPr="00DF6BDB">
          <w:rPr>
            <w:rFonts w:ascii="Times New Roman" w:hAnsi="Times New Roman" w:cs="Times New Roman"/>
            <w:sz w:val="24"/>
            <w:szCs w:val="24"/>
          </w:rPr>
          <w:t xml:space="preserve">. The most straightforward explanation would be that having access to latrines minimizes fecal contamination of the environment and the likelihood that mechanical vectors will come into contact with organisms that cause diarrhea, hence reducing diarrheal disease. This is due to the fact that the majority of prevalent causes of diarrheal diseases in children under five are hygiene-related in terms of food serving and predation. In order to reduce the spread of bacterial infections between children and the environment, sanitation infrastructure such as upgraded latrines and hand hygiene are also important </w:t>
        </w:r>
      </w:ins>
      <w:customXmlInsRangeStart w:id="880" w:author="Mohammad Nayeem Hasan" w:date="2024-07-18T15:21:00Z"/>
      <w:sdt>
        <w:sdtPr>
          <w:rPr>
            <w:rFonts w:ascii="Times New Roman" w:hAnsi="Times New Roman" w:cs="Times New Roman"/>
            <w:color w:val="000000"/>
            <w:sz w:val="24"/>
            <w:szCs w:val="24"/>
          </w:rPr>
          <w:tag w:val="MENDELEY_CITATION_v3_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"/>
          <w:id w:val="537558339"/>
          <w:placeholder>
            <w:docPart w:val="1B43FFC5F16A4AA287F33B9811CDB557"/>
          </w:placeholder>
        </w:sdtPr>
        <w:sdtContent>
          <w:customXmlInsRangeEnd w:id="880"/>
          <w:ins w:id="881" w:author="Mohammad Nayeem Hasan" w:date="2024-07-18T15:42:00Z" w16du:dateUtc="2024-07-18T09:42:00Z">
            <w:r w:rsidR="001F343E" w:rsidRPr="00DF6BDB">
              <w:rPr>
                <w:rFonts w:ascii="Times New Roman" w:hAnsi="Times New Roman" w:cs="Times New Roman"/>
                <w:color w:val="000000"/>
                <w:sz w:val="24"/>
                <w:szCs w:val="24"/>
                <w:rPrChange w:id="882" w:author="Mohammad Nayeem Hasan" w:date="2024-07-18T16:12:00Z" w16du:dateUtc="2024-07-18T10:12:00Z">
                  <w:rPr>
                    <w:color w:val="000000"/>
                  </w:rPr>
                </w:rPrChange>
              </w:rPr>
              <w:t>(53)</w:t>
            </w:r>
          </w:ins>
          <w:customXmlInsRangeStart w:id="883" w:author="Mohammad Nayeem Hasan" w:date="2024-07-18T15:21:00Z"/>
        </w:sdtContent>
      </w:sdt>
      <w:customXmlInsRangeEnd w:id="883"/>
      <w:ins w:id="884" w:author="Mohammad Nayeem Hasan" w:date="2024-07-18T15:21:00Z" w16du:dateUtc="2024-07-18T09:21:00Z">
        <w:r w:rsidRPr="00DF6BDB">
          <w:rPr>
            <w:rFonts w:ascii="Times New Roman" w:hAnsi="Times New Roman" w:cs="Times New Roman"/>
            <w:sz w:val="24"/>
            <w:szCs w:val="24"/>
          </w:rPr>
          <w:t>.</w:t>
        </w:r>
      </w:ins>
    </w:p>
    <w:p w14:paraId="2093C168" w14:textId="6A9A8CC6" w:rsidR="00D73460" w:rsidRPr="00DF6BDB" w:rsidRDefault="00D73460" w:rsidP="00DF6BDB">
      <w:pPr>
        <w:spacing w:line="240" w:lineRule="auto"/>
        <w:jc w:val="both"/>
        <w:rPr>
          <w:ins w:id="885" w:author="Mohammad Nayeem Hasan" w:date="2024-07-18T15:21:00Z" w16du:dateUtc="2024-07-18T09:21:00Z"/>
          <w:rFonts w:ascii="Times New Roman" w:hAnsi="Times New Roman" w:cs="Times New Roman"/>
          <w:sz w:val="24"/>
          <w:szCs w:val="24"/>
        </w:rPr>
      </w:pPr>
      <w:ins w:id="886" w:author="Mohammad Nayeem Hasan" w:date="2024-07-18T15:21:00Z" w16du:dateUtc="2024-07-18T09:21:00Z">
        <w:r w:rsidRPr="00DF6BDB">
          <w:rPr>
            <w:rFonts w:ascii="Times New Roman" w:hAnsi="Times New Roman" w:cs="Times New Roman"/>
            <w:b/>
            <w:bCs/>
            <w:sz w:val="24"/>
            <w:szCs w:val="24"/>
          </w:rPr>
          <w:t>Table 4</w:t>
        </w:r>
        <w:r w:rsidRPr="00DF6BDB">
          <w:rPr>
            <w:rFonts w:ascii="Times New Roman" w:hAnsi="Times New Roman" w:cs="Times New Roman"/>
            <w:sz w:val="24"/>
            <w:szCs w:val="24"/>
          </w:rPr>
          <w:t xml:space="preserve"> represents the decomposition analysis, where we can see that the most contributing factors are “Source water Type”, “Mother’s Education Level”, “Toilet Facility Shared”, “Source Water”, and “Wealth index”. Where Source water type contribute to inequality in diarrhea in urban-rural. </w:t>
        </w:r>
        <w:r w:rsidRPr="00DF6BDB" w:rsidDel="00823AAB">
          <w:rPr>
            <w:rFonts w:ascii="Times New Roman" w:hAnsi="Times New Roman" w:cs="Times New Roman"/>
            <w:sz w:val="24"/>
            <w:szCs w:val="24"/>
          </w:rPr>
          <w:t>A research</w:t>
        </w:r>
        <w:r w:rsidRPr="00DF6BDB">
          <w:rPr>
            <w:rFonts w:ascii="Times New Roman" w:hAnsi="Times New Roman" w:cs="Times New Roman"/>
            <w:sz w:val="24"/>
            <w:szCs w:val="24"/>
          </w:rPr>
          <w:t>Research conducted in India revealed that there exists a correlation between the knowledge gap in maternal health and the occurrence of diarrhea</w:t>
        </w:r>
        <w:r w:rsidRPr="00DF6BDB">
          <w:rPr>
            <w:rFonts w:ascii="Times New Roman" w:hAnsi="Times New Roman" w:cs="Times New Roman"/>
            <w:noProof/>
            <w:sz w:val="24"/>
            <w:szCs w:val="24"/>
            <w:vertAlign w:val="superscript"/>
          </w:rPr>
          <w:t>46</w:t>
        </w:r>
        <w:r w:rsidRPr="00DF6BDB">
          <w:rPr>
            <w:rFonts w:ascii="Times New Roman" w:hAnsi="Times New Roman" w:cs="Times New Roman"/>
            <w:sz w:val="24"/>
            <w:szCs w:val="24"/>
          </w:rPr>
          <w:t xml:space="preserve">. A recent study has provided further evidence supporting the association between a mother's level of education and her health knowledge. </w:t>
        </w:r>
      </w:ins>
      <w:customXmlInsRangeStart w:id="887" w:author="Mohammad Nayeem Hasan" w:date="2024-07-18T15:21:00Z"/>
      <w:sdt>
        <w:sdtPr>
          <w:rPr>
            <w:rFonts w:ascii="Times New Roman" w:hAnsi="Times New Roman" w:cs="Times New Roman"/>
            <w:color w:val="000000"/>
            <w:sz w:val="24"/>
            <w:szCs w:val="24"/>
          </w:rPr>
          <w:tag w:val="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"/>
          <w:id w:val="1044646556"/>
          <w:placeholder>
            <w:docPart w:val="1B43FFC5F16A4AA287F33B9811CDB557"/>
          </w:placeholder>
        </w:sdtPr>
        <w:sdtContent>
          <w:customXmlInsRangeEnd w:id="887"/>
          <w:ins w:id="888" w:author="Mohammad Nayeem Hasan" w:date="2024-07-18T15:42:00Z" w16du:dateUtc="2024-07-18T09:42:00Z">
            <w:r w:rsidR="001F343E" w:rsidRPr="00DF6BDB">
              <w:rPr>
                <w:rFonts w:ascii="Times New Roman" w:eastAsia="Times New Roman" w:hAnsi="Times New Roman" w:cs="Times New Roman"/>
                <w:color w:val="000000"/>
                <w:sz w:val="24"/>
                <w:szCs w:val="24"/>
                <w:rPrChange w:id="889" w:author="Mohammad Nayeem Hasan" w:date="2024-07-18T16:12:00Z" w16du:dateUtc="2024-07-18T10:12:00Z">
                  <w:rPr>
                    <w:rFonts w:eastAsia="Times New Roman"/>
                    <w:color w:val="000000"/>
                  </w:rPr>
                </w:rPrChange>
              </w:rPr>
              <w:t>(54,55)</w:t>
            </w:r>
          </w:ins>
          <w:customXmlInsRangeStart w:id="890" w:author="Mohammad Nayeem Hasan" w:date="2024-07-18T15:21:00Z"/>
        </w:sdtContent>
      </w:sdt>
      <w:customXmlInsRangeEnd w:id="890"/>
      <w:ins w:id="891" w:author="Mohammad Nayeem Hasan" w:date="2024-07-18T15:21:00Z" w16du:dateUtc="2024-07-18T09:21:00Z">
        <w:r w:rsidRPr="00DF6BDB">
          <w:rPr>
            <w:rFonts w:ascii="Times New Roman" w:hAnsi="Times New Roman" w:cs="Times New Roman"/>
            <w:sz w:val="24"/>
            <w:szCs w:val="24"/>
          </w:rPr>
          <w:t xml:space="preserve"> A separate study conducted in Ethiopia revealed that households characterized by a low wealth index make a substantial contribution to the prevalence of diarrhea, a finding that is consistent with the results obtained in the present study</w:t>
        </w:r>
      </w:ins>
      <w:customXmlInsRangeStart w:id="892" w:author="Mohammad Nayeem Hasan" w:date="2024-07-18T15:21:00Z"/>
      <w:sdt>
        <w:sdtPr>
          <w:rPr>
            <w:rFonts w:ascii="Times New Roman" w:hAnsi="Times New Roman" w:cs="Times New Roman"/>
            <w:color w:val="000000"/>
            <w:sz w:val="24"/>
            <w:szCs w:val="24"/>
          </w:rPr>
          <w:tag w:val="MENDELEY_CITATION_v3_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"/>
          <w:id w:val="-1155444568"/>
          <w:placeholder>
            <w:docPart w:val="1B43FFC5F16A4AA287F33B9811CDB557"/>
          </w:placeholder>
        </w:sdtPr>
        <w:sdtContent>
          <w:customXmlInsRangeEnd w:id="892"/>
          <w:ins w:id="893" w:author="Mohammad Nayeem Hasan" w:date="2024-07-18T15:42:00Z" w16du:dateUtc="2024-07-18T09:42:00Z">
            <w:r w:rsidR="001F343E" w:rsidRPr="00DF6BDB">
              <w:rPr>
                <w:rFonts w:ascii="Times New Roman" w:hAnsi="Times New Roman" w:cs="Times New Roman"/>
                <w:color w:val="000000"/>
                <w:sz w:val="24"/>
                <w:szCs w:val="24"/>
                <w:rPrChange w:id="894" w:author="Mohammad Nayeem Hasan" w:date="2024-07-18T16:12:00Z" w16du:dateUtc="2024-07-18T10:12:00Z">
                  <w:rPr>
                    <w:color w:val="000000"/>
                  </w:rPr>
                </w:rPrChange>
              </w:rPr>
              <w:t>(56)</w:t>
            </w:r>
          </w:ins>
          <w:customXmlInsRangeStart w:id="895" w:author="Mohammad Nayeem Hasan" w:date="2024-07-18T15:21:00Z"/>
        </w:sdtContent>
      </w:sdt>
      <w:customXmlInsRangeEnd w:id="895"/>
      <w:ins w:id="896" w:author="Mohammad Nayeem Hasan" w:date="2024-07-18T15:21:00Z" w16du:dateUtc="2024-07-18T09:21:00Z">
        <w:r w:rsidRPr="00DF6BDB">
          <w:rPr>
            <w:rFonts w:ascii="Times New Roman" w:hAnsi="Times New Roman" w:cs="Times New Roman"/>
            <w:sz w:val="24"/>
            <w:szCs w:val="24"/>
          </w:rPr>
          <w:t xml:space="preserve"> For Source water type 1% increase in the proportion of individuals using a specific source water type is associated with approximate 1.01% increase in the likelihood of diarrhea. Similarly, for a 1% increase in the variable Mother’s Education Level, toilet facility shared, source water and wealth index a significant amount of change can be noticeable. Another study conducted in India revealed a significant correlation between factors linked to Water, Sanitation, and Hygiene (WASH) and the mortality rate of children under the age of five caused by diarrhea</w:t>
        </w:r>
      </w:ins>
      <w:customXmlInsRangeStart w:id="897" w:author="Mohammad Nayeem Hasan" w:date="2024-07-18T15:21:00Z"/>
      <w:sdt>
        <w:sdtPr>
          <w:rPr>
            <w:rFonts w:ascii="Times New Roman" w:hAnsi="Times New Roman" w:cs="Times New Roman"/>
            <w:color w:val="000000"/>
            <w:sz w:val="24"/>
            <w:szCs w:val="24"/>
          </w:rPr>
          <w:tag w:val="MENDELEY_CITATION_v3_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"/>
          <w:id w:val="-53320625"/>
          <w:placeholder>
            <w:docPart w:val="1B43FFC5F16A4AA287F33B9811CDB557"/>
          </w:placeholder>
        </w:sdtPr>
        <w:sdtContent>
          <w:customXmlInsRangeEnd w:id="897"/>
          <w:ins w:id="898" w:author="Mohammad Nayeem Hasan" w:date="2024-07-18T15:42:00Z" w16du:dateUtc="2024-07-18T09:42:00Z">
            <w:r w:rsidR="001F343E" w:rsidRPr="00DF6BDB">
              <w:rPr>
                <w:rFonts w:ascii="Times New Roman" w:hAnsi="Times New Roman" w:cs="Times New Roman"/>
                <w:color w:val="000000"/>
                <w:sz w:val="24"/>
                <w:szCs w:val="24"/>
                <w:rPrChange w:id="899" w:author="Mohammad Nayeem Hasan" w:date="2024-07-18T16:12:00Z" w16du:dateUtc="2024-07-18T10:12:00Z">
                  <w:rPr>
                    <w:color w:val="000000"/>
                  </w:rPr>
                </w:rPrChange>
              </w:rPr>
              <w:t>(57)</w:t>
            </w:r>
          </w:ins>
          <w:customXmlInsRangeStart w:id="900" w:author="Mohammad Nayeem Hasan" w:date="2024-07-18T15:21:00Z"/>
        </w:sdtContent>
      </w:sdt>
      <w:customXmlInsRangeEnd w:id="900"/>
      <w:ins w:id="901" w:author="Mohammad Nayeem Hasan" w:date="2024-07-18T15:21:00Z" w16du:dateUtc="2024-07-18T09:21:00Z">
        <w:r w:rsidRPr="00DF6BDB">
          <w:rPr>
            <w:rFonts w:ascii="Times New Roman" w:hAnsi="Times New Roman" w:cs="Times New Roman"/>
            <w:sz w:val="24"/>
            <w:szCs w:val="24"/>
          </w:rPr>
          <w:t xml:space="preserve">. For the concentration index it shows that inequalities concentrated among Division and Residence. Source water type and toilet facility sharing reveal relatively low disparity; however, wealth index and mother's education degree show considerable inequality. </w:t>
        </w:r>
      </w:ins>
    </w:p>
    <w:p w14:paraId="5F6F82F4" w14:textId="77777777" w:rsidR="00D73460" w:rsidRPr="00DF6BDB" w:rsidRDefault="00D73460" w:rsidP="00DF6BDB">
      <w:pPr>
        <w:spacing w:line="240" w:lineRule="auto"/>
        <w:jc w:val="both"/>
        <w:rPr>
          <w:ins w:id="902" w:author="Mohammad Nayeem Hasan" w:date="2024-07-18T15:21:00Z" w16du:dateUtc="2024-07-18T09:21:00Z"/>
          <w:rFonts w:ascii="Times New Roman" w:hAnsi="Times New Roman" w:cs="Times New Roman"/>
          <w:sz w:val="24"/>
          <w:szCs w:val="24"/>
        </w:rPr>
      </w:pPr>
    </w:p>
    <w:p w14:paraId="53FFB21E" w14:textId="77777777" w:rsidR="00D73460" w:rsidRPr="00DF6BDB" w:rsidRDefault="00D73460" w:rsidP="00DF6BDB">
      <w:pPr>
        <w:pStyle w:val="ListParagraph"/>
        <w:numPr>
          <w:ilvl w:val="0"/>
          <w:numId w:val="1"/>
        </w:numPr>
        <w:spacing w:line="240" w:lineRule="auto"/>
        <w:rPr>
          <w:ins w:id="903" w:author="Mohammad Nayeem Hasan" w:date="2024-07-18T15:21:00Z" w16du:dateUtc="2024-07-18T09:21:00Z"/>
          <w:rFonts w:ascii="Times New Roman" w:hAnsi="Times New Roman" w:cs="Times New Roman"/>
          <w:bCs/>
          <w:sz w:val="24"/>
          <w:szCs w:val="24"/>
        </w:rPr>
      </w:pPr>
      <w:ins w:id="904" w:author="Mohammad Nayeem Hasan" w:date="2024-07-18T15:21:00Z" w16du:dateUtc="2024-07-18T09:21:00Z">
        <w:r w:rsidRPr="00DF6BDB">
          <w:rPr>
            <w:rFonts w:ascii="Times New Roman" w:hAnsi="Times New Roman" w:cs="Times New Roman"/>
            <w:bCs/>
            <w:sz w:val="24"/>
            <w:szCs w:val="24"/>
          </w:rPr>
          <w:t xml:space="preserve">Conclusion </w:t>
        </w:r>
      </w:ins>
    </w:p>
    <w:p w14:paraId="1360FCD2" w14:textId="77777777" w:rsidR="00D73460" w:rsidRPr="00DF6BDB" w:rsidRDefault="00D73460" w:rsidP="00DF6BDB">
      <w:pPr>
        <w:spacing w:line="240" w:lineRule="auto"/>
        <w:jc w:val="both"/>
        <w:rPr>
          <w:ins w:id="905" w:author="Mohammad Nayeem Hasan" w:date="2024-07-18T15:21:00Z" w16du:dateUtc="2024-07-18T09:21:00Z"/>
          <w:rFonts w:ascii="Times New Roman" w:hAnsi="Times New Roman" w:cs="Times New Roman"/>
          <w:sz w:val="24"/>
          <w:szCs w:val="24"/>
        </w:rPr>
      </w:pPr>
      <w:ins w:id="906" w:author="Mohammad Nayeem Hasan" w:date="2024-07-18T15:21:00Z" w16du:dateUtc="2024-07-18T09:21:00Z">
        <w:r w:rsidRPr="00DF6BDB">
          <w:rPr>
            <w:rFonts w:ascii="Times New Roman" w:hAnsi="Times New Roman" w:cs="Times New Roman"/>
            <w:sz w:val="24"/>
            <w:szCs w:val="24"/>
          </w:rPr>
          <w:t xml:space="preserve">In Bangladesh, children under the age of five still frequently experience diarrhea as a serious public health issue. Current investigation revealed a substantial correlation between E. coli contamination in drinking water and instances of childhood diarrhea as well as a high degree of E. coli contamination in drinking water. The mothers of low-income countries like Bangladesh should be the main target because the prevalence of diarrhea and the behavior of mothers in that nation are influenced by factors like age, wealth, and educational attainment. Public health professionals, community-based organizations, and policymakers should concentrate on educating the public about the use of safe drinking water. 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t>
        </w:r>
      </w:ins>
    </w:p>
    <w:p w14:paraId="0ACFC88D" w14:textId="77777777" w:rsidR="00D73460" w:rsidRPr="00DF6BDB" w:rsidRDefault="00D73460" w:rsidP="00DF6BDB">
      <w:pPr>
        <w:spacing w:line="240" w:lineRule="auto"/>
        <w:jc w:val="both"/>
        <w:rPr>
          <w:ins w:id="907" w:author="Mohammad Nayeem Hasan" w:date="2024-07-18T15:21:00Z" w16du:dateUtc="2024-07-18T09:21:00Z"/>
          <w:rFonts w:ascii="Times New Roman" w:hAnsi="Times New Roman" w:cs="Times New Roman"/>
          <w:sz w:val="24"/>
          <w:szCs w:val="24"/>
        </w:rPr>
      </w:pPr>
    </w:p>
    <w:p w14:paraId="604D8EE8" w14:textId="77777777" w:rsidR="00D73460" w:rsidRPr="00DF6BDB" w:rsidRDefault="00D73460" w:rsidP="00DF6BDB">
      <w:pPr>
        <w:pStyle w:val="ListParagraph"/>
        <w:numPr>
          <w:ilvl w:val="0"/>
          <w:numId w:val="1"/>
        </w:numPr>
        <w:spacing w:line="240" w:lineRule="auto"/>
        <w:rPr>
          <w:ins w:id="908" w:author="Mohammad Nayeem Hasan" w:date="2024-07-18T15:21:00Z" w16du:dateUtc="2024-07-18T09:21:00Z"/>
          <w:rFonts w:ascii="Times New Roman" w:hAnsi="Times New Roman" w:cs="Times New Roman"/>
          <w:bCs/>
          <w:sz w:val="24"/>
          <w:szCs w:val="24"/>
        </w:rPr>
      </w:pPr>
      <w:ins w:id="909" w:author="Mohammad Nayeem Hasan" w:date="2024-07-18T15:21:00Z" w16du:dateUtc="2024-07-18T09:21:00Z">
        <w:r w:rsidRPr="00DF6BDB">
          <w:rPr>
            <w:rFonts w:ascii="Times New Roman" w:hAnsi="Times New Roman" w:cs="Times New Roman"/>
            <w:bCs/>
            <w:sz w:val="24"/>
            <w:szCs w:val="24"/>
          </w:rPr>
          <w:lastRenderedPageBreak/>
          <w:t xml:space="preserve">Strengths and limitations </w:t>
        </w:r>
      </w:ins>
    </w:p>
    <w:p w14:paraId="1A703147" w14:textId="77777777" w:rsidR="00D73460" w:rsidRPr="00DF6BDB" w:rsidRDefault="00D73460" w:rsidP="00DF6BDB">
      <w:pPr>
        <w:spacing w:line="240" w:lineRule="auto"/>
        <w:jc w:val="both"/>
        <w:rPr>
          <w:ins w:id="910" w:author="Mohammad Nayeem Hasan" w:date="2024-07-18T15:21:00Z" w16du:dateUtc="2024-07-18T09:21:00Z"/>
          <w:rFonts w:ascii="Times New Roman" w:hAnsi="Times New Roman" w:cs="Times New Roman"/>
          <w:sz w:val="24"/>
          <w:szCs w:val="24"/>
        </w:rPr>
      </w:pPr>
      <w:ins w:id="911" w:author="Mohammad Nayeem Hasan" w:date="2024-07-18T15:21:00Z" w16du:dateUtc="2024-07-18T09:21:00Z">
        <w:r w:rsidRPr="00DF6BDB">
          <w:rPr>
            <w:rFonts w:ascii="Times New Roman" w:hAnsi="Times New Roman" w:cs="Times New Roman"/>
            <w:sz w:val="24"/>
            <w:szCs w:val="24"/>
          </w:rPr>
          <w: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t>
        </w:r>
      </w:ins>
    </w:p>
    <w:p w14:paraId="5D1F1FD9" w14:textId="77777777" w:rsidR="00D73460" w:rsidRPr="00DF6BDB" w:rsidRDefault="00D73460" w:rsidP="00DF6BDB">
      <w:pPr>
        <w:pStyle w:val="ListParagraph"/>
        <w:numPr>
          <w:ilvl w:val="0"/>
          <w:numId w:val="1"/>
        </w:numPr>
        <w:spacing w:line="240" w:lineRule="auto"/>
        <w:rPr>
          <w:ins w:id="912" w:author="Mohammad Nayeem Hasan" w:date="2024-07-18T15:21:00Z" w16du:dateUtc="2024-07-18T09:21:00Z"/>
          <w:rFonts w:ascii="Times New Roman" w:hAnsi="Times New Roman" w:cs="Times New Roman"/>
          <w:bCs/>
          <w:sz w:val="24"/>
          <w:szCs w:val="24"/>
        </w:rPr>
      </w:pPr>
      <w:ins w:id="913" w:author="Mohammad Nayeem Hasan" w:date="2024-07-18T15:21:00Z" w16du:dateUtc="2024-07-18T09:21:00Z">
        <w:r w:rsidRPr="00DF6BDB">
          <w:rPr>
            <w:rFonts w:ascii="Times New Roman" w:hAnsi="Times New Roman" w:cs="Times New Roman"/>
            <w:bCs/>
            <w:sz w:val="24"/>
            <w:szCs w:val="24"/>
          </w:rPr>
          <w:t xml:space="preserve">Recommendations </w:t>
        </w:r>
      </w:ins>
    </w:p>
    <w:p w14:paraId="0E15A45F" w14:textId="77777777" w:rsidR="00D73460" w:rsidRPr="00DF6BDB" w:rsidRDefault="00D73460" w:rsidP="00DF6BDB">
      <w:pPr>
        <w:spacing w:line="240" w:lineRule="auto"/>
        <w:jc w:val="both"/>
        <w:rPr>
          <w:ins w:id="914" w:author="Mohammad Nayeem Hasan" w:date="2024-07-18T15:21:00Z" w16du:dateUtc="2024-07-18T09:21:00Z"/>
          <w:rFonts w:ascii="Times New Roman" w:hAnsi="Times New Roman" w:cs="Times New Roman"/>
          <w:sz w:val="24"/>
          <w:szCs w:val="24"/>
        </w:rPr>
      </w:pPr>
      <w:ins w:id="915" w:author="Mohammad Nayeem Hasan" w:date="2024-07-18T15:21:00Z" w16du:dateUtc="2024-07-18T09:21:00Z">
        <w:r w:rsidRPr="00DF6BDB">
          <w:rPr>
            <w:rFonts w:ascii="Times New Roman" w:hAnsi="Times New Roman" w:cs="Times New Roman"/>
            <w:sz w:val="24"/>
            <w:szCs w:val="24"/>
          </w:rPr>
          <w: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to make aware about E-coli contamination in drinking water. For this, the 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Particularly, the young mother is more likely to be exposed than the older mother due to the older mother's superior health-seeking behaviors. Future research should concentrate on both the amount and quality of water in Bangladesh’s rural villages. Water storage capabilities play a role in how much water is available for washing and cleaning in the home. </w:t>
        </w:r>
      </w:ins>
    </w:p>
    <w:p w14:paraId="6F4F907F" w14:textId="77777777" w:rsidR="00D73460" w:rsidRPr="00DF6BDB" w:rsidRDefault="00D73460" w:rsidP="00DF6BDB">
      <w:pPr>
        <w:spacing w:line="240" w:lineRule="auto"/>
        <w:rPr>
          <w:ins w:id="916" w:author="Mohammad Nayeem Hasan" w:date="2024-07-18T15:21:00Z" w16du:dateUtc="2024-07-18T09:21:00Z"/>
          <w:rFonts w:ascii="Times New Roman" w:hAnsi="Times New Roman" w:cs="Times New Roman"/>
          <w:sz w:val="24"/>
          <w:szCs w:val="24"/>
        </w:rPr>
      </w:pPr>
    </w:p>
    <w:p w14:paraId="5A675CFC" w14:textId="77777777" w:rsidR="00D73460" w:rsidRPr="00DF6BDB" w:rsidRDefault="00D73460">
      <w:pPr>
        <w:spacing w:line="240" w:lineRule="auto"/>
        <w:jc w:val="both"/>
        <w:rPr>
          <w:ins w:id="917" w:author="Mohammad Nayeem Hasan" w:date="2024-07-18T15:21:00Z" w16du:dateUtc="2024-07-18T09:21:00Z"/>
          <w:rFonts w:ascii="Times New Roman" w:hAnsi="Times New Roman" w:cs="Times New Roman"/>
          <w:sz w:val="24"/>
          <w:szCs w:val="24"/>
        </w:rPr>
        <w:pPrChange w:id="918" w:author="Mohammad Nayeem Hasan" w:date="2024-07-18T16:13:00Z" w16du:dateUtc="2024-07-18T10:13:00Z">
          <w:pPr>
            <w:jc w:val="both"/>
          </w:pPr>
        </w:pPrChange>
      </w:pPr>
      <w:ins w:id="919" w:author="Mohammad Nayeem Hasan" w:date="2024-07-18T15:21:00Z" w16du:dateUtc="2024-07-18T09:21:00Z">
        <w:r w:rsidRPr="00DF6BDB">
          <w:rPr>
            <w:rFonts w:ascii="Times New Roman" w:hAnsi="Times New Roman" w:cs="Times New Roman"/>
            <w:sz w:val="24"/>
            <w:szCs w:val="24"/>
          </w:rPr>
          <w:t>CRediT Authorship Contribution Statement</w:t>
        </w:r>
      </w:ins>
    </w:p>
    <w:p w14:paraId="4A670B55" w14:textId="77777777" w:rsidR="00D73460" w:rsidRPr="00DF6BDB" w:rsidRDefault="00D73460">
      <w:pPr>
        <w:spacing w:line="240" w:lineRule="auto"/>
        <w:jc w:val="both"/>
        <w:rPr>
          <w:ins w:id="920" w:author="Mohammad Nayeem Hasan" w:date="2024-07-18T15:21:00Z" w16du:dateUtc="2024-07-18T09:21:00Z"/>
          <w:rFonts w:ascii="Times New Roman" w:hAnsi="Times New Roman" w:cs="Times New Roman"/>
          <w:sz w:val="24"/>
          <w:szCs w:val="24"/>
        </w:rPr>
        <w:pPrChange w:id="921" w:author="Mohammad Nayeem Hasan" w:date="2024-07-18T16:13:00Z" w16du:dateUtc="2024-07-18T10:13:00Z">
          <w:pPr>
            <w:jc w:val="both"/>
          </w:pPr>
        </w:pPrChange>
      </w:pPr>
      <w:ins w:id="922" w:author="Mohammad Nayeem Hasan" w:date="2024-07-18T15:21:00Z" w16du:dateUtc="2024-07-18T09:21:00Z">
        <w:r w:rsidRPr="00DF6BDB">
          <w:rPr>
            <w:rFonts w:ascii="Times New Roman" w:hAnsi="Times New Roman" w:cs="Times New Roman"/>
            <w:sz w:val="24"/>
            <w:szCs w:val="24"/>
          </w:rPr>
          <w:t>Md Jamal Uddin: Conceptualization, Supervision, Writing-Reviewing and Editing. Mohammad Nayeem Hasan: Methodology, Formal Analysis, Writing-original draft. Muhammad Abdul Baker Chowdhury: Supervision, Methodology, Writing-Reviewing and Editing. Maya Biswas: Methodology, Data curation, Moumita Paul: Methodology, Data curation, Tanvir Ahammed: Methodology, Data curation.</w:t>
        </w:r>
      </w:ins>
    </w:p>
    <w:p w14:paraId="6E2AA946" w14:textId="77777777" w:rsidR="00D73460" w:rsidRPr="00DF6BDB" w:rsidRDefault="00D73460">
      <w:pPr>
        <w:spacing w:line="240" w:lineRule="auto"/>
        <w:jc w:val="both"/>
        <w:rPr>
          <w:ins w:id="923" w:author="Mohammad Nayeem Hasan" w:date="2024-07-18T15:21:00Z" w16du:dateUtc="2024-07-18T09:21:00Z"/>
          <w:rFonts w:ascii="Times New Roman" w:hAnsi="Times New Roman" w:cs="Times New Roman"/>
          <w:sz w:val="24"/>
          <w:szCs w:val="24"/>
        </w:rPr>
        <w:pPrChange w:id="924" w:author="Mohammad Nayeem Hasan" w:date="2024-07-18T16:13:00Z" w16du:dateUtc="2024-07-18T10:13:00Z">
          <w:pPr>
            <w:jc w:val="both"/>
          </w:pPr>
        </w:pPrChange>
      </w:pPr>
      <w:ins w:id="925" w:author="Mohammad Nayeem Hasan" w:date="2024-07-18T15:21:00Z" w16du:dateUtc="2024-07-18T09:21:00Z">
        <w:r w:rsidRPr="00DF6BDB">
          <w:rPr>
            <w:rFonts w:ascii="Times New Roman" w:hAnsi="Times New Roman" w:cs="Times New Roman"/>
            <w:sz w:val="24"/>
            <w:szCs w:val="24"/>
          </w:rPr>
          <w:t>Funding: No funding was received to conduct the study.</w:t>
        </w:r>
      </w:ins>
    </w:p>
    <w:p w14:paraId="75ACC3C2" w14:textId="77777777" w:rsidR="00D73460" w:rsidRPr="00DF6BDB" w:rsidRDefault="00D73460">
      <w:pPr>
        <w:spacing w:line="240" w:lineRule="auto"/>
        <w:rPr>
          <w:ins w:id="926" w:author="Mohammad Nayeem Hasan" w:date="2024-07-18T15:21:00Z" w16du:dateUtc="2024-07-18T09:21:00Z"/>
          <w:rFonts w:ascii="Times New Roman" w:hAnsi="Times New Roman" w:cs="Times New Roman"/>
          <w:sz w:val="24"/>
          <w:szCs w:val="24"/>
        </w:rPr>
        <w:pPrChange w:id="927" w:author="Mohammad Nayeem Hasan" w:date="2024-07-18T16:13:00Z" w16du:dateUtc="2024-07-18T10:13:00Z">
          <w:pPr>
            <w:spacing w:after="160" w:line="259" w:lineRule="auto"/>
          </w:pPr>
        </w:pPrChange>
      </w:pPr>
      <w:ins w:id="928" w:author="Mohammad Nayeem Hasan" w:date="2024-07-18T15:21:00Z" w16du:dateUtc="2024-07-18T09:21:00Z">
        <w:r w:rsidRPr="00DF6BDB">
          <w:rPr>
            <w:rFonts w:ascii="Times New Roman" w:hAnsi="Times New Roman" w:cs="Times New Roman"/>
            <w:sz w:val="24"/>
            <w:szCs w:val="24"/>
          </w:rPr>
          <w:br w:type="page"/>
        </w:r>
      </w:ins>
    </w:p>
    <w:p w14:paraId="7FDEE7E1" w14:textId="77777777" w:rsidR="00D73460" w:rsidRPr="00DF6BDB" w:rsidRDefault="00D73460" w:rsidP="00DF6BDB">
      <w:pPr>
        <w:spacing w:line="240" w:lineRule="auto"/>
        <w:rPr>
          <w:ins w:id="929" w:author="Mohammad Nayeem Hasan" w:date="2024-07-18T15:21:00Z" w16du:dateUtc="2024-07-18T09:21:00Z"/>
          <w:rFonts w:ascii="Times New Roman" w:hAnsi="Times New Roman" w:cs="Times New Roman"/>
          <w:b/>
          <w:bCs/>
          <w:sz w:val="24"/>
          <w:szCs w:val="24"/>
        </w:rPr>
      </w:pPr>
      <w:ins w:id="930" w:author="Mohammad Nayeem Hasan" w:date="2024-07-18T15:21:00Z" w16du:dateUtc="2024-07-18T09:21:00Z">
        <w:r w:rsidRPr="00DF6BDB">
          <w:rPr>
            <w:rFonts w:ascii="Times New Roman" w:hAnsi="Times New Roman" w:cs="Times New Roman"/>
            <w:b/>
            <w:bCs/>
            <w:sz w:val="24"/>
            <w:szCs w:val="24"/>
          </w:rPr>
          <w:lastRenderedPageBreak/>
          <w:t>References</w:t>
        </w:r>
      </w:ins>
    </w:p>
    <w:customXmlInsRangeStart w:id="931" w:author="Mohammad Nayeem Hasan" w:date="2024-07-18T15:21:00Z"/>
    <w:sdt>
      <w:sdtPr>
        <w:rPr>
          <w:rFonts w:ascii="Times New Roman" w:hAnsi="Times New Roman" w:cs="Times New Roman"/>
          <w:sz w:val="24"/>
          <w:szCs w:val="24"/>
        </w:rPr>
        <w:tag w:val="MENDELEY_BIBLIOGRAPHY"/>
        <w:id w:val="-277640078"/>
        <w:placeholder>
          <w:docPart w:val="1B43FFC5F16A4AA287F33B9811CDB557"/>
        </w:placeholder>
      </w:sdtPr>
      <w:sdtContent>
        <w:customXmlInsRangeEnd w:id="931"/>
        <w:p w14:paraId="06115DE1" w14:textId="77777777" w:rsidR="001F343E" w:rsidRPr="00DF6BDB" w:rsidRDefault="001F343E">
          <w:pPr>
            <w:autoSpaceDE w:val="0"/>
            <w:autoSpaceDN w:val="0"/>
            <w:spacing w:line="240" w:lineRule="auto"/>
            <w:ind w:hanging="640"/>
            <w:divId w:val="1125659869"/>
            <w:rPr>
              <w:ins w:id="932" w:author="Mohammad Nayeem Hasan" w:date="2024-07-18T15:42:00Z" w16du:dateUtc="2024-07-18T09:42:00Z"/>
              <w:rFonts w:ascii="Times New Roman" w:eastAsia="Times New Roman" w:hAnsi="Times New Roman" w:cs="Times New Roman"/>
              <w:sz w:val="24"/>
              <w:szCs w:val="24"/>
              <w:rPrChange w:id="933" w:author="Mohammad Nayeem Hasan" w:date="2024-07-18T16:12:00Z" w16du:dateUtc="2024-07-18T10:12:00Z">
                <w:rPr>
                  <w:ins w:id="934" w:author="Mohammad Nayeem Hasan" w:date="2024-07-18T15:42:00Z" w16du:dateUtc="2024-07-18T09:42:00Z"/>
                  <w:rFonts w:eastAsia="Times New Roman"/>
                  <w:sz w:val="24"/>
                  <w:szCs w:val="24"/>
                </w:rPr>
              </w:rPrChange>
            </w:rPr>
            <w:pPrChange w:id="935" w:author="Mohammad Nayeem Hasan" w:date="2024-07-18T16:13:00Z" w16du:dateUtc="2024-07-18T10:13:00Z">
              <w:pPr>
                <w:autoSpaceDE w:val="0"/>
                <w:autoSpaceDN w:val="0"/>
                <w:ind w:hanging="640"/>
                <w:divId w:val="1125659869"/>
              </w:pPr>
            </w:pPrChange>
          </w:pPr>
          <w:ins w:id="936" w:author="Mohammad Nayeem Hasan" w:date="2024-07-18T15:42:00Z" w16du:dateUtc="2024-07-18T09:42:00Z">
            <w:r w:rsidRPr="00DF6BDB">
              <w:rPr>
                <w:rFonts w:ascii="Times New Roman" w:eastAsia="Times New Roman" w:hAnsi="Times New Roman" w:cs="Times New Roman"/>
                <w:sz w:val="24"/>
                <w:szCs w:val="24"/>
                <w:rPrChange w:id="937" w:author="Mohammad Nayeem Hasan" w:date="2024-07-18T16:12:00Z" w16du:dateUtc="2024-07-18T10:12:00Z">
                  <w:rPr>
                    <w:rFonts w:eastAsia="Times New Roman"/>
                  </w:rPr>
                </w:rPrChange>
              </w:rPr>
              <w:t>1.</w:t>
            </w:r>
            <w:r w:rsidRPr="00DF6BDB">
              <w:rPr>
                <w:rFonts w:ascii="Times New Roman" w:eastAsia="Times New Roman" w:hAnsi="Times New Roman" w:cs="Times New Roman"/>
                <w:sz w:val="24"/>
                <w:szCs w:val="24"/>
                <w:rPrChange w:id="938" w:author="Mohammad Nayeem Hasan" w:date="2024-07-18T16:12:00Z" w16du:dateUtc="2024-07-18T10:12:00Z">
                  <w:rPr>
                    <w:rFonts w:eastAsia="Times New Roman"/>
                  </w:rPr>
                </w:rPrChange>
              </w:rPr>
              <w:tab/>
              <w:t xml:space="preserve">WHO. Diarrhoea, Diarrhoeal diseases, diarrhea, acute watery diarrhoea. 2022. </w:t>
            </w:r>
          </w:ins>
        </w:p>
        <w:p w14:paraId="634B449F" w14:textId="77777777" w:rsidR="001F343E" w:rsidRPr="00DF6BDB" w:rsidRDefault="001F343E">
          <w:pPr>
            <w:autoSpaceDE w:val="0"/>
            <w:autoSpaceDN w:val="0"/>
            <w:spacing w:line="240" w:lineRule="auto"/>
            <w:ind w:hanging="640"/>
            <w:divId w:val="1017078046"/>
            <w:rPr>
              <w:ins w:id="939" w:author="Mohammad Nayeem Hasan" w:date="2024-07-18T15:42:00Z" w16du:dateUtc="2024-07-18T09:42:00Z"/>
              <w:rFonts w:ascii="Times New Roman" w:eastAsia="Times New Roman" w:hAnsi="Times New Roman" w:cs="Times New Roman"/>
              <w:sz w:val="24"/>
              <w:szCs w:val="24"/>
              <w:rPrChange w:id="940" w:author="Mohammad Nayeem Hasan" w:date="2024-07-18T16:12:00Z" w16du:dateUtc="2024-07-18T10:12:00Z">
                <w:rPr>
                  <w:ins w:id="941" w:author="Mohammad Nayeem Hasan" w:date="2024-07-18T15:42:00Z" w16du:dateUtc="2024-07-18T09:42:00Z"/>
                  <w:rFonts w:eastAsia="Times New Roman"/>
                </w:rPr>
              </w:rPrChange>
            </w:rPr>
            <w:pPrChange w:id="942" w:author="Mohammad Nayeem Hasan" w:date="2024-07-18T16:13:00Z" w16du:dateUtc="2024-07-18T10:13:00Z">
              <w:pPr>
                <w:autoSpaceDE w:val="0"/>
                <w:autoSpaceDN w:val="0"/>
                <w:ind w:hanging="640"/>
                <w:divId w:val="1017078046"/>
              </w:pPr>
            </w:pPrChange>
          </w:pPr>
          <w:ins w:id="943" w:author="Mohammad Nayeem Hasan" w:date="2024-07-18T15:42:00Z" w16du:dateUtc="2024-07-18T09:42:00Z">
            <w:r w:rsidRPr="00DF6BDB">
              <w:rPr>
                <w:rFonts w:ascii="Times New Roman" w:eastAsia="Times New Roman" w:hAnsi="Times New Roman" w:cs="Times New Roman"/>
                <w:sz w:val="24"/>
                <w:szCs w:val="24"/>
                <w:rPrChange w:id="944" w:author="Mohammad Nayeem Hasan" w:date="2024-07-18T16:12:00Z" w16du:dateUtc="2024-07-18T10:12:00Z">
                  <w:rPr>
                    <w:rFonts w:eastAsia="Times New Roman"/>
                  </w:rPr>
                </w:rPrChange>
              </w:rPr>
              <w:t>2.</w:t>
            </w:r>
            <w:r w:rsidRPr="00DF6BDB">
              <w:rPr>
                <w:rFonts w:ascii="Times New Roman" w:eastAsia="Times New Roman" w:hAnsi="Times New Roman" w:cs="Times New Roman"/>
                <w:sz w:val="24"/>
                <w:szCs w:val="24"/>
                <w:rPrChange w:id="945" w:author="Mohammad Nayeem Hasan" w:date="2024-07-18T16:12:00Z" w16du:dateUtc="2024-07-18T10:12:00Z">
                  <w:rPr>
                    <w:rFonts w:eastAsia="Times New Roman"/>
                  </w:rPr>
                </w:rPrChange>
              </w:rPr>
              <w:tab/>
              <w:t xml:space="preserve">Keusch GT, Walker CF, Das JK, Horton S, Habte D. Diarrheal Diseases. Disease Control Priorities, Third Edition (Volume 2): Reproductive, Maternal, Newborn, and Child Health. 2016 Apr;163–85. </w:t>
            </w:r>
          </w:ins>
        </w:p>
        <w:p w14:paraId="59947754" w14:textId="77777777" w:rsidR="001F343E" w:rsidRPr="00DF6BDB" w:rsidRDefault="001F343E">
          <w:pPr>
            <w:autoSpaceDE w:val="0"/>
            <w:autoSpaceDN w:val="0"/>
            <w:spacing w:line="240" w:lineRule="auto"/>
            <w:ind w:hanging="640"/>
            <w:divId w:val="1592812689"/>
            <w:rPr>
              <w:ins w:id="946" w:author="Mohammad Nayeem Hasan" w:date="2024-07-18T15:42:00Z" w16du:dateUtc="2024-07-18T09:42:00Z"/>
              <w:rFonts w:ascii="Times New Roman" w:eastAsia="Times New Roman" w:hAnsi="Times New Roman" w:cs="Times New Roman"/>
              <w:sz w:val="24"/>
              <w:szCs w:val="24"/>
              <w:rPrChange w:id="947" w:author="Mohammad Nayeem Hasan" w:date="2024-07-18T16:12:00Z" w16du:dateUtc="2024-07-18T10:12:00Z">
                <w:rPr>
                  <w:ins w:id="948" w:author="Mohammad Nayeem Hasan" w:date="2024-07-18T15:42:00Z" w16du:dateUtc="2024-07-18T09:42:00Z"/>
                  <w:rFonts w:eastAsia="Times New Roman"/>
                </w:rPr>
              </w:rPrChange>
            </w:rPr>
            <w:pPrChange w:id="949" w:author="Mohammad Nayeem Hasan" w:date="2024-07-18T16:13:00Z" w16du:dateUtc="2024-07-18T10:13:00Z">
              <w:pPr>
                <w:autoSpaceDE w:val="0"/>
                <w:autoSpaceDN w:val="0"/>
                <w:ind w:hanging="640"/>
                <w:divId w:val="1592812689"/>
              </w:pPr>
            </w:pPrChange>
          </w:pPr>
          <w:ins w:id="950" w:author="Mohammad Nayeem Hasan" w:date="2024-07-18T15:42:00Z" w16du:dateUtc="2024-07-18T09:42:00Z">
            <w:r w:rsidRPr="00DF6BDB">
              <w:rPr>
                <w:rFonts w:ascii="Times New Roman" w:eastAsia="Times New Roman" w:hAnsi="Times New Roman" w:cs="Times New Roman"/>
                <w:sz w:val="24"/>
                <w:szCs w:val="24"/>
                <w:rPrChange w:id="951" w:author="Mohammad Nayeem Hasan" w:date="2024-07-18T16:12:00Z" w16du:dateUtc="2024-07-18T10:12:00Z">
                  <w:rPr>
                    <w:rFonts w:eastAsia="Times New Roman"/>
                  </w:rPr>
                </w:rPrChange>
              </w:rPr>
              <w:t>3.</w:t>
            </w:r>
            <w:r w:rsidRPr="00DF6BDB">
              <w:rPr>
                <w:rFonts w:ascii="Times New Roman" w:eastAsia="Times New Roman" w:hAnsi="Times New Roman" w:cs="Times New Roman"/>
                <w:sz w:val="24"/>
                <w:szCs w:val="24"/>
                <w:rPrChange w:id="952" w:author="Mohammad Nayeem Hasan" w:date="2024-07-18T16:12:00Z" w16du:dateUtc="2024-07-18T10:12:00Z">
                  <w:rPr>
                    <w:rFonts w:eastAsia="Times New Roman"/>
                  </w:rPr>
                </w:rPrChange>
              </w:rPr>
              <w:tab/>
              <w:t xml:space="preserve">WHO. Diarrhoeal disease. 2017. </w:t>
            </w:r>
          </w:ins>
        </w:p>
        <w:p w14:paraId="2FB2BD1D" w14:textId="77777777" w:rsidR="001F343E" w:rsidRPr="00DF6BDB" w:rsidRDefault="001F343E">
          <w:pPr>
            <w:autoSpaceDE w:val="0"/>
            <w:autoSpaceDN w:val="0"/>
            <w:spacing w:line="240" w:lineRule="auto"/>
            <w:ind w:hanging="640"/>
            <w:divId w:val="195969757"/>
            <w:rPr>
              <w:ins w:id="953" w:author="Mohammad Nayeem Hasan" w:date="2024-07-18T15:42:00Z" w16du:dateUtc="2024-07-18T09:42:00Z"/>
              <w:rFonts w:ascii="Times New Roman" w:eastAsia="Times New Roman" w:hAnsi="Times New Roman" w:cs="Times New Roman"/>
              <w:sz w:val="24"/>
              <w:szCs w:val="24"/>
              <w:rPrChange w:id="954" w:author="Mohammad Nayeem Hasan" w:date="2024-07-18T16:12:00Z" w16du:dateUtc="2024-07-18T10:12:00Z">
                <w:rPr>
                  <w:ins w:id="955" w:author="Mohammad Nayeem Hasan" w:date="2024-07-18T15:42:00Z" w16du:dateUtc="2024-07-18T09:42:00Z"/>
                  <w:rFonts w:eastAsia="Times New Roman"/>
                </w:rPr>
              </w:rPrChange>
            </w:rPr>
            <w:pPrChange w:id="956" w:author="Mohammad Nayeem Hasan" w:date="2024-07-18T16:13:00Z" w16du:dateUtc="2024-07-18T10:13:00Z">
              <w:pPr>
                <w:autoSpaceDE w:val="0"/>
                <w:autoSpaceDN w:val="0"/>
                <w:ind w:hanging="640"/>
                <w:divId w:val="195969757"/>
              </w:pPr>
            </w:pPrChange>
          </w:pPr>
          <w:ins w:id="957" w:author="Mohammad Nayeem Hasan" w:date="2024-07-18T15:42:00Z" w16du:dateUtc="2024-07-18T09:42:00Z">
            <w:r w:rsidRPr="00DF6BDB">
              <w:rPr>
                <w:rFonts w:ascii="Times New Roman" w:eastAsia="Times New Roman" w:hAnsi="Times New Roman" w:cs="Times New Roman"/>
                <w:sz w:val="24"/>
                <w:szCs w:val="24"/>
                <w:rPrChange w:id="958" w:author="Mohammad Nayeem Hasan" w:date="2024-07-18T16:12:00Z" w16du:dateUtc="2024-07-18T10:12:00Z">
                  <w:rPr>
                    <w:rFonts w:eastAsia="Times New Roman"/>
                  </w:rPr>
                </w:rPrChange>
              </w:rPr>
              <w:t>4.</w:t>
            </w:r>
            <w:r w:rsidRPr="00DF6BDB">
              <w:rPr>
                <w:rFonts w:ascii="Times New Roman" w:eastAsia="Times New Roman" w:hAnsi="Times New Roman" w:cs="Times New Roman"/>
                <w:sz w:val="24"/>
                <w:szCs w:val="24"/>
                <w:rPrChange w:id="959" w:author="Mohammad Nayeem Hasan" w:date="2024-07-18T16:12:00Z" w16du:dateUtc="2024-07-18T10:12:00Z">
                  <w:rPr>
                    <w:rFonts w:eastAsia="Times New Roman"/>
                  </w:rPr>
                </w:rPrChange>
              </w:rPr>
              <w:tab/>
              <w:t xml:space="preserve">UNICEF. Diarrhoea. 2021. </w:t>
            </w:r>
          </w:ins>
        </w:p>
        <w:p w14:paraId="770DD514" w14:textId="77777777" w:rsidR="001F343E" w:rsidRPr="00DF6BDB" w:rsidRDefault="001F343E">
          <w:pPr>
            <w:autoSpaceDE w:val="0"/>
            <w:autoSpaceDN w:val="0"/>
            <w:spacing w:line="240" w:lineRule="auto"/>
            <w:ind w:hanging="640"/>
            <w:divId w:val="1429306564"/>
            <w:rPr>
              <w:ins w:id="960" w:author="Mohammad Nayeem Hasan" w:date="2024-07-18T15:42:00Z" w16du:dateUtc="2024-07-18T09:42:00Z"/>
              <w:rFonts w:ascii="Times New Roman" w:eastAsia="Times New Roman" w:hAnsi="Times New Roman" w:cs="Times New Roman"/>
              <w:sz w:val="24"/>
              <w:szCs w:val="24"/>
              <w:rPrChange w:id="961" w:author="Mohammad Nayeem Hasan" w:date="2024-07-18T16:12:00Z" w16du:dateUtc="2024-07-18T10:12:00Z">
                <w:rPr>
                  <w:ins w:id="962" w:author="Mohammad Nayeem Hasan" w:date="2024-07-18T15:42:00Z" w16du:dateUtc="2024-07-18T09:42:00Z"/>
                  <w:rFonts w:eastAsia="Times New Roman"/>
                </w:rPr>
              </w:rPrChange>
            </w:rPr>
            <w:pPrChange w:id="963" w:author="Mohammad Nayeem Hasan" w:date="2024-07-18T16:13:00Z" w16du:dateUtc="2024-07-18T10:13:00Z">
              <w:pPr>
                <w:autoSpaceDE w:val="0"/>
                <w:autoSpaceDN w:val="0"/>
                <w:ind w:hanging="640"/>
                <w:divId w:val="1429306564"/>
              </w:pPr>
            </w:pPrChange>
          </w:pPr>
          <w:ins w:id="964" w:author="Mohammad Nayeem Hasan" w:date="2024-07-18T15:42:00Z" w16du:dateUtc="2024-07-18T09:42:00Z">
            <w:r w:rsidRPr="00DF6BDB">
              <w:rPr>
                <w:rFonts w:ascii="Times New Roman" w:eastAsia="Times New Roman" w:hAnsi="Times New Roman" w:cs="Times New Roman"/>
                <w:sz w:val="24"/>
                <w:szCs w:val="24"/>
                <w:rPrChange w:id="965" w:author="Mohammad Nayeem Hasan" w:date="2024-07-18T16:12:00Z" w16du:dateUtc="2024-07-18T10:12:00Z">
                  <w:rPr>
                    <w:rFonts w:eastAsia="Times New Roman"/>
                  </w:rPr>
                </w:rPrChange>
              </w:rPr>
              <w:t>5.</w:t>
            </w:r>
            <w:r w:rsidRPr="00DF6BDB">
              <w:rPr>
                <w:rFonts w:ascii="Times New Roman" w:eastAsia="Times New Roman" w:hAnsi="Times New Roman" w:cs="Times New Roman"/>
                <w:sz w:val="24"/>
                <w:szCs w:val="24"/>
                <w:rPrChange w:id="966" w:author="Mohammad Nayeem Hasan" w:date="2024-07-18T16:12:00Z" w16du:dateUtc="2024-07-18T10:12:00Z">
                  <w:rPr>
                    <w:rFonts w:eastAsia="Times New Roman"/>
                  </w:rPr>
                </w:rPrChange>
              </w:rPr>
              <w:tab/>
              <w:t xml:space="preserve">WHO. Diarrhoeal disease. 2017. </w:t>
            </w:r>
          </w:ins>
        </w:p>
        <w:p w14:paraId="68B44E68" w14:textId="77777777" w:rsidR="001F343E" w:rsidRPr="00DF6BDB" w:rsidRDefault="001F343E">
          <w:pPr>
            <w:autoSpaceDE w:val="0"/>
            <w:autoSpaceDN w:val="0"/>
            <w:spacing w:line="240" w:lineRule="auto"/>
            <w:ind w:hanging="640"/>
            <w:divId w:val="1977561635"/>
            <w:rPr>
              <w:ins w:id="967" w:author="Mohammad Nayeem Hasan" w:date="2024-07-18T15:42:00Z" w16du:dateUtc="2024-07-18T09:42:00Z"/>
              <w:rFonts w:ascii="Times New Roman" w:eastAsia="Times New Roman" w:hAnsi="Times New Roman" w:cs="Times New Roman"/>
              <w:sz w:val="24"/>
              <w:szCs w:val="24"/>
              <w:rPrChange w:id="968" w:author="Mohammad Nayeem Hasan" w:date="2024-07-18T16:12:00Z" w16du:dateUtc="2024-07-18T10:12:00Z">
                <w:rPr>
                  <w:ins w:id="969" w:author="Mohammad Nayeem Hasan" w:date="2024-07-18T15:42:00Z" w16du:dateUtc="2024-07-18T09:42:00Z"/>
                  <w:rFonts w:eastAsia="Times New Roman"/>
                </w:rPr>
              </w:rPrChange>
            </w:rPr>
            <w:pPrChange w:id="970" w:author="Mohammad Nayeem Hasan" w:date="2024-07-18T16:13:00Z" w16du:dateUtc="2024-07-18T10:13:00Z">
              <w:pPr>
                <w:autoSpaceDE w:val="0"/>
                <w:autoSpaceDN w:val="0"/>
                <w:ind w:hanging="640"/>
                <w:divId w:val="1977561635"/>
              </w:pPr>
            </w:pPrChange>
          </w:pPr>
          <w:ins w:id="971" w:author="Mohammad Nayeem Hasan" w:date="2024-07-18T15:42:00Z" w16du:dateUtc="2024-07-18T09:42:00Z">
            <w:r w:rsidRPr="00DF6BDB">
              <w:rPr>
                <w:rFonts w:ascii="Times New Roman" w:eastAsia="Times New Roman" w:hAnsi="Times New Roman" w:cs="Times New Roman"/>
                <w:sz w:val="24"/>
                <w:szCs w:val="24"/>
                <w:rPrChange w:id="972" w:author="Mohammad Nayeem Hasan" w:date="2024-07-18T16:12:00Z" w16du:dateUtc="2024-07-18T10:12:00Z">
                  <w:rPr>
                    <w:rFonts w:eastAsia="Times New Roman"/>
                  </w:rPr>
                </w:rPrChange>
              </w:rPr>
              <w:t>6.</w:t>
            </w:r>
            <w:r w:rsidRPr="00DF6BDB">
              <w:rPr>
                <w:rFonts w:ascii="Times New Roman" w:eastAsia="Times New Roman" w:hAnsi="Times New Roman" w:cs="Times New Roman"/>
                <w:sz w:val="24"/>
                <w:szCs w:val="24"/>
                <w:rPrChange w:id="973" w:author="Mohammad Nayeem Hasan" w:date="2024-07-18T16:12:00Z" w16du:dateUtc="2024-07-18T10:12:00Z">
                  <w:rPr>
                    <w:rFonts w:eastAsia="Times New Roman"/>
                  </w:rPr>
                </w:rPrChange>
              </w:rPr>
              <w:tab/>
              <w:t xml:space="preserve">Hutton G, Chase C. Water Supply, Sanitation, and Hygiene. Disease Control Priorities, Third Edition (Volume 7): Injury Prevention and Environmental Health. 2017 Oct;171–98. </w:t>
            </w:r>
          </w:ins>
        </w:p>
        <w:p w14:paraId="6830EC95" w14:textId="77777777" w:rsidR="001F343E" w:rsidRPr="00DF6BDB" w:rsidRDefault="001F343E">
          <w:pPr>
            <w:autoSpaceDE w:val="0"/>
            <w:autoSpaceDN w:val="0"/>
            <w:spacing w:line="240" w:lineRule="auto"/>
            <w:ind w:hanging="640"/>
            <w:divId w:val="366415754"/>
            <w:rPr>
              <w:ins w:id="974" w:author="Mohammad Nayeem Hasan" w:date="2024-07-18T15:42:00Z" w16du:dateUtc="2024-07-18T09:42:00Z"/>
              <w:rFonts w:ascii="Times New Roman" w:eastAsia="Times New Roman" w:hAnsi="Times New Roman" w:cs="Times New Roman"/>
              <w:sz w:val="24"/>
              <w:szCs w:val="24"/>
              <w:rPrChange w:id="975" w:author="Mohammad Nayeem Hasan" w:date="2024-07-18T16:12:00Z" w16du:dateUtc="2024-07-18T10:12:00Z">
                <w:rPr>
                  <w:ins w:id="976" w:author="Mohammad Nayeem Hasan" w:date="2024-07-18T15:42:00Z" w16du:dateUtc="2024-07-18T09:42:00Z"/>
                  <w:rFonts w:eastAsia="Times New Roman"/>
                </w:rPr>
              </w:rPrChange>
            </w:rPr>
            <w:pPrChange w:id="977" w:author="Mohammad Nayeem Hasan" w:date="2024-07-18T16:13:00Z" w16du:dateUtc="2024-07-18T10:13:00Z">
              <w:pPr>
                <w:autoSpaceDE w:val="0"/>
                <w:autoSpaceDN w:val="0"/>
                <w:ind w:hanging="640"/>
                <w:divId w:val="366415754"/>
              </w:pPr>
            </w:pPrChange>
          </w:pPr>
          <w:ins w:id="978" w:author="Mohammad Nayeem Hasan" w:date="2024-07-18T15:42:00Z" w16du:dateUtc="2024-07-18T09:42:00Z">
            <w:r w:rsidRPr="00DF6BDB">
              <w:rPr>
                <w:rFonts w:ascii="Times New Roman" w:eastAsia="Times New Roman" w:hAnsi="Times New Roman" w:cs="Times New Roman"/>
                <w:sz w:val="24"/>
                <w:szCs w:val="24"/>
                <w:rPrChange w:id="979" w:author="Mohammad Nayeem Hasan" w:date="2024-07-18T16:12:00Z" w16du:dateUtc="2024-07-18T10:12:00Z">
                  <w:rPr>
                    <w:rFonts w:eastAsia="Times New Roman"/>
                  </w:rPr>
                </w:rPrChange>
              </w:rPr>
              <w:t>7.</w:t>
            </w:r>
            <w:r w:rsidRPr="00DF6BDB">
              <w:rPr>
                <w:rFonts w:ascii="Times New Roman" w:eastAsia="Times New Roman" w:hAnsi="Times New Roman" w:cs="Times New Roman"/>
                <w:sz w:val="24"/>
                <w:szCs w:val="24"/>
                <w:rPrChange w:id="980" w:author="Mohammad Nayeem Hasan" w:date="2024-07-18T16:12:00Z" w16du:dateUtc="2024-07-18T10:12:00Z">
                  <w:rPr>
                    <w:rFonts w:eastAsia="Times New Roman"/>
                  </w:rPr>
                </w:rPrChange>
              </w:rPr>
              <w:tab/>
              <w:t xml:space="preserve">Braz VS, Melchior K, Moreira CG. Escherichia coli as a Multifaceted Pathogenic and Versatile Bacterium. Front Cell Infect Microbiol. 2020 Dec;10:793. </w:t>
            </w:r>
          </w:ins>
        </w:p>
        <w:p w14:paraId="37F0F32F" w14:textId="77777777" w:rsidR="001F343E" w:rsidRPr="00DF6BDB" w:rsidRDefault="001F343E">
          <w:pPr>
            <w:autoSpaceDE w:val="0"/>
            <w:autoSpaceDN w:val="0"/>
            <w:spacing w:line="240" w:lineRule="auto"/>
            <w:ind w:hanging="640"/>
            <w:divId w:val="779570526"/>
            <w:rPr>
              <w:ins w:id="981" w:author="Mohammad Nayeem Hasan" w:date="2024-07-18T15:42:00Z" w16du:dateUtc="2024-07-18T09:42:00Z"/>
              <w:rFonts w:ascii="Times New Roman" w:eastAsia="Times New Roman" w:hAnsi="Times New Roman" w:cs="Times New Roman"/>
              <w:sz w:val="24"/>
              <w:szCs w:val="24"/>
              <w:rPrChange w:id="982" w:author="Mohammad Nayeem Hasan" w:date="2024-07-18T16:12:00Z" w16du:dateUtc="2024-07-18T10:12:00Z">
                <w:rPr>
                  <w:ins w:id="983" w:author="Mohammad Nayeem Hasan" w:date="2024-07-18T15:42:00Z" w16du:dateUtc="2024-07-18T09:42:00Z"/>
                  <w:rFonts w:eastAsia="Times New Roman"/>
                </w:rPr>
              </w:rPrChange>
            </w:rPr>
            <w:pPrChange w:id="984" w:author="Mohammad Nayeem Hasan" w:date="2024-07-18T16:13:00Z" w16du:dateUtc="2024-07-18T10:13:00Z">
              <w:pPr>
                <w:autoSpaceDE w:val="0"/>
                <w:autoSpaceDN w:val="0"/>
                <w:ind w:hanging="640"/>
                <w:divId w:val="779570526"/>
              </w:pPr>
            </w:pPrChange>
          </w:pPr>
          <w:ins w:id="985" w:author="Mohammad Nayeem Hasan" w:date="2024-07-18T15:42:00Z" w16du:dateUtc="2024-07-18T09:42:00Z">
            <w:r w:rsidRPr="00DF6BDB">
              <w:rPr>
                <w:rFonts w:ascii="Times New Roman" w:eastAsia="Times New Roman" w:hAnsi="Times New Roman" w:cs="Times New Roman"/>
                <w:sz w:val="24"/>
                <w:szCs w:val="24"/>
                <w:rPrChange w:id="986" w:author="Mohammad Nayeem Hasan" w:date="2024-07-18T16:12:00Z" w16du:dateUtc="2024-07-18T10:12:00Z">
                  <w:rPr>
                    <w:rFonts w:eastAsia="Times New Roman"/>
                  </w:rPr>
                </w:rPrChange>
              </w:rPr>
              <w:t>8.</w:t>
            </w:r>
            <w:r w:rsidRPr="00DF6BDB">
              <w:rPr>
                <w:rFonts w:ascii="Times New Roman" w:eastAsia="Times New Roman" w:hAnsi="Times New Roman" w:cs="Times New Roman"/>
                <w:sz w:val="24"/>
                <w:szCs w:val="24"/>
                <w:rPrChange w:id="987" w:author="Mohammad Nayeem Hasan" w:date="2024-07-18T16:12:00Z" w16du:dateUtc="2024-07-18T10:12:00Z">
                  <w:rPr>
                    <w:rFonts w:eastAsia="Times New Roman"/>
                  </w:rPr>
                </w:rPrChange>
              </w:rPr>
              <w:tab/>
              <w:t xml:space="preserve">Franzolin MR, Alves RCB, Keller R, Gomes TAT, Beutin L, Barreto ML, et al. Prevalence of diarrheagenic Escherichia coli in children with diarrhea in Salvador, Bahia, Brazil. Mem Inst Oswaldo Cruz. 2005;100(4):359–63. </w:t>
            </w:r>
          </w:ins>
        </w:p>
        <w:p w14:paraId="31AE30DC" w14:textId="77777777" w:rsidR="001F343E" w:rsidRPr="00DF6BDB" w:rsidRDefault="001F343E">
          <w:pPr>
            <w:autoSpaceDE w:val="0"/>
            <w:autoSpaceDN w:val="0"/>
            <w:spacing w:line="240" w:lineRule="auto"/>
            <w:ind w:hanging="640"/>
            <w:divId w:val="277569651"/>
            <w:rPr>
              <w:ins w:id="988" w:author="Mohammad Nayeem Hasan" w:date="2024-07-18T15:42:00Z" w16du:dateUtc="2024-07-18T09:42:00Z"/>
              <w:rFonts w:ascii="Times New Roman" w:eastAsia="Times New Roman" w:hAnsi="Times New Roman" w:cs="Times New Roman"/>
              <w:sz w:val="24"/>
              <w:szCs w:val="24"/>
              <w:rPrChange w:id="989" w:author="Mohammad Nayeem Hasan" w:date="2024-07-18T16:12:00Z" w16du:dateUtc="2024-07-18T10:12:00Z">
                <w:rPr>
                  <w:ins w:id="990" w:author="Mohammad Nayeem Hasan" w:date="2024-07-18T15:42:00Z" w16du:dateUtc="2024-07-18T09:42:00Z"/>
                  <w:rFonts w:eastAsia="Times New Roman"/>
                </w:rPr>
              </w:rPrChange>
            </w:rPr>
            <w:pPrChange w:id="991" w:author="Mohammad Nayeem Hasan" w:date="2024-07-18T16:13:00Z" w16du:dateUtc="2024-07-18T10:13:00Z">
              <w:pPr>
                <w:autoSpaceDE w:val="0"/>
                <w:autoSpaceDN w:val="0"/>
                <w:ind w:hanging="640"/>
                <w:divId w:val="277569651"/>
              </w:pPr>
            </w:pPrChange>
          </w:pPr>
          <w:ins w:id="992" w:author="Mohammad Nayeem Hasan" w:date="2024-07-18T15:42:00Z" w16du:dateUtc="2024-07-18T09:42:00Z">
            <w:r w:rsidRPr="00DF6BDB">
              <w:rPr>
                <w:rFonts w:ascii="Times New Roman" w:eastAsia="Times New Roman" w:hAnsi="Times New Roman" w:cs="Times New Roman"/>
                <w:sz w:val="24"/>
                <w:szCs w:val="24"/>
                <w:rPrChange w:id="993" w:author="Mohammad Nayeem Hasan" w:date="2024-07-18T16:12:00Z" w16du:dateUtc="2024-07-18T10:12:00Z">
                  <w:rPr>
                    <w:rFonts w:eastAsia="Times New Roman"/>
                  </w:rPr>
                </w:rPrChange>
              </w:rPr>
              <w:t>9.</w:t>
            </w:r>
            <w:r w:rsidRPr="00DF6BDB">
              <w:rPr>
                <w:rFonts w:ascii="Times New Roman" w:eastAsia="Times New Roman" w:hAnsi="Times New Roman" w:cs="Times New Roman"/>
                <w:sz w:val="24"/>
                <w:szCs w:val="24"/>
                <w:rPrChange w:id="994" w:author="Mohammad Nayeem Hasan" w:date="2024-07-18T16:12:00Z" w16du:dateUtc="2024-07-18T10:12:00Z">
                  <w:rPr>
                    <w:rFonts w:eastAsia="Times New Roman"/>
                  </w:rPr>
                </w:rPrChange>
              </w:rPr>
              <w:tab/>
              <w:t xml:space="preserve">Salmanzadeh-Ahrabi S, Habibi E, Jaafari F, Zali MR. Molecular epidemiology of Escherichia coli diarrhoea in children in Tehran. Ann Trop Paediatr. 2005 Mar;25(1):35–9. </w:t>
            </w:r>
          </w:ins>
        </w:p>
        <w:p w14:paraId="02953926" w14:textId="77777777" w:rsidR="001F343E" w:rsidRPr="00DF6BDB" w:rsidRDefault="001F343E">
          <w:pPr>
            <w:autoSpaceDE w:val="0"/>
            <w:autoSpaceDN w:val="0"/>
            <w:spacing w:line="240" w:lineRule="auto"/>
            <w:ind w:hanging="640"/>
            <w:divId w:val="690687403"/>
            <w:rPr>
              <w:ins w:id="995" w:author="Mohammad Nayeem Hasan" w:date="2024-07-18T15:42:00Z" w16du:dateUtc="2024-07-18T09:42:00Z"/>
              <w:rFonts w:ascii="Times New Roman" w:eastAsia="Times New Roman" w:hAnsi="Times New Roman" w:cs="Times New Roman"/>
              <w:sz w:val="24"/>
              <w:szCs w:val="24"/>
              <w:rPrChange w:id="996" w:author="Mohammad Nayeem Hasan" w:date="2024-07-18T16:12:00Z" w16du:dateUtc="2024-07-18T10:12:00Z">
                <w:rPr>
                  <w:ins w:id="997" w:author="Mohammad Nayeem Hasan" w:date="2024-07-18T15:42:00Z" w16du:dateUtc="2024-07-18T09:42:00Z"/>
                  <w:rFonts w:eastAsia="Times New Roman"/>
                </w:rPr>
              </w:rPrChange>
            </w:rPr>
            <w:pPrChange w:id="998" w:author="Mohammad Nayeem Hasan" w:date="2024-07-18T16:13:00Z" w16du:dateUtc="2024-07-18T10:13:00Z">
              <w:pPr>
                <w:autoSpaceDE w:val="0"/>
                <w:autoSpaceDN w:val="0"/>
                <w:ind w:hanging="640"/>
                <w:divId w:val="690687403"/>
              </w:pPr>
            </w:pPrChange>
          </w:pPr>
          <w:ins w:id="999" w:author="Mohammad Nayeem Hasan" w:date="2024-07-18T15:42:00Z" w16du:dateUtc="2024-07-18T09:42:00Z">
            <w:r w:rsidRPr="00DF6BDB">
              <w:rPr>
                <w:rFonts w:ascii="Times New Roman" w:eastAsia="Times New Roman" w:hAnsi="Times New Roman" w:cs="Times New Roman"/>
                <w:sz w:val="24"/>
                <w:szCs w:val="24"/>
                <w:rPrChange w:id="1000" w:author="Mohammad Nayeem Hasan" w:date="2024-07-18T16:12:00Z" w16du:dateUtc="2024-07-18T10:12:00Z">
                  <w:rPr>
                    <w:rFonts w:eastAsia="Times New Roman"/>
                  </w:rPr>
                </w:rPrChange>
              </w:rPr>
              <w:t>10.</w:t>
            </w:r>
            <w:r w:rsidRPr="00DF6BDB">
              <w:rPr>
                <w:rFonts w:ascii="Times New Roman" w:eastAsia="Times New Roman" w:hAnsi="Times New Roman" w:cs="Times New Roman"/>
                <w:sz w:val="24"/>
                <w:szCs w:val="24"/>
                <w:rPrChange w:id="1001" w:author="Mohammad Nayeem Hasan" w:date="2024-07-18T16:12:00Z" w16du:dateUtc="2024-07-18T10:12:00Z">
                  <w:rPr>
                    <w:rFonts w:eastAsia="Times New Roman"/>
                  </w:rPr>
                </w:rPrChange>
              </w:rPr>
              <w:tab/>
              <w:t xml:space="preserve">Getaneh DK, Hordofa LO, Ayana DA, Tessema TS, Regassa LD. Prevalence of Escherichia coli O157:H7 and associated factors in under-five children in Eastern Ethiopia. PLoS One. 2021 Jan;16(1):e0246024. </w:t>
            </w:r>
          </w:ins>
        </w:p>
        <w:p w14:paraId="31BE1663" w14:textId="77777777" w:rsidR="001F343E" w:rsidRPr="00DF6BDB" w:rsidRDefault="001F343E">
          <w:pPr>
            <w:autoSpaceDE w:val="0"/>
            <w:autoSpaceDN w:val="0"/>
            <w:spacing w:line="240" w:lineRule="auto"/>
            <w:ind w:hanging="640"/>
            <w:divId w:val="1864434236"/>
            <w:rPr>
              <w:ins w:id="1002" w:author="Mohammad Nayeem Hasan" w:date="2024-07-18T15:42:00Z" w16du:dateUtc="2024-07-18T09:42:00Z"/>
              <w:rFonts w:ascii="Times New Roman" w:eastAsia="Times New Roman" w:hAnsi="Times New Roman" w:cs="Times New Roman"/>
              <w:sz w:val="24"/>
              <w:szCs w:val="24"/>
              <w:rPrChange w:id="1003" w:author="Mohammad Nayeem Hasan" w:date="2024-07-18T16:12:00Z" w16du:dateUtc="2024-07-18T10:12:00Z">
                <w:rPr>
                  <w:ins w:id="1004" w:author="Mohammad Nayeem Hasan" w:date="2024-07-18T15:42:00Z" w16du:dateUtc="2024-07-18T09:42:00Z"/>
                  <w:rFonts w:eastAsia="Times New Roman"/>
                </w:rPr>
              </w:rPrChange>
            </w:rPr>
            <w:pPrChange w:id="1005" w:author="Mohammad Nayeem Hasan" w:date="2024-07-18T16:13:00Z" w16du:dateUtc="2024-07-18T10:13:00Z">
              <w:pPr>
                <w:autoSpaceDE w:val="0"/>
                <w:autoSpaceDN w:val="0"/>
                <w:ind w:hanging="640"/>
                <w:divId w:val="1864434236"/>
              </w:pPr>
            </w:pPrChange>
          </w:pPr>
          <w:ins w:id="1006" w:author="Mohammad Nayeem Hasan" w:date="2024-07-18T15:42:00Z" w16du:dateUtc="2024-07-18T09:42:00Z">
            <w:r w:rsidRPr="00DF6BDB">
              <w:rPr>
                <w:rFonts w:ascii="Times New Roman" w:eastAsia="Times New Roman" w:hAnsi="Times New Roman" w:cs="Times New Roman"/>
                <w:sz w:val="24"/>
                <w:szCs w:val="24"/>
                <w:rPrChange w:id="1007" w:author="Mohammad Nayeem Hasan" w:date="2024-07-18T16:12:00Z" w16du:dateUtc="2024-07-18T10:12:00Z">
                  <w:rPr>
                    <w:rFonts w:eastAsia="Times New Roman"/>
                  </w:rPr>
                </w:rPrChange>
              </w:rPr>
              <w:t>11.</w:t>
            </w:r>
            <w:r w:rsidRPr="00DF6BDB">
              <w:rPr>
                <w:rFonts w:ascii="Times New Roman" w:eastAsia="Times New Roman" w:hAnsi="Times New Roman" w:cs="Times New Roman"/>
                <w:sz w:val="24"/>
                <w:szCs w:val="24"/>
                <w:rPrChange w:id="1008" w:author="Mohammad Nayeem Hasan" w:date="2024-07-18T16:12:00Z" w16du:dateUtc="2024-07-18T10:12:00Z">
                  <w:rPr>
                    <w:rFonts w:eastAsia="Times New Roman"/>
                  </w:rPr>
                </w:rPrChange>
              </w:rPr>
              <w:tab/>
              <w:t xml:space="preserve">Yu J, Jing H, Lai S, Xu W, Li M, Wu J, et al. Etiology of diarrhea among children under the age five in China: Results from a five-year surveillance. J Infect. 2015 Jul;71(1):19–27. </w:t>
            </w:r>
          </w:ins>
        </w:p>
        <w:p w14:paraId="646D948E" w14:textId="77777777" w:rsidR="001F343E" w:rsidRPr="00DF6BDB" w:rsidRDefault="001F343E">
          <w:pPr>
            <w:autoSpaceDE w:val="0"/>
            <w:autoSpaceDN w:val="0"/>
            <w:spacing w:line="240" w:lineRule="auto"/>
            <w:ind w:hanging="640"/>
            <w:divId w:val="821698772"/>
            <w:rPr>
              <w:ins w:id="1009" w:author="Mohammad Nayeem Hasan" w:date="2024-07-18T15:42:00Z" w16du:dateUtc="2024-07-18T09:42:00Z"/>
              <w:rFonts w:ascii="Times New Roman" w:eastAsia="Times New Roman" w:hAnsi="Times New Roman" w:cs="Times New Roman"/>
              <w:sz w:val="24"/>
              <w:szCs w:val="24"/>
              <w:rPrChange w:id="1010" w:author="Mohammad Nayeem Hasan" w:date="2024-07-18T16:12:00Z" w16du:dateUtc="2024-07-18T10:12:00Z">
                <w:rPr>
                  <w:ins w:id="1011" w:author="Mohammad Nayeem Hasan" w:date="2024-07-18T15:42:00Z" w16du:dateUtc="2024-07-18T09:42:00Z"/>
                  <w:rFonts w:eastAsia="Times New Roman"/>
                </w:rPr>
              </w:rPrChange>
            </w:rPr>
            <w:pPrChange w:id="1012" w:author="Mohammad Nayeem Hasan" w:date="2024-07-18T16:13:00Z" w16du:dateUtc="2024-07-18T10:13:00Z">
              <w:pPr>
                <w:autoSpaceDE w:val="0"/>
                <w:autoSpaceDN w:val="0"/>
                <w:ind w:hanging="640"/>
                <w:divId w:val="821698772"/>
              </w:pPr>
            </w:pPrChange>
          </w:pPr>
          <w:ins w:id="1013" w:author="Mohammad Nayeem Hasan" w:date="2024-07-18T15:42:00Z" w16du:dateUtc="2024-07-18T09:42:00Z">
            <w:r w:rsidRPr="00DF6BDB">
              <w:rPr>
                <w:rFonts w:ascii="Times New Roman" w:eastAsia="Times New Roman" w:hAnsi="Times New Roman" w:cs="Times New Roman"/>
                <w:sz w:val="24"/>
                <w:szCs w:val="24"/>
                <w:rPrChange w:id="1014" w:author="Mohammad Nayeem Hasan" w:date="2024-07-18T16:12:00Z" w16du:dateUtc="2024-07-18T10:12:00Z">
                  <w:rPr>
                    <w:rFonts w:eastAsia="Times New Roman"/>
                  </w:rPr>
                </w:rPrChange>
              </w:rPr>
              <w:t>12.</w:t>
            </w:r>
            <w:r w:rsidRPr="00DF6BDB">
              <w:rPr>
                <w:rFonts w:ascii="Times New Roman" w:eastAsia="Times New Roman" w:hAnsi="Times New Roman" w:cs="Times New Roman"/>
                <w:sz w:val="24"/>
                <w:szCs w:val="24"/>
                <w:rPrChange w:id="1015" w:author="Mohammad Nayeem Hasan" w:date="2024-07-18T16:12:00Z" w16du:dateUtc="2024-07-18T10:12:00Z">
                  <w:rPr>
                    <w:rFonts w:eastAsia="Times New Roman"/>
                  </w:rPr>
                </w:rPrChange>
              </w:rPr>
              <w:tab/>
              <w:t xml:space="preserve">MICS. Bangladesh 2019 MICS Report. 2019. </w:t>
            </w:r>
          </w:ins>
        </w:p>
        <w:p w14:paraId="5AE8EC18" w14:textId="77777777" w:rsidR="001F343E" w:rsidRPr="00DF6BDB" w:rsidRDefault="001F343E">
          <w:pPr>
            <w:autoSpaceDE w:val="0"/>
            <w:autoSpaceDN w:val="0"/>
            <w:spacing w:line="240" w:lineRule="auto"/>
            <w:ind w:hanging="640"/>
            <w:divId w:val="1282423996"/>
            <w:rPr>
              <w:ins w:id="1016" w:author="Mohammad Nayeem Hasan" w:date="2024-07-18T15:42:00Z" w16du:dateUtc="2024-07-18T09:42:00Z"/>
              <w:rFonts w:ascii="Times New Roman" w:eastAsia="Times New Roman" w:hAnsi="Times New Roman" w:cs="Times New Roman"/>
              <w:sz w:val="24"/>
              <w:szCs w:val="24"/>
              <w:rPrChange w:id="1017" w:author="Mohammad Nayeem Hasan" w:date="2024-07-18T16:12:00Z" w16du:dateUtc="2024-07-18T10:12:00Z">
                <w:rPr>
                  <w:ins w:id="1018" w:author="Mohammad Nayeem Hasan" w:date="2024-07-18T15:42:00Z" w16du:dateUtc="2024-07-18T09:42:00Z"/>
                  <w:rFonts w:eastAsia="Times New Roman"/>
                </w:rPr>
              </w:rPrChange>
            </w:rPr>
            <w:pPrChange w:id="1019" w:author="Mohammad Nayeem Hasan" w:date="2024-07-18T16:13:00Z" w16du:dateUtc="2024-07-18T10:13:00Z">
              <w:pPr>
                <w:autoSpaceDE w:val="0"/>
                <w:autoSpaceDN w:val="0"/>
                <w:ind w:hanging="640"/>
                <w:divId w:val="1282423996"/>
              </w:pPr>
            </w:pPrChange>
          </w:pPr>
          <w:ins w:id="1020" w:author="Mohammad Nayeem Hasan" w:date="2024-07-18T15:42:00Z" w16du:dateUtc="2024-07-18T09:42:00Z">
            <w:r w:rsidRPr="00DF6BDB">
              <w:rPr>
                <w:rFonts w:ascii="Times New Roman" w:eastAsia="Times New Roman" w:hAnsi="Times New Roman" w:cs="Times New Roman"/>
                <w:sz w:val="24"/>
                <w:szCs w:val="24"/>
                <w:rPrChange w:id="1021" w:author="Mohammad Nayeem Hasan" w:date="2024-07-18T16:12:00Z" w16du:dateUtc="2024-07-18T10:12:00Z">
                  <w:rPr>
                    <w:rFonts w:eastAsia="Times New Roman"/>
                  </w:rPr>
                </w:rPrChange>
              </w:rPr>
              <w:t>13.</w:t>
            </w:r>
            <w:r w:rsidRPr="00DF6BDB">
              <w:rPr>
                <w:rFonts w:ascii="Times New Roman" w:eastAsia="Times New Roman" w:hAnsi="Times New Roman" w:cs="Times New Roman"/>
                <w:sz w:val="24"/>
                <w:szCs w:val="24"/>
                <w:rPrChange w:id="1022" w:author="Mohammad Nayeem Hasan" w:date="2024-07-18T16:12:00Z" w16du:dateUtc="2024-07-18T10:12:00Z">
                  <w:rPr>
                    <w:rFonts w:eastAsia="Times New Roman"/>
                  </w:rPr>
                </w:rPrChange>
              </w:rPr>
              <w:tab/>
              <w:t xml:space="preserve">Hasan MZ, Mehdi GG, De Broucker G, Ahmed S, Ali MW, Martin Del Campo J, et al. The economic burden of diarrhea in children under 5 years in Bangladesh. Int J Infect Dis. 2021 Jun;107:37–46. </w:t>
            </w:r>
          </w:ins>
        </w:p>
        <w:p w14:paraId="34B62CC3" w14:textId="77777777" w:rsidR="001F343E" w:rsidRPr="00DF6BDB" w:rsidRDefault="001F343E">
          <w:pPr>
            <w:autoSpaceDE w:val="0"/>
            <w:autoSpaceDN w:val="0"/>
            <w:spacing w:line="240" w:lineRule="auto"/>
            <w:ind w:hanging="640"/>
            <w:divId w:val="918825638"/>
            <w:rPr>
              <w:ins w:id="1023" w:author="Mohammad Nayeem Hasan" w:date="2024-07-18T15:42:00Z" w16du:dateUtc="2024-07-18T09:42:00Z"/>
              <w:rFonts w:ascii="Times New Roman" w:eastAsia="Times New Roman" w:hAnsi="Times New Roman" w:cs="Times New Roman"/>
              <w:sz w:val="24"/>
              <w:szCs w:val="24"/>
              <w:rPrChange w:id="1024" w:author="Mohammad Nayeem Hasan" w:date="2024-07-18T16:12:00Z" w16du:dateUtc="2024-07-18T10:12:00Z">
                <w:rPr>
                  <w:ins w:id="1025" w:author="Mohammad Nayeem Hasan" w:date="2024-07-18T15:42:00Z" w16du:dateUtc="2024-07-18T09:42:00Z"/>
                  <w:rFonts w:eastAsia="Times New Roman"/>
                </w:rPr>
              </w:rPrChange>
            </w:rPr>
            <w:pPrChange w:id="1026" w:author="Mohammad Nayeem Hasan" w:date="2024-07-18T16:13:00Z" w16du:dateUtc="2024-07-18T10:13:00Z">
              <w:pPr>
                <w:autoSpaceDE w:val="0"/>
                <w:autoSpaceDN w:val="0"/>
                <w:ind w:hanging="640"/>
                <w:divId w:val="918825638"/>
              </w:pPr>
            </w:pPrChange>
          </w:pPr>
          <w:ins w:id="1027" w:author="Mohammad Nayeem Hasan" w:date="2024-07-18T15:42:00Z" w16du:dateUtc="2024-07-18T09:42:00Z">
            <w:r w:rsidRPr="00DF6BDB">
              <w:rPr>
                <w:rFonts w:ascii="Times New Roman" w:eastAsia="Times New Roman" w:hAnsi="Times New Roman" w:cs="Times New Roman"/>
                <w:sz w:val="24"/>
                <w:szCs w:val="24"/>
                <w:rPrChange w:id="1028" w:author="Mohammad Nayeem Hasan" w:date="2024-07-18T16:12:00Z" w16du:dateUtc="2024-07-18T10:12:00Z">
                  <w:rPr>
                    <w:rFonts w:eastAsia="Times New Roman"/>
                  </w:rPr>
                </w:rPrChange>
              </w:rPr>
              <w:t>14.</w:t>
            </w:r>
            <w:r w:rsidRPr="00DF6BDB">
              <w:rPr>
                <w:rFonts w:ascii="Times New Roman" w:eastAsia="Times New Roman" w:hAnsi="Times New Roman" w:cs="Times New Roman"/>
                <w:sz w:val="24"/>
                <w:szCs w:val="24"/>
                <w:rPrChange w:id="1029" w:author="Mohammad Nayeem Hasan" w:date="2024-07-18T16:12:00Z" w16du:dateUtc="2024-07-18T10:12:00Z">
                  <w:rPr>
                    <w:rFonts w:eastAsia="Times New Roman"/>
                  </w:rPr>
                </w:rPrChange>
              </w:rPr>
              <w:tab/>
              <w:t xml:space="preserve">MICS. BANGLADESH 2012-13 MICS Report. 2014. </w:t>
            </w:r>
          </w:ins>
        </w:p>
        <w:p w14:paraId="4BDFF8B9" w14:textId="77777777" w:rsidR="001F343E" w:rsidRPr="00DF6BDB" w:rsidRDefault="001F343E">
          <w:pPr>
            <w:autoSpaceDE w:val="0"/>
            <w:autoSpaceDN w:val="0"/>
            <w:spacing w:line="240" w:lineRule="auto"/>
            <w:ind w:hanging="640"/>
            <w:divId w:val="628979527"/>
            <w:rPr>
              <w:ins w:id="1030" w:author="Mohammad Nayeem Hasan" w:date="2024-07-18T15:42:00Z" w16du:dateUtc="2024-07-18T09:42:00Z"/>
              <w:rFonts w:ascii="Times New Roman" w:eastAsia="Times New Roman" w:hAnsi="Times New Roman" w:cs="Times New Roman"/>
              <w:sz w:val="24"/>
              <w:szCs w:val="24"/>
              <w:rPrChange w:id="1031" w:author="Mohammad Nayeem Hasan" w:date="2024-07-18T16:12:00Z" w16du:dateUtc="2024-07-18T10:12:00Z">
                <w:rPr>
                  <w:ins w:id="1032" w:author="Mohammad Nayeem Hasan" w:date="2024-07-18T15:42:00Z" w16du:dateUtc="2024-07-18T09:42:00Z"/>
                  <w:rFonts w:eastAsia="Times New Roman"/>
                </w:rPr>
              </w:rPrChange>
            </w:rPr>
            <w:pPrChange w:id="1033" w:author="Mohammad Nayeem Hasan" w:date="2024-07-18T16:13:00Z" w16du:dateUtc="2024-07-18T10:13:00Z">
              <w:pPr>
                <w:autoSpaceDE w:val="0"/>
                <w:autoSpaceDN w:val="0"/>
                <w:ind w:hanging="640"/>
                <w:divId w:val="628979527"/>
              </w:pPr>
            </w:pPrChange>
          </w:pPr>
          <w:ins w:id="1034" w:author="Mohammad Nayeem Hasan" w:date="2024-07-18T15:42:00Z" w16du:dateUtc="2024-07-18T09:42:00Z">
            <w:r w:rsidRPr="00DF6BDB">
              <w:rPr>
                <w:rFonts w:ascii="Times New Roman" w:eastAsia="Times New Roman" w:hAnsi="Times New Roman" w:cs="Times New Roman"/>
                <w:sz w:val="24"/>
                <w:szCs w:val="24"/>
                <w:rPrChange w:id="1035" w:author="Mohammad Nayeem Hasan" w:date="2024-07-18T16:12:00Z" w16du:dateUtc="2024-07-18T10:12:00Z">
                  <w:rPr>
                    <w:rFonts w:eastAsia="Times New Roman"/>
                  </w:rPr>
                </w:rPrChange>
              </w:rPr>
              <w:t>15.</w:t>
            </w:r>
            <w:r w:rsidRPr="00DF6BDB">
              <w:rPr>
                <w:rFonts w:ascii="Times New Roman" w:eastAsia="Times New Roman" w:hAnsi="Times New Roman" w:cs="Times New Roman"/>
                <w:sz w:val="24"/>
                <w:szCs w:val="24"/>
                <w:rPrChange w:id="1036" w:author="Mohammad Nayeem Hasan" w:date="2024-07-18T16:12:00Z" w16du:dateUtc="2024-07-18T10:12:00Z">
                  <w:rPr>
                    <w:rFonts w:eastAsia="Times New Roman"/>
                  </w:rPr>
                </w:rPrChange>
              </w:rPr>
              <w:tab/>
              <w:t xml:space="preserve">MICS. Bangladesh 2019 MICS Report. 2019. </w:t>
            </w:r>
          </w:ins>
        </w:p>
        <w:p w14:paraId="6A55C0C6" w14:textId="77777777" w:rsidR="001F343E" w:rsidRPr="00DF6BDB" w:rsidRDefault="001F343E">
          <w:pPr>
            <w:autoSpaceDE w:val="0"/>
            <w:autoSpaceDN w:val="0"/>
            <w:spacing w:line="240" w:lineRule="auto"/>
            <w:ind w:hanging="640"/>
            <w:divId w:val="584068666"/>
            <w:rPr>
              <w:ins w:id="1037" w:author="Mohammad Nayeem Hasan" w:date="2024-07-18T15:42:00Z" w16du:dateUtc="2024-07-18T09:42:00Z"/>
              <w:rFonts w:ascii="Times New Roman" w:eastAsia="Times New Roman" w:hAnsi="Times New Roman" w:cs="Times New Roman"/>
              <w:sz w:val="24"/>
              <w:szCs w:val="24"/>
              <w:rPrChange w:id="1038" w:author="Mohammad Nayeem Hasan" w:date="2024-07-18T16:12:00Z" w16du:dateUtc="2024-07-18T10:12:00Z">
                <w:rPr>
                  <w:ins w:id="1039" w:author="Mohammad Nayeem Hasan" w:date="2024-07-18T15:42:00Z" w16du:dateUtc="2024-07-18T09:42:00Z"/>
                  <w:rFonts w:eastAsia="Times New Roman"/>
                </w:rPr>
              </w:rPrChange>
            </w:rPr>
            <w:pPrChange w:id="1040" w:author="Mohammad Nayeem Hasan" w:date="2024-07-18T16:13:00Z" w16du:dateUtc="2024-07-18T10:13:00Z">
              <w:pPr>
                <w:autoSpaceDE w:val="0"/>
                <w:autoSpaceDN w:val="0"/>
                <w:ind w:hanging="640"/>
                <w:divId w:val="584068666"/>
              </w:pPr>
            </w:pPrChange>
          </w:pPr>
          <w:ins w:id="1041" w:author="Mohammad Nayeem Hasan" w:date="2024-07-18T15:42:00Z" w16du:dateUtc="2024-07-18T09:42:00Z">
            <w:r w:rsidRPr="00DF6BDB">
              <w:rPr>
                <w:rFonts w:ascii="Times New Roman" w:eastAsia="Times New Roman" w:hAnsi="Times New Roman" w:cs="Times New Roman"/>
                <w:sz w:val="24"/>
                <w:szCs w:val="24"/>
                <w:rPrChange w:id="1042" w:author="Mohammad Nayeem Hasan" w:date="2024-07-18T16:12:00Z" w16du:dateUtc="2024-07-18T10:12:00Z">
                  <w:rPr>
                    <w:rFonts w:eastAsia="Times New Roman"/>
                  </w:rPr>
                </w:rPrChange>
              </w:rPr>
              <w:t>16.</w:t>
            </w:r>
            <w:r w:rsidRPr="00DF6BDB">
              <w:rPr>
                <w:rFonts w:ascii="Times New Roman" w:eastAsia="Times New Roman" w:hAnsi="Times New Roman" w:cs="Times New Roman"/>
                <w:sz w:val="24"/>
                <w:szCs w:val="24"/>
                <w:rPrChange w:id="1043" w:author="Mohammad Nayeem Hasan" w:date="2024-07-18T16:12:00Z" w16du:dateUtc="2024-07-18T10:12:00Z">
                  <w:rPr>
                    <w:rFonts w:eastAsia="Times New Roman"/>
                  </w:rPr>
                </w:rPrChange>
              </w:rPr>
              <w:tab/>
              <w:t xml:space="preserve">Khan JR, Bakar KS. Spatial risk distribution and determinants of E. coli contamination in household drinking water: a case study of Bangladesh. Int J Environ Health Res. 2020 May;30(3):268–83. </w:t>
            </w:r>
          </w:ins>
        </w:p>
        <w:p w14:paraId="76D15786" w14:textId="77777777" w:rsidR="001F343E" w:rsidRPr="00DF6BDB" w:rsidRDefault="001F343E">
          <w:pPr>
            <w:autoSpaceDE w:val="0"/>
            <w:autoSpaceDN w:val="0"/>
            <w:spacing w:line="240" w:lineRule="auto"/>
            <w:ind w:hanging="640"/>
            <w:divId w:val="1282953140"/>
            <w:rPr>
              <w:ins w:id="1044" w:author="Mohammad Nayeem Hasan" w:date="2024-07-18T15:42:00Z" w16du:dateUtc="2024-07-18T09:42:00Z"/>
              <w:rFonts w:ascii="Times New Roman" w:eastAsia="Times New Roman" w:hAnsi="Times New Roman" w:cs="Times New Roman"/>
              <w:sz w:val="24"/>
              <w:szCs w:val="24"/>
              <w:rPrChange w:id="1045" w:author="Mohammad Nayeem Hasan" w:date="2024-07-18T16:12:00Z" w16du:dateUtc="2024-07-18T10:12:00Z">
                <w:rPr>
                  <w:ins w:id="1046" w:author="Mohammad Nayeem Hasan" w:date="2024-07-18T15:42:00Z" w16du:dateUtc="2024-07-18T09:42:00Z"/>
                  <w:rFonts w:eastAsia="Times New Roman"/>
                </w:rPr>
              </w:rPrChange>
            </w:rPr>
            <w:pPrChange w:id="1047" w:author="Mohammad Nayeem Hasan" w:date="2024-07-18T16:13:00Z" w16du:dateUtc="2024-07-18T10:13:00Z">
              <w:pPr>
                <w:autoSpaceDE w:val="0"/>
                <w:autoSpaceDN w:val="0"/>
                <w:ind w:hanging="640"/>
                <w:divId w:val="1282953140"/>
              </w:pPr>
            </w:pPrChange>
          </w:pPr>
          <w:ins w:id="1048" w:author="Mohammad Nayeem Hasan" w:date="2024-07-18T15:42:00Z" w16du:dateUtc="2024-07-18T09:42:00Z">
            <w:r w:rsidRPr="00DF6BDB">
              <w:rPr>
                <w:rFonts w:ascii="Times New Roman" w:eastAsia="Times New Roman" w:hAnsi="Times New Roman" w:cs="Times New Roman"/>
                <w:sz w:val="24"/>
                <w:szCs w:val="24"/>
                <w:rPrChange w:id="1049" w:author="Mohammad Nayeem Hasan" w:date="2024-07-18T16:12:00Z" w16du:dateUtc="2024-07-18T10:12:00Z">
                  <w:rPr>
                    <w:rFonts w:eastAsia="Times New Roman"/>
                  </w:rPr>
                </w:rPrChange>
              </w:rPr>
              <w:lastRenderedPageBreak/>
              <w:t>17.</w:t>
            </w:r>
            <w:r w:rsidRPr="00DF6BDB">
              <w:rPr>
                <w:rFonts w:ascii="Times New Roman" w:eastAsia="Times New Roman" w:hAnsi="Times New Roman" w:cs="Times New Roman"/>
                <w:sz w:val="24"/>
                <w:szCs w:val="24"/>
                <w:rPrChange w:id="1050" w:author="Mohammad Nayeem Hasan" w:date="2024-07-18T16:12:00Z" w16du:dateUtc="2024-07-18T10:12:00Z">
                  <w:rPr>
                    <w:rFonts w:eastAsia="Times New Roman"/>
                  </w:rPr>
                </w:rPrChange>
              </w:rPr>
              <w:tab/>
              <w:t xml:space="preserve">Luby SP, Rahman M, Arnold BF, Unicomb L, Ashraf S, Winch PJ, et al. Effects of water quality, sanitation, handwashing, and nutritional interventions on diarrhoea and child growth in rural Bangladesh: a cluster randomised controlled trial. Lancet Glob Health. 2018 Mar;6(3):e302–15. </w:t>
            </w:r>
          </w:ins>
        </w:p>
        <w:p w14:paraId="5817A996" w14:textId="77777777" w:rsidR="001F343E" w:rsidRPr="00DF6BDB" w:rsidRDefault="001F343E">
          <w:pPr>
            <w:autoSpaceDE w:val="0"/>
            <w:autoSpaceDN w:val="0"/>
            <w:spacing w:line="240" w:lineRule="auto"/>
            <w:ind w:hanging="640"/>
            <w:divId w:val="283730095"/>
            <w:rPr>
              <w:ins w:id="1051" w:author="Mohammad Nayeem Hasan" w:date="2024-07-18T15:42:00Z" w16du:dateUtc="2024-07-18T09:42:00Z"/>
              <w:rFonts w:ascii="Times New Roman" w:eastAsia="Times New Roman" w:hAnsi="Times New Roman" w:cs="Times New Roman"/>
              <w:sz w:val="24"/>
              <w:szCs w:val="24"/>
              <w:rPrChange w:id="1052" w:author="Mohammad Nayeem Hasan" w:date="2024-07-18T16:12:00Z" w16du:dateUtc="2024-07-18T10:12:00Z">
                <w:rPr>
                  <w:ins w:id="1053" w:author="Mohammad Nayeem Hasan" w:date="2024-07-18T15:42:00Z" w16du:dateUtc="2024-07-18T09:42:00Z"/>
                  <w:rFonts w:eastAsia="Times New Roman"/>
                </w:rPr>
              </w:rPrChange>
            </w:rPr>
            <w:pPrChange w:id="1054" w:author="Mohammad Nayeem Hasan" w:date="2024-07-18T16:13:00Z" w16du:dateUtc="2024-07-18T10:13:00Z">
              <w:pPr>
                <w:autoSpaceDE w:val="0"/>
                <w:autoSpaceDN w:val="0"/>
                <w:ind w:hanging="640"/>
                <w:divId w:val="283730095"/>
              </w:pPr>
            </w:pPrChange>
          </w:pPr>
          <w:ins w:id="1055" w:author="Mohammad Nayeem Hasan" w:date="2024-07-18T15:42:00Z" w16du:dateUtc="2024-07-18T09:42:00Z">
            <w:r w:rsidRPr="00DF6BDB">
              <w:rPr>
                <w:rFonts w:ascii="Times New Roman" w:eastAsia="Times New Roman" w:hAnsi="Times New Roman" w:cs="Times New Roman"/>
                <w:sz w:val="24"/>
                <w:szCs w:val="24"/>
                <w:rPrChange w:id="1056" w:author="Mohammad Nayeem Hasan" w:date="2024-07-18T16:12:00Z" w16du:dateUtc="2024-07-18T10:12:00Z">
                  <w:rPr>
                    <w:rFonts w:eastAsia="Times New Roman"/>
                  </w:rPr>
                </w:rPrChange>
              </w:rPr>
              <w:t>18.</w:t>
            </w:r>
            <w:r w:rsidRPr="00DF6BDB">
              <w:rPr>
                <w:rFonts w:ascii="Times New Roman" w:eastAsia="Times New Roman" w:hAnsi="Times New Roman" w:cs="Times New Roman"/>
                <w:sz w:val="24"/>
                <w:szCs w:val="24"/>
                <w:rPrChange w:id="1057" w:author="Mohammad Nayeem Hasan" w:date="2024-07-18T16:12:00Z" w16du:dateUtc="2024-07-18T10:12:00Z">
                  <w:rPr>
                    <w:rFonts w:eastAsia="Times New Roman"/>
                  </w:rPr>
                </w:rPrChange>
              </w:rPr>
              <w:tab/>
              <w:t xml:space="preserve">MICS. BANGLADESH 2012-13 MICS Report. 2014. </w:t>
            </w:r>
          </w:ins>
        </w:p>
        <w:p w14:paraId="1ED1CDB7" w14:textId="77777777" w:rsidR="001F343E" w:rsidRPr="00DF6BDB" w:rsidRDefault="001F343E">
          <w:pPr>
            <w:autoSpaceDE w:val="0"/>
            <w:autoSpaceDN w:val="0"/>
            <w:spacing w:line="240" w:lineRule="auto"/>
            <w:ind w:hanging="640"/>
            <w:divId w:val="1099373345"/>
            <w:rPr>
              <w:ins w:id="1058" w:author="Mohammad Nayeem Hasan" w:date="2024-07-18T15:42:00Z" w16du:dateUtc="2024-07-18T09:42:00Z"/>
              <w:rFonts w:ascii="Times New Roman" w:eastAsia="Times New Roman" w:hAnsi="Times New Roman" w:cs="Times New Roman"/>
              <w:sz w:val="24"/>
              <w:szCs w:val="24"/>
              <w:rPrChange w:id="1059" w:author="Mohammad Nayeem Hasan" w:date="2024-07-18T16:12:00Z" w16du:dateUtc="2024-07-18T10:12:00Z">
                <w:rPr>
                  <w:ins w:id="1060" w:author="Mohammad Nayeem Hasan" w:date="2024-07-18T15:42:00Z" w16du:dateUtc="2024-07-18T09:42:00Z"/>
                  <w:rFonts w:eastAsia="Times New Roman"/>
                </w:rPr>
              </w:rPrChange>
            </w:rPr>
            <w:pPrChange w:id="1061" w:author="Mohammad Nayeem Hasan" w:date="2024-07-18T16:13:00Z" w16du:dateUtc="2024-07-18T10:13:00Z">
              <w:pPr>
                <w:autoSpaceDE w:val="0"/>
                <w:autoSpaceDN w:val="0"/>
                <w:ind w:hanging="640"/>
                <w:divId w:val="1099373345"/>
              </w:pPr>
            </w:pPrChange>
          </w:pPr>
          <w:ins w:id="1062" w:author="Mohammad Nayeem Hasan" w:date="2024-07-18T15:42:00Z" w16du:dateUtc="2024-07-18T09:42:00Z">
            <w:r w:rsidRPr="00DF6BDB">
              <w:rPr>
                <w:rFonts w:ascii="Times New Roman" w:eastAsia="Times New Roman" w:hAnsi="Times New Roman" w:cs="Times New Roman"/>
                <w:sz w:val="24"/>
                <w:szCs w:val="24"/>
                <w:rPrChange w:id="1063" w:author="Mohammad Nayeem Hasan" w:date="2024-07-18T16:12:00Z" w16du:dateUtc="2024-07-18T10:12:00Z">
                  <w:rPr>
                    <w:rFonts w:eastAsia="Times New Roman"/>
                  </w:rPr>
                </w:rPrChange>
              </w:rPr>
              <w:t>19.</w:t>
            </w:r>
            <w:r w:rsidRPr="00DF6BDB">
              <w:rPr>
                <w:rFonts w:ascii="Times New Roman" w:eastAsia="Times New Roman" w:hAnsi="Times New Roman" w:cs="Times New Roman"/>
                <w:sz w:val="24"/>
                <w:szCs w:val="24"/>
                <w:rPrChange w:id="1064" w:author="Mohammad Nayeem Hasan" w:date="2024-07-18T16:12:00Z" w16du:dateUtc="2024-07-18T10:12:00Z">
                  <w:rPr>
                    <w:rFonts w:eastAsia="Times New Roman"/>
                  </w:rPr>
                </w:rPrChange>
              </w:rPr>
              <w:tab/>
              <w:t xml:space="preserve">Glynn RJ, Schneeweiss S, Stürmer T. Indications for propensity scores and review of their use in pharmacoepidemiology. Basic Clin Pharmacol Toxicol. 2006 Mar;98(3):253–9. </w:t>
            </w:r>
          </w:ins>
        </w:p>
        <w:p w14:paraId="71CDA05F" w14:textId="77777777" w:rsidR="001F343E" w:rsidRPr="00DF6BDB" w:rsidRDefault="001F343E">
          <w:pPr>
            <w:autoSpaceDE w:val="0"/>
            <w:autoSpaceDN w:val="0"/>
            <w:spacing w:line="240" w:lineRule="auto"/>
            <w:ind w:hanging="640"/>
            <w:divId w:val="1777863150"/>
            <w:rPr>
              <w:ins w:id="1065" w:author="Mohammad Nayeem Hasan" w:date="2024-07-18T15:42:00Z" w16du:dateUtc="2024-07-18T09:42:00Z"/>
              <w:rFonts w:ascii="Times New Roman" w:eastAsia="Times New Roman" w:hAnsi="Times New Roman" w:cs="Times New Roman"/>
              <w:sz w:val="24"/>
              <w:szCs w:val="24"/>
              <w:rPrChange w:id="1066" w:author="Mohammad Nayeem Hasan" w:date="2024-07-18T16:12:00Z" w16du:dateUtc="2024-07-18T10:12:00Z">
                <w:rPr>
                  <w:ins w:id="1067" w:author="Mohammad Nayeem Hasan" w:date="2024-07-18T15:42:00Z" w16du:dateUtc="2024-07-18T09:42:00Z"/>
                  <w:rFonts w:eastAsia="Times New Roman"/>
                </w:rPr>
              </w:rPrChange>
            </w:rPr>
            <w:pPrChange w:id="1068" w:author="Mohammad Nayeem Hasan" w:date="2024-07-18T16:13:00Z" w16du:dateUtc="2024-07-18T10:13:00Z">
              <w:pPr>
                <w:autoSpaceDE w:val="0"/>
                <w:autoSpaceDN w:val="0"/>
                <w:ind w:hanging="640"/>
                <w:divId w:val="1777863150"/>
              </w:pPr>
            </w:pPrChange>
          </w:pPr>
          <w:ins w:id="1069" w:author="Mohammad Nayeem Hasan" w:date="2024-07-18T15:42:00Z" w16du:dateUtc="2024-07-18T09:42:00Z">
            <w:r w:rsidRPr="00DF6BDB">
              <w:rPr>
                <w:rFonts w:ascii="Times New Roman" w:eastAsia="Times New Roman" w:hAnsi="Times New Roman" w:cs="Times New Roman"/>
                <w:sz w:val="24"/>
                <w:szCs w:val="24"/>
                <w:rPrChange w:id="1070" w:author="Mohammad Nayeem Hasan" w:date="2024-07-18T16:12:00Z" w16du:dateUtc="2024-07-18T10:12:00Z">
                  <w:rPr>
                    <w:rFonts w:eastAsia="Times New Roman"/>
                  </w:rPr>
                </w:rPrChange>
              </w:rPr>
              <w:t>20.</w:t>
            </w:r>
            <w:r w:rsidRPr="00DF6BDB">
              <w:rPr>
                <w:rFonts w:ascii="Times New Roman" w:eastAsia="Times New Roman" w:hAnsi="Times New Roman" w:cs="Times New Roman"/>
                <w:sz w:val="24"/>
                <w:szCs w:val="24"/>
                <w:rPrChange w:id="1071" w:author="Mohammad Nayeem Hasan" w:date="2024-07-18T16:12:00Z" w16du:dateUtc="2024-07-18T10:12:00Z">
                  <w:rPr>
                    <w:rFonts w:eastAsia="Times New Roman"/>
                  </w:rPr>
                </w:rPrChange>
              </w:rPr>
              <w:tab/>
              <w:t xml:space="preserve">Zhang Z, Kim HJ, Lonjon G, Zhu Y, Group written on behalf of ABDCTC. Balance diagnostics after propensity score matching. Ann Transl Med. 2019 Jan;7(1):16–16. </w:t>
            </w:r>
          </w:ins>
        </w:p>
        <w:p w14:paraId="788E53DF" w14:textId="77777777" w:rsidR="001F343E" w:rsidRPr="00DF6BDB" w:rsidRDefault="001F343E">
          <w:pPr>
            <w:autoSpaceDE w:val="0"/>
            <w:autoSpaceDN w:val="0"/>
            <w:spacing w:line="240" w:lineRule="auto"/>
            <w:ind w:hanging="640"/>
            <w:divId w:val="1544321275"/>
            <w:rPr>
              <w:ins w:id="1072" w:author="Mohammad Nayeem Hasan" w:date="2024-07-18T15:42:00Z" w16du:dateUtc="2024-07-18T09:42:00Z"/>
              <w:rFonts w:ascii="Times New Roman" w:eastAsia="Times New Roman" w:hAnsi="Times New Roman" w:cs="Times New Roman"/>
              <w:sz w:val="24"/>
              <w:szCs w:val="24"/>
              <w:rPrChange w:id="1073" w:author="Mohammad Nayeem Hasan" w:date="2024-07-18T16:12:00Z" w16du:dateUtc="2024-07-18T10:12:00Z">
                <w:rPr>
                  <w:ins w:id="1074" w:author="Mohammad Nayeem Hasan" w:date="2024-07-18T15:42:00Z" w16du:dateUtc="2024-07-18T09:42:00Z"/>
                  <w:rFonts w:eastAsia="Times New Roman"/>
                </w:rPr>
              </w:rPrChange>
            </w:rPr>
            <w:pPrChange w:id="1075" w:author="Mohammad Nayeem Hasan" w:date="2024-07-18T16:13:00Z" w16du:dateUtc="2024-07-18T10:13:00Z">
              <w:pPr>
                <w:autoSpaceDE w:val="0"/>
                <w:autoSpaceDN w:val="0"/>
                <w:ind w:hanging="640"/>
                <w:divId w:val="1544321275"/>
              </w:pPr>
            </w:pPrChange>
          </w:pPr>
          <w:ins w:id="1076" w:author="Mohammad Nayeem Hasan" w:date="2024-07-18T15:42:00Z" w16du:dateUtc="2024-07-18T09:42:00Z">
            <w:r w:rsidRPr="00DF6BDB">
              <w:rPr>
                <w:rFonts w:ascii="Times New Roman" w:eastAsia="Times New Roman" w:hAnsi="Times New Roman" w:cs="Times New Roman"/>
                <w:sz w:val="24"/>
                <w:szCs w:val="24"/>
                <w:rPrChange w:id="1077" w:author="Mohammad Nayeem Hasan" w:date="2024-07-18T16:12:00Z" w16du:dateUtc="2024-07-18T10:12:00Z">
                  <w:rPr>
                    <w:rFonts w:eastAsia="Times New Roman"/>
                  </w:rPr>
                </w:rPrChange>
              </w:rPr>
              <w:t>21.</w:t>
            </w:r>
            <w:r w:rsidRPr="00DF6BDB">
              <w:rPr>
                <w:rFonts w:ascii="Times New Roman" w:eastAsia="Times New Roman" w:hAnsi="Times New Roman" w:cs="Times New Roman"/>
                <w:sz w:val="24"/>
                <w:szCs w:val="24"/>
                <w:rPrChange w:id="1078" w:author="Mohammad Nayeem Hasan" w:date="2024-07-18T16:12:00Z" w16du:dateUtc="2024-07-18T10:12:00Z">
                  <w:rPr>
                    <w:rFonts w:eastAsia="Times New Roman"/>
                  </w:rPr>
                </w:rPrChange>
              </w:rPr>
              <w:tab/>
              <w:t xml:space="preserve">Månsson R, Joffe MM, Sun W, Hennessy S. On the Estimation and Use of Propensity Scores in Case-Control and Case-Cohort Studies. Am J Epidemiol. 2007 Aug;166(3):332–9. </w:t>
            </w:r>
          </w:ins>
        </w:p>
        <w:p w14:paraId="0734797E" w14:textId="77777777" w:rsidR="001F343E" w:rsidRPr="00DF6BDB" w:rsidRDefault="001F343E">
          <w:pPr>
            <w:autoSpaceDE w:val="0"/>
            <w:autoSpaceDN w:val="0"/>
            <w:spacing w:line="240" w:lineRule="auto"/>
            <w:ind w:hanging="640"/>
            <w:divId w:val="1529951629"/>
            <w:rPr>
              <w:ins w:id="1079" w:author="Mohammad Nayeem Hasan" w:date="2024-07-18T15:42:00Z" w16du:dateUtc="2024-07-18T09:42:00Z"/>
              <w:rFonts w:ascii="Times New Roman" w:eastAsia="Times New Roman" w:hAnsi="Times New Roman" w:cs="Times New Roman"/>
              <w:sz w:val="24"/>
              <w:szCs w:val="24"/>
              <w:rPrChange w:id="1080" w:author="Mohammad Nayeem Hasan" w:date="2024-07-18T16:12:00Z" w16du:dateUtc="2024-07-18T10:12:00Z">
                <w:rPr>
                  <w:ins w:id="1081" w:author="Mohammad Nayeem Hasan" w:date="2024-07-18T15:42:00Z" w16du:dateUtc="2024-07-18T09:42:00Z"/>
                  <w:rFonts w:eastAsia="Times New Roman"/>
                </w:rPr>
              </w:rPrChange>
            </w:rPr>
            <w:pPrChange w:id="1082" w:author="Mohammad Nayeem Hasan" w:date="2024-07-18T16:13:00Z" w16du:dateUtc="2024-07-18T10:13:00Z">
              <w:pPr>
                <w:autoSpaceDE w:val="0"/>
                <w:autoSpaceDN w:val="0"/>
                <w:ind w:hanging="640"/>
                <w:divId w:val="1529951629"/>
              </w:pPr>
            </w:pPrChange>
          </w:pPr>
          <w:ins w:id="1083" w:author="Mohammad Nayeem Hasan" w:date="2024-07-18T15:42:00Z" w16du:dateUtc="2024-07-18T09:42:00Z">
            <w:r w:rsidRPr="00DF6BDB">
              <w:rPr>
                <w:rFonts w:ascii="Times New Roman" w:eastAsia="Times New Roman" w:hAnsi="Times New Roman" w:cs="Times New Roman"/>
                <w:sz w:val="24"/>
                <w:szCs w:val="24"/>
                <w:rPrChange w:id="1084" w:author="Mohammad Nayeem Hasan" w:date="2024-07-18T16:12:00Z" w16du:dateUtc="2024-07-18T10:12:00Z">
                  <w:rPr>
                    <w:rFonts w:eastAsia="Times New Roman"/>
                  </w:rPr>
                </w:rPrChange>
              </w:rPr>
              <w:t>22.</w:t>
            </w:r>
            <w:r w:rsidRPr="00DF6BDB">
              <w:rPr>
                <w:rFonts w:ascii="Times New Roman" w:eastAsia="Times New Roman" w:hAnsi="Times New Roman" w:cs="Times New Roman"/>
                <w:sz w:val="24"/>
                <w:szCs w:val="24"/>
                <w:rPrChange w:id="1085" w:author="Mohammad Nayeem Hasan" w:date="2024-07-18T16:12:00Z" w16du:dateUtc="2024-07-18T10:12:00Z">
                  <w:rPr>
                    <w:rFonts w:eastAsia="Times New Roman"/>
                  </w:rPr>
                </w:rPrChange>
              </w:rPr>
              <w:tab/>
              <w:t>Omani-Samani R, Almasi-Hashiani A, Safiri S, Rezaeinejad M, Shokri F, Khedmati Morasae E, et al. Why caesarean is more unequally concentrated among better-off people in Tehran? A concentration index decomposition approach. J Epidemiol Community Health [Internet]. 2019 Feb 1 [cited 2024 Jul 18];73(2):182–7. Available from: https://jech.bmj.com/content/73/2/182</w:t>
            </w:r>
          </w:ins>
        </w:p>
        <w:p w14:paraId="03258469" w14:textId="77777777" w:rsidR="001F343E" w:rsidRPr="00DF6BDB" w:rsidRDefault="001F343E">
          <w:pPr>
            <w:autoSpaceDE w:val="0"/>
            <w:autoSpaceDN w:val="0"/>
            <w:spacing w:line="240" w:lineRule="auto"/>
            <w:ind w:hanging="640"/>
            <w:divId w:val="1592622930"/>
            <w:rPr>
              <w:ins w:id="1086" w:author="Mohammad Nayeem Hasan" w:date="2024-07-18T15:42:00Z" w16du:dateUtc="2024-07-18T09:42:00Z"/>
              <w:rFonts w:ascii="Times New Roman" w:eastAsia="Times New Roman" w:hAnsi="Times New Roman" w:cs="Times New Roman"/>
              <w:sz w:val="24"/>
              <w:szCs w:val="24"/>
              <w:rPrChange w:id="1087" w:author="Mohammad Nayeem Hasan" w:date="2024-07-18T16:12:00Z" w16du:dateUtc="2024-07-18T10:12:00Z">
                <w:rPr>
                  <w:ins w:id="1088" w:author="Mohammad Nayeem Hasan" w:date="2024-07-18T15:42:00Z" w16du:dateUtc="2024-07-18T09:42:00Z"/>
                  <w:rFonts w:eastAsia="Times New Roman"/>
                </w:rPr>
              </w:rPrChange>
            </w:rPr>
            <w:pPrChange w:id="1089" w:author="Mohammad Nayeem Hasan" w:date="2024-07-18T16:13:00Z" w16du:dateUtc="2024-07-18T10:13:00Z">
              <w:pPr>
                <w:autoSpaceDE w:val="0"/>
                <w:autoSpaceDN w:val="0"/>
                <w:ind w:hanging="640"/>
                <w:divId w:val="1592622930"/>
              </w:pPr>
            </w:pPrChange>
          </w:pPr>
          <w:ins w:id="1090" w:author="Mohammad Nayeem Hasan" w:date="2024-07-18T15:42:00Z" w16du:dateUtc="2024-07-18T09:42:00Z">
            <w:r w:rsidRPr="00DF6BDB">
              <w:rPr>
                <w:rFonts w:ascii="Times New Roman" w:eastAsia="Times New Roman" w:hAnsi="Times New Roman" w:cs="Times New Roman"/>
                <w:sz w:val="24"/>
                <w:szCs w:val="24"/>
                <w:rPrChange w:id="1091" w:author="Mohammad Nayeem Hasan" w:date="2024-07-18T16:12:00Z" w16du:dateUtc="2024-07-18T10:12:00Z">
                  <w:rPr>
                    <w:rFonts w:eastAsia="Times New Roman"/>
                  </w:rPr>
                </w:rPrChange>
              </w:rPr>
              <w:t>23.</w:t>
            </w:r>
            <w:r w:rsidRPr="00DF6BDB">
              <w:rPr>
                <w:rFonts w:ascii="Times New Roman" w:eastAsia="Times New Roman" w:hAnsi="Times New Roman" w:cs="Times New Roman"/>
                <w:sz w:val="24"/>
                <w:szCs w:val="24"/>
                <w:rPrChange w:id="1092" w:author="Mohammad Nayeem Hasan" w:date="2024-07-18T16:12:00Z" w16du:dateUtc="2024-07-18T10:12:00Z">
                  <w:rPr>
                    <w:rFonts w:eastAsia="Times New Roman"/>
                  </w:rPr>
                </w:rPrChange>
              </w:rPr>
              <w:tab/>
              <w:t>ERREYGERS, Guido. Correcting the Concentration Index. Working Papers [Internet]. 2006 [cited 2024 Jul 18]; Available from: https://ideas.repec.org/p/ant/wpaper/2006027.html</w:t>
            </w:r>
          </w:ins>
        </w:p>
        <w:p w14:paraId="51555502" w14:textId="77777777" w:rsidR="001F343E" w:rsidRPr="00DF6BDB" w:rsidRDefault="001F343E">
          <w:pPr>
            <w:autoSpaceDE w:val="0"/>
            <w:autoSpaceDN w:val="0"/>
            <w:spacing w:line="240" w:lineRule="auto"/>
            <w:ind w:hanging="640"/>
            <w:divId w:val="2086486548"/>
            <w:rPr>
              <w:ins w:id="1093" w:author="Mohammad Nayeem Hasan" w:date="2024-07-18T15:42:00Z" w16du:dateUtc="2024-07-18T09:42:00Z"/>
              <w:rFonts w:ascii="Times New Roman" w:eastAsia="Times New Roman" w:hAnsi="Times New Roman" w:cs="Times New Roman"/>
              <w:sz w:val="24"/>
              <w:szCs w:val="24"/>
              <w:rPrChange w:id="1094" w:author="Mohammad Nayeem Hasan" w:date="2024-07-18T16:12:00Z" w16du:dateUtc="2024-07-18T10:12:00Z">
                <w:rPr>
                  <w:ins w:id="1095" w:author="Mohammad Nayeem Hasan" w:date="2024-07-18T15:42:00Z" w16du:dateUtc="2024-07-18T09:42:00Z"/>
                  <w:rFonts w:eastAsia="Times New Roman"/>
                </w:rPr>
              </w:rPrChange>
            </w:rPr>
            <w:pPrChange w:id="1096" w:author="Mohammad Nayeem Hasan" w:date="2024-07-18T16:13:00Z" w16du:dateUtc="2024-07-18T10:13:00Z">
              <w:pPr>
                <w:autoSpaceDE w:val="0"/>
                <w:autoSpaceDN w:val="0"/>
                <w:ind w:hanging="640"/>
                <w:divId w:val="2086486548"/>
              </w:pPr>
            </w:pPrChange>
          </w:pPr>
          <w:ins w:id="1097" w:author="Mohammad Nayeem Hasan" w:date="2024-07-18T15:42:00Z" w16du:dateUtc="2024-07-18T09:42:00Z">
            <w:r w:rsidRPr="00DF6BDB">
              <w:rPr>
                <w:rFonts w:ascii="Times New Roman" w:eastAsia="Times New Roman" w:hAnsi="Times New Roman" w:cs="Times New Roman"/>
                <w:sz w:val="24"/>
                <w:szCs w:val="24"/>
                <w:rPrChange w:id="1098" w:author="Mohammad Nayeem Hasan" w:date="2024-07-18T16:12:00Z" w16du:dateUtc="2024-07-18T10:12:00Z">
                  <w:rPr>
                    <w:rFonts w:eastAsia="Times New Roman"/>
                  </w:rPr>
                </w:rPrChange>
              </w:rPr>
              <w:t>24.</w:t>
            </w:r>
            <w:r w:rsidRPr="00DF6BDB">
              <w:rPr>
                <w:rFonts w:ascii="Times New Roman" w:eastAsia="Times New Roman" w:hAnsi="Times New Roman" w:cs="Times New Roman"/>
                <w:sz w:val="24"/>
                <w:szCs w:val="24"/>
                <w:rPrChange w:id="1099" w:author="Mohammad Nayeem Hasan" w:date="2024-07-18T16:12:00Z" w16du:dateUtc="2024-07-18T10:12:00Z">
                  <w:rPr>
                    <w:rFonts w:eastAsia="Times New Roman"/>
                  </w:rPr>
                </w:rPrChange>
              </w:rPr>
              <w:tab/>
              <w:t>Ataguba JE. A short note revisiting the concentration index: Does the normalization of the concentration index matter? Health Econ [Internet]. 2022 Jul 1 [cited 2024 Jul 18];31(7):1506–12. Available from: https://onlinelibrary.wiley.com/doi/full/10.1002/hec.4515</w:t>
            </w:r>
          </w:ins>
        </w:p>
        <w:p w14:paraId="51AB15A7" w14:textId="77777777" w:rsidR="001F343E" w:rsidRPr="00DF6BDB" w:rsidRDefault="001F343E">
          <w:pPr>
            <w:autoSpaceDE w:val="0"/>
            <w:autoSpaceDN w:val="0"/>
            <w:spacing w:line="240" w:lineRule="auto"/>
            <w:ind w:hanging="640"/>
            <w:divId w:val="733241441"/>
            <w:rPr>
              <w:ins w:id="1100" w:author="Mohammad Nayeem Hasan" w:date="2024-07-18T15:42:00Z" w16du:dateUtc="2024-07-18T09:42:00Z"/>
              <w:rFonts w:ascii="Times New Roman" w:eastAsia="Times New Roman" w:hAnsi="Times New Roman" w:cs="Times New Roman"/>
              <w:sz w:val="24"/>
              <w:szCs w:val="24"/>
              <w:rPrChange w:id="1101" w:author="Mohammad Nayeem Hasan" w:date="2024-07-18T16:12:00Z" w16du:dateUtc="2024-07-18T10:12:00Z">
                <w:rPr>
                  <w:ins w:id="1102" w:author="Mohammad Nayeem Hasan" w:date="2024-07-18T15:42:00Z" w16du:dateUtc="2024-07-18T09:42:00Z"/>
                  <w:rFonts w:eastAsia="Times New Roman"/>
                </w:rPr>
              </w:rPrChange>
            </w:rPr>
            <w:pPrChange w:id="1103" w:author="Mohammad Nayeem Hasan" w:date="2024-07-18T16:13:00Z" w16du:dateUtc="2024-07-18T10:13:00Z">
              <w:pPr>
                <w:autoSpaceDE w:val="0"/>
                <w:autoSpaceDN w:val="0"/>
                <w:ind w:hanging="640"/>
                <w:divId w:val="733241441"/>
              </w:pPr>
            </w:pPrChange>
          </w:pPr>
          <w:ins w:id="1104" w:author="Mohammad Nayeem Hasan" w:date="2024-07-18T15:42:00Z" w16du:dateUtc="2024-07-18T09:42:00Z">
            <w:r w:rsidRPr="00DF6BDB">
              <w:rPr>
                <w:rFonts w:ascii="Times New Roman" w:eastAsia="Times New Roman" w:hAnsi="Times New Roman" w:cs="Times New Roman"/>
                <w:sz w:val="24"/>
                <w:szCs w:val="24"/>
                <w:rPrChange w:id="1105" w:author="Mohammad Nayeem Hasan" w:date="2024-07-18T16:12:00Z" w16du:dateUtc="2024-07-18T10:12:00Z">
                  <w:rPr>
                    <w:rFonts w:eastAsia="Times New Roman"/>
                  </w:rPr>
                </w:rPrChange>
              </w:rPr>
              <w:t>25.</w:t>
            </w:r>
            <w:r w:rsidRPr="00DF6BDB">
              <w:rPr>
                <w:rFonts w:ascii="Times New Roman" w:eastAsia="Times New Roman" w:hAnsi="Times New Roman" w:cs="Times New Roman"/>
                <w:sz w:val="24"/>
                <w:szCs w:val="24"/>
                <w:rPrChange w:id="1106" w:author="Mohammad Nayeem Hasan" w:date="2024-07-18T16:12:00Z" w16du:dateUtc="2024-07-18T10:12:00Z">
                  <w:rPr>
                    <w:rFonts w:eastAsia="Times New Roman"/>
                  </w:rPr>
                </w:rPrChange>
              </w:rPr>
              <w:tab/>
              <w:t>Ren W, Xing Y, Tarimo CS, He R, Liang Z. A study on the equity of self-rated health of older adults at the family level. Int J Equity Health [Internet]. 2023 Dec 1 [cited 2024 Jul 18];22(1):1–13. Available from: https://equityhealthj.biomedcentral.com/articles/10.1186/s12939-023-01895-6</w:t>
            </w:r>
          </w:ins>
        </w:p>
        <w:p w14:paraId="2B6A960A" w14:textId="77777777" w:rsidR="001F343E" w:rsidRPr="00DF6BDB" w:rsidRDefault="001F343E">
          <w:pPr>
            <w:autoSpaceDE w:val="0"/>
            <w:autoSpaceDN w:val="0"/>
            <w:spacing w:line="240" w:lineRule="auto"/>
            <w:ind w:hanging="640"/>
            <w:divId w:val="832184923"/>
            <w:rPr>
              <w:ins w:id="1107" w:author="Mohammad Nayeem Hasan" w:date="2024-07-18T15:42:00Z" w16du:dateUtc="2024-07-18T09:42:00Z"/>
              <w:rFonts w:ascii="Times New Roman" w:eastAsia="Times New Roman" w:hAnsi="Times New Roman" w:cs="Times New Roman"/>
              <w:sz w:val="24"/>
              <w:szCs w:val="24"/>
              <w:rPrChange w:id="1108" w:author="Mohammad Nayeem Hasan" w:date="2024-07-18T16:12:00Z" w16du:dateUtc="2024-07-18T10:12:00Z">
                <w:rPr>
                  <w:ins w:id="1109" w:author="Mohammad Nayeem Hasan" w:date="2024-07-18T15:42:00Z" w16du:dateUtc="2024-07-18T09:42:00Z"/>
                  <w:rFonts w:eastAsia="Times New Roman"/>
                </w:rPr>
              </w:rPrChange>
            </w:rPr>
            <w:pPrChange w:id="1110" w:author="Mohammad Nayeem Hasan" w:date="2024-07-18T16:13:00Z" w16du:dateUtc="2024-07-18T10:13:00Z">
              <w:pPr>
                <w:autoSpaceDE w:val="0"/>
                <w:autoSpaceDN w:val="0"/>
                <w:ind w:hanging="640"/>
                <w:divId w:val="832184923"/>
              </w:pPr>
            </w:pPrChange>
          </w:pPr>
          <w:ins w:id="1111" w:author="Mohammad Nayeem Hasan" w:date="2024-07-18T15:42:00Z" w16du:dateUtc="2024-07-18T09:42:00Z">
            <w:r w:rsidRPr="00DF6BDB">
              <w:rPr>
                <w:rFonts w:ascii="Times New Roman" w:eastAsia="Times New Roman" w:hAnsi="Times New Roman" w:cs="Times New Roman"/>
                <w:sz w:val="24"/>
                <w:szCs w:val="24"/>
                <w:rPrChange w:id="1112" w:author="Mohammad Nayeem Hasan" w:date="2024-07-18T16:12:00Z" w16du:dateUtc="2024-07-18T10:12:00Z">
                  <w:rPr>
                    <w:rFonts w:eastAsia="Times New Roman"/>
                  </w:rPr>
                </w:rPrChange>
              </w:rPr>
              <w:t>26.</w:t>
            </w:r>
            <w:r w:rsidRPr="00DF6BDB">
              <w:rPr>
                <w:rFonts w:ascii="Times New Roman" w:eastAsia="Times New Roman" w:hAnsi="Times New Roman" w:cs="Times New Roman"/>
                <w:sz w:val="24"/>
                <w:szCs w:val="24"/>
                <w:rPrChange w:id="1113" w:author="Mohammad Nayeem Hasan" w:date="2024-07-18T16:12:00Z" w16du:dateUtc="2024-07-18T10:12:00Z">
                  <w:rPr>
                    <w:rFonts w:eastAsia="Times New Roman"/>
                  </w:rPr>
                </w:rPrChange>
              </w:rPr>
              <w:tab/>
              <w:t xml:space="preserve">Kakwani N, Wagstaff A, Van Doorslaer E. Socioeconomic inequalities in health: Measurement, computation, and statistical inference. Journal of Econometrics. 1997;77(1). </w:t>
            </w:r>
          </w:ins>
        </w:p>
        <w:p w14:paraId="330AC677" w14:textId="77777777" w:rsidR="001F343E" w:rsidRPr="00DF6BDB" w:rsidRDefault="001F343E">
          <w:pPr>
            <w:autoSpaceDE w:val="0"/>
            <w:autoSpaceDN w:val="0"/>
            <w:spacing w:line="240" w:lineRule="auto"/>
            <w:ind w:hanging="640"/>
            <w:divId w:val="813722629"/>
            <w:rPr>
              <w:ins w:id="1114" w:author="Mohammad Nayeem Hasan" w:date="2024-07-18T15:42:00Z" w16du:dateUtc="2024-07-18T09:42:00Z"/>
              <w:rFonts w:ascii="Times New Roman" w:eastAsia="Times New Roman" w:hAnsi="Times New Roman" w:cs="Times New Roman"/>
              <w:sz w:val="24"/>
              <w:szCs w:val="24"/>
              <w:rPrChange w:id="1115" w:author="Mohammad Nayeem Hasan" w:date="2024-07-18T16:12:00Z" w16du:dateUtc="2024-07-18T10:12:00Z">
                <w:rPr>
                  <w:ins w:id="1116" w:author="Mohammad Nayeem Hasan" w:date="2024-07-18T15:42:00Z" w16du:dateUtc="2024-07-18T09:42:00Z"/>
                  <w:rFonts w:eastAsia="Times New Roman"/>
                </w:rPr>
              </w:rPrChange>
            </w:rPr>
            <w:pPrChange w:id="1117" w:author="Mohammad Nayeem Hasan" w:date="2024-07-18T16:13:00Z" w16du:dateUtc="2024-07-18T10:13:00Z">
              <w:pPr>
                <w:autoSpaceDE w:val="0"/>
                <w:autoSpaceDN w:val="0"/>
                <w:ind w:hanging="640"/>
                <w:divId w:val="813722629"/>
              </w:pPr>
            </w:pPrChange>
          </w:pPr>
          <w:ins w:id="1118" w:author="Mohammad Nayeem Hasan" w:date="2024-07-18T15:42:00Z" w16du:dateUtc="2024-07-18T09:42:00Z">
            <w:r w:rsidRPr="00DF6BDB">
              <w:rPr>
                <w:rFonts w:ascii="Times New Roman" w:eastAsia="Times New Roman" w:hAnsi="Times New Roman" w:cs="Times New Roman"/>
                <w:sz w:val="24"/>
                <w:szCs w:val="24"/>
                <w:rPrChange w:id="1119" w:author="Mohammad Nayeem Hasan" w:date="2024-07-18T16:12:00Z" w16du:dateUtc="2024-07-18T10:12:00Z">
                  <w:rPr>
                    <w:rFonts w:eastAsia="Times New Roman"/>
                  </w:rPr>
                </w:rPrChange>
              </w:rPr>
              <w:t>27.</w:t>
            </w:r>
            <w:r w:rsidRPr="00DF6BDB">
              <w:rPr>
                <w:rFonts w:ascii="Times New Roman" w:eastAsia="Times New Roman" w:hAnsi="Times New Roman" w:cs="Times New Roman"/>
                <w:sz w:val="24"/>
                <w:szCs w:val="24"/>
                <w:rPrChange w:id="1120" w:author="Mohammad Nayeem Hasan" w:date="2024-07-18T16:12:00Z" w16du:dateUtc="2024-07-18T10:12:00Z">
                  <w:rPr>
                    <w:rFonts w:eastAsia="Times New Roman"/>
                  </w:rPr>
                </w:rPrChange>
              </w:rPr>
              <w:tab/>
              <w:t xml:space="preserve">Wagstaff A. Socioeconomic inequalities in child mortality: Comparisons across nine developing countries. Vol. 78, Bulletin of the World Health Organization. 2000. </w:t>
            </w:r>
          </w:ins>
        </w:p>
        <w:p w14:paraId="3F6C8BFC" w14:textId="77777777" w:rsidR="001F343E" w:rsidRPr="00DF6BDB" w:rsidRDefault="001F343E">
          <w:pPr>
            <w:autoSpaceDE w:val="0"/>
            <w:autoSpaceDN w:val="0"/>
            <w:spacing w:line="240" w:lineRule="auto"/>
            <w:ind w:hanging="640"/>
            <w:divId w:val="2142140962"/>
            <w:rPr>
              <w:ins w:id="1121" w:author="Mohammad Nayeem Hasan" w:date="2024-07-18T15:42:00Z" w16du:dateUtc="2024-07-18T09:42:00Z"/>
              <w:rFonts w:ascii="Times New Roman" w:eastAsia="Times New Roman" w:hAnsi="Times New Roman" w:cs="Times New Roman"/>
              <w:sz w:val="24"/>
              <w:szCs w:val="24"/>
              <w:rPrChange w:id="1122" w:author="Mohammad Nayeem Hasan" w:date="2024-07-18T16:12:00Z" w16du:dateUtc="2024-07-18T10:12:00Z">
                <w:rPr>
                  <w:ins w:id="1123" w:author="Mohammad Nayeem Hasan" w:date="2024-07-18T15:42:00Z" w16du:dateUtc="2024-07-18T09:42:00Z"/>
                  <w:rFonts w:eastAsia="Times New Roman"/>
                </w:rPr>
              </w:rPrChange>
            </w:rPr>
            <w:pPrChange w:id="1124" w:author="Mohammad Nayeem Hasan" w:date="2024-07-18T16:13:00Z" w16du:dateUtc="2024-07-18T10:13:00Z">
              <w:pPr>
                <w:autoSpaceDE w:val="0"/>
                <w:autoSpaceDN w:val="0"/>
                <w:ind w:hanging="640"/>
                <w:divId w:val="2142140962"/>
              </w:pPr>
            </w:pPrChange>
          </w:pPr>
          <w:ins w:id="1125" w:author="Mohammad Nayeem Hasan" w:date="2024-07-18T15:42:00Z" w16du:dateUtc="2024-07-18T09:42:00Z">
            <w:r w:rsidRPr="00DF6BDB">
              <w:rPr>
                <w:rFonts w:ascii="Times New Roman" w:eastAsia="Times New Roman" w:hAnsi="Times New Roman" w:cs="Times New Roman"/>
                <w:sz w:val="24"/>
                <w:szCs w:val="24"/>
                <w:rPrChange w:id="1126" w:author="Mohammad Nayeem Hasan" w:date="2024-07-18T16:12:00Z" w16du:dateUtc="2024-07-18T10:12:00Z">
                  <w:rPr>
                    <w:rFonts w:eastAsia="Times New Roman"/>
                  </w:rPr>
                </w:rPrChange>
              </w:rPr>
              <w:t>28.</w:t>
            </w:r>
            <w:r w:rsidRPr="00DF6BDB">
              <w:rPr>
                <w:rFonts w:ascii="Times New Roman" w:eastAsia="Times New Roman" w:hAnsi="Times New Roman" w:cs="Times New Roman"/>
                <w:sz w:val="24"/>
                <w:szCs w:val="24"/>
                <w:rPrChange w:id="1127" w:author="Mohammad Nayeem Hasan" w:date="2024-07-18T16:12:00Z" w16du:dateUtc="2024-07-18T10:12:00Z">
                  <w:rPr>
                    <w:rFonts w:eastAsia="Times New Roman"/>
                  </w:rPr>
                </w:rPrChange>
              </w:rPr>
              <w:tab/>
              <w:t xml:space="preserve">Murray CJL, Vos T, Lozano R, Naghavi M, Flaxman AD, Michaud C, et al. Disability-adjusted life years (DALYs) for 291 diseases and injuries in 21 regions, 1990-2010: a systematic analysis for the Global Burden of Disease Study 2010. Lancet. 2012 Dec;380(9859):2197–223. </w:t>
            </w:r>
          </w:ins>
        </w:p>
        <w:p w14:paraId="42432AB3" w14:textId="77777777" w:rsidR="001F343E" w:rsidRPr="00DF6BDB" w:rsidRDefault="001F343E">
          <w:pPr>
            <w:autoSpaceDE w:val="0"/>
            <w:autoSpaceDN w:val="0"/>
            <w:spacing w:line="240" w:lineRule="auto"/>
            <w:ind w:hanging="640"/>
            <w:divId w:val="1000891814"/>
            <w:rPr>
              <w:ins w:id="1128" w:author="Mohammad Nayeem Hasan" w:date="2024-07-18T15:42:00Z" w16du:dateUtc="2024-07-18T09:42:00Z"/>
              <w:rFonts w:ascii="Times New Roman" w:eastAsia="Times New Roman" w:hAnsi="Times New Roman" w:cs="Times New Roman"/>
              <w:sz w:val="24"/>
              <w:szCs w:val="24"/>
              <w:rPrChange w:id="1129" w:author="Mohammad Nayeem Hasan" w:date="2024-07-18T16:12:00Z" w16du:dateUtc="2024-07-18T10:12:00Z">
                <w:rPr>
                  <w:ins w:id="1130" w:author="Mohammad Nayeem Hasan" w:date="2024-07-18T15:42:00Z" w16du:dateUtc="2024-07-18T09:42:00Z"/>
                  <w:rFonts w:eastAsia="Times New Roman"/>
                </w:rPr>
              </w:rPrChange>
            </w:rPr>
            <w:pPrChange w:id="1131" w:author="Mohammad Nayeem Hasan" w:date="2024-07-18T16:13:00Z" w16du:dateUtc="2024-07-18T10:13:00Z">
              <w:pPr>
                <w:autoSpaceDE w:val="0"/>
                <w:autoSpaceDN w:val="0"/>
                <w:ind w:hanging="640"/>
                <w:divId w:val="1000891814"/>
              </w:pPr>
            </w:pPrChange>
          </w:pPr>
          <w:ins w:id="1132" w:author="Mohammad Nayeem Hasan" w:date="2024-07-18T15:42:00Z" w16du:dateUtc="2024-07-18T09:42:00Z">
            <w:r w:rsidRPr="00DF6BDB">
              <w:rPr>
                <w:rFonts w:ascii="Times New Roman" w:eastAsia="Times New Roman" w:hAnsi="Times New Roman" w:cs="Times New Roman"/>
                <w:sz w:val="24"/>
                <w:szCs w:val="24"/>
                <w:rPrChange w:id="1133" w:author="Mohammad Nayeem Hasan" w:date="2024-07-18T16:12:00Z" w16du:dateUtc="2024-07-18T10:12:00Z">
                  <w:rPr>
                    <w:rFonts w:eastAsia="Times New Roman"/>
                  </w:rPr>
                </w:rPrChange>
              </w:rPr>
              <w:lastRenderedPageBreak/>
              <w:t>29.</w:t>
            </w:r>
            <w:r w:rsidRPr="00DF6BDB">
              <w:rPr>
                <w:rFonts w:ascii="Times New Roman" w:eastAsia="Times New Roman" w:hAnsi="Times New Roman" w:cs="Times New Roman"/>
                <w:sz w:val="24"/>
                <w:szCs w:val="24"/>
                <w:rPrChange w:id="1134" w:author="Mohammad Nayeem Hasan" w:date="2024-07-18T16:12:00Z" w16du:dateUtc="2024-07-18T10:12:00Z">
                  <w:rPr>
                    <w:rFonts w:eastAsia="Times New Roman"/>
                  </w:rPr>
                </w:rPrChange>
              </w:rPr>
              <w:tab/>
              <w:t xml:space="preserve">Mengistie B, Berhane Y, Worku A, Mengistie B, Berhane Y, Worku A. Prevalence of diarrhea and associated risk factors among children under-five years of age in Eastern Ethiopia: A cross-sectional study. Open J Prev Med. 2013 Oct;3(7):446–53. </w:t>
            </w:r>
          </w:ins>
        </w:p>
        <w:p w14:paraId="25C9DAF0" w14:textId="77777777" w:rsidR="001F343E" w:rsidRPr="00DF6BDB" w:rsidRDefault="001F343E">
          <w:pPr>
            <w:autoSpaceDE w:val="0"/>
            <w:autoSpaceDN w:val="0"/>
            <w:spacing w:line="240" w:lineRule="auto"/>
            <w:ind w:hanging="640"/>
            <w:divId w:val="312953396"/>
            <w:rPr>
              <w:ins w:id="1135" w:author="Mohammad Nayeem Hasan" w:date="2024-07-18T15:42:00Z" w16du:dateUtc="2024-07-18T09:42:00Z"/>
              <w:rFonts w:ascii="Times New Roman" w:eastAsia="Times New Roman" w:hAnsi="Times New Roman" w:cs="Times New Roman"/>
              <w:sz w:val="24"/>
              <w:szCs w:val="24"/>
              <w:rPrChange w:id="1136" w:author="Mohammad Nayeem Hasan" w:date="2024-07-18T16:12:00Z" w16du:dateUtc="2024-07-18T10:12:00Z">
                <w:rPr>
                  <w:ins w:id="1137" w:author="Mohammad Nayeem Hasan" w:date="2024-07-18T15:42:00Z" w16du:dateUtc="2024-07-18T09:42:00Z"/>
                  <w:rFonts w:eastAsia="Times New Roman"/>
                </w:rPr>
              </w:rPrChange>
            </w:rPr>
            <w:pPrChange w:id="1138" w:author="Mohammad Nayeem Hasan" w:date="2024-07-18T16:13:00Z" w16du:dateUtc="2024-07-18T10:13:00Z">
              <w:pPr>
                <w:autoSpaceDE w:val="0"/>
                <w:autoSpaceDN w:val="0"/>
                <w:ind w:hanging="640"/>
                <w:divId w:val="312953396"/>
              </w:pPr>
            </w:pPrChange>
          </w:pPr>
          <w:ins w:id="1139" w:author="Mohammad Nayeem Hasan" w:date="2024-07-18T15:42:00Z" w16du:dateUtc="2024-07-18T09:42:00Z">
            <w:r w:rsidRPr="00DF6BDB">
              <w:rPr>
                <w:rFonts w:ascii="Times New Roman" w:eastAsia="Times New Roman" w:hAnsi="Times New Roman" w:cs="Times New Roman"/>
                <w:sz w:val="24"/>
                <w:szCs w:val="24"/>
                <w:rPrChange w:id="1140" w:author="Mohammad Nayeem Hasan" w:date="2024-07-18T16:12:00Z" w16du:dateUtc="2024-07-18T10:12:00Z">
                  <w:rPr>
                    <w:rFonts w:eastAsia="Times New Roman"/>
                  </w:rPr>
                </w:rPrChange>
              </w:rPr>
              <w:t>30.</w:t>
            </w:r>
            <w:r w:rsidRPr="00DF6BDB">
              <w:rPr>
                <w:rFonts w:ascii="Times New Roman" w:eastAsia="Times New Roman" w:hAnsi="Times New Roman" w:cs="Times New Roman"/>
                <w:sz w:val="24"/>
                <w:szCs w:val="24"/>
                <w:rPrChange w:id="1141" w:author="Mohammad Nayeem Hasan" w:date="2024-07-18T16:12:00Z" w16du:dateUtc="2024-07-18T10:12:00Z">
                  <w:rPr>
                    <w:rFonts w:eastAsia="Times New Roman"/>
                  </w:rPr>
                </w:rPrChange>
              </w:rPr>
              <w:tab/>
              <w:t xml:space="preserve">Sarker AR, Sultana M, Mahumud RA, Sheikh N, Van Der Meer R, Morton A. Prevalence and Health Care-Seeking Behavior for Childhood Diarrheal Disease in Bangladesh. Glob Pediatr Health. 2016 Jan;3:2333794X1668090. </w:t>
            </w:r>
          </w:ins>
        </w:p>
        <w:p w14:paraId="4BE0EEB8" w14:textId="77777777" w:rsidR="001F343E" w:rsidRPr="00DF6BDB" w:rsidRDefault="001F343E">
          <w:pPr>
            <w:autoSpaceDE w:val="0"/>
            <w:autoSpaceDN w:val="0"/>
            <w:spacing w:line="240" w:lineRule="auto"/>
            <w:ind w:hanging="640"/>
            <w:divId w:val="84766199"/>
            <w:rPr>
              <w:ins w:id="1142" w:author="Mohammad Nayeem Hasan" w:date="2024-07-18T15:42:00Z" w16du:dateUtc="2024-07-18T09:42:00Z"/>
              <w:rFonts w:ascii="Times New Roman" w:eastAsia="Times New Roman" w:hAnsi="Times New Roman" w:cs="Times New Roman"/>
              <w:sz w:val="24"/>
              <w:szCs w:val="24"/>
              <w:rPrChange w:id="1143" w:author="Mohammad Nayeem Hasan" w:date="2024-07-18T16:12:00Z" w16du:dateUtc="2024-07-18T10:12:00Z">
                <w:rPr>
                  <w:ins w:id="1144" w:author="Mohammad Nayeem Hasan" w:date="2024-07-18T15:42:00Z" w16du:dateUtc="2024-07-18T09:42:00Z"/>
                  <w:rFonts w:eastAsia="Times New Roman"/>
                </w:rPr>
              </w:rPrChange>
            </w:rPr>
            <w:pPrChange w:id="1145" w:author="Mohammad Nayeem Hasan" w:date="2024-07-18T16:13:00Z" w16du:dateUtc="2024-07-18T10:13:00Z">
              <w:pPr>
                <w:autoSpaceDE w:val="0"/>
                <w:autoSpaceDN w:val="0"/>
                <w:ind w:hanging="640"/>
                <w:divId w:val="84766199"/>
              </w:pPr>
            </w:pPrChange>
          </w:pPr>
          <w:ins w:id="1146" w:author="Mohammad Nayeem Hasan" w:date="2024-07-18T15:42:00Z" w16du:dateUtc="2024-07-18T09:42:00Z">
            <w:r w:rsidRPr="00DF6BDB">
              <w:rPr>
                <w:rFonts w:ascii="Times New Roman" w:eastAsia="Times New Roman" w:hAnsi="Times New Roman" w:cs="Times New Roman"/>
                <w:sz w:val="24"/>
                <w:szCs w:val="24"/>
                <w:rPrChange w:id="1147" w:author="Mohammad Nayeem Hasan" w:date="2024-07-18T16:12:00Z" w16du:dateUtc="2024-07-18T10:12:00Z">
                  <w:rPr>
                    <w:rFonts w:eastAsia="Times New Roman"/>
                  </w:rPr>
                </w:rPrChange>
              </w:rPr>
              <w:t>31.</w:t>
            </w:r>
            <w:r w:rsidRPr="00DF6BDB">
              <w:rPr>
                <w:rFonts w:ascii="Times New Roman" w:eastAsia="Times New Roman" w:hAnsi="Times New Roman" w:cs="Times New Roman"/>
                <w:sz w:val="24"/>
                <w:szCs w:val="24"/>
                <w:rPrChange w:id="1148" w:author="Mohammad Nayeem Hasan" w:date="2024-07-18T16:12:00Z" w16du:dateUtc="2024-07-18T10:12:00Z">
                  <w:rPr>
                    <w:rFonts w:eastAsia="Times New Roman"/>
                  </w:rPr>
                </w:rPrChange>
              </w:rPr>
              <w:tab/>
              <w:t xml:space="preserve">Schmidt WP, Cairncross S, Barreto MI, Clasen T, Genser B. Recent diarrhoeal illness and risk of lower respiratory infections in children under the age of 5 years. Int J Epidemiol. 2009;38(3):766–72. </w:t>
            </w:r>
          </w:ins>
        </w:p>
        <w:p w14:paraId="0F32F844" w14:textId="77777777" w:rsidR="001F343E" w:rsidRPr="00DF6BDB" w:rsidRDefault="001F343E">
          <w:pPr>
            <w:autoSpaceDE w:val="0"/>
            <w:autoSpaceDN w:val="0"/>
            <w:spacing w:line="240" w:lineRule="auto"/>
            <w:ind w:hanging="640"/>
            <w:divId w:val="1700273629"/>
            <w:rPr>
              <w:ins w:id="1149" w:author="Mohammad Nayeem Hasan" w:date="2024-07-18T15:42:00Z" w16du:dateUtc="2024-07-18T09:42:00Z"/>
              <w:rFonts w:ascii="Times New Roman" w:eastAsia="Times New Roman" w:hAnsi="Times New Roman" w:cs="Times New Roman"/>
              <w:sz w:val="24"/>
              <w:szCs w:val="24"/>
              <w:rPrChange w:id="1150" w:author="Mohammad Nayeem Hasan" w:date="2024-07-18T16:12:00Z" w16du:dateUtc="2024-07-18T10:12:00Z">
                <w:rPr>
                  <w:ins w:id="1151" w:author="Mohammad Nayeem Hasan" w:date="2024-07-18T15:42:00Z" w16du:dateUtc="2024-07-18T09:42:00Z"/>
                  <w:rFonts w:eastAsia="Times New Roman"/>
                </w:rPr>
              </w:rPrChange>
            </w:rPr>
            <w:pPrChange w:id="1152" w:author="Mohammad Nayeem Hasan" w:date="2024-07-18T16:13:00Z" w16du:dateUtc="2024-07-18T10:13:00Z">
              <w:pPr>
                <w:autoSpaceDE w:val="0"/>
                <w:autoSpaceDN w:val="0"/>
                <w:ind w:hanging="640"/>
                <w:divId w:val="1700273629"/>
              </w:pPr>
            </w:pPrChange>
          </w:pPr>
          <w:ins w:id="1153" w:author="Mohammad Nayeem Hasan" w:date="2024-07-18T15:42:00Z" w16du:dateUtc="2024-07-18T09:42:00Z">
            <w:r w:rsidRPr="00DF6BDB">
              <w:rPr>
                <w:rFonts w:ascii="Times New Roman" w:eastAsia="Times New Roman" w:hAnsi="Times New Roman" w:cs="Times New Roman"/>
                <w:sz w:val="24"/>
                <w:szCs w:val="24"/>
                <w:rPrChange w:id="1154" w:author="Mohammad Nayeem Hasan" w:date="2024-07-18T16:12:00Z" w16du:dateUtc="2024-07-18T10:12:00Z">
                  <w:rPr>
                    <w:rFonts w:eastAsia="Times New Roman"/>
                  </w:rPr>
                </w:rPrChange>
              </w:rPr>
              <w:t>32.</w:t>
            </w:r>
            <w:r w:rsidRPr="00DF6BDB">
              <w:rPr>
                <w:rFonts w:ascii="Times New Roman" w:eastAsia="Times New Roman" w:hAnsi="Times New Roman" w:cs="Times New Roman"/>
                <w:sz w:val="24"/>
                <w:szCs w:val="24"/>
                <w:rPrChange w:id="1155" w:author="Mohammad Nayeem Hasan" w:date="2024-07-18T16:12:00Z" w16du:dateUtc="2024-07-18T10:12:00Z">
                  <w:rPr>
                    <w:rFonts w:eastAsia="Times New Roman"/>
                  </w:rPr>
                </w:rPrChange>
              </w:rPr>
              <w:tab/>
              <w:t xml:space="preserve">Garvey M. Food pollution: a comprehensive review of chemical and biological sources of food contamination and impact on human health. Nutrire. 2019 Jul;44(1). </w:t>
            </w:r>
          </w:ins>
        </w:p>
        <w:p w14:paraId="316B0000" w14:textId="77777777" w:rsidR="001F343E" w:rsidRPr="00DF6BDB" w:rsidRDefault="001F343E">
          <w:pPr>
            <w:autoSpaceDE w:val="0"/>
            <w:autoSpaceDN w:val="0"/>
            <w:spacing w:line="240" w:lineRule="auto"/>
            <w:ind w:hanging="640"/>
            <w:divId w:val="1896160139"/>
            <w:rPr>
              <w:ins w:id="1156" w:author="Mohammad Nayeem Hasan" w:date="2024-07-18T15:42:00Z" w16du:dateUtc="2024-07-18T09:42:00Z"/>
              <w:rFonts w:ascii="Times New Roman" w:eastAsia="Times New Roman" w:hAnsi="Times New Roman" w:cs="Times New Roman"/>
              <w:sz w:val="24"/>
              <w:szCs w:val="24"/>
              <w:rPrChange w:id="1157" w:author="Mohammad Nayeem Hasan" w:date="2024-07-18T16:12:00Z" w16du:dateUtc="2024-07-18T10:12:00Z">
                <w:rPr>
                  <w:ins w:id="1158" w:author="Mohammad Nayeem Hasan" w:date="2024-07-18T15:42:00Z" w16du:dateUtc="2024-07-18T09:42:00Z"/>
                  <w:rFonts w:eastAsia="Times New Roman"/>
                </w:rPr>
              </w:rPrChange>
            </w:rPr>
            <w:pPrChange w:id="1159" w:author="Mohammad Nayeem Hasan" w:date="2024-07-18T16:13:00Z" w16du:dateUtc="2024-07-18T10:13:00Z">
              <w:pPr>
                <w:autoSpaceDE w:val="0"/>
                <w:autoSpaceDN w:val="0"/>
                <w:ind w:hanging="640"/>
                <w:divId w:val="1896160139"/>
              </w:pPr>
            </w:pPrChange>
          </w:pPr>
          <w:ins w:id="1160" w:author="Mohammad Nayeem Hasan" w:date="2024-07-18T15:42:00Z" w16du:dateUtc="2024-07-18T09:42:00Z">
            <w:r w:rsidRPr="00DF6BDB">
              <w:rPr>
                <w:rFonts w:ascii="Times New Roman" w:eastAsia="Times New Roman" w:hAnsi="Times New Roman" w:cs="Times New Roman"/>
                <w:sz w:val="24"/>
                <w:szCs w:val="24"/>
                <w:rPrChange w:id="1161" w:author="Mohammad Nayeem Hasan" w:date="2024-07-18T16:12:00Z" w16du:dateUtc="2024-07-18T10:12:00Z">
                  <w:rPr>
                    <w:rFonts w:eastAsia="Times New Roman"/>
                  </w:rPr>
                </w:rPrChange>
              </w:rPr>
              <w:t>33.</w:t>
            </w:r>
            <w:r w:rsidRPr="00DF6BDB">
              <w:rPr>
                <w:rFonts w:ascii="Times New Roman" w:eastAsia="Times New Roman" w:hAnsi="Times New Roman" w:cs="Times New Roman"/>
                <w:sz w:val="24"/>
                <w:szCs w:val="24"/>
                <w:rPrChange w:id="1162" w:author="Mohammad Nayeem Hasan" w:date="2024-07-18T16:12:00Z" w16du:dateUtc="2024-07-18T10:12:00Z">
                  <w:rPr>
                    <w:rFonts w:eastAsia="Times New Roman"/>
                  </w:rPr>
                </w:rPrChange>
              </w:rPr>
              <w:tab/>
              <w:t xml:space="preserve">Workie GY, Akalu TY, Baraki AG. Environmental factors affecting childhood diarrheal disease among under-five children in Jamma district, South Wello zone, Northeast Ethiopia. BMC Infect Dis. 2019 Sep;19(1):804. </w:t>
            </w:r>
          </w:ins>
        </w:p>
        <w:p w14:paraId="70EBDBC9" w14:textId="77777777" w:rsidR="001F343E" w:rsidRPr="00DF6BDB" w:rsidRDefault="001F343E">
          <w:pPr>
            <w:autoSpaceDE w:val="0"/>
            <w:autoSpaceDN w:val="0"/>
            <w:spacing w:line="240" w:lineRule="auto"/>
            <w:ind w:hanging="640"/>
            <w:divId w:val="826095104"/>
            <w:rPr>
              <w:ins w:id="1163" w:author="Mohammad Nayeem Hasan" w:date="2024-07-18T15:42:00Z" w16du:dateUtc="2024-07-18T09:42:00Z"/>
              <w:rFonts w:ascii="Times New Roman" w:eastAsia="Times New Roman" w:hAnsi="Times New Roman" w:cs="Times New Roman"/>
              <w:sz w:val="24"/>
              <w:szCs w:val="24"/>
              <w:rPrChange w:id="1164" w:author="Mohammad Nayeem Hasan" w:date="2024-07-18T16:12:00Z" w16du:dateUtc="2024-07-18T10:12:00Z">
                <w:rPr>
                  <w:ins w:id="1165" w:author="Mohammad Nayeem Hasan" w:date="2024-07-18T15:42:00Z" w16du:dateUtc="2024-07-18T09:42:00Z"/>
                  <w:rFonts w:eastAsia="Times New Roman"/>
                </w:rPr>
              </w:rPrChange>
            </w:rPr>
            <w:pPrChange w:id="1166" w:author="Mohammad Nayeem Hasan" w:date="2024-07-18T16:13:00Z" w16du:dateUtc="2024-07-18T10:13:00Z">
              <w:pPr>
                <w:autoSpaceDE w:val="0"/>
                <w:autoSpaceDN w:val="0"/>
                <w:ind w:hanging="640"/>
                <w:divId w:val="826095104"/>
              </w:pPr>
            </w:pPrChange>
          </w:pPr>
          <w:ins w:id="1167" w:author="Mohammad Nayeem Hasan" w:date="2024-07-18T15:42:00Z" w16du:dateUtc="2024-07-18T09:42:00Z">
            <w:r w:rsidRPr="00DF6BDB">
              <w:rPr>
                <w:rFonts w:ascii="Times New Roman" w:eastAsia="Times New Roman" w:hAnsi="Times New Roman" w:cs="Times New Roman"/>
                <w:sz w:val="24"/>
                <w:szCs w:val="24"/>
                <w:rPrChange w:id="1168" w:author="Mohammad Nayeem Hasan" w:date="2024-07-18T16:12:00Z" w16du:dateUtc="2024-07-18T10:12:00Z">
                  <w:rPr>
                    <w:rFonts w:eastAsia="Times New Roman"/>
                  </w:rPr>
                </w:rPrChange>
              </w:rPr>
              <w:t>34.</w:t>
            </w:r>
            <w:r w:rsidRPr="00DF6BDB">
              <w:rPr>
                <w:rFonts w:ascii="Times New Roman" w:eastAsia="Times New Roman" w:hAnsi="Times New Roman" w:cs="Times New Roman"/>
                <w:sz w:val="24"/>
                <w:szCs w:val="24"/>
                <w:rPrChange w:id="1169" w:author="Mohammad Nayeem Hasan" w:date="2024-07-18T16:12:00Z" w16du:dateUtc="2024-07-18T10:12:00Z">
                  <w:rPr>
                    <w:rFonts w:eastAsia="Times New Roman"/>
                  </w:rPr>
                </w:rPrChange>
              </w:rPr>
              <w:tab/>
              <w:t xml:space="preserve">Doyle J. Evans Jr, Evans DG. Escherichia Coli in Diarrheal Disease. Medical Microbiology. 1996; </w:t>
            </w:r>
          </w:ins>
        </w:p>
        <w:p w14:paraId="235B9B6B" w14:textId="77777777" w:rsidR="001F343E" w:rsidRPr="00DF6BDB" w:rsidRDefault="001F343E">
          <w:pPr>
            <w:autoSpaceDE w:val="0"/>
            <w:autoSpaceDN w:val="0"/>
            <w:spacing w:line="240" w:lineRule="auto"/>
            <w:ind w:hanging="640"/>
            <w:divId w:val="75901977"/>
            <w:rPr>
              <w:ins w:id="1170" w:author="Mohammad Nayeem Hasan" w:date="2024-07-18T15:42:00Z" w16du:dateUtc="2024-07-18T09:42:00Z"/>
              <w:rFonts w:ascii="Times New Roman" w:eastAsia="Times New Roman" w:hAnsi="Times New Roman" w:cs="Times New Roman"/>
              <w:sz w:val="24"/>
              <w:szCs w:val="24"/>
              <w:rPrChange w:id="1171" w:author="Mohammad Nayeem Hasan" w:date="2024-07-18T16:12:00Z" w16du:dateUtc="2024-07-18T10:12:00Z">
                <w:rPr>
                  <w:ins w:id="1172" w:author="Mohammad Nayeem Hasan" w:date="2024-07-18T15:42:00Z" w16du:dateUtc="2024-07-18T09:42:00Z"/>
                  <w:rFonts w:eastAsia="Times New Roman"/>
                </w:rPr>
              </w:rPrChange>
            </w:rPr>
            <w:pPrChange w:id="1173" w:author="Mohammad Nayeem Hasan" w:date="2024-07-18T16:13:00Z" w16du:dateUtc="2024-07-18T10:13:00Z">
              <w:pPr>
                <w:autoSpaceDE w:val="0"/>
                <w:autoSpaceDN w:val="0"/>
                <w:ind w:hanging="640"/>
                <w:divId w:val="75901977"/>
              </w:pPr>
            </w:pPrChange>
          </w:pPr>
          <w:ins w:id="1174" w:author="Mohammad Nayeem Hasan" w:date="2024-07-18T15:42:00Z" w16du:dateUtc="2024-07-18T09:42:00Z">
            <w:r w:rsidRPr="00DF6BDB">
              <w:rPr>
                <w:rFonts w:ascii="Times New Roman" w:eastAsia="Times New Roman" w:hAnsi="Times New Roman" w:cs="Times New Roman"/>
                <w:sz w:val="24"/>
                <w:szCs w:val="24"/>
                <w:rPrChange w:id="1175" w:author="Mohammad Nayeem Hasan" w:date="2024-07-18T16:12:00Z" w16du:dateUtc="2024-07-18T10:12:00Z">
                  <w:rPr>
                    <w:rFonts w:eastAsia="Times New Roman"/>
                  </w:rPr>
                </w:rPrChange>
              </w:rPr>
              <w:t>35.</w:t>
            </w:r>
            <w:r w:rsidRPr="00DF6BDB">
              <w:rPr>
                <w:rFonts w:ascii="Times New Roman" w:eastAsia="Times New Roman" w:hAnsi="Times New Roman" w:cs="Times New Roman"/>
                <w:sz w:val="24"/>
                <w:szCs w:val="24"/>
                <w:rPrChange w:id="1176" w:author="Mohammad Nayeem Hasan" w:date="2024-07-18T16:12:00Z" w16du:dateUtc="2024-07-18T10:12:00Z">
                  <w:rPr>
                    <w:rFonts w:eastAsia="Times New Roman"/>
                  </w:rPr>
                </w:rPrChange>
              </w:rPr>
              <w:tab/>
              <w:t xml:space="preserve">The World Bank. Bangladesh: Access to Clean Water Will Reduce Poverty Faster. 2018. </w:t>
            </w:r>
          </w:ins>
        </w:p>
        <w:p w14:paraId="0C6612D8" w14:textId="77777777" w:rsidR="001F343E" w:rsidRPr="00DF6BDB" w:rsidRDefault="001F343E">
          <w:pPr>
            <w:autoSpaceDE w:val="0"/>
            <w:autoSpaceDN w:val="0"/>
            <w:spacing w:line="240" w:lineRule="auto"/>
            <w:ind w:hanging="640"/>
            <w:divId w:val="1509325174"/>
            <w:rPr>
              <w:ins w:id="1177" w:author="Mohammad Nayeem Hasan" w:date="2024-07-18T15:42:00Z" w16du:dateUtc="2024-07-18T09:42:00Z"/>
              <w:rFonts w:ascii="Times New Roman" w:eastAsia="Times New Roman" w:hAnsi="Times New Roman" w:cs="Times New Roman"/>
              <w:sz w:val="24"/>
              <w:szCs w:val="24"/>
              <w:rPrChange w:id="1178" w:author="Mohammad Nayeem Hasan" w:date="2024-07-18T16:12:00Z" w16du:dateUtc="2024-07-18T10:12:00Z">
                <w:rPr>
                  <w:ins w:id="1179" w:author="Mohammad Nayeem Hasan" w:date="2024-07-18T15:42:00Z" w16du:dateUtc="2024-07-18T09:42:00Z"/>
                  <w:rFonts w:eastAsia="Times New Roman"/>
                </w:rPr>
              </w:rPrChange>
            </w:rPr>
            <w:pPrChange w:id="1180" w:author="Mohammad Nayeem Hasan" w:date="2024-07-18T16:13:00Z" w16du:dateUtc="2024-07-18T10:13:00Z">
              <w:pPr>
                <w:autoSpaceDE w:val="0"/>
                <w:autoSpaceDN w:val="0"/>
                <w:ind w:hanging="640"/>
                <w:divId w:val="1509325174"/>
              </w:pPr>
            </w:pPrChange>
          </w:pPr>
          <w:ins w:id="1181" w:author="Mohammad Nayeem Hasan" w:date="2024-07-18T15:42:00Z" w16du:dateUtc="2024-07-18T09:42:00Z">
            <w:r w:rsidRPr="00DF6BDB">
              <w:rPr>
                <w:rFonts w:ascii="Times New Roman" w:eastAsia="Times New Roman" w:hAnsi="Times New Roman" w:cs="Times New Roman"/>
                <w:sz w:val="24"/>
                <w:szCs w:val="24"/>
                <w:rPrChange w:id="1182" w:author="Mohammad Nayeem Hasan" w:date="2024-07-18T16:12:00Z" w16du:dateUtc="2024-07-18T10:12:00Z">
                  <w:rPr>
                    <w:rFonts w:eastAsia="Times New Roman"/>
                  </w:rPr>
                </w:rPrChange>
              </w:rPr>
              <w:t>36.</w:t>
            </w:r>
            <w:r w:rsidRPr="00DF6BDB">
              <w:rPr>
                <w:rFonts w:ascii="Times New Roman" w:eastAsia="Times New Roman" w:hAnsi="Times New Roman" w:cs="Times New Roman"/>
                <w:sz w:val="24"/>
                <w:szCs w:val="24"/>
                <w:rPrChange w:id="1183" w:author="Mohammad Nayeem Hasan" w:date="2024-07-18T16:12:00Z" w16du:dateUtc="2024-07-18T10:12:00Z">
                  <w:rPr>
                    <w:rFonts w:eastAsia="Times New Roman"/>
                  </w:rPr>
                </w:rPrChange>
              </w:rPr>
              <w:tab/>
              <w:t xml:space="preserve">Ali M, Lopez AL, You YA, Kim YE, Sah B, Maskery B, et al. The global burden of cholera. Bull World Health Organ. 2012 Mar;90(3):209–18. </w:t>
            </w:r>
          </w:ins>
        </w:p>
        <w:p w14:paraId="42ED9A12" w14:textId="77777777" w:rsidR="001F343E" w:rsidRPr="00DF6BDB" w:rsidRDefault="001F343E">
          <w:pPr>
            <w:autoSpaceDE w:val="0"/>
            <w:autoSpaceDN w:val="0"/>
            <w:spacing w:line="240" w:lineRule="auto"/>
            <w:ind w:hanging="640"/>
            <w:divId w:val="437799253"/>
            <w:rPr>
              <w:ins w:id="1184" w:author="Mohammad Nayeem Hasan" w:date="2024-07-18T15:42:00Z" w16du:dateUtc="2024-07-18T09:42:00Z"/>
              <w:rFonts w:ascii="Times New Roman" w:eastAsia="Times New Roman" w:hAnsi="Times New Roman" w:cs="Times New Roman"/>
              <w:sz w:val="24"/>
              <w:szCs w:val="24"/>
              <w:rPrChange w:id="1185" w:author="Mohammad Nayeem Hasan" w:date="2024-07-18T16:12:00Z" w16du:dateUtc="2024-07-18T10:12:00Z">
                <w:rPr>
                  <w:ins w:id="1186" w:author="Mohammad Nayeem Hasan" w:date="2024-07-18T15:42:00Z" w16du:dateUtc="2024-07-18T09:42:00Z"/>
                  <w:rFonts w:eastAsia="Times New Roman"/>
                </w:rPr>
              </w:rPrChange>
            </w:rPr>
            <w:pPrChange w:id="1187" w:author="Mohammad Nayeem Hasan" w:date="2024-07-18T16:13:00Z" w16du:dateUtc="2024-07-18T10:13:00Z">
              <w:pPr>
                <w:autoSpaceDE w:val="0"/>
                <w:autoSpaceDN w:val="0"/>
                <w:ind w:hanging="640"/>
                <w:divId w:val="437799253"/>
              </w:pPr>
            </w:pPrChange>
          </w:pPr>
          <w:ins w:id="1188" w:author="Mohammad Nayeem Hasan" w:date="2024-07-18T15:42:00Z" w16du:dateUtc="2024-07-18T09:42:00Z">
            <w:r w:rsidRPr="00DF6BDB">
              <w:rPr>
                <w:rFonts w:ascii="Times New Roman" w:eastAsia="Times New Roman" w:hAnsi="Times New Roman" w:cs="Times New Roman"/>
                <w:sz w:val="24"/>
                <w:szCs w:val="24"/>
                <w:rPrChange w:id="1189" w:author="Mohammad Nayeem Hasan" w:date="2024-07-18T16:12:00Z" w16du:dateUtc="2024-07-18T10:12:00Z">
                  <w:rPr>
                    <w:rFonts w:eastAsia="Times New Roman"/>
                  </w:rPr>
                </w:rPrChange>
              </w:rPr>
              <w:t>37.</w:t>
            </w:r>
            <w:r w:rsidRPr="00DF6BDB">
              <w:rPr>
                <w:rFonts w:ascii="Times New Roman" w:eastAsia="Times New Roman" w:hAnsi="Times New Roman" w:cs="Times New Roman"/>
                <w:sz w:val="24"/>
                <w:szCs w:val="24"/>
                <w:rPrChange w:id="1190" w:author="Mohammad Nayeem Hasan" w:date="2024-07-18T16:12:00Z" w16du:dateUtc="2024-07-18T10:12:00Z">
                  <w:rPr>
                    <w:rFonts w:eastAsia="Times New Roman"/>
                  </w:rPr>
                </w:rPrChange>
              </w:rPr>
              <w:tab/>
              <w:t xml:space="preserve">Godana W, Mengiste B. Environmental Factors Associated with Acute Diarrhea among Children Under Five Years of Age in Derashe District, Southern Ethiopia. http://www.sciencepublishinggroup.com. 2013;1(3):119. </w:t>
            </w:r>
          </w:ins>
        </w:p>
        <w:p w14:paraId="303C87D2" w14:textId="77777777" w:rsidR="001F343E" w:rsidRPr="00DF6BDB" w:rsidRDefault="001F343E">
          <w:pPr>
            <w:autoSpaceDE w:val="0"/>
            <w:autoSpaceDN w:val="0"/>
            <w:spacing w:line="240" w:lineRule="auto"/>
            <w:ind w:hanging="640"/>
            <w:divId w:val="766972589"/>
            <w:rPr>
              <w:ins w:id="1191" w:author="Mohammad Nayeem Hasan" w:date="2024-07-18T15:42:00Z" w16du:dateUtc="2024-07-18T09:42:00Z"/>
              <w:rFonts w:ascii="Times New Roman" w:eastAsia="Times New Roman" w:hAnsi="Times New Roman" w:cs="Times New Roman"/>
              <w:sz w:val="24"/>
              <w:szCs w:val="24"/>
              <w:rPrChange w:id="1192" w:author="Mohammad Nayeem Hasan" w:date="2024-07-18T16:12:00Z" w16du:dateUtc="2024-07-18T10:12:00Z">
                <w:rPr>
                  <w:ins w:id="1193" w:author="Mohammad Nayeem Hasan" w:date="2024-07-18T15:42:00Z" w16du:dateUtc="2024-07-18T09:42:00Z"/>
                  <w:rFonts w:eastAsia="Times New Roman"/>
                </w:rPr>
              </w:rPrChange>
            </w:rPr>
            <w:pPrChange w:id="1194" w:author="Mohammad Nayeem Hasan" w:date="2024-07-18T16:13:00Z" w16du:dateUtc="2024-07-18T10:13:00Z">
              <w:pPr>
                <w:autoSpaceDE w:val="0"/>
                <w:autoSpaceDN w:val="0"/>
                <w:ind w:hanging="640"/>
                <w:divId w:val="766972589"/>
              </w:pPr>
            </w:pPrChange>
          </w:pPr>
          <w:ins w:id="1195" w:author="Mohammad Nayeem Hasan" w:date="2024-07-18T15:42:00Z" w16du:dateUtc="2024-07-18T09:42:00Z">
            <w:r w:rsidRPr="00DF6BDB">
              <w:rPr>
                <w:rFonts w:ascii="Times New Roman" w:eastAsia="Times New Roman" w:hAnsi="Times New Roman" w:cs="Times New Roman"/>
                <w:sz w:val="24"/>
                <w:szCs w:val="24"/>
                <w:rPrChange w:id="1196" w:author="Mohammad Nayeem Hasan" w:date="2024-07-18T16:12:00Z" w16du:dateUtc="2024-07-18T10:12:00Z">
                  <w:rPr>
                    <w:rFonts w:eastAsia="Times New Roman"/>
                  </w:rPr>
                </w:rPrChange>
              </w:rPr>
              <w:t>38.</w:t>
            </w:r>
            <w:r w:rsidRPr="00DF6BDB">
              <w:rPr>
                <w:rFonts w:ascii="Times New Roman" w:eastAsia="Times New Roman" w:hAnsi="Times New Roman" w:cs="Times New Roman"/>
                <w:sz w:val="24"/>
                <w:szCs w:val="24"/>
                <w:rPrChange w:id="1197" w:author="Mohammad Nayeem Hasan" w:date="2024-07-18T16:12:00Z" w16du:dateUtc="2024-07-18T10:12:00Z">
                  <w:rPr>
                    <w:rFonts w:eastAsia="Times New Roman"/>
                  </w:rPr>
                </w:rPrChange>
              </w:rPr>
              <w:tab/>
              <w:t xml:space="preserve">Tigabu E, Petros B, Endeshaw T. Prevalence of Giardiasis and Cryptosporidiosis among children in relation to water sources in Selected Village of Pawi Special District in Benishangul-Gumuz Region, Northwestern Ethiopia. Ethiopian Journal of Health Development. 2011 Jul;24(3):205–13. </w:t>
            </w:r>
          </w:ins>
        </w:p>
        <w:p w14:paraId="1D33509E" w14:textId="77777777" w:rsidR="001F343E" w:rsidRPr="00DF6BDB" w:rsidRDefault="001F343E">
          <w:pPr>
            <w:autoSpaceDE w:val="0"/>
            <w:autoSpaceDN w:val="0"/>
            <w:spacing w:line="240" w:lineRule="auto"/>
            <w:ind w:hanging="640"/>
            <w:divId w:val="700086569"/>
            <w:rPr>
              <w:ins w:id="1198" w:author="Mohammad Nayeem Hasan" w:date="2024-07-18T15:42:00Z" w16du:dateUtc="2024-07-18T09:42:00Z"/>
              <w:rFonts w:ascii="Times New Roman" w:eastAsia="Times New Roman" w:hAnsi="Times New Roman" w:cs="Times New Roman"/>
              <w:sz w:val="24"/>
              <w:szCs w:val="24"/>
              <w:rPrChange w:id="1199" w:author="Mohammad Nayeem Hasan" w:date="2024-07-18T16:12:00Z" w16du:dateUtc="2024-07-18T10:12:00Z">
                <w:rPr>
                  <w:ins w:id="1200" w:author="Mohammad Nayeem Hasan" w:date="2024-07-18T15:42:00Z" w16du:dateUtc="2024-07-18T09:42:00Z"/>
                  <w:rFonts w:eastAsia="Times New Roman"/>
                </w:rPr>
              </w:rPrChange>
            </w:rPr>
            <w:pPrChange w:id="1201" w:author="Mohammad Nayeem Hasan" w:date="2024-07-18T16:13:00Z" w16du:dateUtc="2024-07-18T10:13:00Z">
              <w:pPr>
                <w:autoSpaceDE w:val="0"/>
                <w:autoSpaceDN w:val="0"/>
                <w:ind w:hanging="640"/>
                <w:divId w:val="700086569"/>
              </w:pPr>
            </w:pPrChange>
          </w:pPr>
          <w:ins w:id="1202" w:author="Mohammad Nayeem Hasan" w:date="2024-07-18T15:42:00Z" w16du:dateUtc="2024-07-18T09:42:00Z">
            <w:r w:rsidRPr="00DF6BDB">
              <w:rPr>
                <w:rFonts w:ascii="Times New Roman" w:eastAsia="Times New Roman" w:hAnsi="Times New Roman" w:cs="Times New Roman"/>
                <w:sz w:val="24"/>
                <w:szCs w:val="24"/>
                <w:rPrChange w:id="1203" w:author="Mohammad Nayeem Hasan" w:date="2024-07-18T16:12:00Z" w16du:dateUtc="2024-07-18T10:12:00Z">
                  <w:rPr>
                    <w:rFonts w:eastAsia="Times New Roman"/>
                  </w:rPr>
                </w:rPrChange>
              </w:rPr>
              <w:t>39.</w:t>
            </w:r>
            <w:r w:rsidRPr="00DF6BDB">
              <w:rPr>
                <w:rFonts w:ascii="Times New Roman" w:eastAsia="Times New Roman" w:hAnsi="Times New Roman" w:cs="Times New Roman"/>
                <w:sz w:val="24"/>
                <w:szCs w:val="24"/>
                <w:rPrChange w:id="1204" w:author="Mohammad Nayeem Hasan" w:date="2024-07-18T16:12:00Z" w16du:dateUtc="2024-07-18T10:12:00Z">
                  <w:rPr>
                    <w:rFonts w:eastAsia="Times New Roman"/>
                  </w:rPr>
                </w:rPrChange>
              </w:rPr>
              <w:tab/>
              <w:t xml:space="preserve">Shaheed A, Orgill J, Ratana C, Montgomery MA, Jeuland MA, Brown J. Water quality risks of “improved” water sources: evidence from Cambodia. Trop Med Int Health. 2014 Feb;19(2):186–94. </w:t>
            </w:r>
          </w:ins>
        </w:p>
        <w:p w14:paraId="54A88242" w14:textId="77777777" w:rsidR="001F343E" w:rsidRPr="00DF6BDB" w:rsidRDefault="001F343E">
          <w:pPr>
            <w:autoSpaceDE w:val="0"/>
            <w:autoSpaceDN w:val="0"/>
            <w:spacing w:line="240" w:lineRule="auto"/>
            <w:ind w:hanging="640"/>
            <w:divId w:val="1973172756"/>
            <w:rPr>
              <w:ins w:id="1205" w:author="Mohammad Nayeem Hasan" w:date="2024-07-18T15:42:00Z" w16du:dateUtc="2024-07-18T09:42:00Z"/>
              <w:rFonts w:ascii="Times New Roman" w:eastAsia="Times New Roman" w:hAnsi="Times New Roman" w:cs="Times New Roman"/>
              <w:sz w:val="24"/>
              <w:szCs w:val="24"/>
              <w:rPrChange w:id="1206" w:author="Mohammad Nayeem Hasan" w:date="2024-07-18T16:12:00Z" w16du:dateUtc="2024-07-18T10:12:00Z">
                <w:rPr>
                  <w:ins w:id="1207" w:author="Mohammad Nayeem Hasan" w:date="2024-07-18T15:42:00Z" w16du:dateUtc="2024-07-18T09:42:00Z"/>
                  <w:rFonts w:eastAsia="Times New Roman"/>
                </w:rPr>
              </w:rPrChange>
            </w:rPr>
            <w:pPrChange w:id="1208" w:author="Mohammad Nayeem Hasan" w:date="2024-07-18T16:13:00Z" w16du:dateUtc="2024-07-18T10:13:00Z">
              <w:pPr>
                <w:autoSpaceDE w:val="0"/>
                <w:autoSpaceDN w:val="0"/>
                <w:ind w:hanging="640"/>
                <w:divId w:val="1973172756"/>
              </w:pPr>
            </w:pPrChange>
          </w:pPr>
          <w:ins w:id="1209" w:author="Mohammad Nayeem Hasan" w:date="2024-07-18T15:42:00Z" w16du:dateUtc="2024-07-18T09:42:00Z">
            <w:r w:rsidRPr="00DF6BDB">
              <w:rPr>
                <w:rFonts w:ascii="Times New Roman" w:eastAsia="Times New Roman" w:hAnsi="Times New Roman" w:cs="Times New Roman"/>
                <w:sz w:val="24"/>
                <w:szCs w:val="24"/>
                <w:rPrChange w:id="1210" w:author="Mohammad Nayeem Hasan" w:date="2024-07-18T16:12:00Z" w16du:dateUtc="2024-07-18T10:12:00Z">
                  <w:rPr>
                    <w:rFonts w:eastAsia="Times New Roman"/>
                  </w:rPr>
                </w:rPrChange>
              </w:rPr>
              <w:t>40.</w:t>
            </w:r>
            <w:r w:rsidRPr="00DF6BDB">
              <w:rPr>
                <w:rFonts w:ascii="Times New Roman" w:eastAsia="Times New Roman" w:hAnsi="Times New Roman" w:cs="Times New Roman"/>
                <w:sz w:val="24"/>
                <w:szCs w:val="24"/>
                <w:rPrChange w:id="1211" w:author="Mohammad Nayeem Hasan" w:date="2024-07-18T16:12:00Z" w16du:dateUtc="2024-07-18T10:12:00Z">
                  <w:rPr>
                    <w:rFonts w:eastAsia="Times New Roman"/>
                  </w:rPr>
                </w:rPrChange>
              </w:rPr>
              <w:tab/>
              <w:t xml:space="preserve">Shaheed A, Orgill J, Montgomery MA, Jeuland MA, Brown J. Why “improved” water sources are not always safe. Bull World Health Organ. 2014 Apr;92(4):283. </w:t>
            </w:r>
          </w:ins>
        </w:p>
        <w:p w14:paraId="5F99F50B" w14:textId="77777777" w:rsidR="001F343E" w:rsidRPr="00DF6BDB" w:rsidRDefault="001F343E">
          <w:pPr>
            <w:autoSpaceDE w:val="0"/>
            <w:autoSpaceDN w:val="0"/>
            <w:spacing w:line="240" w:lineRule="auto"/>
            <w:ind w:hanging="640"/>
            <w:divId w:val="161242420"/>
            <w:rPr>
              <w:ins w:id="1212" w:author="Mohammad Nayeem Hasan" w:date="2024-07-18T15:42:00Z" w16du:dateUtc="2024-07-18T09:42:00Z"/>
              <w:rFonts w:ascii="Times New Roman" w:eastAsia="Times New Roman" w:hAnsi="Times New Roman" w:cs="Times New Roman"/>
              <w:sz w:val="24"/>
              <w:szCs w:val="24"/>
              <w:rPrChange w:id="1213" w:author="Mohammad Nayeem Hasan" w:date="2024-07-18T16:12:00Z" w16du:dateUtc="2024-07-18T10:12:00Z">
                <w:rPr>
                  <w:ins w:id="1214" w:author="Mohammad Nayeem Hasan" w:date="2024-07-18T15:42:00Z" w16du:dateUtc="2024-07-18T09:42:00Z"/>
                  <w:rFonts w:eastAsia="Times New Roman"/>
                </w:rPr>
              </w:rPrChange>
            </w:rPr>
            <w:pPrChange w:id="1215" w:author="Mohammad Nayeem Hasan" w:date="2024-07-18T16:13:00Z" w16du:dateUtc="2024-07-18T10:13:00Z">
              <w:pPr>
                <w:autoSpaceDE w:val="0"/>
                <w:autoSpaceDN w:val="0"/>
                <w:ind w:hanging="640"/>
                <w:divId w:val="161242420"/>
              </w:pPr>
            </w:pPrChange>
          </w:pPr>
          <w:ins w:id="1216" w:author="Mohammad Nayeem Hasan" w:date="2024-07-18T15:42:00Z" w16du:dateUtc="2024-07-18T09:42:00Z">
            <w:r w:rsidRPr="00DF6BDB">
              <w:rPr>
                <w:rFonts w:ascii="Times New Roman" w:eastAsia="Times New Roman" w:hAnsi="Times New Roman" w:cs="Times New Roman"/>
                <w:sz w:val="24"/>
                <w:szCs w:val="24"/>
                <w:rPrChange w:id="1217" w:author="Mohammad Nayeem Hasan" w:date="2024-07-18T16:12:00Z" w16du:dateUtc="2024-07-18T10:12:00Z">
                  <w:rPr>
                    <w:rFonts w:eastAsia="Times New Roman"/>
                  </w:rPr>
                </w:rPrChange>
              </w:rPr>
              <w:t>41.</w:t>
            </w:r>
            <w:r w:rsidRPr="00DF6BDB">
              <w:rPr>
                <w:rFonts w:ascii="Times New Roman" w:eastAsia="Times New Roman" w:hAnsi="Times New Roman" w:cs="Times New Roman"/>
                <w:sz w:val="24"/>
                <w:szCs w:val="24"/>
                <w:rPrChange w:id="1218" w:author="Mohammad Nayeem Hasan" w:date="2024-07-18T16:12:00Z" w16du:dateUtc="2024-07-18T10:12:00Z">
                  <w:rPr>
                    <w:rFonts w:eastAsia="Times New Roman"/>
                  </w:rPr>
                </w:rPrChange>
              </w:rPr>
              <w:tab/>
              <w:t xml:space="preserve">Prüss A, Kay D, Fewtrell L, Bartram J. Estimating the burden of disease from water, sanitation, and hygiene at a global level. Environ Health Perspect. 2002 May;110(5):537–42. </w:t>
            </w:r>
          </w:ins>
        </w:p>
        <w:p w14:paraId="305A8362" w14:textId="77777777" w:rsidR="001F343E" w:rsidRPr="00DF6BDB" w:rsidRDefault="001F343E">
          <w:pPr>
            <w:autoSpaceDE w:val="0"/>
            <w:autoSpaceDN w:val="0"/>
            <w:spacing w:line="240" w:lineRule="auto"/>
            <w:ind w:hanging="640"/>
            <w:divId w:val="1912496594"/>
            <w:rPr>
              <w:ins w:id="1219" w:author="Mohammad Nayeem Hasan" w:date="2024-07-18T15:42:00Z" w16du:dateUtc="2024-07-18T09:42:00Z"/>
              <w:rFonts w:ascii="Times New Roman" w:eastAsia="Times New Roman" w:hAnsi="Times New Roman" w:cs="Times New Roman"/>
              <w:sz w:val="24"/>
              <w:szCs w:val="24"/>
              <w:rPrChange w:id="1220" w:author="Mohammad Nayeem Hasan" w:date="2024-07-18T16:12:00Z" w16du:dateUtc="2024-07-18T10:12:00Z">
                <w:rPr>
                  <w:ins w:id="1221" w:author="Mohammad Nayeem Hasan" w:date="2024-07-18T15:42:00Z" w16du:dateUtc="2024-07-18T09:42:00Z"/>
                  <w:rFonts w:eastAsia="Times New Roman"/>
                </w:rPr>
              </w:rPrChange>
            </w:rPr>
            <w:pPrChange w:id="1222" w:author="Mohammad Nayeem Hasan" w:date="2024-07-18T16:13:00Z" w16du:dateUtc="2024-07-18T10:13:00Z">
              <w:pPr>
                <w:autoSpaceDE w:val="0"/>
                <w:autoSpaceDN w:val="0"/>
                <w:ind w:hanging="640"/>
                <w:divId w:val="1912496594"/>
              </w:pPr>
            </w:pPrChange>
          </w:pPr>
          <w:ins w:id="1223" w:author="Mohammad Nayeem Hasan" w:date="2024-07-18T15:42:00Z" w16du:dateUtc="2024-07-18T09:42:00Z">
            <w:r w:rsidRPr="00DF6BDB">
              <w:rPr>
                <w:rFonts w:ascii="Times New Roman" w:eastAsia="Times New Roman" w:hAnsi="Times New Roman" w:cs="Times New Roman"/>
                <w:sz w:val="24"/>
                <w:szCs w:val="24"/>
                <w:rPrChange w:id="1224" w:author="Mohammad Nayeem Hasan" w:date="2024-07-18T16:12:00Z" w16du:dateUtc="2024-07-18T10:12:00Z">
                  <w:rPr>
                    <w:rFonts w:eastAsia="Times New Roman"/>
                  </w:rPr>
                </w:rPrChange>
              </w:rPr>
              <w:t>42.</w:t>
            </w:r>
            <w:r w:rsidRPr="00DF6BDB">
              <w:rPr>
                <w:rFonts w:ascii="Times New Roman" w:eastAsia="Times New Roman" w:hAnsi="Times New Roman" w:cs="Times New Roman"/>
                <w:sz w:val="24"/>
                <w:szCs w:val="24"/>
                <w:rPrChange w:id="1225" w:author="Mohammad Nayeem Hasan" w:date="2024-07-18T16:12:00Z" w16du:dateUtc="2024-07-18T10:12:00Z">
                  <w:rPr>
                    <w:rFonts w:eastAsia="Times New Roman"/>
                  </w:rPr>
                </w:rPrChange>
              </w:rPr>
              <w:tab/>
              <w:t xml:space="preserve">Hasan MM, Hoque Z, Kabir E, Hossain S. Differences in levels of E. coli contamination of point of use drinking water in Bangladesh. PLoS One. 2022 May;17(5):e0267386. </w:t>
            </w:r>
          </w:ins>
        </w:p>
        <w:p w14:paraId="1B6F1F05" w14:textId="77777777" w:rsidR="001F343E" w:rsidRPr="00DF6BDB" w:rsidRDefault="001F343E">
          <w:pPr>
            <w:autoSpaceDE w:val="0"/>
            <w:autoSpaceDN w:val="0"/>
            <w:spacing w:line="240" w:lineRule="auto"/>
            <w:ind w:hanging="640"/>
            <w:divId w:val="280959146"/>
            <w:rPr>
              <w:ins w:id="1226" w:author="Mohammad Nayeem Hasan" w:date="2024-07-18T15:42:00Z" w16du:dateUtc="2024-07-18T09:42:00Z"/>
              <w:rFonts w:ascii="Times New Roman" w:eastAsia="Times New Roman" w:hAnsi="Times New Roman" w:cs="Times New Roman"/>
              <w:sz w:val="24"/>
              <w:szCs w:val="24"/>
              <w:rPrChange w:id="1227" w:author="Mohammad Nayeem Hasan" w:date="2024-07-18T16:12:00Z" w16du:dateUtc="2024-07-18T10:12:00Z">
                <w:rPr>
                  <w:ins w:id="1228" w:author="Mohammad Nayeem Hasan" w:date="2024-07-18T15:42:00Z" w16du:dateUtc="2024-07-18T09:42:00Z"/>
                  <w:rFonts w:eastAsia="Times New Roman"/>
                </w:rPr>
              </w:rPrChange>
            </w:rPr>
            <w:pPrChange w:id="1229" w:author="Mohammad Nayeem Hasan" w:date="2024-07-18T16:13:00Z" w16du:dateUtc="2024-07-18T10:13:00Z">
              <w:pPr>
                <w:autoSpaceDE w:val="0"/>
                <w:autoSpaceDN w:val="0"/>
                <w:ind w:hanging="640"/>
                <w:divId w:val="280959146"/>
              </w:pPr>
            </w:pPrChange>
          </w:pPr>
          <w:ins w:id="1230" w:author="Mohammad Nayeem Hasan" w:date="2024-07-18T15:42:00Z" w16du:dateUtc="2024-07-18T09:42:00Z">
            <w:r w:rsidRPr="00DF6BDB">
              <w:rPr>
                <w:rFonts w:ascii="Times New Roman" w:eastAsia="Times New Roman" w:hAnsi="Times New Roman" w:cs="Times New Roman"/>
                <w:sz w:val="24"/>
                <w:szCs w:val="24"/>
                <w:rPrChange w:id="1231" w:author="Mohammad Nayeem Hasan" w:date="2024-07-18T16:12:00Z" w16du:dateUtc="2024-07-18T10:12:00Z">
                  <w:rPr>
                    <w:rFonts w:eastAsia="Times New Roman"/>
                  </w:rPr>
                </w:rPrChange>
              </w:rPr>
              <w:lastRenderedPageBreak/>
              <w:t>43.</w:t>
            </w:r>
            <w:r w:rsidRPr="00DF6BDB">
              <w:rPr>
                <w:rFonts w:ascii="Times New Roman" w:eastAsia="Times New Roman" w:hAnsi="Times New Roman" w:cs="Times New Roman"/>
                <w:sz w:val="24"/>
                <w:szCs w:val="24"/>
                <w:rPrChange w:id="1232" w:author="Mohammad Nayeem Hasan" w:date="2024-07-18T16:12:00Z" w16du:dateUtc="2024-07-18T10:12:00Z">
                  <w:rPr>
                    <w:rFonts w:eastAsia="Times New Roman"/>
                  </w:rPr>
                </w:rPrChange>
              </w:rPr>
              <w:tab/>
              <w:t xml:space="preserve">Kamal MM, Hasan MM, Davey R. Determinants of childhood morbidity in Bangladesh: evidence from the Demographic and Health Survey 2011. BMJ Open. 2015 Oct;5(10):e007538. </w:t>
            </w:r>
          </w:ins>
        </w:p>
        <w:p w14:paraId="1105C32F" w14:textId="77777777" w:rsidR="001F343E" w:rsidRPr="00DF6BDB" w:rsidRDefault="001F343E">
          <w:pPr>
            <w:autoSpaceDE w:val="0"/>
            <w:autoSpaceDN w:val="0"/>
            <w:spacing w:line="240" w:lineRule="auto"/>
            <w:ind w:hanging="640"/>
            <w:divId w:val="277950706"/>
            <w:rPr>
              <w:ins w:id="1233" w:author="Mohammad Nayeem Hasan" w:date="2024-07-18T15:42:00Z" w16du:dateUtc="2024-07-18T09:42:00Z"/>
              <w:rFonts w:ascii="Times New Roman" w:eastAsia="Times New Roman" w:hAnsi="Times New Roman" w:cs="Times New Roman"/>
              <w:sz w:val="24"/>
              <w:szCs w:val="24"/>
              <w:rPrChange w:id="1234" w:author="Mohammad Nayeem Hasan" w:date="2024-07-18T16:12:00Z" w16du:dateUtc="2024-07-18T10:12:00Z">
                <w:rPr>
                  <w:ins w:id="1235" w:author="Mohammad Nayeem Hasan" w:date="2024-07-18T15:42:00Z" w16du:dateUtc="2024-07-18T09:42:00Z"/>
                  <w:rFonts w:eastAsia="Times New Roman"/>
                </w:rPr>
              </w:rPrChange>
            </w:rPr>
            <w:pPrChange w:id="1236" w:author="Mohammad Nayeem Hasan" w:date="2024-07-18T16:13:00Z" w16du:dateUtc="2024-07-18T10:13:00Z">
              <w:pPr>
                <w:autoSpaceDE w:val="0"/>
                <w:autoSpaceDN w:val="0"/>
                <w:ind w:hanging="640"/>
                <w:divId w:val="277950706"/>
              </w:pPr>
            </w:pPrChange>
          </w:pPr>
          <w:ins w:id="1237" w:author="Mohammad Nayeem Hasan" w:date="2024-07-18T15:42:00Z" w16du:dateUtc="2024-07-18T09:42:00Z">
            <w:r w:rsidRPr="00DF6BDB">
              <w:rPr>
                <w:rFonts w:ascii="Times New Roman" w:eastAsia="Times New Roman" w:hAnsi="Times New Roman" w:cs="Times New Roman"/>
                <w:sz w:val="24"/>
                <w:szCs w:val="24"/>
                <w:rPrChange w:id="1238" w:author="Mohammad Nayeem Hasan" w:date="2024-07-18T16:12:00Z" w16du:dateUtc="2024-07-18T10:12:00Z">
                  <w:rPr>
                    <w:rFonts w:eastAsia="Times New Roman"/>
                  </w:rPr>
                </w:rPrChange>
              </w:rPr>
              <w:t>44.</w:t>
            </w:r>
            <w:r w:rsidRPr="00DF6BDB">
              <w:rPr>
                <w:rFonts w:ascii="Times New Roman" w:eastAsia="Times New Roman" w:hAnsi="Times New Roman" w:cs="Times New Roman"/>
                <w:sz w:val="24"/>
                <w:szCs w:val="24"/>
                <w:rPrChange w:id="1239" w:author="Mohammad Nayeem Hasan" w:date="2024-07-18T16:12:00Z" w16du:dateUtc="2024-07-18T10:12:00Z">
                  <w:rPr>
                    <w:rFonts w:eastAsia="Times New Roman"/>
                  </w:rPr>
                </w:rPrChange>
              </w:rPr>
              <w:tab/>
              <w:t xml:space="preserve">Hasan MdK, Shahriar A, Jim KU. Water pollution in Bangladesh and its impact on public health. Heliyon. 2019 Aug;5(8):e02145. </w:t>
            </w:r>
          </w:ins>
        </w:p>
        <w:p w14:paraId="251D96AD" w14:textId="77777777" w:rsidR="001F343E" w:rsidRPr="00DF6BDB" w:rsidRDefault="001F343E">
          <w:pPr>
            <w:autoSpaceDE w:val="0"/>
            <w:autoSpaceDN w:val="0"/>
            <w:spacing w:line="240" w:lineRule="auto"/>
            <w:ind w:hanging="640"/>
            <w:divId w:val="962924035"/>
            <w:rPr>
              <w:ins w:id="1240" w:author="Mohammad Nayeem Hasan" w:date="2024-07-18T15:42:00Z" w16du:dateUtc="2024-07-18T09:42:00Z"/>
              <w:rFonts w:ascii="Times New Roman" w:eastAsia="Times New Roman" w:hAnsi="Times New Roman" w:cs="Times New Roman"/>
              <w:sz w:val="24"/>
              <w:szCs w:val="24"/>
              <w:rPrChange w:id="1241" w:author="Mohammad Nayeem Hasan" w:date="2024-07-18T16:12:00Z" w16du:dateUtc="2024-07-18T10:12:00Z">
                <w:rPr>
                  <w:ins w:id="1242" w:author="Mohammad Nayeem Hasan" w:date="2024-07-18T15:42:00Z" w16du:dateUtc="2024-07-18T09:42:00Z"/>
                  <w:rFonts w:eastAsia="Times New Roman"/>
                </w:rPr>
              </w:rPrChange>
            </w:rPr>
            <w:pPrChange w:id="1243" w:author="Mohammad Nayeem Hasan" w:date="2024-07-18T16:13:00Z" w16du:dateUtc="2024-07-18T10:13:00Z">
              <w:pPr>
                <w:autoSpaceDE w:val="0"/>
                <w:autoSpaceDN w:val="0"/>
                <w:ind w:hanging="640"/>
                <w:divId w:val="962924035"/>
              </w:pPr>
            </w:pPrChange>
          </w:pPr>
          <w:ins w:id="1244" w:author="Mohammad Nayeem Hasan" w:date="2024-07-18T15:42:00Z" w16du:dateUtc="2024-07-18T09:42:00Z">
            <w:r w:rsidRPr="00DF6BDB">
              <w:rPr>
                <w:rFonts w:ascii="Times New Roman" w:eastAsia="Times New Roman" w:hAnsi="Times New Roman" w:cs="Times New Roman"/>
                <w:sz w:val="24"/>
                <w:szCs w:val="24"/>
                <w:rPrChange w:id="1245" w:author="Mohammad Nayeem Hasan" w:date="2024-07-18T16:12:00Z" w16du:dateUtc="2024-07-18T10:12:00Z">
                  <w:rPr>
                    <w:rFonts w:eastAsia="Times New Roman"/>
                  </w:rPr>
                </w:rPrChange>
              </w:rPr>
              <w:t>45.</w:t>
            </w:r>
            <w:r w:rsidRPr="00DF6BDB">
              <w:rPr>
                <w:rFonts w:ascii="Times New Roman" w:eastAsia="Times New Roman" w:hAnsi="Times New Roman" w:cs="Times New Roman"/>
                <w:sz w:val="24"/>
                <w:szCs w:val="24"/>
                <w:rPrChange w:id="1246" w:author="Mohammad Nayeem Hasan" w:date="2024-07-18T16:12:00Z" w16du:dateUtc="2024-07-18T10:12:00Z">
                  <w:rPr>
                    <w:rFonts w:eastAsia="Times New Roman"/>
                  </w:rPr>
                </w:rPrChange>
              </w:rPr>
              <w:tab/>
              <w:t xml:space="preserve">Cabral JPS. Water Microbiology. Bacterial Pathogens and Water. Int J Environ Res Public Health. 2010;7(10):3657. </w:t>
            </w:r>
          </w:ins>
        </w:p>
        <w:p w14:paraId="7B2A31F4" w14:textId="77777777" w:rsidR="001F343E" w:rsidRPr="00DF6BDB" w:rsidRDefault="001F343E">
          <w:pPr>
            <w:autoSpaceDE w:val="0"/>
            <w:autoSpaceDN w:val="0"/>
            <w:spacing w:line="240" w:lineRule="auto"/>
            <w:ind w:hanging="640"/>
            <w:divId w:val="334115642"/>
            <w:rPr>
              <w:ins w:id="1247" w:author="Mohammad Nayeem Hasan" w:date="2024-07-18T15:42:00Z" w16du:dateUtc="2024-07-18T09:42:00Z"/>
              <w:rFonts w:ascii="Times New Roman" w:eastAsia="Times New Roman" w:hAnsi="Times New Roman" w:cs="Times New Roman"/>
              <w:sz w:val="24"/>
              <w:szCs w:val="24"/>
              <w:rPrChange w:id="1248" w:author="Mohammad Nayeem Hasan" w:date="2024-07-18T16:12:00Z" w16du:dateUtc="2024-07-18T10:12:00Z">
                <w:rPr>
                  <w:ins w:id="1249" w:author="Mohammad Nayeem Hasan" w:date="2024-07-18T15:42:00Z" w16du:dateUtc="2024-07-18T09:42:00Z"/>
                  <w:rFonts w:eastAsia="Times New Roman"/>
                </w:rPr>
              </w:rPrChange>
            </w:rPr>
            <w:pPrChange w:id="1250" w:author="Mohammad Nayeem Hasan" w:date="2024-07-18T16:13:00Z" w16du:dateUtc="2024-07-18T10:13:00Z">
              <w:pPr>
                <w:autoSpaceDE w:val="0"/>
                <w:autoSpaceDN w:val="0"/>
                <w:ind w:hanging="640"/>
                <w:divId w:val="334115642"/>
              </w:pPr>
            </w:pPrChange>
          </w:pPr>
          <w:ins w:id="1251" w:author="Mohammad Nayeem Hasan" w:date="2024-07-18T15:42:00Z" w16du:dateUtc="2024-07-18T09:42:00Z">
            <w:r w:rsidRPr="00DF6BDB">
              <w:rPr>
                <w:rFonts w:ascii="Times New Roman" w:eastAsia="Times New Roman" w:hAnsi="Times New Roman" w:cs="Times New Roman"/>
                <w:sz w:val="24"/>
                <w:szCs w:val="24"/>
                <w:rPrChange w:id="1252" w:author="Mohammad Nayeem Hasan" w:date="2024-07-18T16:12:00Z" w16du:dateUtc="2024-07-18T10:12:00Z">
                  <w:rPr>
                    <w:rFonts w:eastAsia="Times New Roman"/>
                  </w:rPr>
                </w:rPrChange>
              </w:rPr>
              <w:t>46.</w:t>
            </w:r>
            <w:r w:rsidRPr="00DF6BDB">
              <w:rPr>
                <w:rFonts w:ascii="Times New Roman" w:eastAsia="Times New Roman" w:hAnsi="Times New Roman" w:cs="Times New Roman"/>
                <w:sz w:val="24"/>
                <w:szCs w:val="24"/>
                <w:rPrChange w:id="1253" w:author="Mohammad Nayeem Hasan" w:date="2024-07-18T16:12:00Z" w16du:dateUtc="2024-07-18T10:12:00Z">
                  <w:rPr>
                    <w:rFonts w:eastAsia="Times New Roman"/>
                  </w:rPr>
                </w:rPrChange>
              </w:rPr>
              <w:tab/>
              <w:t xml:space="preserve">Sarker AR, Sultana M, Mahumud RA, Sheikh N, Van Der Meer R, Morton A. Prevalence and Health Care-Seeking Behavior for Childhood Diarrheal Disease in Bangladesh. Glob Pediatr Health. 2016 Jan;3:2333794X1668090. </w:t>
            </w:r>
          </w:ins>
        </w:p>
        <w:p w14:paraId="1CCB45F1" w14:textId="77777777" w:rsidR="001F343E" w:rsidRPr="00DF6BDB" w:rsidRDefault="001F343E">
          <w:pPr>
            <w:autoSpaceDE w:val="0"/>
            <w:autoSpaceDN w:val="0"/>
            <w:spacing w:line="240" w:lineRule="auto"/>
            <w:ind w:hanging="640"/>
            <w:divId w:val="992180446"/>
            <w:rPr>
              <w:ins w:id="1254" w:author="Mohammad Nayeem Hasan" w:date="2024-07-18T15:42:00Z" w16du:dateUtc="2024-07-18T09:42:00Z"/>
              <w:rFonts w:ascii="Times New Roman" w:eastAsia="Times New Roman" w:hAnsi="Times New Roman" w:cs="Times New Roman"/>
              <w:sz w:val="24"/>
              <w:szCs w:val="24"/>
              <w:rPrChange w:id="1255" w:author="Mohammad Nayeem Hasan" w:date="2024-07-18T16:12:00Z" w16du:dateUtc="2024-07-18T10:12:00Z">
                <w:rPr>
                  <w:ins w:id="1256" w:author="Mohammad Nayeem Hasan" w:date="2024-07-18T15:42:00Z" w16du:dateUtc="2024-07-18T09:42:00Z"/>
                  <w:rFonts w:eastAsia="Times New Roman"/>
                </w:rPr>
              </w:rPrChange>
            </w:rPr>
            <w:pPrChange w:id="1257" w:author="Mohammad Nayeem Hasan" w:date="2024-07-18T16:13:00Z" w16du:dateUtc="2024-07-18T10:13:00Z">
              <w:pPr>
                <w:autoSpaceDE w:val="0"/>
                <w:autoSpaceDN w:val="0"/>
                <w:ind w:hanging="640"/>
                <w:divId w:val="992180446"/>
              </w:pPr>
            </w:pPrChange>
          </w:pPr>
          <w:ins w:id="1258" w:author="Mohammad Nayeem Hasan" w:date="2024-07-18T15:42:00Z" w16du:dateUtc="2024-07-18T09:42:00Z">
            <w:r w:rsidRPr="00DF6BDB">
              <w:rPr>
                <w:rFonts w:ascii="Times New Roman" w:eastAsia="Times New Roman" w:hAnsi="Times New Roman" w:cs="Times New Roman"/>
                <w:sz w:val="24"/>
                <w:szCs w:val="24"/>
                <w:rPrChange w:id="1259" w:author="Mohammad Nayeem Hasan" w:date="2024-07-18T16:12:00Z" w16du:dateUtc="2024-07-18T10:12:00Z">
                  <w:rPr>
                    <w:rFonts w:eastAsia="Times New Roman"/>
                  </w:rPr>
                </w:rPrChange>
              </w:rPr>
              <w:t>47.</w:t>
            </w:r>
            <w:r w:rsidRPr="00DF6BDB">
              <w:rPr>
                <w:rFonts w:ascii="Times New Roman" w:eastAsia="Times New Roman" w:hAnsi="Times New Roman" w:cs="Times New Roman"/>
                <w:sz w:val="24"/>
                <w:szCs w:val="24"/>
                <w:rPrChange w:id="1260" w:author="Mohammad Nayeem Hasan" w:date="2024-07-18T16:12:00Z" w16du:dateUtc="2024-07-18T10:12:00Z">
                  <w:rPr>
                    <w:rFonts w:eastAsia="Times New Roman"/>
                  </w:rPr>
                </w:rPrChange>
              </w:rPr>
              <w:tab/>
              <w:t xml:space="preserve">Begum MR, Al Banna MdH, Akter S, Kundu S, Sayeed A, Hassan MdN, et al. Effectiveness of WASH Education to Prevent Diarrhea among Children under five in a Community of Patuakhali, Bangladesh. SN Comprehensive Clinical Medicine 2020 2:8. 2020 Jul;2(8):1158–62. </w:t>
            </w:r>
          </w:ins>
        </w:p>
        <w:p w14:paraId="3D470265" w14:textId="77777777" w:rsidR="001F343E" w:rsidRPr="00DF6BDB" w:rsidRDefault="001F343E">
          <w:pPr>
            <w:autoSpaceDE w:val="0"/>
            <w:autoSpaceDN w:val="0"/>
            <w:spacing w:line="240" w:lineRule="auto"/>
            <w:ind w:hanging="640"/>
            <w:divId w:val="493447517"/>
            <w:rPr>
              <w:ins w:id="1261" w:author="Mohammad Nayeem Hasan" w:date="2024-07-18T15:42:00Z" w16du:dateUtc="2024-07-18T09:42:00Z"/>
              <w:rFonts w:ascii="Times New Roman" w:eastAsia="Times New Roman" w:hAnsi="Times New Roman" w:cs="Times New Roman"/>
              <w:sz w:val="24"/>
              <w:szCs w:val="24"/>
              <w:rPrChange w:id="1262" w:author="Mohammad Nayeem Hasan" w:date="2024-07-18T16:12:00Z" w16du:dateUtc="2024-07-18T10:12:00Z">
                <w:rPr>
                  <w:ins w:id="1263" w:author="Mohammad Nayeem Hasan" w:date="2024-07-18T15:42:00Z" w16du:dateUtc="2024-07-18T09:42:00Z"/>
                  <w:rFonts w:eastAsia="Times New Roman"/>
                </w:rPr>
              </w:rPrChange>
            </w:rPr>
            <w:pPrChange w:id="1264" w:author="Mohammad Nayeem Hasan" w:date="2024-07-18T16:13:00Z" w16du:dateUtc="2024-07-18T10:13:00Z">
              <w:pPr>
                <w:autoSpaceDE w:val="0"/>
                <w:autoSpaceDN w:val="0"/>
                <w:ind w:hanging="640"/>
                <w:divId w:val="493447517"/>
              </w:pPr>
            </w:pPrChange>
          </w:pPr>
          <w:ins w:id="1265" w:author="Mohammad Nayeem Hasan" w:date="2024-07-18T15:42:00Z" w16du:dateUtc="2024-07-18T09:42:00Z">
            <w:r w:rsidRPr="00DF6BDB">
              <w:rPr>
                <w:rFonts w:ascii="Times New Roman" w:eastAsia="Times New Roman" w:hAnsi="Times New Roman" w:cs="Times New Roman"/>
                <w:sz w:val="24"/>
                <w:szCs w:val="24"/>
                <w:rPrChange w:id="1266" w:author="Mohammad Nayeem Hasan" w:date="2024-07-18T16:12:00Z" w16du:dateUtc="2024-07-18T10:12:00Z">
                  <w:rPr>
                    <w:rFonts w:eastAsia="Times New Roman"/>
                  </w:rPr>
                </w:rPrChange>
              </w:rPr>
              <w:t>48.</w:t>
            </w:r>
            <w:r w:rsidRPr="00DF6BDB">
              <w:rPr>
                <w:rFonts w:ascii="Times New Roman" w:eastAsia="Times New Roman" w:hAnsi="Times New Roman" w:cs="Times New Roman"/>
                <w:sz w:val="24"/>
                <w:szCs w:val="24"/>
                <w:rPrChange w:id="1267" w:author="Mohammad Nayeem Hasan" w:date="2024-07-18T16:12:00Z" w16du:dateUtc="2024-07-18T10:12:00Z">
                  <w:rPr>
                    <w:rFonts w:eastAsia="Times New Roman"/>
                  </w:rPr>
                </w:rPrChange>
              </w:rPr>
              <w:tab/>
              <w:t xml:space="preserve">George CM, Perin J, De Calani KJN, Norman WR, Perry H, Davis TP, et al. Risk Factors for Diarrhea in Children under Five Years of Age Residing in Peri-urban Communities in Cochabamba, Bolivia. Am J Trop Med Hyg. 2014 Dec;91(6):1190. </w:t>
            </w:r>
          </w:ins>
        </w:p>
        <w:p w14:paraId="6833C058" w14:textId="77777777" w:rsidR="001F343E" w:rsidRPr="00DF6BDB" w:rsidRDefault="001F343E">
          <w:pPr>
            <w:autoSpaceDE w:val="0"/>
            <w:autoSpaceDN w:val="0"/>
            <w:spacing w:line="240" w:lineRule="auto"/>
            <w:ind w:hanging="640"/>
            <w:divId w:val="1706253062"/>
            <w:rPr>
              <w:ins w:id="1268" w:author="Mohammad Nayeem Hasan" w:date="2024-07-18T15:42:00Z" w16du:dateUtc="2024-07-18T09:42:00Z"/>
              <w:rFonts w:ascii="Times New Roman" w:eastAsia="Times New Roman" w:hAnsi="Times New Roman" w:cs="Times New Roman"/>
              <w:sz w:val="24"/>
              <w:szCs w:val="24"/>
              <w:rPrChange w:id="1269" w:author="Mohammad Nayeem Hasan" w:date="2024-07-18T16:12:00Z" w16du:dateUtc="2024-07-18T10:12:00Z">
                <w:rPr>
                  <w:ins w:id="1270" w:author="Mohammad Nayeem Hasan" w:date="2024-07-18T15:42:00Z" w16du:dateUtc="2024-07-18T09:42:00Z"/>
                  <w:rFonts w:eastAsia="Times New Roman"/>
                </w:rPr>
              </w:rPrChange>
            </w:rPr>
            <w:pPrChange w:id="1271" w:author="Mohammad Nayeem Hasan" w:date="2024-07-18T16:13:00Z" w16du:dateUtc="2024-07-18T10:13:00Z">
              <w:pPr>
                <w:autoSpaceDE w:val="0"/>
                <w:autoSpaceDN w:val="0"/>
                <w:ind w:hanging="640"/>
                <w:divId w:val="1706253062"/>
              </w:pPr>
            </w:pPrChange>
          </w:pPr>
          <w:ins w:id="1272" w:author="Mohammad Nayeem Hasan" w:date="2024-07-18T15:42:00Z" w16du:dateUtc="2024-07-18T09:42:00Z">
            <w:r w:rsidRPr="00DF6BDB">
              <w:rPr>
                <w:rFonts w:ascii="Times New Roman" w:eastAsia="Times New Roman" w:hAnsi="Times New Roman" w:cs="Times New Roman"/>
                <w:sz w:val="24"/>
                <w:szCs w:val="24"/>
                <w:rPrChange w:id="1273" w:author="Mohammad Nayeem Hasan" w:date="2024-07-18T16:12:00Z" w16du:dateUtc="2024-07-18T10:12:00Z">
                  <w:rPr>
                    <w:rFonts w:eastAsia="Times New Roman"/>
                  </w:rPr>
                </w:rPrChange>
              </w:rPr>
              <w:t>49.</w:t>
            </w:r>
            <w:r w:rsidRPr="00DF6BDB">
              <w:rPr>
                <w:rFonts w:ascii="Times New Roman" w:eastAsia="Times New Roman" w:hAnsi="Times New Roman" w:cs="Times New Roman"/>
                <w:sz w:val="24"/>
                <w:szCs w:val="24"/>
                <w:rPrChange w:id="1274" w:author="Mohammad Nayeem Hasan" w:date="2024-07-18T16:12:00Z" w16du:dateUtc="2024-07-18T10:12:00Z">
                  <w:rPr>
                    <w:rFonts w:eastAsia="Times New Roman"/>
                  </w:rPr>
                </w:rPrChange>
              </w:rPr>
              <w:tab/>
              <w:t xml:space="preserve">Tavares MacHado MM, Lindsay AC, Mota GM, Moura Arruda CA, Freitas Do Amaral JJ, Forsberg BC. A community perspective on changes in health related to diarrhea in northeastern Brazil. Food Nutr Bull. 2011;32(2):103–11. </w:t>
            </w:r>
          </w:ins>
        </w:p>
        <w:p w14:paraId="2466E023" w14:textId="77777777" w:rsidR="001F343E" w:rsidRPr="00DF6BDB" w:rsidRDefault="001F343E">
          <w:pPr>
            <w:autoSpaceDE w:val="0"/>
            <w:autoSpaceDN w:val="0"/>
            <w:spacing w:line="240" w:lineRule="auto"/>
            <w:ind w:hanging="640"/>
            <w:divId w:val="549847907"/>
            <w:rPr>
              <w:ins w:id="1275" w:author="Mohammad Nayeem Hasan" w:date="2024-07-18T15:42:00Z" w16du:dateUtc="2024-07-18T09:42:00Z"/>
              <w:rFonts w:ascii="Times New Roman" w:eastAsia="Times New Roman" w:hAnsi="Times New Roman" w:cs="Times New Roman"/>
              <w:sz w:val="24"/>
              <w:szCs w:val="24"/>
              <w:rPrChange w:id="1276" w:author="Mohammad Nayeem Hasan" w:date="2024-07-18T16:12:00Z" w16du:dateUtc="2024-07-18T10:12:00Z">
                <w:rPr>
                  <w:ins w:id="1277" w:author="Mohammad Nayeem Hasan" w:date="2024-07-18T15:42:00Z" w16du:dateUtc="2024-07-18T09:42:00Z"/>
                  <w:rFonts w:eastAsia="Times New Roman"/>
                </w:rPr>
              </w:rPrChange>
            </w:rPr>
            <w:pPrChange w:id="1278" w:author="Mohammad Nayeem Hasan" w:date="2024-07-18T16:13:00Z" w16du:dateUtc="2024-07-18T10:13:00Z">
              <w:pPr>
                <w:autoSpaceDE w:val="0"/>
                <w:autoSpaceDN w:val="0"/>
                <w:ind w:hanging="640"/>
                <w:divId w:val="549847907"/>
              </w:pPr>
            </w:pPrChange>
          </w:pPr>
          <w:ins w:id="1279" w:author="Mohammad Nayeem Hasan" w:date="2024-07-18T15:42:00Z" w16du:dateUtc="2024-07-18T09:42:00Z">
            <w:r w:rsidRPr="00DF6BDB">
              <w:rPr>
                <w:rFonts w:ascii="Times New Roman" w:eastAsia="Times New Roman" w:hAnsi="Times New Roman" w:cs="Times New Roman"/>
                <w:sz w:val="24"/>
                <w:szCs w:val="24"/>
                <w:rPrChange w:id="1280" w:author="Mohammad Nayeem Hasan" w:date="2024-07-18T16:12:00Z" w16du:dateUtc="2024-07-18T10:12:00Z">
                  <w:rPr>
                    <w:rFonts w:eastAsia="Times New Roman"/>
                  </w:rPr>
                </w:rPrChange>
              </w:rPr>
              <w:t>50.</w:t>
            </w:r>
            <w:r w:rsidRPr="00DF6BDB">
              <w:rPr>
                <w:rFonts w:ascii="Times New Roman" w:eastAsia="Times New Roman" w:hAnsi="Times New Roman" w:cs="Times New Roman"/>
                <w:sz w:val="24"/>
                <w:szCs w:val="24"/>
                <w:rPrChange w:id="1281" w:author="Mohammad Nayeem Hasan" w:date="2024-07-18T16:12:00Z" w16du:dateUtc="2024-07-18T10:12:00Z">
                  <w:rPr>
                    <w:rFonts w:eastAsia="Times New Roman"/>
                  </w:rPr>
                </w:rPrChange>
              </w:rPr>
              <w:tab/>
              <w:t xml:space="preserve">Colombara D V., Faruque ASG, Cowgill KD, Mayer JD. Risk factors for diarrhea hospitalization in Bangladesh, 2000–2008: a case-case study of cholera and shigellosis. BMC Infect Dis. 2014 Aug;14(1). </w:t>
            </w:r>
          </w:ins>
        </w:p>
        <w:p w14:paraId="19B17556" w14:textId="77777777" w:rsidR="001F343E" w:rsidRPr="00DF6BDB" w:rsidRDefault="001F343E">
          <w:pPr>
            <w:autoSpaceDE w:val="0"/>
            <w:autoSpaceDN w:val="0"/>
            <w:spacing w:line="240" w:lineRule="auto"/>
            <w:ind w:hanging="640"/>
            <w:divId w:val="1030103738"/>
            <w:rPr>
              <w:ins w:id="1282" w:author="Mohammad Nayeem Hasan" w:date="2024-07-18T15:42:00Z" w16du:dateUtc="2024-07-18T09:42:00Z"/>
              <w:rFonts w:ascii="Times New Roman" w:eastAsia="Times New Roman" w:hAnsi="Times New Roman" w:cs="Times New Roman"/>
              <w:sz w:val="24"/>
              <w:szCs w:val="24"/>
              <w:rPrChange w:id="1283" w:author="Mohammad Nayeem Hasan" w:date="2024-07-18T16:12:00Z" w16du:dateUtc="2024-07-18T10:12:00Z">
                <w:rPr>
                  <w:ins w:id="1284" w:author="Mohammad Nayeem Hasan" w:date="2024-07-18T15:42:00Z" w16du:dateUtc="2024-07-18T09:42:00Z"/>
                  <w:rFonts w:eastAsia="Times New Roman"/>
                </w:rPr>
              </w:rPrChange>
            </w:rPr>
            <w:pPrChange w:id="1285" w:author="Mohammad Nayeem Hasan" w:date="2024-07-18T16:13:00Z" w16du:dateUtc="2024-07-18T10:13:00Z">
              <w:pPr>
                <w:autoSpaceDE w:val="0"/>
                <w:autoSpaceDN w:val="0"/>
                <w:ind w:hanging="640"/>
                <w:divId w:val="1030103738"/>
              </w:pPr>
            </w:pPrChange>
          </w:pPr>
          <w:ins w:id="1286" w:author="Mohammad Nayeem Hasan" w:date="2024-07-18T15:42:00Z" w16du:dateUtc="2024-07-18T09:42:00Z">
            <w:r w:rsidRPr="00DF6BDB">
              <w:rPr>
                <w:rFonts w:ascii="Times New Roman" w:eastAsia="Times New Roman" w:hAnsi="Times New Roman" w:cs="Times New Roman"/>
                <w:sz w:val="24"/>
                <w:szCs w:val="24"/>
                <w:rPrChange w:id="1287" w:author="Mohammad Nayeem Hasan" w:date="2024-07-18T16:12:00Z" w16du:dateUtc="2024-07-18T10:12:00Z">
                  <w:rPr>
                    <w:rFonts w:eastAsia="Times New Roman"/>
                  </w:rPr>
                </w:rPrChange>
              </w:rPr>
              <w:t>51.</w:t>
            </w:r>
            <w:r w:rsidRPr="00DF6BDB">
              <w:rPr>
                <w:rFonts w:ascii="Times New Roman" w:eastAsia="Times New Roman" w:hAnsi="Times New Roman" w:cs="Times New Roman"/>
                <w:sz w:val="24"/>
                <w:szCs w:val="24"/>
                <w:rPrChange w:id="1288" w:author="Mohammad Nayeem Hasan" w:date="2024-07-18T16:12:00Z" w16du:dateUtc="2024-07-18T10:12:00Z">
                  <w:rPr>
                    <w:rFonts w:eastAsia="Times New Roman"/>
                  </w:rPr>
                </w:rPrChange>
              </w:rPr>
              <w:tab/>
              <w:t xml:space="preserve">Sultana M, Sarker AR, Sheikh N, Akram R, Ali N, Mahumud RA, et al. Prevalence, determinants and health care-seeking behavior of childhood acute respiratory tract infections in Bangladesh. PLoS One. 2019 Jan;14(1):e0210433. </w:t>
            </w:r>
          </w:ins>
        </w:p>
        <w:p w14:paraId="47EF16D2" w14:textId="77777777" w:rsidR="001F343E" w:rsidRPr="00DF6BDB" w:rsidRDefault="001F343E">
          <w:pPr>
            <w:autoSpaceDE w:val="0"/>
            <w:autoSpaceDN w:val="0"/>
            <w:spacing w:line="240" w:lineRule="auto"/>
            <w:ind w:hanging="640"/>
            <w:divId w:val="1324235313"/>
            <w:rPr>
              <w:ins w:id="1289" w:author="Mohammad Nayeem Hasan" w:date="2024-07-18T15:42:00Z" w16du:dateUtc="2024-07-18T09:42:00Z"/>
              <w:rFonts w:ascii="Times New Roman" w:eastAsia="Times New Roman" w:hAnsi="Times New Roman" w:cs="Times New Roman"/>
              <w:sz w:val="24"/>
              <w:szCs w:val="24"/>
              <w:rPrChange w:id="1290" w:author="Mohammad Nayeem Hasan" w:date="2024-07-18T16:12:00Z" w16du:dateUtc="2024-07-18T10:12:00Z">
                <w:rPr>
                  <w:ins w:id="1291" w:author="Mohammad Nayeem Hasan" w:date="2024-07-18T15:42:00Z" w16du:dateUtc="2024-07-18T09:42:00Z"/>
                  <w:rFonts w:eastAsia="Times New Roman"/>
                </w:rPr>
              </w:rPrChange>
            </w:rPr>
            <w:pPrChange w:id="1292" w:author="Mohammad Nayeem Hasan" w:date="2024-07-18T16:13:00Z" w16du:dateUtc="2024-07-18T10:13:00Z">
              <w:pPr>
                <w:autoSpaceDE w:val="0"/>
                <w:autoSpaceDN w:val="0"/>
                <w:ind w:hanging="640"/>
                <w:divId w:val="1324235313"/>
              </w:pPr>
            </w:pPrChange>
          </w:pPr>
          <w:ins w:id="1293" w:author="Mohammad Nayeem Hasan" w:date="2024-07-18T15:42:00Z" w16du:dateUtc="2024-07-18T09:42:00Z">
            <w:r w:rsidRPr="00DF6BDB">
              <w:rPr>
                <w:rFonts w:ascii="Times New Roman" w:eastAsia="Times New Roman" w:hAnsi="Times New Roman" w:cs="Times New Roman"/>
                <w:sz w:val="24"/>
                <w:szCs w:val="24"/>
                <w:rPrChange w:id="1294" w:author="Mohammad Nayeem Hasan" w:date="2024-07-18T16:12:00Z" w16du:dateUtc="2024-07-18T10:12:00Z">
                  <w:rPr>
                    <w:rFonts w:eastAsia="Times New Roman"/>
                  </w:rPr>
                </w:rPrChange>
              </w:rPr>
              <w:t>52.</w:t>
            </w:r>
            <w:r w:rsidRPr="00DF6BDB">
              <w:rPr>
                <w:rFonts w:ascii="Times New Roman" w:eastAsia="Times New Roman" w:hAnsi="Times New Roman" w:cs="Times New Roman"/>
                <w:sz w:val="24"/>
                <w:szCs w:val="24"/>
                <w:rPrChange w:id="1295" w:author="Mohammad Nayeem Hasan" w:date="2024-07-18T16:12:00Z" w16du:dateUtc="2024-07-18T10:12:00Z">
                  <w:rPr>
                    <w:rFonts w:eastAsia="Times New Roman"/>
                  </w:rPr>
                </w:rPrChange>
              </w:rPr>
              <w:tab/>
              <w:t xml:space="preserve">Hasan MM, Richardson A. How sustainable household environment and knowledge of healthy practices relate to childhood morbidity in South Asia: analysis of survey data from Bangladesh, Nepal and Pakistan. BMJ Open. 2017 Jun;7(6):e015019. </w:t>
            </w:r>
          </w:ins>
        </w:p>
        <w:p w14:paraId="3A4B4111" w14:textId="77777777" w:rsidR="001F343E" w:rsidRPr="00DF6BDB" w:rsidRDefault="001F343E">
          <w:pPr>
            <w:autoSpaceDE w:val="0"/>
            <w:autoSpaceDN w:val="0"/>
            <w:spacing w:line="240" w:lineRule="auto"/>
            <w:ind w:hanging="640"/>
            <w:divId w:val="1901134826"/>
            <w:rPr>
              <w:ins w:id="1296" w:author="Mohammad Nayeem Hasan" w:date="2024-07-18T15:42:00Z" w16du:dateUtc="2024-07-18T09:42:00Z"/>
              <w:rFonts w:ascii="Times New Roman" w:eastAsia="Times New Roman" w:hAnsi="Times New Roman" w:cs="Times New Roman"/>
              <w:sz w:val="24"/>
              <w:szCs w:val="24"/>
              <w:rPrChange w:id="1297" w:author="Mohammad Nayeem Hasan" w:date="2024-07-18T16:12:00Z" w16du:dateUtc="2024-07-18T10:12:00Z">
                <w:rPr>
                  <w:ins w:id="1298" w:author="Mohammad Nayeem Hasan" w:date="2024-07-18T15:42:00Z" w16du:dateUtc="2024-07-18T09:42:00Z"/>
                  <w:rFonts w:eastAsia="Times New Roman"/>
                </w:rPr>
              </w:rPrChange>
            </w:rPr>
            <w:pPrChange w:id="1299" w:author="Mohammad Nayeem Hasan" w:date="2024-07-18T16:13:00Z" w16du:dateUtc="2024-07-18T10:13:00Z">
              <w:pPr>
                <w:autoSpaceDE w:val="0"/>
                <w:autoSpaceDN w:val="0"/>
                <w:ind w:hanging="640"/>
                <w:divId w:val="1901134826"/>
              </w:pPr>
            </w:pPrChange>
          </w:pPr>
          <w:ins w:id="1300" w:author="Mohammad Nayeem Hasan" w:date="2024-07-18T15:42:00Z" w16du:dateUtc="2024-07-18T09:42:00Z">
            <w:r w:rsidRPr="00DF6BDB">
              <w:rPr>
                <w:rFonts w:ascii="Times New Roman" w:eastAsia="Times New Roman" w:hAnsi="Times New Roman" w:cs="Times New Roman"/>
                <w:sz w:val="24"/>
                <w:szCs w:val="24"/>
                <w:rPrChange w:id="1301" w:author="Mohammad Nayeem Hasan" w:date="2024-07-18T16:12:00Z" w16du:dateUtc="2024-07-18T10:12:00Z">
                  <w:rPr>
                    <w:rFonts w:eastAsia="Times New Roman"/>
                  </w:rPr>
                </w:rPrChange>
              </w:rPr>
              <w:t>53.</w:t>
            </w:r>
            <w:r w:rsidRPr="00DF6BDB">
              <w:rPr>
                <w:rFonts w:ascii="Times New Roman" w:eastAsia="Times New Roman" w:hAnsi="Times New Roman" w:cs="Times New Roman"/>
                <w:sz w:val="24"/>
                <w:szCs w:val="24"/>
                <w:rPrChange w:id="1302" w:author="Mohammad Nayeem Hasan" w:date="2024-07-18T16:12:00Z" w16du:dateUtc="2024-07-18T10:12:00Z">
                  <w:rPr>
                    <w:rFonts w:eastAsia="Times New Roman"/>
                  </w:rPr>
                </w:rPrChange>
              </w:rPr>
              <w:tab/>
              <w:t xml:space="preserve">Fuhrmeister ER, Ercumen A, Pickering AJ, Jeanis KM, Crider Y, Ahmed M, et al. Effect of Sanitation Improvements on Pathogens and Microbial Source Tracking Markers in the Rural Bangladeshi Household Environment. Environ Sci Technol. 2020 Apr;54(7):4316–26. </w:t>
            </w:r>
          </w:ins>
        </w:p>
        <w:p w14:paraId="740C0DA7" w14:textId="77777777" w:rsidR="001F343E" w:rsidRPr="00DF6BDB" w:rsidRDefault="001F343E">
          <w:pPr>
            <w:autoSpaceDE w:val="0"/>
            <w:autoSpaceDN w:val="0"/>
            <w:spacing w:line="240" w:lineRule="auto"/>
            <w:ind w:hanging="640"/>
            <w:divId w:val="1373263732"/>
            <w:rPr>
              <w:ins w:id="1303" w:author="Mohammad Nayeem Hasan" w:date="2024-07-18T15:42:00Z" w16du:dateUtc="2024-07-18T09:42:00Z"/>
              <w:rFonts w:ascii="Times New Roman" w:eastAsia="Times New Roman" w:hAnsi="Times New Roman" w:cs="Times New Roman"/>
              <w:sz w:val="24"/>
              <w:szCs w:val="24"/>
              <w:rPrChange w:id="1304" w:author="Mohammad Nayeem Hasan" w:date="2024-07-18T16:12:00Z" w16du:dateUtc="2024-07-18T10:12:00Z">
                <w:rPr>
                  <w:ins w:id="1305" w:author="Mohammad Nayeem Hasan" w:date="2024-07-18T15:42:00Z" w16du:dateUtc="2024-07-18T09:42:00Z"/>
                  <w:rFonts w:eastAsia="Times New Roman"/>
                </w:rPr>
              </w:rPrChange>
            </w:rPr>
            <w:pPrChange w:id="1306" w:author="Mohammad Nayeem Hasan" w:date="2024-07-18T16:13:00Z" w16du:dateUtc="2024-07-18T10:13:00Z">
              <w:pPr>
                <w:autoSpaceDE w:val="0"/>
                <w:autoSpaceDN w:val="0"/>
                <w:ind w:hanging="640"/>
                <w:divId w:val="1373263732"/>
              </w:pPr>
            </w:pPrChange>
          </w:pPr>
          <w:ins w:id="1307" w:author="Mohammad Nayeem Hasan" w:date="2024-07-18T15:42:00Z" w16du:dateUtc="2024-07-18T09:42:00Z">
            <w:r w:rsidRPr="00DF6BDB">
              <w:rPr>
                <w:rFonts w:ascii="Times New Roman" w:eastAsia="Times New Roman" w:hAnsi="Times New Roman" w:cs="Times New Roman"/>
                <w:sz w:val="24"/>
                <w:szCs w:val="24"/>
                <w:rPrChange w:id="1308" w:author="Mohammad Nayeem Hasan" w:date="2024-07-18T16:12:00Z" w16du:dateUtc="2024-07-18T10:12:00Z">
                  <w:rPr>
                    <w:rFonts w:eastAsia="Times New Roman"/>
                  </w:rPr>
                </w:rPrChange>
              </w:rPr>
              <w:t>54.</w:t>
            </w:r>
            <w:r w:rsidRPr="00DF6BDB">
              <w:rPr>
                <w:rFonts w:ascii="Times New Roman" w:eastAsia="Times New Roman" w:hAnsi="Times New Roman" w:cs="Times New Roman"/>
                <w:sz w:val="24"/>
                <w:szCs w:val="24"/>
                <w:rPrChange w:id="1309" w:author="Mohammad Nayeem Hasan" w:date="2024-07-18T16:12:00Z" w16du:dateUtc="2024-07-18T10:12:00Z">
                  <w:rPr>
                    <w:rFonts w:eastAsia="Times New Roman"/>
                  </w:rPr>
                </w:rPrChange>
              </w:rPr>
              <w:tab/>
              <w:t xml:space="preserve">Blunch NH, Datta Gupta N. Mothers’ health knowledge gap for children with diarrhea: A decomposition analysis across caste and religion in India. World Dev. 2020;126. </w:t>
            </w:r>
          </w:ins>
        </w:p>
        <w:p w14:paraId="0D74AFC4" w14:textId="77777777" w:rsidR="001F343E" w:rsidRPr="00DF6BDB" w:rsidRDefault="001F343E">
          <w:pPr>
            <w:autoSpaceDE w:val="0"/>
            <w:autoSpaceDN w:val="0"/>
            <w:spacing w:line="240" w:lineRule="auto"/>
            <w:ind w:hanging="640"/>
            <w:divId w:val="1595745540"/>
            <w:rPr>
              <w:ins w:id="1310" w:author="Mohammad Nayeem Hasan" w:date="2024-07-18T15:42:00Z" w16du:dateUtc="2024-07-18T09:42:00Z"/>
              <w:rFonts w:ascii="Times New Roman" w:eastAsia="Times New Roman" w:hAnsi="Times New Roman" w:cs="Times New Roman"/>
              <w:sz w:val="24"/>
              <w:szCs w:val="24"/>
              <w:rPrChange w:id="1311" w:author="Mohammad Nayeem Hasan" w:date="2024-07-18T16:12:00Z" w16du:dateUtc="2024-07-18T10:12:00Z">
                <w:rPr>
                  <w:ins w:id="1312" w:author="Mohammad Nayeem Hasan" w:date="2024-07-18T15:42:00Z" w16du:dateUtc="2024-07-18T09:42:00Z"/>
                  <w:rFonts w:eastAsia="Times New Roman"/>
                </w:rPr>
              </w:rPrChange>
            </w:rPr>
            <w:pPrChange w:id="1313" w:author="Mohammad Nayeem Hasan" w:date="2024-07-18T16:13:00Z" w16du:dateUtc="2024-07-18T10:13:00Z">
              <w:pPr>
                <w:autoSpaceDE w:val="0"/>
                <w:autoSpaceDN w:val="0"/>
                <w:ind w:hanging="640"/>
                <w:divId w:val="1595745540"/>
              </w:pPr>
            </w:pPrChange>
          </w:pPr>
          <w:ins w:id="1314" w:author="Mohammad Nayeem Hasan" w:date="2024-07-18T15:42:00Z" w16du:dateUtc="2024-07-18T09:42:00Z">
            <w:r w:rsidRPr="00DF6BDB">
              <w:rPr>
                <w:rFonts w:ascii="Times New Roman" w:eastAsia="Times New Roman" w:hAnsi="Times New Roman" w:cs="Times New Roman"/>
                <w:sz w:val="24"/>
                <w:szCs w:val="24"/>
                <w:rPrChange w:id="1315" w:author="Mohammad Nayeem Hasan" w:date="2024-07-18T16:12:00Z" w16du:dateUtc="2024-07-18T10:12:00Z">
                  <w:rPr>
                    <w:rFonts w:eastAsia="Times New Roman"/>
                  </w:rPr>
                </w:rPrChange>
              </w:rPr>
              <w:t>55.</w:t>
            </w:r>
            <w:r w:rsidRPr="00DF6BDB">
              <w:rPr>
                <w:rFonts w:ascii="Times New Roman" w:eastAsia="Times New Roman" w:hAnsi="Times New Roman" w:cs="Times New Roman"/>
                <w:sz w:val="24"/>
                <w:szCs w:val="24"/>
                <w:rPrChange w:id="1316" w:author="Mohammad Nayeem Hasan" w:date="2024-07-18T16:12:00Z" w16du:dateUtc="2024-07-18T10:12:00Z">
                  <w:rPr>
                    <w:rFonts w:eastAsia="Times New Roman"/>
                  </w:rPr>
                </w:rPrChange>
              </w:rPr>
              <w:tab/>
              <w:t xml:space="preserve">Al-Ayed IH. Mothers′ knowledge of child health matters: Are we doing enough? J Family Community Med. 2010;17(1). </w:t>
            </w:r>
          </w:ins>
        </w:p>
        <w:p w14:paraId="50879B7D" w14:textId="77777777" w:rsidR="001F343E" w:rsidRPr="00DF6BDB" w:rsidRDefault="001F343E">
          <w:pPr>
            <w:autoSpaceDE w:val="0"/>
            <w:autoSpaceDN w:val="0"/>
            <w:spacing w:line="240" w:lineRule="auto"/>
            <w:ind w:hanging="640"/>
            <w:divId w:val="43678575"/>
            <w:rPr>
              <w:ins w:id="1317" w:author="Mohammad Nayeem Hasan" w:date="2024-07-18T15:42:00Z" w16du:dateUtc="2024-07-18T09:42:00Z"/>
              <w:rFonts w:ascii="Times New Roman" w:eastAsia="Times New Roman" w:hAnsi="Times New Roman" w:cs="Times New Roman"/>
              <w:sz w:val="24"/>
              <w:szCs w:val="24"/>
              <w:rPrChange w:id="1318" w:author="Mohammad Nayeem Hasan" w:date="2024-07-18T16:12:00Z" w16du:dateUtc="2024-07-18T10:12:00Z">
                <w:rPr>
                  <w:ins w:id="1319" w:author="Mohammad Nayeem Hasan" w:date="2024-07-18T15:42:00Z" w16du:dateUtc="2024-07-18T09:42:00Z"/>
                  <w:rFonts w:eastAsia="Times New Roman"/>
                </w:rPr>
              </w:rPrChange>
            </w:rPr>
            <w:pPrChange w:id="1320" w:author="Mohammad Nayeem Hasan" w:date="2024-07-18T16:13:00Z" w16du:dateUtc="2024-07-18T10:13:00Z">
              <w:pPr>
                <w:autoSpaceDE w:val="0"/>
                <w:autoSpaceDN w:val="0"/>
                <w:ind w:hanging="640"/>
                <w:divId w:val="43678575"/>
              </w:pPr>
            </w:pPrChange>
          </w:pPr>
          <w:ins w:id="1321" w:author="Mohammad Nayeem Hasan" w:date="2024-07-18T15:42:00Z" w16du:dateUtc="2024-07-18T09:42:00Z">
            <w:r w:rsidRPr="00DF6BDB">
              <w:rPr>
                <w:rFonts w:ascii="Times New Roman" w:eastAsia="Times New Roman" w:hAnsi="Times New Roman" w:cs="Times New Roman"/>
                <w:sz w:val="24"/>
                <w:szCs w:val="24"/>
                <w:rPrChange w:id="1322" w:author="Mohammad Nayeem Hasan" w:date="2024-07-18T16:12:00Z" w16du:dateUtc="2024-07-18T10:12:00Z">
                  <w:rPr>
                    <w:rFonts w:eastAsia="Times New Roman"/>
                  </w:rPr>
                </w:rPrChange>
              </w:rPr>
              <w:lastRenderedPageBreak/>
              <w:t>56.</w:t>
            </w:r>
            <w:r w:rsidRPr="00DF6BDB">
              <w:rPr>
                <w:rFonts w:ascii="Times New Roman" w:eastAsia="Times New Roman" w:hAnsi="Times New Roman" w:cs="Times New Roman"/>
                <w:sz w:val="24"/>
                <w:szCs w:val="24"/>
                <w:rPrChange w:id="1323" w:author="Mohammad Nayeem Hasan" w:date="2024-07-18T16:12:00Z" w16du:dateUtc="2024-07-18T10:12:00Z">
                  <w:rPr>
                    <w:rFonts w:eastAsia="Times New Roman"/>
                  </w:rPr>
                </w:rPrChange>
              </w:rPr>
              <w:tab/>
              <w:t xml:space="preserve">Negesse Y, Taddese AA, Negesse A, Ayele TA. Trends and determinants of diarrhea among under-five children in Ethiopia: cross-sectional study: multivariate decomposition and multilevel analysis based on Bayesian approach evidenced by EDHS 2000–2016 data. BMC Public Health. 2021;21(1):1–16. </w:t>
            </w:r>
          </w:ins>
        </w:p>
        <w:p w14:paraId="7D64E778" w14:textId="77777777" w:rsidR="001F343E" w:rsidRPr="00DF6BDB" w:rsidRDefault="001F343E">
          <w:pPr>
            <w:autoSpaceDE w:val="0"/>
            <w:autoSpaceDN w:val="0"/>
            <w:spacing w:line="240" w:lineRule="auto"/>
            <w:ind w:hanging="640"/>
            <w:divId w:val="591815055"/>
            <w:rPr>
              <w:ins w:id="1324" w:author="Mohammad Nayeem Hasan" w:date="2024-07-18T15:42:00Z" w16du:dateUtc="2024-07-18T09:42:00Z"/>
              <w:rFonts w:ascii="Times New Roman" w:eastAsia="Times New Roman" w:hAnsi="Times New Roman" w:cs="Times New Roman"/>
              <w:sz w:val="24"/>
              <w:szCs w:val="24"/>
              <w:rPrChange w:id="1325" w:author="Mohammad Nayeem Hasan" w:date="2024-07-18T16:12:00Z" w16du:dateUtc="2024-07-18T10:12:00Z">
                <w:rPr>
                  <w:ins w:id="1326" w:author="Mohammad Nayeem Hasan" w:date="2024-07-18T15:42:00Z" w16du:dateUtc="2024-07-18T09:42:00Z"/>
                  <w:rFonts w:eastAsia="Times New Roman"/>
                </w:rPr>
              </w:rPrChange>
            </w:rPr>
            <w:pPrChange w:id="1327" w:author="Mohammad Nayeem Hasan" w:date="2024-07-18T16:13:00Z" w16du:dateUtc="2024-07-18T10:13:00Z">
              <w:pPr>
                <w:autoSpaceDE w:val="0"/>
                <w:autoSpaceDN w:val="0"/>
                <w:ind w:hanging="640"/>
                <w:divId w:val="591815055"/>
              </w:pPr>
            </w:pPrChange>
          </w:pPr>
          <w:ins w:id="1328" w:author="Mohammad Nayeem Hasan" w:date="2024-07-18T15:42:00Z" w16du:dateUtc="2024-07-18T09:42:00Z">
            <w:r w:rsidRPr="00DF6BDB">
              <w:rPr>
                <w:rFonts w:ascii="Times New Roman" w:eastAsia="Times New Roman" w:hAnsi="Times New Roman" w:cs="Times New Roman"/>
                <w:sz w:val="24"/>
                <w:szCs w:val="24"/>
                <w:rPrChange w:id="1329" w:author="Mohammad Nayeem Hasan" w:date="2024-07-18T16:12:00Z" w16du:dateUtc="2024-07-18T10:12:00Z">
                  <w:rPr>
                    <w:rFonts w:eastAsia="Times New Roman"/>
                  </w:rPr>
                </w:rPrChange>
              </w:rPr>
              <w:t>57.</w:t>
            </w:r>
            <w:r w:rsidRPr="00DF6BDB">
              <w:rPr>
                <w:rFonts w:ascii="Times New Roman" w:eastAsia="Times New Roman" w:hAnsi="Times New Roman" w:cs="Times New Roman"/>
                <w:sz w:val="24"/>
                <w:szCs w:val="24"/>
                <w:rPrChange w:id="1330" w:author="Mohammad Nayeem Hasan" w:date="2024-07-18T16:12:00Z" w16du:dateUtc="2024-07-18T10:12:00Z">
                  <w:rPr>
                    <w:rFonts w:eastAsia="Times New Roman"/>
                  </w:rPr>
                </w:rPrChange>
              </w:rPr>
              <w:tab/>
              <w:t xml:space="preserve">Choudhary TS, Sinha B, Khera A, Bhandari N, Chu Y, Jackson B, et al. Factors associated with the decline in under-five diarrhea mortality in India: A LiST analysis. J Glob Health. 2019;9(2). </w:t>
            </w:r>
          </w:ins>
        </w:p>
        <w:p w14:paraId="6FC16D92" w14:textId="2310D75D" w:rsidR="00D73460" w:rsidRPr="00DF6BDB" w:rsidRDefault="001F343E">
          <w:pPr>
            <w:spacing w:line="240" w:lineRule="auto"/>
            <w:rPr>
              <w:ins w:id="1331" w:author="Mohammad Nayeem Hasan" w:date="2024-07-18T15:21:00Z" w16du:dateUtc="2024-07-18T09:21:00Z"/>
              <w:rFonts w:ascii="Times New Roman" w:hAnsi="Times New Roman" w:cs="Times New Roman"/>
              <w:sz w:val="24"/>
              <w:szCs w:val="24"/>
              <w:rPrChange w:id="1332" w:author="Mohammad Nayeem Hasan" w:date="2024-07-18T16:12:00Z" w16du:dateUtc="2024-07-18T10:12:00Z">
                <w:rPr>
                  <w:ins w:id="1333" w:author="Mohammad Nayeem Hasan" w:date="2024-07-18T15:21:00Z" w16du:dateUtc="2024-07-18T09:21:00Z"/>
                </w:rPr>
              </w:rPrChange>
            </w:rPr>
            <w:pPrChange w:id="1334" w:author="Mohammad Nayeem Hasan" w:date="2024-07-18T16:13:00Z" w16du:dateUtc="2024-07-18T10:13:00Z">
              <w:pPr/>
            </w:pPrChange>
          </w:pPr>
          <w:ins w:id="1335" w:author="Mohammad Nayeem Hasan" w:date="2024-07-18T15:42:00Z" w16du:dateUtc="2024-07-18T09:42:00Z">
            <w:r w:rsidRPr="00DF6BDB">
              <w:rPr>
                <w:rFonts w:ascii="Times New Roman" w:eastAsia="Times New Roman" w:hAnsi="Times New Roman" w:cs="Times New Roman"/>
                <w:sz w:val="24"/>
                <w:szCs w:val="24"/>
                <w:rPrChange w:id="1336" w:author="Mohammad Nayeem Hasan" w:date="2024-07-18T16:12:00Z" w16du:dateUtc="2024-07-18T10:12:00Z">
                  <w:rPr>
                    <w:rFonts w:eastAsia="Times New Roman"/>
                  </w:rPr>
                </w:rPrChange>
              </w:rPr>
              <w:t> </w:t>
            </w:r>
          </w:ins>
        </w:p>
        <w:customXmlInsRangeStart w:id="1337" w:author="Mohammad Nayeem Hasan" w:date="2024-07-18T15:21:00Z"/>
      </w:sdtContent>
    </w:sdt>
    <w:customXmlInsRangeEnd w:id="1337"/>
    <w:p w14:paraId="1C12407C" w14:textId="77777777" w:rsidR="008D6CDE" w:rsidRDefault="008D6CDE">
      <w:pPr>
        <w:spacing w:line="240" w:lineRule="auto"/>
        <w:rPr>
          <w:ins w:id="1338" w:author="Mohammad Nayeem Hasan" w:date="2024-07-20T16:54:00Z" w16du:dateUtc="2024-07-20T10:54:00Z"/>
          <w:rFonts w:ascii="Times New Roman" w:hAnsi="Times New Roman" w:cs="Times New Roman"/>
          <w:sz w:val="24"/>
          <w:szCs w:val="24"/>
        </w:rPr>
        <w:sectPr w:rsidR="008D6CDE" w:rsidSect="00610743">
          <w:pgSz w:w="12240" w:h="15840"/>
          <w:pgMar w:top="1440" w:right="1440" w:bottom="1440" w:left="1440" w:header="720" w:footer="720" w:gutter="0"/>
          <w:cols w:space="720"/>
          <w:docGrid w:linePitch="360"/>
        </w:sectPr>
      </w:pPr>
    </w:p>
    <w:p w14:paraId="32CF517C" w14:textId="77777777" w:rsidR="00D73460" w:rsidRPr="00DF6BDB" w:rsidDel="00D73460" w:rsidRDefault="00D73460" w:rsidP="00DF6BDB">
      <w:pPr>
        <w:spacing w:line="240" w:lineRule="auto"/>
        <w:rPr>
          <w:ins w:id="1339" w:author="Mohammad Nayeem Hasan" w:date="2024-07-18T15:21:00Z" w16du:dateUtc="2024-07-18T09:21:00Z"/>
          <w:rFonts w:ascii="Times New Roman" w:hAnsi="Times New Roman" w:cs="Times New Roman"/>
          <w:b/>
          <w:bCs/>
          <w:sz w:val="24"/>
          <w:szCs w:val="24"/>
        </w:rPr>
      </w:pPr>
      <w:ins w:id="1340" w:author="Mohammad Nayeem Hasan" w:date="2024-07-18T15:21:00Z" w16du:dateUtc="2024-07-18T09:21:00Z">
        <w:r w:rsidRPr="00DF6BDB" w:rsidDel="00D73460">
          <w:rPr>
            <w:rFonts w:ascii="Times New Roman" w:hAnsi="Times New Roman" w:cs="Times New Roman"/>
            <w:b/>
            <w:bCs/>
            <w:sz w:val="24"/>
            <w:szCs w:val="24"/>
          </w:rPr>
          <w:lastRenderedPageBreak/>
          <w:t>Tables and Figures</w:t>
        </w:r>
      </w:ins>
    </w:p>
    <w:p w14:paraId="62AA3E86" w14:textId="5B9412F0" w:rsidR="009B7521" w:rsidRPr="00DF6BDB" w:rsidDel="00D73460" w:rsidRDefault="00D73460" w:rsidP="00DF6BDB">
      <w:pPr>
        <w:spacing w:line="240" w:lineRule="auto"/>
        <w:rPr>
          <w:ins w:id="1341" w:author="Mohammad Nayeem Hasan" w:date="2024-07-18T15:21:00Z" w16du:dateUtc="2024-07-18T09:21:00Z"/>
          <w:rFonts w:ascii="Times New Roman" w:hAnsi="Times New Roman" w:cs="Times New Roman"/>
          <w:bCs/>
          <w:sz w:val="24"/>
          <w:szCs w:val="24"/>
        </w:rPr>
      </w:pPr>
      <w:ins w:id="1342" w:author="Mohammad Nayeem Hasan" w:date="2024-07-18T15:21:00Z" w16du:dateUtc="2024-07-18T09:21:00Z">
        <w:r w:rsidRPr="00DF6BDB" w:rsidDel="00D73460">
          <w:rPr>
            <w:rFonts w:ascii="Times New Roman" w:hAnsi="Times New Roman" w:cs="Times New Roman"/>
            <w:bCs/>
            <w:sz w:val="24"/>
            <w:szCs w:val="24"/>
          </w:rPr>
          <w:t xml:space="preserve">Table 1. </w:t>
        </w:r>
      </w:ins>
      <w:ins w:id="1343" w:author="Mohammad Nayeem Hasan" w:date="2024-07-21T11:33:00Z" w16du:dateUtc="2024-07-21T05:33:00Z">
        <w:r w:rsidR="009B7521">
          <w:rPr>
            <w:rFonts w:ascii="Times New Roman" w:hAnsi="Times New Roman" w:cs="Times New Roman"/>
            <w:bCs/>
            <w:sz w:val="24"/>
            <w:szCs w:val="24"/>
          </w:rPr>
          <w:t>Sample characteristics of mother, children</w:t>
        </w:r>
      </w:ins>
      <w:ins w:id="1344" w:author="Mohammad Nayeem Hasan" w:date="2024-07-21T11:34:00Z" w16du:dateUtc="2024-07-21T05:34:00Z">
        <w:r w:rsidR="009B7521">
          <w:rPr>
            <w:rFonts w:ascii="Times New Roman" w:hAnsi="Times New Roman" w:cs="Times New Roman"/>
            <w:bCs/>
            <w:sz w:val="24"/>
            <w:szCs w:val="24"/>
          </w:rPr>
          <w:t xml:space="preserve">, </w:t>
        </w:r>
      </w:ins>
      <w:ins w:id="1345" w:author="Mohammad Nayeem Hasan" w:date="2024-07-21T11:32:00Z" w16du:dateUtc="2024-07-21T05:32:00Z">
        <w:r w:rsidR="009B7521" w:rsidRPr="009B7521">
          <w:rPr>
            <w:rFonts w:ascii="Times New Roman" w:hAnsi="Times New Roman" w:cs="Times New Roman"/>
            <w:bCs/>
            <w:sz w:val="24"/>
            <w:szCs w:val="24"/>
          </w:rPr>
          <w:t xml:space="preserve">and </w:t>
        </w:r>
      </w:ins>
      <w:ins w:id="1346" w:author="Mohammad Nayeem Hasan" w:date="2024-07-21T11:34:00Z" w16du:dateUtc="2024-07-21T05:34:00Z">
        <w:r w:rsidR="009B7521" w:rsidRPr="009F5786">
          <w:rPr>
            <w:rFonts w:ascii="Times New Roman" w:hAnsi="Times New Roman" w:cs="Times New Roman"/>
            <w:bCs/>
            <w:sz w:val="24"/>
            <w:szCs w:val="24"/>
          </w:rPr>
          <w:t xml:space="preserve">E. coli contamination in household drinking water </w:t>
        </w:r>
        <w:r w:rsidR="009B7521">
          <w:rPr>
            <w:rFonts w:ascii="Times New Roman" w:hAnsi="Times New Roman" w:cs="Times New Roman"/>
            <w:bCs/>
            <w:sz w:val="24"/>
            <w:szCs w:val="24"/>
          </w:rPr>
          <w:t>by resident area</w:t>
        </w:r>
      </w:ins>
      <w:ins w:id="1347" w:author="Mohammad Nayeem Hasan" w:date="2024-07-21T11:32:00Z" w16du:dateUtc="2024-07-21T05:32:00Z">
        <w:r w:rsidR="009B7521" w:rsidRPr="009B7521">
          <w:rPr>
            <w:rFonts w:ascii="Times New Roman" w:hAnsi="Times New Roman" w:cs="Times New Roman"/>
            <w:bCs/>
            <w:sz w:val="24"/>
            <w:szCs w:val="24"/>
          </w:rPr>
          <w:t xml:space="preserve">, </w:t>
        </w:r>
      </w:ins>
      <w:ins w:id="1348" w:author="Mohammad Nayeem Hasan" w:date="2024-07-21T11:35:00Z" w16du:dateUtc="2024-07-21T05:35:00Z">
        <w:r w:rsidR="009B7521">
          <w:rPr>
            <w:rFonts w:ascii="Times New Roman" w:hAnsi="Times New Roman" w:cs="Times New Roman"/>
            <w:bCs/>
            <w:sz w:val="24"/>
            <w:szCs w:val="24"/>
          </w:rPr>
          <w:t>MICS</w:t>
        </w:r>
      </w:ins>
      <w:ins w:id="1349" w:author="Mohammad Nayeem Hasan" w:date="2024-07-21T11:32:00Z" w16du:dateUtc="2024-07-21T05:32:00Z">
        <w:r w:rsidR="009B7521" w:rsidRPr="009B7521">
          <w:rPr>
            <w:rFonts w:ascii="Times New Roman" w:hAnsi="Times New Roman" w:cs="Times New Roman"/>
            <w:bCs/>
            <w:sz w:val="24"/>
            <w:szCs w:val="24"/>
          </w:rPr>
          <w:t xml:space="preserve"> 201</w:t>
        </w:r>
      </w:ins>
      <w:ins w:id="1350" w:author="Mohammad Nayeem Hasan" w:date="2024-07-21T11:35:00Z" w16du:dateUtc="2024-07-21T05:35:00Z">
        <w:r w:rsidR="009B7521">
          <w:rPr>
            <w:rFonts w:ascii="Times New Roman" w:hAnsi="Times New Roman" w:cs="Times New Roman"/>
            <w:bCs/>
            <w:sz w:val="24"/>
            <w:szCs w:val="24"/>
          </w:rPr>
          <w:t xml:space="preserve">2 </w:t>
        </w:r>
      </w:ins>
      <w:ins w:id="1351" w:author="Mohammad Nayeem Hasan" w:date="2024-07-21T11:32:00Z" w16du:dateUtc="2024-07-21T05:32:00Z">
        <w:r w:rsidR="009B7521" w:rsidRPr="009B7521">
          <w:rPr>
            <w:rFonts w:ascii="Times New Roman" w:hAnsi="Times New Roman" w:cs="Times New Roman"/>
            <w:bCs/>
            <w:sz w:val="24"/>
            <w:szCs w:val="24"/>
          </w:rPr>
          <w:t>and 201</w:t>
        </w:r>
      </w:ins>
      <w:ins w:id="1352" w:author="Mohammad Nayeem Hasan" w:date="2024-07-21T11:35:00Z" w16du:dateUtc="2024-07-21T05:35:00Z">
        <w:r w:rsidR="009B7521">
          <w:rPr>
            <w:rFonts w:ascii="Times New Roman" w:hAnsi="Times New Roman" w:cs="Times New Roman"/>
            <w:bCs/>
            <w:sz w:val="24"/>
            <w:szCs w:val="24"/>
          </w:rPr>
          <w:t>9</w:t>
        </w:r>
      </w:ins>
    </w:p>
    <w:tbl>
      <w:tblPr>
        <w:tblStyle w:val="TableGrid"/>
        <w:tblW w:w="5037" w:type="pct"/>
        <w:tblLook w:val="04A0" w:firstRow="1" w:lastRow="0" w:firstColumn="1" w:lastColumn="0" w:noHBand="0" w:noVBand="1"/>
        <w:tblPrChange w:id="1353" w:author="Mohammad Nayeem Hasan" w:date="2024-07-21T11:52:00Z" w16du:dateUtc="2024-07-21T05:52:00Z">
          <w:tblPr>
            <w:tblStyle w:val="TableGrid"/>
            <w:tblW w:w="3922" w:type="pct"/>
            <w:tblLook w:val="04A0" w:firstRow="1" w:lastRow="0" w:firstColumn="1" w:lastColumn="0" w:noHBand="0" w:noVBand="1"/>
          </w:tblPr>
        </w:tblPrChange>
      </w:tblPr>
      <w:tblGrid>
        <w:gridCol w:w="2795"/>
        <w:gridCol w:w="1787"/>
        <w:gridCol w:w="1607"/>
        <w:gridCol w:w="1751"/>
        <w:gridCol w:w="1607"/>
        <w:gridCol w:w="1607"/>
        <w:gridCol w:w="1892"/>
        <w:tblGridChange w:id="1354">
          <w:tblGrid>
            <w:gridCol w:w="1591"/>
            <w:gridCol w:w="1018"/>
            <w:gridCol w:w="186"/>
            <w:gridCol w:w="732"/>
            <w:gridCol w:w="998"/>
            <w:gridCol w:w="57"/>
            <w:gridCol w:w="861"/>
            <w:gridCol w:w="746"/>
            <w:gridCol w:w="172"/>
            <w:gridCol w:w="1018"/>
            <w:gridCol w:w="8"/>
            <w:gridCol w:w="553"/>
            <w:gridCol w:w="1607"/>
            <w:gridCol w:w="1607"/>
            <w:gridCol w:w="1892"/>
          </w:tblGrid>
        </w:tblGridChange>
      </w:tblGrid>
      <w:tr w:rsidR="00F82902" w:rsidRPr="00DC7827" w:rsidDel="00D73460" w14:paraId="521C0567" w14:textId="23106A5B" w:rsidTr="00F82902">
        <w:trPr>
          <w:ins w:id="1355" w:author="Mohammad Nayeem Hasan" w:date="2024-07-21T01:34:00Z" w16du:dateUtc="2024-07-20T19:34:00Z"/>
          <w:trPrChange w:id="1356" w:author="Mohammad Nayeem Hasan" w:date="2024-07-21T11:52:00Z" w16du:dateUtc="2024-07-21T05:52:00Z">
            <w:trPr>
              <w:gridAfter w:val="0"/>
              <w:wAfter w:w="5" w:type="pct"/>
            </w:trPr>
          </w:trPrChange>
        </w:trPr>
        <w:tc>
          <w:tcPr>
            <w:tcW w:w="1071" w:type="pct"/>
            <w:tcPrChange w:id="1357" w:author="Mohammad Nayeem Hasan" w:date="2024-07-21T11:52:00Z" w16du:dateUtc="2024-07-21T05:52:00Z">
              <w:tcPr>
                <w:tcW w:w="783" w:type="pct"/>
              </w:tcPr>
            </w:tcPrChange>
          </w:tcPr>
          <w:p w14:paraId="44E7D3D0" w14:textId="77777777" w:rsidR="00F82902" w:rsidRPr="00DF6BDB" w:rsidDel="00D73460" w:rsidRDefault="00F82902" w:rsidP="00C037DF">
            <w:pPr>
              <w:spacing w:after="0" w:line="240" w:lineRule="auto"/>
              <w:rPr>
                <w:ins w:id="1358" w:author="Mohammad Nayeem Hasan" w:date="2024-07-21T01:34:00Z" w16du:dateUtc="2024-07-20T19:34:00Z"/>
                <w:rFonts w:ascii="Times New Roman" w:hAnsi="Times New Roman" w:cs="Times New Roman"/>
                <w:sz w:val="24"/>
                <w:szCs w:val="24"/>
              </w:rPr>
            </w:pPr>
          </w:p>
        </w:tc>
        <w:tc>
          <w:tcPr>
            <w:tcW w:w="1972" w:type="pct"/>
            <w:gridSpan w:val="3"/>
            <w:tcPrChange w:id="1359" w:author="Mohammad Nayeem Hasan" w:date="2024-07-21T11:52:00Z" w16du:dateUtc="2024-07-21T05:52:00Z">
              <w:tcPr>
                <w:tcW w:w="1444" w:type="pct"/>
                <w:gridSpan w:val="4"/>
              </w:tcPr>
            </w:tcPrChange>
          </w:tcPr>
          <w:p w14:paraId="2CD27D39" w14:textId="04E716F4" w:rsidR="00F82902" w:rsidRPr="00DF6BDB" w:rsidDel="00D73460" w:rsidRDefault="00F82902" w:rsidP="00C037DF">
            <w:pPr>
              <w:spacing w:after="0" w:line="240" w:lineRule="auto"/>
              <w:jc w:val="center"/>
              <w:rPr>
                <w:ins w:id="1360" w:author="Mohammad Nayeem Hasan" w:date="2024-07-21T01:34:00Z" w16du:dateUtc="2024-07-20T19:34:00Z"/>
                <w:rFonts w:ascii="Times New Roman" w:hAnsi="Times New Roman" w:cs="Times New Roman"/>
                <w:sz w:val="24"/>
                <w:szCs w:val="24"/>
              </w:rPr>
            </w:pPr>
            <w:ins w:id="1361" w:author="Mohammad Nayeem Hasan" w:date="2024-07-21T01:34:00Z" w16du:dateUtc="2024-07-20T19:34:00Z">
              <w:r>
                <w:rPr>
                  <w:rFonts w:ascii="Times New Roman" w:hAnsi="Times New Roman" w:cs="Times New Roman"/>
                  <w:sz w:val="24"/>
                  <w:szCs w:val="24"/>
                </w:rPr>
                <w:t>MICS 2012</w:t>
              </w:r>
            </w:ins>
          </w:p>
        </w:tc>
        <w:tc>
          <w:tcPr>
            <w:tcW w:w="1957" w:type="pct"/>
            <w:gridSpan w:val="3"/>
            <w:tcPrChange w:id="1362" w:author="Mohammad Nayeem Hasan" w:date="2024-07-21T11:52:00Z" w16du:dateUtc="2024-07-21T05:52:00Z">
              <w:tcPr>
                <w:tcW w:w="1405" w:type="pct"/>
                <w:gridSpan w:val="5"/>
              </w:tcPr>
            </w:tcPrChange>
          </w:tcPr>
          <w:p w14:paraId="16298DCD" w14:textId="037A7CAF" w:rsidR="00F82902" w:rsidRPr="00DF6BDB" w:rsidDel="00D73460" w:rsidRDefault="00F82902" w:rsidP="00C037DF">
            <w:pPr>
              <w:spacing w:after="0" w:line="240" w:lineRule="auto"/>
              <w:jc w:val="center"/>
              <w:rPr>
                <w:ins w:id="1363" w:author="Mohammad Nayeem Hasan" w:date="2024-07-21T01:34:00Z" w16du:dateUtc="2024-07-20T19:34:00Z"/>
                <w:rFonts w:ascii="Times New Roman" w:hAnsi="Times New Roman" w:cs="Times New Roman"/>
                <w:sz w:val="24"/>
                <w:szCs w:val="24"/>
              </w:rPr>
            </w:pPr>
            <w:ins w:id="1364" w:author="Mohammad Nayeem Hasan" w:date="2024-07-21T01:34:00Z" w16du:dateUtc="2024-07-20T19:34:00Z">
              <w:r>
                <w:rPr>
                  <w:rFonts w:ascii="Times New Roman" w:hAnsi="Times New Roman" w:cs="Times New Roman"/>
                  <w:sz w:val="24"/>
                  <w:szCs w:val="24"/>
                </w:rPr>
                <w:t>MICS 2019</w:t>
              </w:r>
            </w:ins>
          </w:p>
        </w:tc>
      </w:tr>
      <w:tr w:rsidR="00F82902" w:rsidRPr="00CE3B54" w:rsidDel="00D73460" w14:paraId="12026F6F" w14:textId="77777777" w:rsidTr="00AA3EE1">
        <w:trPr>
          <w:ins w:id="1365" w:author="Mohammad Nayeem Hasan" w:date="2024-07-18T15:21:00Z"/>
          <w:trPrChange w:id="1366" w:author="Mohammad Nayeem Hasan" w:date="2024-07-21T13:03:00Z" w16du:dateUtc="2024-07-21T07:03:00Z">
            <w:trPr>
              <w:gridAfter w:val="0"/>
            </w:trPr>
          </w:trPrChange>
        </w:trPr>
        <w:tc>
          <w:tcPr>
            <w:tcW w:w="1071" w:type="pct"/>
            <w:tcPrChange w:id="1367" w:author="Mohammad Nayeem Hasan" w:date="2024-07-21T13:03:00Z" w16du:dateUtc="2024-07-21T07:03:00Z">
              <w:tcPr>
                <w:tcW w:w="783" w:type="pct"/>
              </w:tcPr>
            </w:tcPrChange>
          </w:tcPr>
          <w:p w14:paraId="5E403134" w14:textId="6D0BFFC0" w:rsidR="00F82902" w:rsidRPr="00DF6BDB" w:rsidDel="00D73460" w:rsidRDefault="00F82902" w:rsidP="00071CCA">
            <w:pPr>
              <w:spacing w:after="0" w:line="240" w:lineRule="auto"/>
              <w:rPr>
                <w:ins w:id="1368" w:author="Mohammad Nayeem Hasan" w:date="2024-07-18T15:21:00Z" w16du:dateUtc="2024-07-18T09:21:00Z"/>
                <w:rFonts w:ascii="Times New Roman" w:hAnsi="Times New Roman" w:cs="Times New Roman"/>
                <w:sz w:val="24"/>
                <w:szCs w:val="24"/>
              </w:rPr>
            </w:pPr>
          </w:p>
        </w:tc>
        <w:tc>
          <w:tcPr>
            <w:tcW w:w="685" w:type="pct"/>
            <w:vAlign w:val="center"/>
            <w:tcPrChange w:id="1369" w:author="Mohammad Nayeem Hasan" w:date="2024-07-21T13:03:00Z" w16du:dateUtc="2024-07-21T07:03:00Z">
              <w:tcPr>
                <w:tcW w:w="501" w:type="pct"/>
                <w:vAlign w:val="center"/>
              </w:tcPr>
            </w:tcPrChange>
          </w:tcPr>
          <w:p w14:paraId="67C8702A" w14:textId="4C2A3B18" w:rsidR="00F82902" w:rsidRDefault="00F82902" w:rsidP="00071CCA">
            <w:pPr>
              <w:spacing w:after="0" w:line="240" w:lineRule="auto"/>
              <w:jc w:val="center"/>
              <w:rPr>
                <w:ins w:id="1370" w:author="Mohammad Nayeem Hasan" w:date="2024-07-18T17:59:00Z" w16du:dateUtc="2024-07-18T11:59:00Z"/>
                <w:rFonts w:ascii="Times New Roman" w:hAnsi="Times New Roman" w:cs="Times New Roman"/>
                <w:sz w:val="24"/>
                <w:szCs w:val="24"/>
              </w:rPr>
              <w:pPrChange w:id="1371" w:author="Mohammad Nayeem Hasan" w:date="2024-07-21T02:35:00Z" w16du:dateUtc="2024-07-20T20:35:00Z">
                <w:pPr>
                  <w:spacing w:after="0" w:line="240" w:lineRule="auto"/>
                </w:pPr>
              </w:pPrChange>
            </w:pPr>
            <w:ins w:id="1372" w:author="Mohammad Nayeem Hasan" w:date="2024-07-21T02:41:00Z" w16du:dateUtc="2024-07-20T20:41:00Z">
              <w:r>
                <w:rPr>
                  <w:rFonts w:ascii="Times New Roman" w:hAnsi="Times New Roman" w:cs="Times New Roman"/>
                  <w:sz w:val="24"/>
                  <w:szCs w:val="24"/>
                </w:rPr>
                <w:t>Urban</w:t>
              </w:r>
            </w:ins>
          </w:p>
          <w:p w14:paraId="5FAC8090" w14:textId="0F83FA0A" w:rsidR="00F82902" w:rsidRPr="00DF6BDB" w:rsidDel="00D73460" w:rsidRDefault="00F82902" w:rsidP="00071CCA">
            <w:pPr>
              <w:spacing w:after="0" w:line="240" w:lineRule="auto"/>
              <w:jc w:val="center"/>
              <w:rPr>
                <w:ins w:id="1373" w:author="Mohammad Nayeem Hasan" w:date="2024-07-18T15:21:00Z" w16du:dateUtc="2024-07-18T09:21:00Z"/>
                <w:rFonts w:ascii="Times New Roman" w:hAnsi="Times New Roman" w:cs="Times New Roman"/>
                <w:sz w:val="24"/>
                <w:szCs w:val="24"/>
              </w:rPr>
              <w:pPrChange w:id="1374" w:author="Mohammad Nayeem Hasan" w:date="2024-07-21T02:35:00Z" w16du:dateUtc="2024-07-20T20:35:00Z">
                <w:pPr>
                  <w:spacing w:after="0" w:line="240" w:lineRule="auto"/>
                </w:pPr>
              </w:pPrChange>
            </w:pPr>
            <w:ins w:id="1375" w:author="Mohammad Nayeem Hasan" w:date="2024-07-18T17:59:00Z" w16du:dateUtc="2024-07-18T11:59:00Z">
              <w:r>
                <w:rPr>
                  <w:rFonts w:ascii="Times New Roman" w:hAnsi="Times New Roman" w:cs="Times New Roman"/>
                  <w:sz w:val="24"/>
                  <w:szCs w:val="24"/>
                </w:rPr>
                <w:t>n (%)</w:t>
              </w:r>
            </w:ins>
          </w:p>
        </w:tc>
        <w:tc>
          <w:tcPr>
            <w:tcW w:w="616" w:type="pct"/>
            <w:vAlign w:val="center"/>
            <w:tcPrChange w:id="1376" w:author="Mohammad Nayeem Hasan" w:date="2024-07-21T13:03:00Z" w16du:dateUtc="2024-07-21T07:03:00Z">
              <w:tcPr>
                <w:tcW w:w="452" w:type="pct"/>
                <w:gridSpan w:val="2"/>
                <w:vAlign w:val="center"/>
              </w:tcPr>
            </w:tcPrChange>
          </w:tcPr>
          <w:p w14:paraId="551C11FF" w14:textId="18B7BB2D" w:rsidR="00F82902" w:rsidRDefault="00F82902" w:rsidP="00071CCA">
            <w:pPr>
              <w:spacing w:after="0" w:line="240" w:lineRule="auto"/>
              <w:jc w:val="center"/>
              <w:rPr>
                <w:ins w:id="1377" w:author="Mohammad Nayeem Hasan" w:date="2024-07-18T17:59:00Z" w16du:dateUtc="2024-07-18T11:59:00Z"/>
                <w:rFonts w:ascii="Times New Roman" w:hAnsi="Times New Roman" w:cs="Times New Roman"/>
                <w:sz w:val="24"/>
                <w:szCs w:val="24"/>
              </w:rPr>
              <w:pPrChange w:id="1378" w:author="Mohammad Nayeem Hasan" w:date="2024-07-21T02:35:00Z" w16du:dateUtc="2024-07-20T20:35:00Z">
                <w:pPr>
                  <w:spacing w:after="0" w:line="240" w:lineRule="auto"/>
                </w:pPr>
              </w:pPrChange>
            </w:pPr>
            <w:ins w:id="1379" w:author="Mohammad Nayeem Hasan" w:date="2024-07-21T02:41:00Z" w16du:dateUtc="2024-07-20T20:41:00Z">
              <w:r>
                <w:rPr>
                  <w:rFonts w:ascii="Times New Roman" w:hAnsi="Times New Roman" w:cs="Times New Roman"/>
                  <w:sz w:val="24"/>
                  <w:szCs w:val="24"/>
                </w:rPr>
                <w:t>Rural</w:t>
              </w:r>
            </w:ins>
          </w:p>
          <w:p w14:paraId="77CD0AFF" w14:textId="30EB3E9A" w:rsidR="00F82902" w:rsidRPr="00DF6BDB" w:rsidDel="00D73460" w:rsidRDefault="00F82902" w:rsidP="00071CCA">
            <w:pPr>
              <w:spacing w:after="0" w:line="240" w:lineRule="auto"/>
              <w:jc w:val="center"/>
              <w:rPr>
                <w:ins w:id="1380" w:author="Mohammad Nayeem Hasan" w:date="2024-07-18T15:21:00Z" w16du:dateUtc="2024-07-18T09:21:00Z"/>
                <w:rFonts w:ascii="Times New Roman" w:hAnsi="Times New Roman" w:cs="Times New Roman"/>
                <w:sz w:val="24"/>
                <w:szCs w:val="24"/>
              </w:rPr>
              <w:pPrChange w:id="1381" w:author="Mohammad Nayeem Hasan" w:date="2024-07-21T02:35:00Z" w16du:dateUtc="2024-07-20T20:35:00Z">
                <w:pPr>
                  <w:spacing w:after="0" w:line="240" w:lineRule="auto"/>
                </w:pPr>
              </w:pPrChange>
            </w:pPr>
            <w:ins w:id="1382" w:author="Mohammad Nayeem Hasan" w:date="2024-07-18T17:59:00Z" w16du:dateUtc="2024-07-18T11:59:00Z">
              <w:r>
                <w:rPr>
                  <w:rFonts w:ascii="Times New Roman" w:hAnsi="Times New Roman" w:cs="Times New Roman"/>
                  <w:sz w:val="24"/>
                  <w:szCs w:val="24"/>
                </w:rPr>
                <w:t>n (%)</w:t>
              </w:r>
            </w:ins>
          </w:p>
        </w:tc>
        <w:tc>
          <w:tcPr>
            <w:tcW w:w="671" w:type="pct"/>
            <w:vAlign w:val="center"/>
            <w:tcPrChange w:id="1383" w:author="Mohammad Nayeem Hasan" w:date="2024-07-21T13:03:00Z" w16du:dateUtc="2024-07-21T07:03:00Z">
              <w:tcPr>
                <w:tcW w:w="491" w:type="pct"/>
                <w:vAlign w:val="center"/>
              </w:tcPr>
            </w:tcPrChange>
          </w:tcPr>
          <w:p w14:paraId="102BCE0D" w14:textId="76900C70" w:rsidR="00F82902" w:rsidRPr="00DF6BDB" w:rsidDel="00D73460" w:rsidRDefault="00F82902" w:rsidP="00071CCA">
            <w:pPr>
              <w:spacing w:after="0" w:line="240" w:lineRule="auto"/>
              <w:jc w:val="center"/>
              <w:rPr>
                <w:ins w:id="1384" w:author="Mohammad Nayeem Hasan" w:date="2024-07-18T15:21:00Z" w16du:dateUtc="2024-07-18T09:21:00Z"/>
                <w:rFonts w:ascii="Times New Roman" w:hAnsi="Times New Roman" w:cs="Times New Roman"/>
                <w:sz w:val="24"/>
                <w:szCs w:val="24"/>
              </w:rPr>
              <w:pPrChange w:id="1385" w:author="Mohammad Nayeem Hasan" w:date="2024-07-21T02:35:00Z" w16du:dateUtc="2024-07-20T20:35:00Z">
                <w:pPr>
                  <w:spacing w:after="0" w:line="240" w:lineRule="auto"/>
                </w:pPr>
              </w:pPrChange>
            </w:pPr>
            <w:ins w:id="1386" w:author="Mohammad Nayeem Hasan" w:date="2024-07-21T02:34:00Z" w16du:dateUtc="2024-07-20T20:34:00Z">
              <w:r>
                <w:rPr>
                  <w:rFonts w:ascii="Times New Roman" w:hAnsi="Times New Roman" w:cs="Times New Roman"/>
                  <w:sz w:val="24"/>
                  <w:szCs w:val="24"/>
                </w:rPr>
                <w:t>P-value</w:t>
              </w:r>
            </w:ins>
          </w:p>
        </w:tc>
        <w:tc>
          <w:tcPr>
            <w:tcW w:w="616" w:type="pct"/>
            <w:vAlign w:val="center"/>
            <w:tcPrChange w:id="1387" w:author="Mohammad Nayeem Hasan" w:date="2024-07-21T13:03:00Z" w16du:dateUtc="2024-07-21T07:03:00Z">
              <w:tcPr>
                <w:tcW w:w="452" w:type="pct"/>
                <w:gridSpan w:val="2"/>
                <w:vAlign w:val="center"/>
              </w:tcPr>
            </w:tcPrChange>
          </w:tcPr>
          <w:p w14:paraId="6AA997EC" w14:textId="77777777" w:rsidR="00F82902" w:rsidRDefault="00F82902" w:rsidP="00071CCA">
            <w:pPr>
              <w:spacing w:after="0" w:line="240" w:lineRule="auto"/>
              <w:jc w:val="center"/>
              <w:rPr>
                <w:ins w:id="1388" w:author="Mohammad Nayeem Hasan" w:date="2024-07-21T02:42:00Z" w16du:dateUtc="2024-07-20T20:42:00Z"/>
                <w:rFonts w:ascii="Times New Roman" w:hAnsi="Times New Roman" w:cs="Times New Roman"/>
                <w:sz w:val="24"/>
                <w:szCs w:val="24"/>
              </w:rPr>
            </w:pPr>
            <w:ins w:id="1389" w:author="Mohammad Nayeem Hasan" w:date="2024-07-21T02:42:00Z" w16du:dateUtc="2024-07-20T20:42:00Z">
              <w:r>
                <w:rPr>
                  <w:rFonts w:ascii="Times New Roman" w:hAnsi="Times New Roman" w:cs="Times New Roman"/>
                  <w:sz w:val="24"/>
                  <w:szCs w:val="24"/>
                </w:rPr>
                <w:t>Urban</w:t>
              </w:r>
            </w:ins>
          </w:p>
          <w:p w14:paraId="7B639DB2" w14:textId="07362469" w:rsidR="00F82902" w:rsidRPr="00DF6BDB" w:rsidDel="00D73460" w:rsidRDefault="00F82902" w:rsidP="00071CCA">
            <w:pPr>
              <w:spacing w:after="0" w:line="240" w:lineRule="auto"/>
              <w:jc w:val="center"/>
              <w:rPr>
                <w:ins w:id="1390" w:author="Mohammad Nayeem Hasan" w:date="2024-07-18T16:45:00Z" w16du:dateUtc="2024-07-18T10:45:00Z"/>
                <w:rFonts w:ascii="Times New Roman" w:hAnsi="Times New Roman" w:cs="Times New Roman"/>
                <w:sz w:val="24"/>
                <w:szCs w:val="24"/>
              </w:rPr>
              <w:pPrChange w:id="1391" w:author="Mohammad Nayeem Hasan" w:date="2024-07-21T02:35:00Z" w16du:dateUtc="2024-07-20T20:35:00Z">
                <w:pPr>
                  <w:spacing w:after="0" w:line="240" w:lineRule="auto"/>
                </w:pPr>
              </w:pPrChange>
            </w:pPr>
            <w:ins w:id="1392" w:author="Mohammad Nayeem Hasan" w:date="2024-07-21T02:42:00Z" w16du:dateUtc="2024-07-20T20:42:00Z">
              <w:r>
                <w:rPr>
                  <w:rFonts w:ascii="Times New Roman" w:hAnsi="Times New Roman" w:cs="Times New Roman"/>
                  <w:sz w:val="24"/>
                  <w:szCs w:val="24"/>
                </w:rPr>
                <w:t>n (%)</w:t>
              </w:r>
            </w:ins>
          </w:p>
        </w:tc>
        <w:tc>
          <w:tcPr>
            <w:tcW w:w="616" w:type="pct"/>
            <w:vAlign w:val="center"/>
            <w:tcPrChange w:id="1393" w:author="Mohammad Nayeem Hasan" w:date="2024-07-21T13:03:00Z" w16du:dateUtc="2024-07-21T07:03:00Z">
              <w:tcPr>
                <w:tcW w:w="452" w:type="pct"/>
                <w:gridSpan w:val="2"/>
                <w:vAlign w:val="center"/>
              </w:tcPr>
            </w:tcPrChange>
          </w:tcPr>
          <w:p w14:paraId="7CDA00BA" w14:textId="77777777" w:rsidR="00F82902" w:rsidRDefault="00F82902" w:rsidP="00071CCA">
            <w:pPr>
              <w:spacing w:after="0" w:line="240" w:lineRule="auto"/>
              <w:jc w:val="center"/>
              <w:rPr>
                <w:ins w:id="1394" w:author="Mohammad Nayeem Hasan" w:date="2024-07-21T02:42:00Z" w16du:dateUtc="2024-07-20T20:42:00Z"/>
                <w:rFonts w:ascii="Times New Roman" w:hAnsi="Times New Roman" w:cs="Times New Roman"/>
                <w:sz w:val="24"/>
                <w:szCs w:val="24"/>
              </w:rPr>
            </w:pPr>
            <w:ins w:id="1395" w:author="Mohammad Nayeem Hasan" w:date="2024-07-21T02:42:00Z" w16du:dateUtc="2024-07-20T20:42:00Z">
              <w:r>
                <w:rPr>
                  <w:rFonts w:ascii="Times New Roman" w:hAnsi="Times New Roman" w:cs="Times New Roman"/>
                  <w:sz w:val="24"/>
                  <w:szCs w:val="24"/>
                </w:rPr>
                <w:t>Rural</w:t>
              </w:r>
            </w:ins>
          </w:p>
          <w:p w14:paraId="45863008" w14:textId="525AD788" w:rsidR="00F82902" w:rsidRPr="00DF6BDB" w:rsidDel="00D73460" w:rsidRDefault="00F82902" w:rsidP="00071CCA">
            <w:pPr>
              <w:spacing w:after="0" w:line="240" w:lineRule="auto"/>
              <w:jc w:val="center"/>
              <w:rPr>
                <w:ins w:id="1396" w:author="Mohammad Nayeem Hasan" w:date="2024-07-18T16:45:00Z" w16du:dateUtc="2024-07-18T10:45:00Z"/>
                <w:rFonts w:ascii="Times New Roman" w:hAnsi="Times New Roman" w:cs="Times New Roman"/>
                <w:sz w:val="24"/>
                <w:szCs w:val="24"/>
              </w:rPr>
              <w:pPrChange w:id="1397" w:author="Mohammad Nayeem Hasan" w:date="2024-07-21T02:35:00Z" w16du:dateUtc="2024-07-20T20:35:00Z">
                <w:pPr>
                  <w:spacing w:after="0" w:line="240" w:lineRule="auto"/>
                </w:pPr>
              </w:pPrChange>
            </w:pPr>
            <w:ins w:id="1398" w:author="Mohammad Nayeem Hasan" w:date="2024-07-21T02:42:00Z" w16du:dateUtc="2024-07-20T20:42:00Z">
              <w:r>
                <w:rPr>
                  <w:rFonts w:ascii="Times New Roman" w:hAnsi="Times New Roman" w:cs="Times New Roman"/>
                  <w:sz w:val="24"/>
                  <w:szCs w:val="24"/>
                </w:rPr>
                <w:t>n (%)</w:t>
              </w:r>
            </w:ins>
          </w:p>
        </w:tc>
        <w:tc>
          <w:tcPr>
            <w:tcW w:w="725" w:type="pct"/>
            <w:vAlign w:val="center"/>
            <w:tcPrChange w:id="1399" w:author="Mohammad Nayeem Hasan" w:date="2024-07-21T13:03:00Z" w16du:dateUtc="2024-07-21T07:03:00Z">
              <w:tcPr>
                <w:tcW w:w="507" w:type="pct"/>
                <w:gridSpan w:val="2"/>
                <w:vAlign w:val="center"/>
              </w:tcPr>
            </w:tcPrChange>
          </w:tcPr>
          <w:p w14:paraId="022A997A" w14:textId="06DECD3C" w:rsidR="00F82902" w:rsidRPr="00DF6BDB" w:rsidDel="00D73460" w:rsidRDefault="00F82902" w:rsidP="00071CCA">
            <w:pPr>
              <w:spacing w:after="0" w:line="240" w:lineRule="auto"/>
              <w:jc w:val="center"/>
              <w:rPr>
                <w:ins w:id="1400" w:author="Mohammad Nayeem Hasan" w:date="2024-07-18T16:46:00Z" w16du:dateUtc="2024-07-18T10:46:00Z"/>
                <w:rFonts w:ascii="Times New Roman" w:hAnsi="Times New Roman" w:cs="Times New Roman"/>
                <w:sz w:val="24"/>
                <w:szCs w:val="24"/>
              </w:rPr>
              <w:pPrChange w:id="1401" w:author="Mohammad Nayeem Hasan" w:date="2024-07-21T02:35:00Z" w16du:dateUtc="2024-07-20T20:35:00Z">
                <w:pPr>
                  <w:spacing w:after="0" w:line="240" w:lineRule="auto"/>
                </w:pPr>
              </w:pPrChange>
            </w:pPr>
            <w:ins w:id="1402" w:author="Mohammad Nayeem Hasan" w:date="2024-07-21T02:42:00Z" w16du:dateUtc="2024-07-20T20:42:00Z">
              <w:r>
                <w:rPr>
                  <w:rFonts w:ascii="Times New Roman" w:hAnsi="Times New Roman" w:cs="Times New Roman"/>
                  <w:sz w:val="24"/>
                  <w:szCs w:val="24"/>
                </w:rPr>
                <w:t>P-value</w:t>
              </w:r>
            </w:ins>
          </w:p>
        </w:tc>
      </w:tr>
      <w:tr w:rsidR="00F82902" w:rsidRPr="00CE3B54" w:rsidDel="00D73460" w14:paraId="470D61FA" w14:textId="77777777" w:rsidTr="00AA3EE1">
        <w:trPr>
          <w:ins w:id="1403" w:author="Mohammad Nayeem Hasan" w:date="2024-07-18T15:21:00Z"/>
          <w:trPrChange w:id="1404" w:author="Mohammad Nayeem Hasan" w:date="2024-07-21T13:03:00Z" w16du:dateUtc="2024-07-21T07:03:00Z">
            <w:trPr>
              <w:gridAfter w:val="0"/>
            </w:trPr>
          </w:trPrChange>
        </w:trPr>
        <w:tc>
          <w:tcPr>
            <w:tcW w:w="1071" w:type="pct"/>
            <w:tcPrChange w:id="1405" w:author="Mohammad Nayeem Hasan" w:date="2024-07-21T13:03:00Z" w16du:dateUtc="2024-07-21T07:03:00Z">
              <w:tcPr>
                <w:tcW w:w="783" w:type="pct"/>
              </w:tcPr>
            </w:tcPrChange>
          </w:tcPr>
          <w:p w14:paraId="5F7B59E1" w14:textId="0509C2C0" w:rsidR="00F82902" w:rsidRPr="00B16F81" w:rsidDel="00D73460" w:rsidRDefault="00F82902" w:rsidP="00C037DF">
            <w:pPr>
              <w:spacing w:after="0" w:line="240" w:lineRule="auto"/>
              <w:rPr>
                <w:ins w:id="1406" w:author="Mohammad Nayeem Hasan" w:date="2024-07-18T15:21:00Z" w16du:dateUtc="2024-07-18T09:21:00Z"/>
                <w:rFonts w:ascii="Times New Roman" w:hAnsi="Times New Roman" w:cs="Times New Roman"/>
                <w:b/>
                <w:bCs/>
                <w:i/>
                <w:iCs/>
                <w:sz w:val="24"/>
                <w:szCs w:val="24"/>
                <w:rPrChange w:id="1407" w:author="Mohammad Nayeem Hasan" w:date="2024-07-21T02:27:00Z" w16du:dateUtc="2024-07-20T20:27:00Z">
                  <w:rPr>
                    <w:ins w:id="1408" w:author="Mohammad Nayeem Hasan" w:date="2024-07-18T15:21:00Z" w16du:dateUtc="2024-07-18T09:21:00Z"/>
                    <w:rFonts w:ascii="Times New Roman" w:hAnsi="Times New Roman" w:cs="Times New Roman"/>
                    <w:sz w:val="24"/>
                    <w:szCs w:val="24"/>
                  </w:rPr>
                </w:rPrChange>
              </w:rPr>
            </w:pPr>
            <w:ins w:id="1409" w:author="Mohammad Nayeem Hasan" w:date="2024-07-18T15:21:00Z" w16du:dateUtc="2024-07-18T09:21:00Z">
              <w:r w:rsidRPr="00B16F81" w:rsidDel="00D73460">
                <w:rPr>
                  <w:rFonts w:ascii="Times New Roman" w:hAnsi="Times New Roman" w:cs="Times New Roman"/>
                  <w:b/>
                  <w:bCs/>
                  <w:i/>
                  <w:iCs/>
                  <w:sz w:val="24"/>
                  <w:szCs w:val="24"/>
                  <w:rPrChange w:id="1410" w:author="Mohammad Nayeem Hasan" w:date="2024-07-21T02:27:00Z" w16du:dateUtc="2024-07-20T20:27:00Z">
                    <w:rPr>
                      <w:rFonts w:ascii="Times New Roman" w:hAnsi="Times New Roman" w:cs="Times New Roman"/>
                      <w:sz w:val="24"/>
                      <w:szCs w:val="24"/>
                    </w:rPr>
                  </w:rPrChange>
                </w:rPr>
                <w:t>Age</w:t>
              </w:r>
            </w:ins>
            <w:ins w:id="1411" w:author="Mohammad Nayeem Hasan" w:date="2024-07-21T01:43:00Z" w16du:dateUtc="2024-07-20T19:43:00Z">
              <w:r w:rsidRPr="00B16F81">
                <w:rPr>
                  <w:rFonts w:ascii="Times New Roman" w:hAnsi="Times New Roman" w:cs="Times New Roman"/>
                  <w:b/>
                  <w:bCs/>
                  <w:i/>
                  <w:iCs/>
                  <w:sz w:val="24"/>
                  <w:szCs w:val="24"/>
                  <w:rPrChange w:id="1412" w:author="Mohammad Nayeem Hasan" w:date="2024-07-21T02:27:00Z" w16du:dateUtc="2024-07-20T20:27:00Z">
                    <w:rPr>
                      <w:rFonts w:ascii="Times New Roman" w:hAnsi="Times New Roman" w:cs="Times New Roman"/>
                      <w:sz w:val="24"/>
                      <w:szCs w:val="24"/>
                    </w:rPr>
                  </w:rPrChange>
                </w:rPr>
                <w:t xml:space="preserve"> of Child</w:t>
              </w:r>
            </w:ins>
          </w:p>
        </w:tc>
        <w:tc>
          <w:tcPr>
            <w:tcW w:w="685" w:type="pct"/>
            <w:tcPrChange w:id="1413" w:author="Mohammad Nayeem Hasan" w:date="2024-07-21T13:03:00Z" w16du:dateUtc="2024-07-21T07:03:00Z">
              <w:tcPr>
                <w:tcW w:w="501" w:type="pct"/>
              </w:tcPr>
            </w:tcPrChange>
          </w:tcPr>
          <w:p w14:paraId="1A33E562" w14:textId="77777777" w:rsidR="00F82902" w:rsidRPr="00DF6BDB" w:rsidDel="00D73460" w:rsidRDefault="00F82902" w:rsidP="00C037DF">
            <w:pPr>
              <w:spacing w:after="0" w:line="240" w:lineRule="auto"/>
              <w:rPr>
                <w:ins w:id="1414" w:author="Mohammad Nayeem Hasan" w:date="2024-07-18T15:21:00Z" w16du:dateUtc="2024-07-18T09:21:00Z"/>
                <w:rFonts w:ascii="Times New Roman" w:hAnsi="Times New Roman" w:cs="Times New Roman"/>
                <w:sz w:val="24"/>
                <w:szCs w:val="24"/>
              </w:rPr>
            </w:pPr>
          </w:p>
        </w:tc>
        <w:tc>
          <w:tcPr>
            <w:tcW w:w="616" w:type="pct"/>
            <w:tcPrChange w:id="1415" w:author="Mohammad Nayeem Hasan" w:date="2024-07-21T13:03:00Z" w16du:dateUtc="2024-07-21T07:03:00Z">
              <w:tcPr>
                <w:tcW w:w="452" w:type="pct"/>
                <w:gridSpan w:val="2"/>
              </w:tcPr>
            </w:tcPrChange>
          </w:tcPr>
          <w:p w14:paraId="53F38F81" w14:textId="77777777" w:rsidR="00F82902" w:rsidRPr="00DF6BDB" w:rsidDel="00D73460" w:rsidRDefault="00F82902" w:rsidP="00C037DF">
            <w:pPr>
              <w:spacing w:after="0" w:line="240" w:lineRule="auto"/>
              <w:rPr>
                <w:ins w:id="1416" w:author="Mohammad Nayeem Hasan" w:date="2024-07-18T15:21:00Z" w16du:dateUtc="2024-07-18T09:21:00Z"/>
                <w:rFonts w:ascii="Times New Roman" w:hAnsi="Times New Roman" w:cs="Times New Roman"/>
                <w:sz w:val="24"/>
                <w:szCs w:val="24"/>
              </w:rPr>
            </w:pPr>
          </w:p>
        </w:tc>
        <w:tc>
          <w:tcPr>
            <w:tcW w:w="671" w:type="pct"/>
            <w:tcPrChange w:id="1417" w:author="Mohammad Nayeem Hasan" w:date="2024-07-21T13:03:00Z" w16du:dateUtc="2024-07-21T07:03:00Z">
              <w:tcPr>
                <w:tcW w:w="491" w:type="pct"/>
              </w:tcPr>
            </w:tcPrChange>
          </w:tcPr>
          <w:p w14:paraId="41D53CD4" w14:textId="77777777" w:rsidR="00F82902" w:rsidRPr="00DF6BDB" w:rsidDel="00D73460" w:rsidRDefault="00F82902" w:rsidP="00C037DF">
            <w:pPr>
              <w:spacing w:after="0" w:line="240" w:lineRule="auto"/>
              <w:rPr>
                <w:ins w:id="1418" w:author="Mohammad Nayeem Hasan" w:date="2024-07-18T15:21:00Z" w16du:dateUtc="2024-07-18T09:21:00Z"/>
                <w:rFonts w:ascii="Times New Roman" w:hAnsi="Times New Roman" w:cs="Times New Roman"/>
                <w:sz w:val="24"/>
                <w:szCs w:val="24"/>
              </w:rPr>
            </w:pPr>
          </w:p>
        </w:tc>
        <w:tc>
          <w:tcPr>
            <w:tcW w:w="616" w:type="pct"/>
            <w:tcPrChange w:id="1419" w:author="Mohammad Nayeem Hasan" w:date="2024-07-21T13:03:00Z" w16du:dateUtc="2024-07-21T07:03:00Z">
              <w:tcPr>
                <w:tcW w:w="452" w:type="pct"/>
                <w:gridSpan w:val="2"/>
              </w:tcPr>
            </w:tcPrChange>
          </w:tcPr>
          <w:p w14:paraId="143A7A50" w14:textId="77777777" w:rsidR="00F82902" w:rsidRPr="00DF6BDB" w:rsidDel="00D73460" w:rsidRDefault="00F82902" w:rsidP="00C037DF">
            <w:pPr>
              <w:spacing w:after="0" w:line="240" w:lineRule="auto"/>
              <w:rPr>
                <w:ins w:id="1420" w:author="Mohammad Nayeem Hasan" w:date="2024-07-18T16:45:00Z" w16du:dateUtc="2024-07-18T10:45:00Z"/>
                <w:rFonts w:ascii="Times New Roman" w:hAnsi="Times New Roman" w:cs="Times New Roman"/>
                <w:sz w:val="24"/>
                <w:szCs w:val="24"/>
              </w:rPr>
            </w:pPr>
          </w:p>
        </w:tc>
        <w:tc>
          <w:tcPr>
            <w:tcW w:w="616" w:type="pct"/>
            <w:tcPrChange w:id="1421" w:author="Mohammad Nayeem Hasan" w:date="2024-07-21T13:03:00Z" w16du:dateUtc="2024-07-21T07:03:00Z">
              <w:tcPr>
                <w:tcW w:w="452" w:type="pct"/>
                <w:gridSpan w:val="2"/>
              </w:tcPr>
            </w:tcPrChange>
          </w:tcPr>
          <w:p w14:paraId="2007C574" w14:textId="77777777" w:rsidR="00F82902" w:rsidRPr="00DF6BDB" w:rsidDel="00D73460" w:rsidRDefault="00F82902" w:rsidP="00C037DF">
            <w:pPr>
              <w:spacing w:after="0" w:line="240" w:lineRule="auto"/>
              <w:rPr>
                <w:ins w:id="1422" w:author="Mohammad Nayeem Hasan" w:date="2024-07-18T16:45:00Z" w16du:dateUtc="2024-07-18T10:45:00Z"/>
                <w:rFonts w:ascii="Times New Roman" w:hAnsi="Times New Roman" w:cs="Times New Roman"/>
                <w:sz w:val="24"/>
                <w:szCs w:val="24"/>
              </w:rPr>
            </w:pPr>
          </w:p>
        </w:tc>
        <w:tc>
          <w:tcPr>
            <w:tcW w:w="725" w:type="pct"/>
            <w:tcPrChange w:id="1423" w:author="Mohammad Nayeem Hasan" w:date="2024-07-21T13:03:00Z" w16du:dateUtc="2024-07-21T07:03:00Z">
              <w:tcPr>
                <w:tcW w:w="507" w:type="pct"/>
                <w:gridSpan w:val="2"/>
              </w:tcPr>
            </w:tcPrChange>
          </w:tcPr>
          <w:p w14:paraId="5299DA13" w14:textId="77777777" w:rsidR="00F82902" w:rsidRPr="00DF6BDB" w:rsidDel="00D73460" w:rsidRDefault="00F82902" w:rsidP="00C037DF">
            <w:pPr>
              <w:spacing w:after="0" w:line="240" w:lineRule="auto"/>
              <w:rPr>
                <w:ins w:id="1424" w:author="Mohammad Nayeem Hasan" w:date="2024-07-18T16:46:00Z" w16du:dateUtc="2024-07-18T10:46:00Z"/>
                <w:rFonts w:ascii="Times New Roman" w:hAnsi="Times New Roman" w:cs="Times New Roman"/>
                <w:sz w:val="24"/>
                <w:szCs w:val="24"/>
              </w:rPr>
            </w:pPr>
          </w:p>
        </w:tc>
      </w:tr>
      <w:tr w:rsidR="00F82902" w:rsidRPr="00CE3B54" w:rsidDel="00D73460" w14:paraId="26746B9E" w14:textId="11EBE9D0" w:rsidTr="00AA3EE1">
        <w:trPr>
          <w:ins w:id="1425" w:author="Mohammad Nayeem Hasan" w:date="2024-07-18T15:21:00Z"/>
          <w:trPrChange w:id="1426" w:author="Mohammad Nayeem Hasan" w:date="2024-07-21T13:03:00Z" w16du:dateUtc="2024-07-21T07:03:00Z">
            <w:trPr>
              <w:gridAfter w:val="0"/>
            </w:trPr>
          </w:trPrChange>
        </w:trPr>
        <w:tc>
          <w:tcPr>
            <w:tcW w:w="1071" w:type="pct"/>
            <w:tcPrChange w:id="1427" w:author="Mohammad Nayeem Hasan" w:date="2024-07-21T13:03:00Z" w16du:dateUtc="2024-07-21T07:03:00Z">
              <w:tcPr>
                <w:tcW w:w="783" w:type="pct"/>
              </w:tcPr>
            </w:tcPrChange>
          </w:tcPr>
          <w:p w14:paraId="5164B485" w14:textId="77777777" w:rsidR="00F82902" w:rsidRPr="00DF6BDB" w:rsidDel="00D73460" w:rsidRDefault="00F82902" w:rsidP="00576E58">
            <w:pPr>
              <w:spacing w:after="0" w:line="240" w:lineRule="auto"/>
              <w:rPr>
                <w:ins w:id="1428" w:author="Mohammad Nayeem Hasan" w:date="2024-07-18T15:21:00Z" w16du:dateUtc="2024-07-18T09:21:00Z"/>
                <w:rFonts w:ascii="Times New Roman" w:hAnsi="Times New Roman" w:cs="Times New Roman"/>
                <w:sz w:val="24"/>
                <w:szCs w:val="24"/>
              </w:rPr>
            </w:pPr>
            <w:ins w:id="1429" w:author="Mohammad Nayeem Hasan" w:date="2024-07-18T15:21:00Z" w16du:dateUtc="2024-07-18T09:21:00Z">
              <w:r w:rsidRPr="00DF6BDB" w:rsidDel="00D73460">
                <w:rPr>
                  <w:rFonts w:ascii="Times New Roman" w:hAnsi="Times New Roman" w:cs="Times New Roman"/>
                  <w:sz w:val="24"/>
                  <w:szCs w:val="24"/>
                </w:rPr>
                <w:t>0-11</w:t>
              </w:r>
            </w:ins>
          </w:p>
        </w:tc>
        <w:tc>
          <w:tcPr>
            <w:tcW w:w="685" w:type="pct"/>
            <w:tcPrChange w:id="1430" w:author="Mohammad Nayeem Hasan" w:date="2024-07-21T13:03:00Z" w16du:dateUtc="2024-07-21T07:03:00Z">
              <w:tcPr>
                <w:tcW w:w="501" w:type="pct"/>
              </w:tcPr>
            </w:tcPrChange>
          </w:tcPr>
          <w:p w14:paraId="1F6E3599" w14:textId="77777777" w:rsidR="00F82902" w:rsidRPr="00DF6BDB" w:rsidDel="00D73460" w:rsidRDefault="00F82902" w:rsidP="00576E58">
            <w:pPr>
              <w:spacing w:after="0" w:line="240" w:lineRule="auto"/>
              <w:rPr>
                <w:ins w:id="1431" w:author="Mohammad Nayeem Hasan" w:date="2024-07-18T15:21:00Z" w16du:dateUtc="2024-07-18T09:21:00Z"/>
                <w:rFonts w:ascii="Times New Roman" w:hAnsi="Times New Roman" w:cs="Times New Roman"/>
                <w:sz w:val="24"/>
                <w:szCs w:val="24"/>
              </w:rPr>
            </w:pPr>
            <w:ins w:id="1432" w:author="Mohammad Nayeem Hasan" w:date="2024-07-18T15:21:00Z" w16du:dateUtc="2024-07-18T09:21:00Z">
              <w:r w:rsidRPr="00DF6BDB" w:rsidDel="00D73460">
                <w:rPr>
                  <w:rFonts w:ascii="Times New Roman" w:hAnsi="Times New Roman" w:cs="Times New Roman"/>
                  <w:sz w:val="24"/>
                  <w:szCs w:val="24"/>
                </w:rPr>
                <w:t>38 (7.96)</w:t>
              </w:r>
            </w:ins>
          </w:p>
        </w:tc>
        <w:tc>
          <w:tcPr>
            <w:tcW w:w="616" w:type="pct"/>
            <w:tcPrChange w:id="1433" w:author="Mohammad Nayeem Hasan" w:date="2024-07-21T13:03:00Z" w16du:dateUtc="2024-07-21T07:03:00Z">
              <w:tcPr>
                <w:tcW w:w="452" w:type="pct"/>
                <w:gridSpan w:val="2"/>
              </w:tcPr>
            </w:tcPrChange>
          </w:tcPr>
          <w:p w14:paraId="620AFBE8" w14:textId="77777777" w:rsidR="00F82902" w:rsidRPr="00DF6BDB" w:rsidDel="00D73460" w:rsidRDefault="00F82902" w:rsidP="00576E58">
            <w:pPr>
              <w:spacing w:after="0" w:line="240" w:lineRule="auto"/>
              <w:rPr>
                <w:ins w:id="1434" w:author="Mohammad Nayeem Hasan" w:date="2024-07-18T15:21:00Z" w16du:dateUtc="2024-07-18T09:21:00Z"/>
                <w:rFonts w:ascii="Times New Roman" w:hAnsi="Times New Roman" w:cs="Times New Roman"/>
                <w:sz w:val="24"/>
                <w:szCs w:val="24"/>
              </w:rPr>
            </w:pPr>
            <w:ins w:id="1435" w:author="Mohammad Nayeem Hasan" w:date="2024-07-18T15:21:00Z" w16du:dateUtc="2024-07-18T09:21:00Z">
              <w:r w:rsidRPr="00DF6BDB" w:rsidDel="00D73460">
                <w:rPr>
                  <w:rFonts w:ascii="Times New Roman" w:hAnsi="Times New Roman" w:cs="Times New Roman"/>
                  <w:sz w:val="24"/>
                  <w:szCs w:val="24"/>
                </w:rPr>
                <w:t>438 (92.04)</w:t>
              </w:r>
            </w:ins>
          </w:p>
        </w:tc>
        <w:tc>
          <w:tcPr>
            <w:tcW w:w="671" w:type="pct"/>
            <w:tcPrChange w:id="1436" w:author="Mohammad Nayeem Hasan" w:date="2024-07-21T13:03:00Z" w16du:dateUtc="2024-07-21T07:03:00Z">
              <w:tcPr>
                <w:tcW w:w="491" w:type="pct"/>
              </w:tcPr>
            </w:tcPrChange>
          </w:tcPr>
          <w:p w14:paraId="5A6EDE81" w14:textId="5106189B" w:rsidR="00F82902" w:rsidRPr="00DF6BDB" w:rsidDel="00D73460" w:rsidRDefault="00F82902" w:rsidP="00576E58">
            <w:pPr>
              <w:spacing w:after="0" w:line="240" w:lineRule="auto"/>
              <w:rPr>
                <w:ins w:id="1437" w:author="Mohammad Nayeem Hasan" w:date="2024-07-18T15:21:00Z" w16du:dateUtc="2024-07-18T09:21:00Z"/>
                <w:rFonts w:ascii="Times New Roman" w:hAnsi="Times New Roman" w:cs="Times New Roman"/>
                <w:sz w:val="24"/>
                <w:szCs w:val="24"/>
              </w:rPr>
            </w:pPr>
          </w:p>
        </w:tc>
        <w:tc>
          <w:tcPr>
            <w:tcW w:w="616" w:type="pct"/>
            <w:tcPrChange w:id="1438" w:author="Mohammad Nayeem Hasan" w:date="2024-07-21T13:03:00Z" w16du:dateUtc="2024-07-21T07:03:00Z">
              <w:tcPr>
                <w:tcW w:w="452" w:type="pct"/>
                <w:gridSpan w:val="2"/>
              </w:tcPr>
            </w:tcPrChange>
          </w:tcPr>
          <w:p w14:paraId="341238D4" w14:textId="15C30297" w:rsidR="00F82902" w:rsidRPr="00DF6BDB" w:rsidDel="00D73460" w:rsidRDefault="00F82902" w:rsidP="00576E58">
            <w:pPr>
              <w:spacing w:after="0" w:line="240" w:lineRule="auto"/>
              <w:rPr>
                <w:ins w:id="1439" w:author="Mohammad Nayeem Hasan" w:date="2024-07-18T16:45:00Z" w16du:dateUtc="2024-07-18T10:45:00Z"/>
                <w:rFonts w:ascii="Times New Roman" w:hAnsi="Times New Roman" w:cs="Times New Roman"/>
                <w:sz w:val="24"/>
                <w:szCs w:val="24"/>
              </w:rPr>
            </w:pPr>
            <w:ins w:id="1440" w:author="Mohammad Nayeem Hasan" w:date="2024-07-21T01:35:00Z" w16du:dateUtc="2024-07-20T19:35:00Z">
              <w:r w:rsidRPr="00DF6BDB" w:rsidDel="00D73460">
                <w:rPr>
                  <w:rFonts w:ascii="Times New Roman" w:hAnsi="Times New Roman" w:cs="Times New Roman"/>
                  <w:sz w:val="24"/>
                  <w:szCs w:val="24"/>
                </w:rPr>
                <w:t>38 (7.96)</w:t>
              </w:r>
            </w:ins>
          </w:p>
        </w:tc>
        <w:tc>
          <w:tcPr>
            <w:tcW w:w="616" w:type="pct"/>
            <w:tcPrChange w:id="1441" w:author="Mohammad Nayeem Hasan" w:date="2024-07-21T13:03:00Z" w16du:dateUtc="2024-07-21T07:03:00Z">
              <w:tcPr>
                <w:tcW w:w="452" w:type="pct"/>
                <w:gridSpan w:val="2"/>
              </w:tcPr>
            </w:tcPrChange>
          </w:tcPr>
          <w:p w14:paraId="4E8635D9" w14:textId="754725EE" w:rsidR="00F82902" w:rsidRPr="00DF6BDB" w:rsidDel="00D73460" w:rsidRDefault="00F82902" w:rsidP="00576E58">
            <w:pPr>
              <w:spacing w:after="0" w:line="240" w:lineRule="auto"/>
              <w:rPr>
                <w:ins w:id="1442" w:author="Mohammad Nayeem Hasan" w:date="2024-07-18T16:45:00Z" w16du:dateUtc="2024-07-18T10:45:00Z"/>
                <w:rFonts w:ascii="Times New Roman" w:hAnsi="Times New Roman" w:cs="Times New Roman"/>
                <w:sz w:val="24"/>
                <w:szCs w:val="24"/>
              </w:rPr>
            </w:pPr>
            <w:ins w:id="1443" w:author="Mohammad Nayeem Hasan" w:date="2024-07-21T01:35:00Z" w16du:dateUtc="2024-07-20T19:35:00Z">
              <w:r w:rsidRPr="00DF6BDB" w:rsidDel="00D73460">
                <w:rPr>
                  <w:rFonts w:ascii="Times New Roman" w:hAnsi="Times New Roman" w:cs="Times New Roman"/>
                  <w:sz w:val="24"/>
                  <w:szCs w:val="24"/>
                </w:rPr>
                <w:t>438 (92.04)</w:t>
              </w:r>
            </w:ins>
          </w:p>
        </w:tc>
        <w:tc>
          <w:tcPr>
            <w:tcW w:w="725" w:type="pct"/>
            <w:tcPrChange w:id="1444" w:author="Mohammad Nayeem Hasan" w:date="2024-07-21T13:03:00Z" w16du:dateUtc="2024-07-21T07:03:00Z">
              <w:tcPr>
                <w:tcW w:w="507" w:type="pct"/>
                <w:gridSpan w:val="2"/>
              </w:tcPr>
            </w:tcPrChange>
          </w:tcPr>
          <w:p w14:paraId="5BE194DD" w14:textId="3131BA7B" w:rsidR="00F82902" w:rsidRPr="00DF6BDB" w:rsidDel="00D73460" w:rsidRDefault="00F82902" w:rsidP="00576E58">
            <w:pPr>
              <w:spacing w:after="0" w:line="240" w:lineRule="auto"/>
              <w:rPr>
                <w:ins w:id="1445" w:author="Mohammad Nayeem Hasan" w:date="2024-07-18T16:46:00Z" w16du:dateUtc="2024-07-18T10:46:00Z"/>
                <w:rFonts w:ascii="Times New Roman" w:hAnsi="Times New Roman" w:cs="Times New Roman"/>
                <w:sz w:val="24"/>
                <w:szCs w:val="24"/>
              </w:rPr>
            </w:pPr>
          </w:p>
        </w:tc>
      </w:tr>
      <w:tr w:rsidR="00F82902" w:rsidRPr="00CE3B54" w:rsidDel="00D73460" w14:paraId="4CF312F3" w14:textId="12A7962D" w:rsidTr="00AA3EE1">
        <w:trPr>
          <w:ins w:id="1446" w:author="Mohammad Nayeem Hasan" w:date="2024-07-18T15:21:00Z"/>
          <w:trPrChange w:id="1447" w:author="Mohammad Nayeem Hasan" w:date="2024-07-21T13:03:00Z" w16du:dateUtc="2024-07-21T07:03:00Z">
            <w:trPr>
              <w:gridAfter w:val="0"/>
            </w:trPr>
          </w:trPrChange>
        </w:trPr>
        <w:tc>
          <w:tcPr>
            <w:tcW w:w="1071" w:type="pct"/>
            <w:tcPrChange w:id="1448" w:author="Mohammad Nayeem Hasan" w:date="2024-07-21T13:03:00Z" w16du:dateUtc="2024-07-21T07:03:00Z">
              <w:tcPr>
                <w:tcW w:w="783" w:type="pct"/>
              </w:tcPr>
            </w:tcPrChange>
          </w:tcPr>
          <w:p w14:paraId="5B5140FF" w14:textId="77777777" w:rsidR="00F82902" w:rsidRPr="00DF6BDB" w:rsidDel="00D73460" w:rsidRDefault="00F82902" w:rsidP="00576E58">
            <w:pPr>
              <w:spacing w:after="0" w:line="240" w:lineRule="auto"/>
              <w:rPr>
                <w:ins w:id="1449" w:author="Mohammad Nayeem Hasan" w:date="2024-07-18T15:21:00Z" w16du:dateUtc="2024-07-18T09:21:00Z"/>
                <w:rFonts w:ascii="Times New Roman" w:hAnsi="Times New Roman" w:cs="Times New Roman"/>
                <w:sz w:val="24"/>
                <w:szCs w:val="24"/>
              </w:rPr>
            </w:pPr>
            <w:ins w:id="1450" w:author="Mohammad Nayeem Hasan" w:date="2024-07-18T15:21:00Z" w16du:dateUtc="2024-07-18T09:21:00Z">
              <w:r w:rsidRPr="00DF6BDB" w:rsidDel="00D73460">
                <w:rPr>
                  <w:rFonts w:ascii="Times New Roman" w:hAnsi="Times New Roman" w:cs="Times New Roman"/>
                  <w:sz w:val="24"/>
                  <w:szCs w:val="24"/>
                </w:rPr>
                <w:t>12-23</w:t>
              </w:r>
            </w:ins>
          </w:p>
        </w:tc>
        <w:tc>
          <w:tcPr>
            <w:tcW w:w="685" w:type="pct"/>
            <w:tcPrChange w:id="1451" w:author="Mohammad Nayeem Hasan" w:date="2024-07-21T13:03:00Z" w16du:dateUtc="2024-07-21T07:03:00Z">
              <w:tcPr>
                <w:tcW w:w="501" w:type="pct"/>
              </w:tcPr>
            </w:tcPrChange>
          </w:tcPr>
          <w:p w14:paraId="5737641B" w14:textId="77777777" w:rsidR="00F82902" w:rsidRPr="00DF6BDB" w:rsidDel="00D73460" w:rsidRDefault="00F82902" w:rsidP="00576E58">
            <w:pPr>
              <w:spacing w:after="0" w:line="240" w:lineRule="auto"/>
              <w:rPr>
                <w:ins w:id="1452" w:author="Mohammad Nayeem Hasan" w:date="2024-07-18T15:21:00Z" w16du:dateUtc="2024-07-18T09:21:00Z"/>
                <w:rFonts w:ascii="Times New Roman" w:hAnsi="Times New Roman" w:cs="Times New Roman"/>
                <w:sz w:val="24"/>
                <w:szCs w:val="24"/>
              </w:rPr>
            </w:pPr>
            <w:ins w:id="1453" w:author="Mohammad Nayeem Hasan" w:date="2024-07-18T15:21:00Z" w16du:dateUtc="2024-07-18T09:21:00Z">
              <w:r w:rsidRPr="00DF6BDB" w:rsidDel="00D73460">
                <w:rPr>
                  <w:rFonts w:ascii="Times New Roman" w:hAnsi="Times New Roman" w:cs="Times New Roman"/>
                  <w:sz w:val="24"/>
                  <w:szCs w:val="24"/>
                </w:rPr>
                <w:t>49 (10.88)</w:t>
              </w:r>
            </w:ins>
          </w:p>
        </w:tc>
        <w:tc>
          <w:tcPr>
            <w:tcW w:w="616" w:type="pct"/>
            <w:tcPrChange w:id="1454" w:author="Mohammad Nayeem Hasan" w:date="2024-07-21T13:03:00Z" w16du:dateUtc="2024-07-21T07:03:00Z">
              <w:tcPr>
                <w:tcW w:w="452" w:type="pct"/>
                <w:gridSpan w:val="2"/>
              </w:tcPr>
            </w:tcPrChange>
          </w:tcPr>
          <w:p w14:paraId="0308481D" w14:textId="77777777" w:rsidR="00F82902" w:rsidRPr="00DF6BDB" w:rsidDel="00D73460" w:rsidRDefault="00F82902" w:rsidP="00576E58">
            <w:pPr>
              <w:spacing w:after="0" w:line="240" w:lineRule="auto"/>
              <w:rPr>
                <w:ins w:id="1455" w:author="Mohammad Nayeem Hasan" w:date="2024-07-18T15:21:00Z" w16du:dateUtc="2024-07-18T09:21:00Z"/>
                <w:rFonts w:ascii="Times New Roman" w:hAnsi="Times New Roman" w:cs="Times New Roman"/>
                <w:sz w:val="24"/>
                <w:szCs w:val="24"/>
              </w:rPr>
            </w:pPr>
            <w:ins w:id="1456" w:author="Mohammad Nayeem Hasan" w:date="2024-07-18T15:21:00Z" w16du:dateUtc="2024-07-18T09:21:00Z">
              <w:r w:rsidRPr="00DF6BDB" w:rsidDel="00D73460">
                <w:rPr>
                  <w:rFonts w:ascii="Times New Roman" w:hAnsi="Times New Roman" w:cs="Times New Roman"/>
                  <w:sz w:val="24"/>
                  <w:szCs w:val="24"/>
                </w:rPr>
                <w:t>398 (89.12)</w:t>
              </w:r>
            </w:ins>
          </w:p>
        </w:tc>
        <w:tc>
          <w:tcPr>
            <w:tcW w:w="671" w:type="pct"/>
            <w:tcPrChange w:id="1457" w:author="Mohammad Nayeem Hasan" w:date="2024-07-21T13:03:00Z" w16du:dateUtc="2024-07-21T07:03:00Z">
              <w:tcPr>
                <w:tcW w:w="491" w:type="pct"/>
              </w:tcPr>
            </w:tcPrChange>
          </w:tcPr>
          <w:p w14:paraId="6FC32E04" w14:textId="71EAE46D" w:rsidR="00F82902" w:rsidRPr="00DF6BDB" w:rsidDel="00D73460" w:rsidRDefault="00F82902" w:rsidP="00576E58">
            <w:pPr>
              <w:spacing w:after="0" w:line="240" w:lineRule="auto"/>
              <w:rPr>
                <w:ins w:id="1458" w:author="Mohammad Nayeem Hasan" w:date="2024-07-18T15:21:00Z" w16du:dateUtc="2024-07-18T09:21:00Z"/>
                <w:rFonts w:ascii="Times New Roman" w:hAnsi="Times New Roman" w:cs="Times New Roman"/>
                <w:sz w:val="24"/>
                <w:szCs w:val="24"/>
              </w:rPr>
            </w:pPr>
          </w:p>
        </w:tc>
        <w:tc>
          <w:tcPr>
            <w:tcW w:w="616" w:type="pct"/>
            <w:tcPrChange w:id="1459" w:author="Mohammad Nayeem Hasan" w:date="2024-07-21T13:03:00Z" w16du:dateUtc="2024-07-21T07:03:00Z">
              <w:tcPr>
                <w:tcW w:w="452" w:type="pct"/>
                <w:gridSpan w:val="2"/>
              </w:tcPr>
            </w:tcPrChange>
          </w:tcPr>
          <w:p w14:paraId="3529FC00" w14:textId="0A914982" w:rsidR="00F82902" w:rsidRPr="00DF6BDB" w:rsidDel="00D73460" w:rsidRDefault="00F82902" w:rsidP="00576E58">
            <w:pPr>
              <w:spacing w:after="0" w:line="240" w:lineRule="auto"/>
              <w:rPr>
                <w:ins w:id="1460" w:author="Mohammad Nayeem Hasan" w:date="2024-07-18T16:45:00Z" w16du:dateUtc="2024-07-18T10:45:00Z"/>
                <w:rFonts w:ascii="Times New Roman" w:hAnsi="Times New Roman" w:cs="Times New Roman"/>
                <w:sz w:val="24"/>
                <w:szCs w:val="24"/>
              </w:rPr>
            </w:pPr>
            <w:ins w:id="1461" w:author="Mohammad Nayeem Hasan" w:date="2024-07-21T01:35:00Z" w16du:dateUtc="2024-07-20T19:35:00Z">
              <w:r w:rsidRPr="00DF6BDB" w:rsidDel="00D73460">
                <w:rPr>
                  <w:rFonts w:ascii="Times New Roman" w:hAnsi="Times New Roman" w:cs="Times New Roman"/>
                  <w:sz w:val="24"/>
                  <w:szCs w:val="24"/>
                </w:rPr>
                <w:t>49 (10.88)</w:t>
              </w:r>
            </w:ins>
          </w:p>
        </w:tc>
        <w:tc>
          <w:tcPr>
            <w:tcW w:w="616" w:type="pct"/>
            <w:tcPrChange w:id="1462" w:author="Mohammad Nayeem Hasan" w:date="2024-07-21T13:03:00Z" w16du:dateUtc="2024-07-21T07:03:00Z">
              <w:tcPr>
                <w:tcW w:w="452" w:type="pct"/>
                <w:gridSpan w:val="2"/>
              </w:tcPr>
            </w:tcPrChange>
          </w:tcPr>
          <w:p w14:paraId="7EC5B344" w14:textId="02BDA685" w:rsidR="00F82902" w:rsidRPr="00DF6BDB" w:rsidDel="00D73460" w:rsidRDefault="00F82902" w:rsidP="00576E58">
            <w:pPr>
              <w:spacing w:after="0" w:line="240" w:lineRule="auto"/>
              <w:rPr>
                <w:ins w:id="1463" w:author="Mohammad Nayeem Hasan" w:date="2024-07-18T16:45:00Z" w16du:dateUtc="2024-07-18T10:45:00Z"/>
                <w:rFonts w:ascii="Times New Roman" w:hAnsi="Times New Roman" w:cs="Times New Roman"/>
                <w:sz w:val="24"/>
                <w:szCs w:val="24"/>
              </w:rPr>
            </w:pPr>
            <w:ins w:id="1464" w:author="Mohammad Nayeem Hasan" w:date="2024-07-21T01:35:00Z" w16du:dateUtc="2024-07-20T19:35:00Z">
              <w:r w:rsidRPr="00DF6BDB" w:rsidDel="00D73460">
                <w:rPr>
                  <w:rFonts w:ascii="Times New Roman" w:hAnsi="Times New Roman" w:cs="Times New Roman"/>
                  <w:sz w:val="24"/>
                  <w:szCs w:val="24"/>
                </w:rPr>
                <w:t>398 (89.12)</w:t>
              </w:r>
            </w:ins>
          </w:p>
        </w:tc>
        <w:tc>
          <w:tcPr>
            <w:tcW w:w="725" w:type="pct"/>
            <w:tcPrChange w:id="1465" w:author="Mohammad Nayeem Hasan" w:date="2024-07-21T13:03:00Z" w16du:dateUtc="2024-07-21T07:03:00Z">
              <w:tcPr>
                <w:tcW w:w="507" w:type="pct"/>
                <w:gridSpan w:val="2"/>
              </w:tcPr>
            </w:tcPrChange>
          </w:tcPr>
          <w:p w14:paraId="6CB8B276" w14:textId="5BCBC9E3" w:rsidR="00F82902" w:rsidRPr="00DF6BDB" w:rsidDel="00D73460" w:rsidRDefault="00F82902" w:rsidP="00576E58">
            <w:pPr>
              <w:spacing w:after="0" w:line="240" w:lineRule="auto"/>
              <w:rPr>
                <w:ins w:id="1466" w:author="Mohammad Nayeem Hasan" w:date="2024-07-18T16:46:00Z" w16du:dateUtc="2024-07-18T10:46:00Z"/>
                <w:rFonts w:ascii="Times New Roman" w:hAnsi="Times New Roman" w:cs="Times New Roman"/>
                <w:sz w:val="24"/>
                <w:szCs w:val="24"/>
              </w:rPr>
            </w:pPr>
          </w:p>
        </w:tc>
      </w:tr>
      <w:tr w:rsidR="00F82902" w:rsidRPr="00CE3B54" w:rsidDel="00D73460" w14:paraId="40581EA5" w14:textId="1FBF4785" w:rsidTr="00AA3EE1">
        <w:trPr>
          <w:ins w:id="1467" w:author="Mohammad Nayeem Hasan" w:date="2024-07-18T15:21:00Z"/>
          <w:trPrChange w:id="1468" w:author="Mohammad Nayeem Hasan" w:date="2024-07-21T13:03:00Z" w16du:dateUtc="2024-07-21T07:03:00Z">
            <w:trPr>
              <w:gridAfter w:val="0"/>
            </w:trPr>
          </w:trPrChange>
        </w:trPr>
        <w:tc>
          <w:tcPr>
            <w:tcW w:w="1071" w:type="pct"/>
            <w:tcPrChange w:id="1469" w:author="Mohammad Nayeem Hasan" w:date="2024-07-21T13:03:00Z" w16du:dateUtc="2024-07-21T07:03:00Z">
              <w:tcPr>
                <w:tcW w:w="783" w:type="pct"/>
              </w:tcPr>
            </w:tcPrChange>
          </w:tcPr>
          <w:p w14:paraId="242AE5B9" w14:textId="77777777" w:rsidR="00F82902" w:rsidRPr="00DF6BDB" w:rsidDel="00D73460" w:rsidRDefault="00F82902" w:rsidP="00576E58">
            <w:pPr>
              <w:spacing w:after="0" w:line="240" w:lineRule="auto"/>
              <w:rPr>
                <w:ins w:id="1470" w:author="Mohammad Nayeem Hasan" w:date="2024-07-18T15:21:00Z" w16du:dateUtc="2024-07-18T09:21:00Z"/>
                <w:rFonts w:ascii="Times New Roman" w:hAnsi="Times New Roman" w:cs="Times New Roman"/>
                <w:sz w:val="24"/>
                <w:szCs w:val="24"/>
              </w:rPr>
            </w:pPr>
            <w:ins w:id="1471" w:author="Mohammad Nayeem Hasan" w:date="2024-07-18T15:21:00Z" w16du:dateUtc="2024-07-18T09:21:00Z">
              <w:r w:rsidRPr="00DF6BDB" w:rsidDel="00D73460">
                <w:rPr>
                  <w:rFonts w:ascii="Times New Roman" w:hAnsi="Times New Roman" w:cs="Times New Roman"/>
                  <w:sz w:val="24"/>
                  <w:szCs w:val="24"/>
                </w:rPr>
                <w:t>24-35</w:t>
              </w:r>
            </w:ins>
          </w:p>
        </w:tc>
        <w:tc>
          <w:tcPr>
            <w:tcW w:w="685" w:type="pct"/>
            <w:tcPrChange w:id="1472" w:author="Mohammad Nayeem Hasan" w:date="2024-07-21T13:03:00Z" w16du:dateUtc="2024-07-21T07:03:00Z">
              <w:tcPr>
                <w:tcW w:w="501" w:type="pct"/>
              </w:tcPr>
            </w:tcPrChange>
          </w:tcPr>
          <w:p w14:paraId="1CBB9DD6" w14:textId="77777777" w:rsidR="00F82902" w:rsidRPr="00DF6BDB" w:rsidDel="00D73460" w:rsidRDefault="00F82902" w:rsidP="00576E58">
            <w:pPr>
              <w:spacing w:after="0" w:line="240" w:lineRule="auto"/>
              <w:rPr>
                <w:ins w:id="1473" w:author="Mohammad Nayeem Hasan" w:date="2024-07-18T15:21:00Z" w16du:dateUtc="2024-07-18T09:21:00Z"/>
                <w:rFonts w:ascii="Times New Roman" w:hAnsi="Times New Roman" w:cs="Times New Roman"/>
                <w:sz w:val="24"/>
                <w:szCs w:val="24"/>
              </w:rPr>
            </w:pPr>
            <w:ins w:id="1474" w:author="Mohammad Nayeem Hasan" w:date="2024-07-18T15:21:00Z" w16du:dateUtc="2024-07-18T09:21:00Z">
              <w:r w:rsidRPr="00DF6BDB" w:rsidDel="00D73460">
                <w:rPr>
                  <w:rFonts w:ascii="Times New Roman" w:hAnsi="Times New Roman" w:cs="Times New Roman"/>
                  <w:sz w:val="24"/>
                  <w:szCs w:val="24"/>
                </w:rPr>
                <w:t>37 (7.79)</w:t>
              </w:r>
            </w:ins>
          </w:p>
        </w:tc>
        <w:tc>
          <w:tcPr>
            <w:tcW w:w="616" w:type="pct"/>
            <w:tcPrChange w:id="1475" w:author="Mohammad Nayeem Hasan" w:date="2024-07-21T13:03:00Z" w16du:dateUtc="2024-07-21T07:03:00Z">
              <w:tcPr>
                <w:tcW w:w="452" w:type="pct"/>
                <w:gridSpan w:val="2"/>
              </w:tcPr>
            </w:tcPrChange>
          </w:tcPr>
          <w:p w14:paraId="64A2D3FC" w14:textId="77777777" w:rsidR="00F82902" w:rsidRPr="00DF6BDB" w:rsidDel="00D73460" w:rsidRDefault="00F82902" w:rsidP="00576E58">
            <w:pPr>
              <w:spacing w:after="0" w:line="240" w:lineRule="auto"/>
              <w:rPr>
                <w:ins w:id="1476" w:author="Mohammad Nayeem Hasan" w:date="2024-07-18T15:21:00Z" w16du:dateUtc="2024-07-18T09:21:00Z"/>
                <w:rFonts w:ascii="Times New Roman" w:hAnsi="Times New Roman" w:cs="Times New Roman"/>
                <w:sz w:val="24"/>
                <w:szCs w:val="24"/>
              </w:rPr>
            </w:pPr>
            <w:ins w:id="1477" w:author="Mohammad Nayeem Hasan" w:date="2024-07-18T15:21:00Z" w16du:dateUtc="2024-07-18T09:21:00Z">
              <w:r w:rsidRPr="00DF6BDB" w:rsidDel="00D73460">
                <w:rPr>
                  <w:rFonts w:ascii="Times New Roman" w:hAnsi="Times New Roman" w:cs="Times New Roman"/>
                  <w:sz w:val="24"/>
                  <w:szCs w:val="24"/>
                </w:rPr>
                <w:t>440 (92.21)</w:t>
              </w:r>
            </w:ins>
          </w:p>
        </w:tc>
        <w:tc>
          <w:tcPr>
            <w:tcW w:w="671" w:type="pct"/>
            <w:tcPrChange w:id="1478" w:author="Mohammad Nayeem Hasan" w:date="2024-07-21T13:03:00Z" w16du:dateUtc="2024-07-21T07:03:00Z">
              <w:tcPr>
                <w:tcW w:w="491" w:type="pct"/>
              </w:tcPr>
            </w:tcPrChange>
          </w:tcPr>
          <w:p w14:paraId="55AB620E" w14:textId="5B4A0C94" w:rsidR="00F82902" w:rsidRPr="00DF6BDB" w:rsidDel="00D73460" w:rsidRDefault="00F82902" w:rsidP="00576E58">
            <w:pPr>
              <w:spacing w:after="0" w:line="240" w:lineRule="auto"/>
              <w:rPr>
                <w:ins w:id="1479" w:author="Mohammad Nayeem Hasan" w:date="2024-07-18T15:21:00Z" w16du:dateUtc="2024-07-18T09:21:00Z"/>
                <w:rFonts w:ascii="Times New Roman" w:hAnsi="Times New Roman" w:cs="Times New Roman"/>
                <w:sz w:val="24"/>
                <w:szCs w:val="24"/>
              </w:rPr>
            </w:pPr>
          </w:p>
        </w:tc>
        <w:tc>
          <w:tcPr>
            <w:tcW w:w="616" w:type="pct"/>
            <w:tcPrChange w:id="1480" w:author="Mohammad Nayeem Hasan" w:date="2024-07-21T13:03:00Z" w16du:dateUtc="2024-07-21T07:03:00Z">
              <w:tcPr>
                <w:tcW w:w="452" w:type="pct"/>
                <w:gridSpan w:val="2"/>
              </w:tcPr>
            </w:tcPrChange>
          </w:tcPr>
          <w:p w14:paraId="195B4BE8" w14:textId="076E7F8D" w:rsidR="00F82902" w:rsidRPr="00DF6BDB" w:rsidDel="00D73460" w:rsidRDefault="00F82902" w:rsidP="00576E58">
            <w:pPr>
              <w:spacing w:after="0" w:line="240" w:lineRule="auto"/>
              <w:rPr>
                <w:ins w:id="1481" w:author="Mohammad Nayeem Hasan" w:date="2024-07-18T16:45:00Z" w16du:dateUtc="2024-07-18T10:45:00Z"/>
                <w:rFonts w:ascii="Times New Roman" w:hAnsi="Times New Roman" w:cs="Times New Roman"/>
                <w:sz w:val="24"/>
                <w:szCs w:val="24"/>
              </w:rPr>
            </w:pPr>
            <w:ins w:id="1482" w:author="Mohammad Nayeem Hasan" w:date="2024-07-21T01:35:00Z" w16du:dateUtc="2024-07-20T19:35:00Z">
              <w:r w:rsidRPr="00DF6BDB" w:rsidDel="00D73460">
                <w:rPr>
                  <w:rFonts w:ascii="Times New Roman" w:hAnsi="Times New Roman" w:cs="Times New Roman"/>
                  <w:sz w:val="24"/>
                  <w:szCs w:val="24"/>
                </w:rPr>
                <w:t>37 (7.79)</w:t>
              </w:r>
            </w:ins>
          </w:p>
        </w:tc>
        <w:tc>
          <w:tcPr>
            <w:tcW w:w="616" w:type="pct"/>
            <w:tcPrChange w:id="1483" w:author="Mohammad Nayeem Hasan" w:date="2024-07-21T13:03:00Z" w16du:dateUtc="2024-07-21T07:03:00Z">
              <w:tcPr>
                <w:tcW w:w="452" w:type="pct"/>
                <w:gridSpan w:val="2"/>
              </w:tcPr>
            </w:tcPrChange>
          </w:tcPr>
          <w:p w14:paraId="6BDDD67A" w14:textId="351FE7E4" w:rsidR="00F82902" w:rsidRPr="00DF6BDB" w:rsidDel="00D73460" w:rsidRDefault="00F82902" w:rsidP="00576E58">
            <w:pPr>
              <w:spacing w:after="0" w:line="240" w:lineRule="auto"/>
              <w:rPr>
                <w:ins w:id="1484" w:author="Mohammad Nayeem Hasan" w:date="2024-07-18T16:45:00Z" w16du:dateUtc="2024-07-18T10:45:00Z"/>
                <w:rFonts w:ascii="Times New Roman" w:hAnsi="Times New Roman" w:cs="Times New Roman"/>
                <w:sz w:val="24"/>
                <w:szCs w:val="24"/>
              </w:rPr>
            </w:pPr>
            <w:ins w:id="1485" w:author="Mohammad Nayeem Hasan" w:date="2024-07-21T01:35:00Z" w16du:dateUtc="2024-07-20T19:35:00Z">
              <w:r w:rsidRPr="00DF6BDB" w:rsidDel="00D73460">
                <w:rPr>
                  <w:rFonts w:ascii="Times New Roman" w:hAnsi="Times New Roman" w:cs="Times New Roman"/>
                  <w:sz w:val="24"/>
                  <w:szCs w:val="24"/>
                </w:rPr>
                <w:t>440 (92.21)</w:t>
              </w:r>
            </w:ins>
          </w:p>
        </w:tc>
        <w:tc>
          <w:tcPr>
            <w:tcW w:w="725" w:type="pct"/>
            <w:tcPrChange w:id="1486" w:author="Mohammad Nayeem Hasan" w:date="2024-07-21T13:03:00Z" w16du:dateUtc="2024-07-21T07:03:00Z">
              <w:tcPr>
                <w:tcW w:w="507" w:type="pct"/>
                <w:gridSpan w:val="2"/>
              </w:tcPr>
            </w:tcPrChange>
          </w:tcPr>
          <w:p w14:paraId="066C7E05" w14:textId="340CF510" w:rsidR="00F82902" w:rsidRPr="00DF6BDB" w:rsidDel="00D73460" w:rsidRDefault="00F82902" w:rsidP="00576E58">
            <w:pPr>
              <w:spacing w:after="0" w:line="240" w:lineRule="auto"/>
              <w:rPr>
                <w:ins w:id="1487" w:author="Mohammad Nayeem Hasan" w:date="2024-07-18T16:46:00Z" w16du:dateUtc="2024-07-18T10:46:00Z"/>
                <w:rFonts w:ascii="Times New Roman" w:hAnsi="Times New Roman" w:cs="Times New Roman"/>
                <w:sz w:val="24"/>
                <w:szCs w:val="24"/>
              </w:rPr>
            </w:pPr>
          </w:p>
        </w:tc>
      </w:tr>
      <w:tr w:rsidR="00F82902" w:rsidRPr="00CE3B54" w:rsidDel="00D73460" w14:paraId="1A42C7DD" w14:textId="70A71E50" w:rsidTr="00AA3EE1">
        <w:trPr>
          <w:ins w:id="1488" w:author="Mohammad Nayeem Hasan" w:date="2024-07-18T15:21:00Z"/>
          <w:trPrChange w:id="1489" w:author="Mohammad Nayeem Hasan" w:date="2024-07-21T13:03:00Z" w16du:dateUtc="2024-07-21T07:03:00Z">
            <w:trPr>
              <w:gridAfter w:val="0"/>
            </w:trPr>
          </w:trPrChange>
        </w:trPr>
        <w:tc>
          <w:tcPr>
            <w:tcW w:w="1071" w:type="pct"/>
            <w:tcPrChange w:id="1490" w:author="Mohammad Nayeem Hasan" w:date="2024-07-21T13:03:00Z" w16du:dateUtc="2024-07-21T07:03:00Z">
              <w:tcPr>
                <w:tcW w:w="783" w:type="pct"/>
              </w:tcPr>
            </w:tcPrChange>
          </w:tcPr>
          <w:p w14:paraId="0F9C77B0" w14:textId="77777777" w:rsidR="00F82902" w:rsidRPr="00DF6BDB" w:rsidDel="00D73460" w:rsidRDefault="00F82902" w:rsidP="00576E58">
            <w:pPr>
              <w:spacing w:after="0" w:line="240" w:lineRule="auto"/>
              <w:rPr>
                <w:ins w:id="1491" w:author="Mohammad Nayeem Hasan" w:date="2024-07-18T15:21:00Z" w16du:dateUtc="2024-07-18T09:21:00Z"/>
                <w:rFonts w:ascii="Times New Roman" w:hAnsi="Times New Roman" w:cs="Times New Roman"/>
                <w:sz w:val="24"/>
                <w:szCs w:val="24"/>
              </w:rPr>
            </w:pPr>
            <w:ins w:id="1492" w:author="Mohammad Nayeem Hasan" w:date="2024-07-18T15:21:00Z" w16du:dateUtc="2024-07-18T09:21:00Z">
              <w:r w:rsidRPr="00DF6BDB" w:rsidDel="00D73460">
                <w:rPr>
                  <w:rFonts w:ascii="Times New Roman" w:hAnsi="Times New Roman" w:cs="Times New Roman"/>
                  <w:sz w:val="24"/>
                  <w:szCs w:val="24"/>
                </w:rPr>
                <w:t>36-47</w:t>
              </w:r>
            </w:ins>
          </w:p>
        </w:tc>
        <w:tc>
          <w:tcPr>
            <w:tcW w:w="685" w:type="pct"/>
            <w:tcPrChange w:id="1493" w:author="Mohammad Nayeem Hasan" w:date="2024-07-21T13:03:00Z" w16du:dateUtc="2024-07-21T07:03:00Z">
              <w:tcPr>
                <w:tcW w:w="501" w:type="pct"/>
              </w:tcPr>
            </w:tcPrChange>
          </w:tcPr>
          <w:p w14:paraId="00A842F4" w14:textId="77777777" w:rsidR="00F82902" w:rsidRPr="00DF6BDB" w:rsidDel="00D73460" w:rsidRDefault="00F82902" w:rsidP="00576E58">
            <w:pPr>
              <w:spacing w:after="0" w:line="240" w:lineRule="auto"/>
              <w:rPr>
                <w:ins w:id="1494" w:author="Mohammad Nayeem Hasan" w:date="2024-07-18T15:21:00Z" w16du:dateUtc="2024-07-18T09:21:00Z"/>
                <w:rFonts w:ascii="Times New Roman" w:hAnsi="Times New Roman" w:cs="Times New Roman"/>
                <w:sz w:val="24"/>
                <w:szCs w:val="24"/>
              </w:rPr>
            </w:pPr>
            <w:ins w:id="1495" w:author="Mohammad Nayeem Hasan" w:date="2024-07-18T15:21:00Z" w16du:dateUtc="2024-07-18T09:21:00Z">
              <w:r w:rsidRPr="00DF6BDB" w:rsidDel="00D73460">
                <w:rPr>
                  <w:rFonts w:ascii="Times New Roman" w:hAnsi="Times New Roman" w:cs="Times New Roman"/>
                  <w:sz w:val="24"/>
                  <w:szCs w:val="24"/>
                </w:rPr>
                <w:t>29 (6.17)</w:t>
              </w:r>
            </w:ins>
          </w:p>
        </w:tc>
        <w:tc>
          <w:tcPr>
            <w:tcW w:w="616" w:type="pct"/>
            <w:tcPrChange w:id="1496" w:author="Mohammad Nayeem Hasan" w:date="2024-07-21T13:03:00Z" w16du:dateUtc="2024-07-21T07:03:00Z">
              <w:tcPr>
                <w:tcW w:w="452" w:type="pct"/>
                <w:gridSpan w:val="2"/>
              </w:tcPr>
            </w:tcPrChange>
          </w:tcPr>
          <w:p w14:paraId="521D3DF7" w14:textId="77777777" w:rsidR="00F82902" w:rsidRPr="00DF6BDB" w:rsidDel="00D73460" w:rsidRDefault="00F82902" w:rsidP="00576E58">
            <w:pPr>
              <w:spacing w:after="0" w:line="240" w:lineRule="auto"/>
              <w:rPr>
                <w:ins w:id="1497" w:author="Mohammad Nayeem Hasan" w:date="2024-07-18T15:21:00Z" w16du:dateUtc="2024-07-18T09:21:00Z"/>
                <w:rFonts w:ascii="Times New Roman" w:hAnsi="Times New Roman" w:cs="Times New Roman"/>
                <w:sz w:val="24"/>
                <w:szCs w:val="24"/>
              </w:rPr>
            </w:pPr>
            <w:ins w:id="1498" w:author="Mohammad Nayeem Hasan" w:date="2024-07-18T15:21:00Z" w16du:dateUtc="2024-07-18T09:21:00Z">
              <w:r w:rsidRPr="00DF6BDB" w:rsidDel="00D73460">
                <w:rPr>
                  <w:rFonts w:ascii="Times New Roman" w:hAnsi="Times New Roman" w:cs="Times New Roman"/>
                  <w:sz w:val="24"/>
                  <w:szCs w:val="24"/>
                </w:rPr>
                <w:t>443 (93.83)</w:t>
              </w:r>
            </w:ins>
          </w:p>
        </w:tc>
        <w:tc>
          <w:tcPr>
            <w:tcW w:w="671" w:type="pct"/>
            <w:tcPrChange w:id="1499" w:author="Mohammad Nayeem Hasan" w:date="2024-07-21T13:03:00Z" w16du:dateUtc="2024-07-21T07:03:00Z">
              <w:tcPr>
                <w:tcW w:w="491" w:type="pct"/>
              </w:tcPr>
            </w:tcPrChange>
          </w:tcPr>
          <w:p w14:paraId="46DF16D4" w14:textId="42D161A8" w:rsidR="00F82902" w:rsidRPr="00DF6BDB" w:rsidDel="00D73460" w:rsidRDefault="00F82902" w:rsidP="00576E58">
            <w:pPr>
              <w:spacing w:after="0" w:line="240" w:lineRule="auto"/>
              <w:rPr>
                <w:ins w:id="1500" w:author="Mohammad Nayeem Hasan" w:date="2024-07-18T15:21:00Z" w16du:dateUtc="2024-07-18T09:21:00Z"/>
                <w:rFonts w:ascii="Times New Roman" w:hAnsi="Times New Roman" w:cs="Times New Roman"/>
                <w:sz w:val="24"/>
                <w:szCs w:val="24"/>
              </w:rPr>
            </w:pPr>
          </w:p>
        </w:tc>
        <w:tc>
          <w:tcPr>
            <w:tcW w:w="616" w:type="pct"/>
            <w:tcPrChange w:id="1501" w:author="Mohammad Nayeem Hasan" w:date="2024-07-21T13:03:00Z" w16du:dateUtc="2024-07-21T07:03:00Z">
              <w:tcPr>
                <w:tcW w:w="452" w:type="pct"/>
                <w:gridSpan w:val="2"/>
              </w:tcPr>
            </w:tcPrChange>
          </w:tcPr>
          <w:p w14:paraId="4EC5381E" w14:textId="283C9476" w:rsidR="00F82902" w:rsidRPr="00DF6BDB" w:rsidDel="00D73460" w:rsidRDefault="00F82902" w:rsidP="00576E58">
            <w:pPr>
              <w:spacing w:after="0" w:line="240" w:lineRule="auto"/>
              <w:rPr>
                <w:ins w:id="1502" w:author="Mohammad Nayeem Hasan" w:date="2024-07-18T16:45:00Z" w16du:dateUtc="2024-07-18T10:45:00Z"/>
                <w:rFonts w:ascii="Times New Roman" w:hAnsi="Times New Roman" w:cs="Times New Roman"/>
                <w:sz w:val="24"/>
                <w:szCs w:val="24"/>
              </w:rPr>
            </w:pPr>
            <w:ins w:id="1503" w:author="Mohammad Nayeem Hasan" w:date="2024-07-21T01:35:00Z" w16du:dateUtc="2024-07-20T19:35:00Z">
              <w:r w:rsidRPr="00DF6BDB" w:rsidDel="00D73460">
                <w:rPr>
                  <w:rFonts w:ascii="Times New Roman" w:hAnsi="Times New Roman" w:cs="Times New Roman"/>
                  <w:sz w:val="24"/>
                  <w:szCs w:val="24"/>
                </w:rPr>
                <w:t>29 (6.17)</w:t>
              </w:r>
            </w:ins>
          </w:p>
        </w:tc>
        <w:tc>
          <w:tcPr>
            <w:tcW w:w="616" w:type="pct"/>
            <w:tcPrChange w:id="1504" w:author="Mohammad Nayeem Hasan" w:date="2024-07-21T13:03:00Z" w16du:dateUtc="2024-07-21T07:03:00Z">
              <w:tcPr>
                <w:tcW w:w="452" w:type="pct"/>
                <w:gridSpan w:val="2"/>
              </w:tcPr>
            </w:tcPrChange>
          </w:tcPr>
          <w:p w14:paraId="38E0E7DA" w14:textId="37184836" w:rsidR="00F82902" w:rsidRPr="00DF6BDB" w:rsidDel="00D73460" w:rsidRDefault="00F82902" w:rsidP="00576E58">
            <w:pPr>
              <w:spacing w:after="0" w:line="240" w:lineRule="auto"/>
              <w:rPr>
                <w:ins w:id="1505" w:author="Mohammad Nayeem Hasan" w:date="2024-07-18T16:45:00Z" w16du:dateUtc="2024-07-18T10:45:00Z"/>
                <w:rFonts w:ascii="Times New Roman" w:hAnsi="Times New Roman" w:cs="Times New Roman"/>
                <w:sz w:val="24"/>
                <w:szCs w:val="24"/>
              </w:rPr>
            </w:pPr>
            <w:ins w:id="1506" w:author="Mohammad Nayeem Hasan" w:date="2024-07-21T01:35:00Z" w16du:dateUtc="2024-07-20T19:35:00Z">
              <w:r w:rsidRPr="00DF6BDB" w:rsidDel="00D73460">
                <w:rPr>
                  <w:rFonts w:ascii="Times New Roman" w:hAnsi="Times New Roman" w:cs="Times New Roman"/>
                  <w:sz w:val="24"/>
                  <w:szCs w:val="24"/>
                </w:rPr>
                <w:t>443 (93.83)</w:t>
              </w:r>
            </w:ins>
          </w:p>
        </w:tc>
        <w:tc>
          <w:tcPr>
            <w:tcW w:w="725" w:type="pct"/>
            <w:tcPrChange w:id="1507" w:author="Mohammad Nayeem Hasan" w:date="2024-07-21T13:03:00Z" w16du:dateUtc="2024-07-21T07:03:00Z">
              <w:tcPr>
                <w:tcW w:w="507" w:type="pct"/>
                <w:gridSpan w:val="2"/>
              </w:tcPr>
            </w:tcPrChange>
          </w:tcPr>
          <w:p w14:paraId="12677943" w14:textId="70223A5B" w:rsidR="00F82902" w:rsidRPr="00DF6BDB" w:rsidDel="00D73460" w:rsidRDefault="00F82902" w:rsidP="00576E58">
            <w:pPr>
              <w:spacing w:after="0" w:line="240" w:lineRule="auto"/>
              <w:rPr>
                <w:ins w:id="1508" w:author="Mohammad Nayeem Hasan" w:date="2024-07-18T16:46:00Z" w16du:dateUtc="2024-07-18T10:46:00Z"/>
                <w:rFonts w:ascii="Times New Roman" w:hAnsi="Times New Roman" w:cs="Times New Roman"/>
                <w:sz w:val="24"/>
                <w:szCs w:val="24"/>
              </w:rPr>
            </w:pPr>
          </w:p>
        </w:tc>
      </w:tr>
      <w:tr w:rsidR="00F82902" w:rsidRPr="00CE3B54" w:rsidDel="00D73460" w14:paraId="6C2582E7" w14:textId="5E7D2061" w:rsidTr="00AA3EE1">
        <w:trPr>
          <w:ins w:id="1509" w:author="Mohammad Nayeem Hasan" w:date="2024-07-18T15:21:00Z"/>
          <w:trPrChange w:id="1510" w:author="Mohammad Nayeem Hasan" w:date="2024-07-21T13:03:00Z" w16du:dateUtc="2024-07-21T07:03:00Z">
            <w:trPr>
              <w:gridAfter w:val="0"/>
            </w:trPr>
          </w:trPrChange>
        </w:trPr>
        <w:tc>
          <w:tcPr>
            <w:tcW w:w="1071" w:type="pct"/>
            <w:tcPrChange w:id="1511" w:author="Mohammad Nayeem Hasan" w:date="2024-07-21T13:03:00Z" w16du:dateUtc="2024-07-21T07:03:00Z">
              <w:tcPr>
                <w:tcW w:w="783" w:type="pct"/>
              </w:tcPr>
            </w:tcPrChange>
          </w:tcPr>
          <w:p w14:paraId="0EFA1A5E" w14:textId="77777777" w:rsidR="00F82902" w:rsidRPr="00DF6BDB" w:rsidDel="00D73460" w:rsidRDefault="00F82902" w:rsidP="00576E58">
            <w:pPr>
              <w:spacing w:after="0" w:line="240" w:lineRule="auto"/>
              <w:rPr>
                <w:ins w:id="1512" w:author="Mohammad Nayeem Hasan" w:date="2024-07-18T15:21:00Z" w16du:dateUtc="2024-07-18T09:21:00Z"/>
                <w:rFonts w:ascii="Times New Roman" w:hAnsi="Times New Roman" w:cs="Times New Roman"/>
                <w:sz w:val="24"/>
                <w:szCs w:val="24"/>
              </w:rPr>
            </w:pPr>
            <w:ins w:id="1513" w:author="Mohammad Nayeem Hasan" w:date="2024-07-18T15:21:00Z" w16du:dateUtc="2024-07-18T09:21:00Z">
              <w:r w:rsidRPr="00DF6BDB" w:rsidDel="00D73460">
                <w:rPr>
                  <w:rFonts w:ascii="Times New Roman" w:hAnsi="Times New Roman" w:cs="Times New Roman"/>
                  <w:sz w:val="24"/>
                  <w:szCs w:val="24"/>
                </w:rPr>
                <w:t>48-59</w:t>
              </w:r>
            </w:ins>
          </w:p>
        </w:tc>
        <w:tc>
          <w:tcPr>
            <w:tcW w:w="685" w:type="pct"/>
            <w:tcPrChange w:id="1514" w:author="Mohammad Nayeem Hasan" w:date="2024-07-21T13:03:00Z" w16du:dateUtc="2024-07-21T07:03:00Z">
              <w:tcPr>
                <w:tcW w:w="501" w:type="pct"/>
              </w:tcPr>
            </w:tcPrChange>
          </w:tcPr>
          <w:p w14:paraId="2BD23AA7" w14:textId="77777777" w:rsidR="00F82902" w:rsidRPr="00DF6BDB" w:rsidDel="00D73460" w:rsidRDefault="00F82902" w:rsidP="00576E58">
            <w:pPr>
              <w:spacing w:after="0" w:line="240" w:lineRule="auto"/>
              <w:rPr>
                <w:ins w:id="1515" w:author="Mohammad Nayeem Hasan" w:date="2024-07-18T15:21:00Z" w16du:dateUtc="2024-07-18T09:21:00Z"/>
                <w:rFonts w:ascii="Times New Roman" w:hAnsi="Times New Roman" w:cs="Times New Roman"/>
                <w:sz w:val="24"/>
                <w:szCs w:val="24"/>
              </w:rPr>
            </w:pPr>
            <w:ins w:id="1516" w:author="Mohammad Nayeem Hasan" w:date="2024-07-18T15:21:00Z" w16du:dateUtc="2024-07-18T09:21:00Z">
              <w:r w:rsidRPr="00DF6BDB" w:rsidDel="00D73460">
                <w:rPr>
                  <w:rFonts w:ascii="Times New Roman" w:hAnsi="Times New Roman" w:cs="Times New Roman"/>
                  <w:sz w:val="24"/>
                  <w:szCs w:val="24"/>
                </w:rPr>
                <w:t>20 (4.35)</w:t>
              </w:r>
            </w:ins>
          </w:p>
        </w:tc>
        <w:tc>
          <w:tcPr>
            <w:tcW w:w="616" w:type="pct"/>
            <w:tcPrChange w:id="1517" w:author="Mohammad Nayeem Hasan" w:date="2024-07-21T13:03:00Z" w16du:dateUtc="2024-07-21T07:03:00Z">
              <w:tcPr>
                <w:tcW w:w="452" w:type="pct"/>
                <w:gridSpan w:val="2"/>
              </w:tcPr>
            </w:tcPrChange>
          </w:tcPr>
          <w:p w14:paraId="3B20DC7B" w14:textId="77777777" w:rsidR="00F82902" w:rsidRPr="00DF6BDB" w:rsidDel="00D73460" w:rsidRDefault="00F82902" w:rsidP="00576E58">
            <w:pPr>
              <w:spacing w:after="0" w:line="240" w:lineRule="auto"/>
              <w:rPr>
                <w:ins w:id="1518" w:author="Mohammad Nayeem Hasan" w:date="2024-07-18T15:21:00Z" w16du:dateUtc="2024-07-18T09:21:00Z"/>
                <w:rFonts w:ascii="Times New Roman" w:hAnsi="Times New Roman" w:cs="Times New Roman"/>
                <w:sz w:val="24"/>
                <w:szCs w:val="24"/>
              </w:rPr>
            </w:pPr>
            <w:ins w:id="1519" w:author="Mohammad Nayeem Hasan" w:date="2024-07-18T15:21:00Z" w16du:dateUtc="2024-07-18T09:21:00Z">
              <w:r w:rsidRPr="00DF6BDB" w:rsidDel="00D73460">
                <w:rPr>
                  <w:rFonts w:ascii="Times New Roman" w:hAnsi="Times New Roman" w:cs="Times New Roman"/>
                  <w:sz w:val="24"/>
                  <w:szCs w:val="24"/>
                </w:rPr>
                <w:t>440 (95.65)</w:t>
              </w:r>
            </w:ins>
          </w:p>
        </w:tc>
        <w:tc>
          <w:tcPr>
            <w:tcW w:w="671" w:type="pct"/>
            <w:tcPrChange w:id="1520" w:author="Mohammad Nayeem Hasan" w:date="2024-07-21T13:03:00Z" w16du:dateUtc="2024-07-21T07:03:00Z">
              <w:tcPr>
                <w:tcW w:w="491" w:type="pct"/>
              </w:tcPr>
            </w:tcPrChange>
          </w:tcPr>
          <w:p w14:paraId="76B71CEB" w14:textId="759C4657" w:rsidR="00F82902" w:rsidRPr="00DF6BDB" w:rsidDel="00D73460" w:rsidRDefault="00F82902" w:rsidP="00576E58">
            <w:pPr>
              <w:spacing w:after="0" w:line="240" w:lineRule="auto"/>
              <w:rPr>
                <w:ins w:id="1521" w:author="Mohammad Nayeem Hasan" w:date="2024-07-18T15:21:00Z" w16du:dateUtc="2024-07-18T09:21:00Z"/>
                <w:rFonts w:ascii="Times New Roman" w:hAnsi="Times New Roman" w:cs="Times New Roman"/>
                <w:sz w:val="24"/>
                <w:szCs w:val="24"/>
              </w:rPr>
            </w:pPr>
          </w:p>
        </w:tc>
        <w:tc>
          <w:tcPr>
            <w:tcW w:w="616" w:type="pct"/>
            <w:tcPrChange w:id="1522" w:author="Mohammad Nayeem Hasan" w:date="2024-07-21T13:03:00Z" w16du:dateUtc="2024-07-21T07:03:00Z">
              <w:tcPr>
                <w:tcW w:w="452" w:type="pct"/>
                <w:gridSpan w:val="2"/>
              </w:tcPr>
            </w:tcPrChange>
          </w:tcPr>
          <w:p w14:paraId="3F272F4A" w14:textId="573E362F" w:rsidR="00F82902" w:rsidRPr="00DF6BDB" w:rsidDel="00D73460" w:rsidRDefault="00F82902" w:rsidP="00576E58">
            <w:pPr>
              <w:spacing w:after="0" w:line="240" w:lineRule="auto"/>
              <w:rPr>
                <w:ins w:id="1523" w:author="Mohammad Nayeem Hasan" w:date="2024-07-18T16:45:00Z" w16du:dateUtc="2024-07-18T10:45:00Z"/>
                <w:rFonts w:ascii="Times New Roman" w:hAnsi="Times New Roman" w:cs="Times New Roman"/>
                <w:sz w:val="24"/>
                <w:szCs w:val="24"/>
              </w:rPr>
            </w:pPr>
            <w:ins w:id="1524" w:author="Mohammad Nayeem Hasan" w:date="2024-07-21T01:35:00Z" w16du:dateUtc="2024-07-20T19:35:00Z">
              <w:r w:rsidRPr="00DF6BDB" w:rsidDel="00D73460">
                <w:rPr>
                  <w:rFonts w:ascii="Times New Roman" w:hAnsi="Times New Roman" w:cs="Times New Roman"/>
                  <w:sz w:val="24"/>
                  <w:szCs w:val="24"/>
                </w:rPr>
                <w:t>20 (4.35)</w:t>
              </w:r>
            </w:ins>
          </w:p>
        </w:tc>
        <w:tc>
          <w:tcPr>
            <w:tcW w:w="616" w:type="pct"/>
            <w:tcPrChange w:id="1525" w:author="Mohammad Nayeem Hasan" w:date="2024-07-21T13:03:00Z" w16du:dateUtc="2024-07-21T07:03:00Z">
              <w:tcPr>
                <w:tcW w:w="452" w:type="pct"/>
                <w:gridSpan w:val="2"/>
              </w:tcPr>
            </w:tcPrChange>
          </w:tcPr>
          <w:p w14:paraId="4958F0B9" w14:textId="08B18CA8" w:rsidR="00F82902" w:rsidRPr="00DF6BDB" w:rsidDel="00D73460" w:rsidRDefault="00F82902" w:rsidP="00576E58">
            <w:pPr>
              <w:spacing w:after="0" w:line="240" w:lineRule="auto"/>
              <w:rPr>
                <w:ins w:id="1526" w:author="Mohammad Nayeem Hasan" w:date="2024-07-18T16:45:00Z" w16du:dateUtc="2024-07-18T10:45:00Z"/>
                <w:rFonts w:ascii="Times New Roman" w:hAnsi="Times New Roman" w:cs="Times New Roman"/>
                <w:sz w:val="24"/>
                <w:szCs w:val="24"/>
              </w:rPr>
            </w:pPr>
            <w:ins w:id="1527" w:author="Mohammad Nayeem Hasan" w:date="2024-07-21T01:35:00Z" w16du:dateUtc="2024-07-20T19:35:00Z">
              <w:r w:rsidRPr="00DF6BDB" w:rsidDel="00D73460">
                <w:rPr>
                  <w:rFonts w:ascii="Times New Roman" w:hAnsi="Times New Roman" w:cs="Times New Roman"/>
                  <w:sz w:val="24"/>
                  <w:szCs w:val="24"/>
                </w:rPr>
                <w:t>440 (95.65)</w:t>
              </w:r>
            </w:ins>
          </w:p>
        </w:tc>
        <w:tc>
          <w:tcPr>
            <w:tcW w:w="725" w:type="pct"/>
            <w:tcPrChange w:id="1528" w:author="Mohammad Nayeem Hasan" w:date="2024-07-21T13:03:00Z" w16du:dateUtc="2024-07-21T07:03:00Z">
              <w:tcPr>
                <w:tcW w:w="507" w:type="pct"/>
                <w:gridSpan w:val="2"/>
              </w:tcPr>
            </w:tcPrChange>
          </w:tcPr>
          <w:p w14:paraId="6F69409B" w14:textId="6C25A333" w:rsidR="00F82902" w:rsidRPr="00DF6BDB" w:rsidDel="00D73460" w:rsidRDefault="00F82902" w:rsidP="00576E58">
            <w:pPr>
              <w:spacing w:after="0" w:line="240" w:lineRule="auto"/>
              <w:rPr>
                <w:ins w:id="1529" w:author="Mohammad Nayeem Hasan" w:date="2024-07-18T16:46:00Z" w16du:dateUtc="2024-07-18T10:46:00Z"/>
                <w:rFonts w:ascii="Times New Roman" w:hAnsi="Times New Roman" w:cs="Times New Roman"/>
                <w:sz w:val="24"/>
                <w:szCs w:val="24"/>
              </w:rPr>
            </w:pPr>
          </w:p>
        </w:tc>
      </w:tr>
      <w:tr w:rsidR="00F82902" w:rsidRPr="00CE3B54" w:rsidDel="00D73460" w14:paraId="7AEEF69D" w14:textId="75D504F6" w:rsidTr="00AA3EE1">
        <w:trPr>
          <w:ins w:id="1530" w:author="Mohammad Nayeem Hasan" w:date="2024-07-18T15:21:00Z"/>
          <w:trPrChange w:id="1531" w:author="Mohammad Nayeem Hasan" w:date="2024-07-21T13:03:00Z" w16du:dateUtc="2024-07-21T07:03:00Z">
            <w:trPr>
              <w:gridAfter w:val="0"/>
            </w:trPr>
          </w:trPrChange>
        </w:trPr>
        <w:tc>
          <w:tcPr>
            <w:tcW w:w="1071" w:type="pct"/>
            <w:tcPrChange w:id="1532" w:author="Mohammad Nayeem Hasan" w:date="2024-07-21T13:03:00Z" w16du:dateUtc="2024-07-21T07:03:00Z">
              <w:tcPr>
                <w:tcW w:w="783" w:type="pct"/>
              </w:tcPr>
            </w:tcPrChange>
          </w:tcPr>
          <w:p w14:paraId="761BB979" w14:textId="57456474" w:rsidR="00F82902" w:rsidRPr="00B16F81" w:rsidDel="00D73460" w:rsidRDefault="00F82902" w:rsidP="00576E58">
            <w:pPr>
              <w:spacing w:after="0" w:line="240" w:lineRule="auto"/>
              <w:rPr>
                <w:ins w:id="1533" w:author="Mohammad Nayeem Hasan" w:date="2024-07-18T15:21:00Z" w16du:dateUtc="2024-07-18T09:21:00Z"/>
                <w:rFonts w:ascii="Times New Roman" w:hAnsi="Times New Roman" w:cs="Times New Roman"/>
                <w:b/>
                <w:bCs/>
                <w:i/>
                <w:iCs/>
                <w:sz w:val="24"/>
                <w:szCs w:val="24"/>
                <w:rPrChange w:id="1534" w:author="Mohammad Nayeem Hasan" w:date="2024-07-21T02:27:00Z" w16du:dateUtc="2024-07-20T20:27:00Z">
                  <w:rPr>
                    <w:ins w:id="1535" w:author="Mohammad Nayeem Hasan" w:date="2024-07-18T15:21:00Z" w16du:dateUtc="2024-07-18T09:21:00Z"/>
                    <w:rFonts w:ascii="Times New Roman" w:hAnsi="Times New Roman" w:cs="Times New Roman"/>
                    <w:sz w:val="24"/>
                    <w:szCs w:val="24"/>
                  </w:rPr>
                </w:rPrChange>
              </w:rPr>
            </w:pPr>
            <w:ins w:id="1536" w:author="Mohammad Nayeem Hasan" w:date="2024-07-18T15:21:00Z" w16du:dateUtc="2024-07-18T09:21:00Z">
              <w:r w:rsidRPr="00B16F81" w:rsidDel="00D73460">
                <w:rPr>
                  <w:rFonts w:ascii="Times New Roman" w:hAnsi="Times New Roman" w:cs="Times New Roman"/>
                  <w:b/>
                  <w:bCs/>
                  <w:i/>
                  <w:iCs/>
                  <w:sz w:val="24"/>
                  <w:szCs w:val="24"/>
                  <w:rPrChange w:id="1537" w:author="Mohammad Nayeem Hasan" w:date="2024-07-21T02:27:00Z" w16du:dateUtc="2024-07-20T20:27:00Z">
                    <w:rPr>
                      <w:rFonts w:ascii="Times New Roman" w:hAnsi="Times New Roman" w:cs="Times New Roman"/>
                      <w:sz w:val="24"/>
                      <w:szCs w:val="24"/>
                    </w:rPr>
                  </w:rPrChange>
                </w:rPr>
                <w:t>Sex</w:t>
              </w:r>
            </w:ins>
            <w:ins w:id="1538" w:author="Mohammad Nayeem Hasan" w:date="2024-07-21T01:43:00Z" w16du:dateUtc="2024-07-20T19:43:00Z">
              <w:r w:rsidRPr="00B16F81">
                <w:rPr>
                  <w:rFonts w:ascii="Times New Roman" w:hAnsi="Times New Roman" w:cs="Times New Roman"/>
                  <w:b/>
                  <w:bCs/>
                  <w:i/>
                  <w:iCs/>
                  <w:sz w:val="24"/>
                  <w:szCs w:val="24"/>
                  <w:rPrChange w:id="1539" w:author="Mohammad Nayeem Hasan" w:date="2024-07-21T02:27:00Z" w16du:dateUtc="2024-07-20T20:27:00Z">
                    <w:rPr>
                      <w:rFonts w:ascii="Times New Roman" w:hAnsi="Times New Roman" w:cs="Times New Roman"/>
                      <w:sz w:val="24"/>
                      <w:szCs w:val="24"/>
                    </w:rPr>
                  </w:rPrChange>
                </w:rPr>
                <w:t xml:space="preserve"> of Child</w:t>
              </w:r>
            </w:ins>
          </w:p>
        </w:tc>
        <w:tc>
          <w:tcPr>
            <w:tcW w:w="685" w:type="pct"/>
            <w:tcPrChange w:id="1540" w:author="Mohammad Nayeem Hasan" w:date="2024-07-21T13:03:00Z" w16du:dateUtc="2024-07-21T07:03:00Z">
              <w:tcPr>
                <w:tcW w:w="501" w:type="pct"/>
              </w:tcPr>
            </w:tcPrChange>
          </w:tcPr>
          <w:p w14:paraId="20A743FB" w14:textId="77777777" w:rsidR="00F82902" w:rsidRPr="00DF6BDB" w:rsidDel="00D73460" w:rsidRDefault="00F82902" w:rsidP="00576E58">
            <w:pPr>
              <w:spacing w:after="0" w:line="240" w:lineRule="auto"/>
              <w:rPr>
                <w:ins w:id="1541" w:author="Mohammad Nayeem Hasan" w:date="2024-07-18T15:21:00Z" w16du:dateUtc="2024-07-18T09:21:00Z"/>
                <w:rFonts w:ascii="Times New Roman" w:hAnsi="Times New Roman" w:cs="Times New Roman"/>
                <w:sz w:val="24"/>
                <w:szCs w:val="24"/>
              </w:rPr>
            </w:pPr>
          </w:p>
        </w:tc>
        <w:tc>
          <w:tcPr>
            <w:tcW w:w="616" w:type="pct"/>
            <w:tcPrChange w:id="1542" w:author="Mohammad Nayeem Hasan" w:date="2024-07-21T13:03:00Z" w16du:dateUtc="2024-07-21T07:03:00Z">
              <w:tcPr>
                <w:tcW w:w="452" w:type="pct"/>
                <w:gridSpan w:val="2"/>
              </w:tcPr>
            </w:tcPrChange>
          </w:tcPr>
          <w:p w14:paraId="4BE7B2C0" w14:textId="77777777" w:rsidR="00F82902" w:rsidRPr="00DF6BDB" w:rsidDel="00D73460" w:rsidRDefault="00F82902" w:rsidP="00576E58">
            <w:pPr>
              <w:spacing w:after="0" w:line="240" w:lineRule="auto"/>
              <w:rPr>
                <w:ins w:id="1543" w:author="Mohammad Nayeem Hasan" w:date="2024-07-18T15:21:00Z" w16du:dateUtc="2024-07-18T09:21:00Z"/>
                <w:rFonts w:ascii="Times New Roman" w:hAnsi="Times New Roman" w:cs="Times New Roman"/>
                <w:sz w:val="24"/>
                <w:szCs w:val="24"/>
              </w:rPr>
            </w:pPr>
          </w:p>
        </w:tc>
        <w:tc>
          <w:tcPr>
            <w:tcW w:w="671" w:type="pct"/>
            <w:tcPrChange w:id="1544" w:author="Mohammad Nayeem Hasan" w:date="2024-07-21T13:03:00Z" w16du:dateUtc="2024-07-21T07:03:00Z">
              <w:tcPr>
                <w:tcW w:w="491" w:type="pct"/>
              </w:tcPr>
            </w:tcPrChange>
          </w:tcPr>
          <w:p w14:paraId="12C13CEE" w14:textId="77777777" w:rsidR="00F82902" w:rsidRPr="00DF6BDB" w:rsidDel="00D73460" w:rsidRDefault="00F82902" w:rsidP="00576E58">
            <w:pPr>
              <w:spacing w:after="0" w:line="240" w:lineRule="auto"/>
              <w:rPr>
                <w:ins w:id="1545" w:author="Mohammad Nayeem Hasan" w:date="2024-07-18T15:21:00Z" w16du:dateUtc="2024-07-18T09:21:00Z"/>
                <w:rFonts w:ascii="Times New Roman" w:hAnsi="Times New Roman" w:cs="Times New Roman"/>
                <w:sz w:val="24"/>
                <w:szCs w:val="24"/>
              </w:rPr>
            </w:pPr>
          </w:p>
        </w:tc>
        <w:tc>
          <w:tcPr>
            <w:tcW w:w="616" w:type="pct"/>
            <w:tcPrChange w:id="1546" w:author="Mohammad Nayeem Hasan" w:date="2024-07-21T13:03:00Z" w16du:dateUtc="2024-07-21T07:03:00Z">
              <w:tcPr>
                <w:tcW w:w="452" w:type="pct"/>
                <w:gridSpan w:val="2"/>
              </w:tcPr>
            </w:tcPrChange>
          </w:tcPr>
          <w:p w14:paraId="13CC6F13" w14:textId="77777777" w:rsidR="00F82902" w:rsidRPr="00DF6BDB" w:rsidDel="00D73460" w:rsidRDefault="00F82902" w:rsidP="00576E58">
            <w:pPr>
              <w:spacing w:after="0" w:line="240" w:lineRule="auto"/>
              <w:rPr>
                <w:ins w:id="1547" w:author="Mohammad Nayeem Hasan" w:date="2024-07-18T16:45:00Z" w16du:dateUtc="2024-07-18T10:45:00Z"/>
                <w:rFonts w:ascii="Times New Roman" w:hAnsi="Times New Roman" w:cs="Times New Roman"/>
                <w:sz w:val="24"/>
                <w:szCs w:val="24"/>
              </w:rPr>
            </w:pPr>
          </w:p>
        </w:tc>
        <w:tc>
          <w:tcPr>
            <w:tcW w:w="616" w:type="pct"/>
            <w:tcPrChange w:id="1548" w:author="Mohammad Nayeem Hasan" w:date="2024-07-21T13:03:00Z" w16du:dateUtc="2024-07-21T07:03:00Z">
              <w:tcPr>
                <w:tcW w:w="452" w:type="pct"/>
                <w:gridSpan w:val="2"/>
              </w:tcPr>
            </w:tcPrChange>
          </w:tcPr>
          <w:p w14:paraId="518533CB" w14:textId="77777777" w:rsidR="00F82902" w:rsidRPr="00DF6BDB" w:rsidDel="00D73460" w:rsidRDefault="00F82902" w:rsidP="00576E58">
            <w:pPr>
              <w:spacing w:after="0" w:line="240" w:lineRule="auto"/>
              <w:rPr>
                <w:ins w:id="1549" w:author="Mohammad Nayeem Hasan" w:date="2024-07-18T16:45:00Z" w16du:dateUtc="2024-07-18T10:45:00Z"/>
                <w:rFonts w:ascii="Times New Roman" w:hAnsi="Times New Roman" w:cs="Times New Roman"/>
                <w:sz w:val="24"/>
                <w:szCs w:val="24"/>
              </w:rPr>
            </w:pPr>
          </w:p>
        </w:tc>
        <w:tc>
          <w:tcPr>
            <w:tcW w:w="725" w:type="pct"/>
            <w:tcPrChange w:id="1550" w:author="Mohammad Nayeem Hasan" w:date="2024-07-21T13:03:00Z" w16du:dateUtc="2024-07-21T07:03:00Z">
              <w:tcPr>
                <w:tcW w:w="507" w:type="pct"/>
                <w:gridSpan w:val="2"/>
              </w:tcPr>
            </w:tcPrChange>
          </w:tcPr>
          <w:p w14:paraId="4483F407" w14:textId="77777777" w:rsidR="00F82902" w:rsidRPr="00DF6BDB" w:rsidDel="00D73460" w:rsidRDefault="00F82902" w:rsidP="00576E58">
            <w:pPr>
              <w:spacing w:after="0" w:line="240" w:lineRule="auto"/>
              <w:rPr>
                <w:ins w:id="1551" w:author="Mohammad Nayeem Hasan" w:date="2024-07-18T16:46:00Z" w16du:dateUtc="2024-07-18T10:46:00Z"/>
                <w:rFonts w:ascii="Times New Roman" w:hAnsi="Times New Roman" w:cs="Times New Roman"/>
                <w:sz w:val="24"/>
                <w:szCs w:val="24"/>
              </w:rPr>
            </w:pPr>
          </w:p>
        </w:tc>
      </w:tr>
      <w:tr w:rsidR="00F82902" w:rsidRPr="00CE3B54" w:rsidDel="00D73460" w14:paraId="24EC9FBC" w14:textId="247C2B32" w:rsidTr="00AA3EE1">
        <w:trPr>
          <w:ins w:id="1552" w:author="Mohammad Nayeem Hasan" w:date="2024-07-18T15:21:00Z"/>
          <w:trPrChange w:id="1553" w:author="Mohammad Nayeem Hasan" w:date="2024-07-21T13:03:00Z" w16du:dateUtc="2024-07-21T07:03:00Z">
            <w:trPr>
              <w:gridAfter w:val="0"/>
            </w:trPr>
          </w:trPrChange>
        </w:trPr>
        <w:tc>
          <w:tcPr>
            <w:tcW w:w="1071" w:type="pct"/>
            <w:tcPrChange w:id="1554" w:author="Mohammad Nayeem Hasan" w:date="2024-07-21T13:03:00Z" w16du:dateUtc="2024-07-21T07:03:00Z">
              <w:tcPr>
                <w:tcW w:w="783" w:type="pct"/>
              </w:tcPr>
            </w:tcPrChange>
          </w:tcPr>
          <w:p w14:paraId="3C77CE9C" w14:textId="77777777" w:rsidR="00F82902" w:rsidRPr="00DF6BDB" w:rsidDel="00D73460" w:rsidRDefault="00F82902" w:rsidP="00576E58">
            <w:pPr>
              <w:spacing w:after="0" w:line="240" w:lineRule="auto"/>
              <w:rPr>
                <w:ins w:id="1555" w:author="Mohammad Nayeem Hasan" w:date="2024-07-18T15:21:00Z" w16du:dateUtc="2024-07-18T09:21:00Z"/>
                <w:rFonts w:ascii="Times New Roman" w:hAnsi="Times New Roman" w:cs="Times New Roman"/>
                <w:sz w:val="24"/>
                <w:szCs w:val="24"/>
              </w:rPr>
            </w:pPr>
            <w:ins w:id="1556" w:author="Mohammad Nayeem Hasan" w:date="2024-07-18T15:21:00Z" w16du:dateUtc="2024-07-18T09:21:00Z">
              <w:r w:rsidRPr="00DF6BDB" w:rsidDel="00D73460">
                <w:rPr>
                  <w:rFonts w:ascii="Times New Roman" w:hAnsi="Times New Roman" w:cs="Times New Roman"/>
                  <w:sz w:val="24"/>
                  <w:szCs w:val="24"/>
                </w:rPr>
                <w:t>Male</w:t>
              </w:r>
            </w:ins>
          </w:p>
        </w:tc>
        <w:tc>
          <w:tcPr>
            <w:tcW w:w="685" w:type="pct"/>
            <w:tcPrChange w:id="1557" w:author="Mohammad Nayeem Hasan" w:date="2024-07-21T13:03:00Z" w16du:dateUtc="2024-07-21T07:03:00Z">
              <w:tcPr>
                <w:tcW w:w="501" w:type="pct"/>
              </w:tcPr>
            </w:tcPrChange>
          </w:tcPr>
          <w:p w14:paraId="5B3E0DF6" w14:textId="77777777" w:rsidR="00F82902" w:rsidRPr="00DF6BDB" w:rsidDel="00D73460" w:rsidRDefault="00F82902" w:rsidP="00576E58">
            <w:pPr>
              <w:spacing w:after="0" w:line="240" w:lineRule="auto"/>
              <w:rPr>
                <w:ins w:id="1558" w:author="Mohammad Nayeem Hasan" w:date="2024-07-18T15:21:00Z" w16du:dateUtc="2024-07-18T09:21:00Z"/>
                <w:rFonts w:ascii="Times New Roman" w:hAnsi="Times New Roman" w:cs="Times New Roman"/>
                <w:sz w:val="24"/>
                <w:szCs w:val="24"/>
              </w:rPr>
            </w:pPr>
            <w:ins w:id="1559" w:author="Mohammad Nayeem Hasan" w:date="2024-07-18T15:21:00Z" w16du:dateUtc="2024-07-18T09:21:00Z">
              <w:r w:rsidRPr="00DF6BDB" w:rsidDel="00D73460">
                <w:rPr>
                  <w:rFonts w:ascii="Times New Roman" w:hAnsi="Times New Roman" w:cs="Times New Roman"/>
                  <w:sz w:val="24"/>
                  <w:szCs w:val="24"/>
                </w:rPr>
                <w:t>91 (7.35)</w:t>
              </w:r>
            </w:ins>
          </w:p>
        </w:tc>
        <w:tc>
          <w:tcPr>
            <w:tcW w:w="616" w:type="pct"/>
            <w:tcPrChange w:id="1560" w:author="Mohammad Nayeem Hasan" w:date="2024-07-21T13:03:00Z" w16du:dateUtc="2024-07-21T07:03:00Z">
              <w:tcPr>
                <w:tcW w:w="452" w:type="pct"/>
                <w:gridSpan w:val="2"/>
              </w:tcPr>
            </w:tcPrChange>
          </w:tcPr>
          <w:p w14:paraId="76AA87A8" w14:textId="77777777" w:rsidR="00F82902" w:rsidRPr="00DF6BDB" w:rsidDel="00D73460" w:rsidRDefault="00F82902" w:rsidP="00576E58">
            <w:pPr>
              <w:spacing w:after="0" w:line="240" w:lineRule="auto"/>
              <w:rPr>
                <w:ins w:id="1561" w:author="Mohammad Nayeem Hasan" w:date="2024-07-18T15:21:00Z" w16du:dateUtc="2024-07-18T09:21:00Z"/>
                <w:rFonts w:ascii="Times New Roman" w:hAnsi="Times New Roman" w:cs="Times New Roman"/>
                <w:sz w:val="24"/>
                <w:szCs w:val="24"/>
              </w:rPr>
            </w:pPr>
            <w:ins w:id="1562" w:author="Mohammad Nayeem Hasan" w:date="2024-07-18T15:21:00Z" w16du:dateUtc="2024-07-18T09:21:00Z">
              <w:r w:rsidRPr="00DF6BDB" w:rsidDel="00D73460">
                <w:rPr>
                  <w:rFonts w:ascii="Times New Roman" w:hAnsi="Times New Roman" w:cs="Times New Roman"/>
                  <w:sz w:val="24"/>
                  <w:szCs w:val="24"/>
                </w:rPr>
                <w:t>1152 (92.65)</w:t>
              </w:r>
            </w:ins>
          </w:p>
        </w:tc>
        <w:tc>
          <w:tcPr>
            <w:tcW w:w="671" w:type="pct"/>
            <w:tcPrChange w:id="1563" w:author="Mohammad Nayeem Hasan" w:date="2024-07-21T13:03:00Z" w16du:dateUtc="2024-07-21T07:03:00Z">
              <w:tcPr>
                <w:tcW w:w="491" w:type="pct"/>
              </w:tcPr>
            </w:tcPrChange>
          </w:tcPr>
          <w:p w14:paraId="07232A73" w14:textId="07436F6B" w:rsidR="00F82902" w:rsidRPr="00DF6BDB" w:rsidDel="00D73460" w:rsidRDefault="00F82902" w:rsidP="00576E58">
            <w:pPr>
              <w:spacing w:after="0" w:line="240" w:lineRule="auto"/>
              <w:rPr>
                <w:ins w:id="1564" w:author="Mohammad Nayeem Hasan" w:date="2024-07-18T15:21:00Z" w16du:dateUtc="2024-07-18T09:21:00Z"/>
                <w:rFonts w:ascii="Times New Roman" w:hAnsi="Times New Roman" w:cs="Times New Roman"/>
                <w:sz w:val="24"/>
                <w:szCs w:val="24"/>
              </w:rPr>
            </w:pPr>
          </w:p>
        </w:tc>
        <w:tc>
          <w:tcPr>
            <w:tcW w:w="616" w:type="pct"/>
            <w:tcPrChange w:id="1565" w:author="Mohammad Nayeem Hasan" w:date="2024-07-21T13:03:00Z" w16du:dateUtc="2024-07-21T07:03:00Z">
              <w:tcPr>
                <w:tcW w:w="452" w:type="pct"/>
                <w:gridSpan w:val="2"/>
              </w:tcPr>
            </w:tcPrChange>
          </w:tcPr>
          <w:p w14:paraId="08AEE189" w14:textId="6ED5B937" w:rsidR="00F82902" w:rsidRPr="00DF6BDB" w:rsidDel="00D73460" w:rsidRDefault="00F82902" w:rsidP="00576E58">
            <w:pPr>
              <w:spacing w:after="0" w:line="240" w:lineRule="auto"/>
              <w:rPr>
                <w:ins w:id="1566" w:author="Mohammad Nayeem Hasan" w:date="2024-07-18T16:45:00Z" w16du:dateUtc="2024-07-18T10:45:00Z"/>
                <w:rFonts w:ascii="Times New Roman" w:hAnsi="Times New Roman" w:cs="Times New Roman"/>
                <w:sz w:val="24"/>
                <w:szCs w:val="24"/>
              </w:rPr>
            </w:pPr>
            <w:ins w:id="1567" w:author="Mohammad Nayeem Hasan" w:date="2024-07-21T01:35:00Z" w16du:dateUtc="2024-07-20T19:35:00Z">
              <w:r w:rsidRPr="00DF6BDB" w:rsidDel="00D73460">
                <w:rPr>
                  <w:rFonts w:ascii="Times New Roman" w:hAnsi="Times New Roman" w:cs="Times New Roman"/>
                  <w:sz w:val="24"/>
                  <w:szCs w:val="24"/>
                </w:rPr>
                <w:t>91 (7.35)</w:t>
              </w:r>
            </w:ins>
          </w:p>
        </w:tc>
        <w:tc>
          <w:tcPr>
            <w:tcW w:w="616" w:type="pct"/>
            <w:tcPrChange w:id="1568" w:author="Mohammad Nayeem Hasan" w:date="2024-07-21T13:03:00Z" w16du:dateUtc="2024-07-21T07:03:00Z">
              <w:tcPr>
                <w:tcW w:w="452" w:type="pct"/>
                <w:gridSpan w:val="2"/>
              </w:tcPr>
            </w:tcPrChange>
          </w:tcPr>
          <w:p w14:paraId="4D88CED1" w14:textId="182F58F6" w:rsidR="00F82902" w:rsidRPr="00DF6BDB" w:rsidDel="00D73460" w:rsidRDefault="00F82902" w:rsidP="00576E58">
            <w:pPr>
              <w:spacing w:after="0" w:line="240" w:lineRule="auto"/>
              <w:rPr>
                <w:ins w:id="1569" w:author="Mohammad Nayeem Hasan" w:date="2024-07-18T16:45:00Z" w16du:dateUtc="2024-07-18T10:45:00Z"/>
                <w:rFonts w:ascii="Times New Roman" w:hAnsi="Times New Roman" w:cs="Times New Roman"/>
                <w:sz w:val="24"/>
                <w:szCs w:val="24"/>
              </w:rPr>
            </w:pPr>
            <w:ins w:id="1570" w:author="Mohammad Nayeem Hasan" w:date="2024-07-21T01:35:00Z" w16du:dateUtc="2024-07-20T19:35:00Z">
              <w:r w:rsidRPr="00DF6BDB" w:rsidDel="00D73460">
                <w:rPr>
                  <w:rFonts w:ascii="Times New Roman" w:hAnsi="Times New Roman" w:cs="Times New Roman"/>
                  <w:sz w:val="24"/>
                  <w:szCs w:val="24"/>
                </w:rPr>
                <w:t>1152 (92.65)</w:t>
              </w:r>
            </w:ins>
          </w:p>
        </w:tc>
        <w:tc>
          <w:tcPr>
            <w:tcW w:w="725" w:type="pct"/>
            <w:tcPrChange w:id="1571" w:author="Mohammad Nayeem Hasan" w:date="2024-07-21T13:03:00Z" w16du:dateUtc="2024-07-21T07:03:00Z">
              <w:tcPr>
                <w:tcW w:w="507" w:type="pct"/>
                <w:gridSpan w:val="2"/>
              </w:tcPr>
            </w:tcPrChange>
          </w:tcPr>
          <w:p w14:paraId="3F1C6507" w14:textId="7AF2DC53" w:rsidR="00F82902" w:rsidRPr="00DF6BDB" w:rsidDel="00D73460" w:rsidRDefault="00F82902" w:rsidP="00576E58">
            <w:pPr>
              <w:spacing w:after="0" w:line="240" w:lineRule="auto"/>
              <w:rPr>
                <w:ins w:id="1572" w:author="Mohammad Nayeem Hasan" w:date="2024-07-18T16:46:00Z" w16du:dateUtc="2024-07-18T10:46:00Z"/>
                <w:rFonts w:ascii="Times New Roman" w:hAnsi="Times New Roman" w:cs="Times New Roman"/>
                <w:sz w:val="24"/>
                <w:szCs w:val="24"/>
              </w:rPr>
            </w:pPr>
          </w:p>
        </w:tc>
      </w:tr>
      <w:tr w:rsidR="00F82902" w:rsidRPr="00CE3B54" w:rsidDel="00D73460" w14:paraId="7B560557" w14:textId="59D53487" w:rsidTr="00AA3EE1">
        <w:trPr>
          <w:ins w:id="1573" w:author="Mohammad Nayeem Hasan" w:date="2024-07-18T15:21:00Z"/>
          <w:trPrChange w:id="1574" w:author="Mohammad Nayeem Hasan" w:date="2024-07-21T13:03:00Z" w16du:dateUtc="2024-07-21T07:03:00Z">
            <w:trPr>
              <w:gridAfter w:val="0"/>
            </w:trPr>
          </w:trPrChange>
        </w:trPr>
        <w:tc>
          <w:tcPr>
            <w:tcW w:w="1071" w:type="pct"/>
            <w:tcPrChange w:id="1575" w:author="Mohammad Nayeem Hasan" w:date="2024-07-21T13:03:00Z" w16du:dateUtc="2024-07-21T07:03:00Z">
              <w:tcPr>
                <w:tcW w:w="783" w:type="pct"/>
              </w:tcPr>
            </w:tcPrChange>
          </w:tcPr>
          <w:p w14:paraId="24B8A8EB" w14:textId="77777777" w:rsidR="00F82902" w:rsidRPr="00DF6BDB" w:rsidDel="00D73460" w:rsidRDefault="00F82902" w:rsidP="00576E58">
            <w:pPr>
              <w:spacing w:after="0" w:line="240" w:lineRule="auto"/>
              <w:rPr>
                <w:ins w:id="1576" w:author="Mohammad Nayeem Hasan" w:date="2024-07-18T15:21:00Z" w16du:dateUtc="2024-07-18T09:21:00Z"/>
                <w:rFonts w:ascii="Times New Roman" w:hAnsi="Times New Roman" w:cs="Times New Roman"/>
                <w:sz w:val="24"/>
                <w:szCs w:val="24"/>
              </w:rPr>
            </w:pPr>
            <w:ins w:id="1577" w:author="Mohammad Nayeem Hasan" w:date="2024-07-18T15:21:00Z" w16du:dateUtc="2024-07-18T09:21:00Z">
              <w:r w:rsidRPr="00DF6BDB" w:rsidDel="00D73460">
                <w:rPr>
                  <w:rFonts w:ascii="Times New Roman" w:hAnsi="Times New Roman" w:cs="Times New Roman"/>
                  <w:sz w:val="24"/>
                  <w:szCs w:val="24"/>
                </w:rPr>
                <w:t>Female</w:t>
              </w:r>
            </w:ins>
          </w:p>
        </w:tc>
        <w:tc>
          <w:tcPr>
            <w:tcW w:w="685" w:type="pct"/>
            <w:tcPrChange w:id="1578" w:author="Mohammad Nayeem Hasan" w:date="2024-07-21T13:03:00Z" w16du:dateUtc="2024-07-21T07:03:00Z">
              <w:tcPr>
                <w:tcW w:w="501" w:type="pct"/>
              </w:tcPr>
            </w:tcPrChange>
          </w:tcPr>
          <w:p w14:paraId="5B350CFF" w14:textId="77777777" w:rsidR="00F82902" w:rsidRPr="00DF6BDB" w:rsidDel="00D73460" w:rsidRDefault="00F82902" w:rsidP="00576E58">
            <w:pPr>
              <w:spacing w:after="0" w:line="240" w:lineRule="auto"/>
              <w:rPr>
                <w:ins w:id="1579" w:author="Mohammad Nayeem Hasan" w:date="2024-07-18T15:21:00Z" w16du:dateUtc="2024-07-18T09:21:00Z"/>
                <w:rFonts w:ascii="Times New Roman" w:hAnsi="Times New Roman" w:cs="Times New Roman"/>
                <w:sz w:val="24"/>
                <w:szCs w:val="24"/>
              </w:rPr>
            </w:pPr>
            <w:ins w:id="1580" w:author="Mohammad Nayeem Hasan" w:date="2024-07-18T15:21:00Z" w16du:dateUtc="2024-07-18T09:21:00Z">
              <w:r w:rsidRPr="00DF6BDB" w:rsidDel="00D73460">
                <w:rPr>
                  <w:rFonts w:ascii="Times New Roman" w:hAnsi="Times New Roman" w:cs="Times New Roman"/>
                  <w:sz w:val="24"/>
                  <w:szCs w:val="24"/>
                </w:rPr>
                <w:t>81 (7.48)</w:t>
              </w:r>
            </w:ins>
          </w:p>
        </w:tc>
        <w:tc>
          <w:tcPr>
            <w:tcW w:w="616" w:type="pct"/>
            <w:tcPrChange w:id="1581" w:author="Mohammad Nayeem Hasan" w:date="2024-07-21T13:03:00Z" w16du:dateUtc="2024-07-21T07:03:00Z">
              <w:tcPr>
                <w:tcW w:w="452" w:type="pct"/>
                <w:gridSpan w:val="2"/>
              </w:tcPr>
            </w:tcPrChange>
          </w:tcPr>
          <w:p w14:paraId="1D40735F" w14:textId="77777777" w:rsidR="00F82902" w:rsidRPr="00DF6BDB" w:rsidDel="00D73460" w:rsidRDefault="00F82902" w:rsidP="00576E58">
            <w:pPr>
              <w:spacing w:after="0" w:line="240" w:lineRule="auto"/>
              <w:rPr>
                <w:ins w:id="1582" w:author="Mohammad Nayeem Hasan" w:date="2024-07-18T15:21:00Z" w16du:dateUtc="2024-07-18T09:21:00Z"/>
                <w:rFonts w:ascii="Times New Roman" w:hAnsi="Times New Roman" w:cs="Times New Roman"/>
                <w:sz w:val="24"/>
                <w:szCs w:val="24"/>
              </w:rPr>
            </w:pPr>
            <w:ins w:id="1583" w:author="Mohammad Nayeem Hasan" w:date="2024-07-18T15:21:00Z" w16du:dateUtc="2024-07-18T09:21:00Z">
              <w:r w:rsidRPr="00DF6BDB" w:rsidDel="00D73460">
                <w:rPr>
                  <w:rFonts w:ascii="Times New Roman" w:hAnsi="Times New Roman" w:cs="Times New Roman"/>
                  <w:sz w:val="24"/>
                  <w:szCs w:val="24"/>
                </w:rPr>
                <w:t>1007 (92.52)</w:t>
              </w:r>
            </w:ins>
          </w:p>
        </w:tc>
        <w:tc>
          <w:tcPr>
            <w:tcW w:w="671" w:type="pct"/>
            <w:tcPrChange w:id="1584" w:author="Mohammad Nayeem Hasan" w:date="2024-07-21T13:03:00Z" w16du:dateUtc="2024-07-21T07:03:00Z">
              <w:tcPr>
                <w:tcW w:w="491" w:type="pct"/>
              </w:tcPr>
            </w:tcPrChange>
          </w:tcPr>
          <w:p w14:paraId="4C96CA18" w14:textId="4116206E" w:rsidR="00F82902" w:rsidRPr="00DF6BDB" w:rsidDel="00D73460" w:rsidRDefault="00F82902" w:rsidP="00576E58">
            <w:pPr>
              <w:spacing w:after="0" w:line="240" w:lineRule="auto"/>
              <w:rPr>
                <w:ins w:id="1585" w:author="Mohammad Nayeem Hasan" w:date="2024-07-18T15:21:00Z" w16du:dateUtc="2024-07-18T09:21:00Z"/>
                <w:rFonts w:ascii="Times New Roman" w:hAnsi="Times New Roman" w:cs="Times New Roman"/>
                <w:sz w:val="24"/>
                <w:szCs w:val="24"/>
              </w:rPr>
            </w:pPr>
          </w:p>
        </w:tc>
        <w:tc>
          <w:tcPr>
            <w:tcW w:w="616" w:type="pct"/>
            <w:tcPrChange w:id="1586" w:author="Mohammad Nayeem Hasan" w:date="2024-07-21T13:03:00Z" w16du:dateUtc="2024-07-21T07:03:00Z">
              <w:tcPr>
                <w:tcW w:w="452" w:type="pct"/>
                <w:gridSpan w:val="2"/>
              </w:tcPr>
            </w:tcPrChange>
          </w:tcPr>
          <w:p w14:paraId="31509AD2" w14:textId="5DA65993" w:rsidR="00F82902" w:rsidRPr="00DF6BDB" w:rsidDel="00D73460" w:rsidRDefault="00F82902" w:rsidP="00576E58">
            <w:pPr>
              <w:spacing w:after="0" w:line="240" w:lineRule="auto"/>
              <w:rPr>
                <w:ins w:id="1587" w:author="Mohammad Nayeem Hasan" w:date="2024-07-18T16:45:00Z" w16du:dateUtc="2024-07-18T10:45:00Z"/>
                <w:rFonts w:ascii="Times New Roman" w:hAnsi="Times New Roman" w:cs="Times New Roman"/>
                <w:sz w:val="24"/>
                <w:szCs w:val="24"/>
              </w:rPr>
            </w:pPr>
            <w:ins w:id="1588" w:author="Mohammad Nayeem Hasan" w:date="2024-07-21T01:35:00Z" w16du:dateUtc="2024-07-20T19:35:00Z">
              <w:r w:rsidRPr="00DF6BDB" w:rsidDel="00D73460">
                <w:rPr>
                  <w:rFonts w:ascii="Times New Roman" w:hAnsi="Times New Roman" w:cs="Times New Roman"/>
                  <w:sz w:val="24"/>
                  <w:szCs w:val="24"/>
                </w:rPr>
                <w:t>81 (7.48)</w:t>
              </w:r>
            </w:ins>
          </w:p>
        </w:tc>
        <w:tc>
          <w:tcPr>
            <w:tcW w:w="616" w:type="pct"/>
            <w:tcPrChange w:id="1589" w:author="Mohammad Nayeem Hasan" w:date="2024-07-21T13:03:00Z" w16du:dateUtc="2024-07-21T07:03:00Z">
              <w:tcPr>
                <w:tcW w:w="452" w:type="pct"/>
                <w:gridSpan w:val="2"/>
              </w:tcPr>
            </w:tcPrChange>
          </w:tcPr>
          <w:p w14:paraId="1ABB9204" w14:textId="51C74E71" w:rsidR="00F82902" w:rsidRPr="00DF6BDB" w:rsidDel="00D73460" w:rsidRDefault="00F82902" w:rsidP="00576E58">
            <w:pPr>
              <w:spacing w:after="0" w:line="240" w:lineRule="auto"/>
              <w:rPr>
                <w:ins w:id="1590" w:author="Mohammad Nayeem Hasan" w:date="2024-07-18T16:45:00Z" w16du:dateUtc="2024-07-18T10:45:00Z"/>
                <w:rFonts w:ascii="Times New Roman" w:hAnsi="Times New Roman" w:cs="Times New Roman"/>
                <w:sz w:val="24"/>
                <w:szCs w:val="24"/>
              </w:rPr>
            </w:pPr>
            <w:ins w:id="1591" w:author="Mohammad Nayeem Hasan" w:date="2024-07-21T01:35:00Z" w16du:dateUtc="2024-07-20T19:35:00Z">
              <w:r w:rsidRPr="00DF6BDB" w:rsidDel="00D73460">
                <w:rPr>
                  <w:rFonts w:ascii="Times New Roman" w:hAnsi="Times New Roman" w:cs="Times New Roman"/>
                  <w:sz w:val="24"/>
                  <w:szCs w:val="24"/>
                </w:rPr>
                <w:t>1007 (92.52)</w:t>
              </w:r>
            </w:ins>
          </w:p>
        </w:tc>
        <w:tc>
          <w:tcPr>
            <w:tcW w:w="725" w:type="pct"/>
            <w:tcPrChange w:id="1592" w:author="Mohammad Nayeem Hasan" w:date="2024-07-21T13:03:00Z" w16du:dateUtc="2024-07-21T07:03:00Z">
              <w:tcPr>
                <w:tcW w:w="507" w:type="pct"/>
                <w:gridSpan w:val="2"/>
              </w:tcPr>
            </w:tcPrChange>
          </w:tcPr>
          <w:p w14:paraId="5E4DBA97" w14:textId="51FB65A5" w:rsidR="00F82902" w:rsidRPr="00DF6BDB" w:rsidDel="00D73460" w:rsidRDefault="00F82902" w:rsidP="00576E58">
            <w:pPr>
              <w:spacing w:after="0" w:line="240" w:lineRule="auto"/>
              <w:rPr>
                <w:ins w:id="1593" w:author="Mohammad Nayeem Hasan" w:date="2024-07-18T16:46:00Z" w16du:dateUtc="2024-07-18T10:46:00Z"/>
                <w:rFonts w:ascii="Times New Roman" w:hAnsi="Times New Roman" w:cs="Times New Roman"/>
                <w:sz w:val="24"/>
                <w:szCs w:val="24"/>
              </w:rPr>
            </w:pPr>
          </w:p>
        </w:tc>
      </w:tr>
      <w:tr w:rsidR="00F82902" w:rsidRPr="00CE3B54" w:rsidDel="00D73460" w14:paraId="059A9F77" w14:textId="77777777" w:rsidTr="00AA3EE1">
        <w:trPr>
          <w:ins w:id="1594" w:author="Mohammad Nayeem Hasan" w:date="2024-07-21T01:49:00Z" w16du:dateUtc="2024-07-20T19:49:00Z"/>
          <w:trPrChange w:id="1595" w:author="Mohammad Nayeem Hasan" w:date="2024-07-21T13:03:00Z" w16du:dateUtc="2024-07-21T07:03:00Z">
            <w:trPr>
              <w:gridAfter w:val="0"/>
            </w:trPr>
          </w:trPrChange>
        </w:trPr>
        <w:tc>
          <w:tcPr>
            <w:tcW w:w="1071" w:type="pct"/>
            <w:vAlign w:val="center"/>
            <w:tcPrChange w:id="1596" w:author="Mohammad Nayeem Hasan" w:date="2024-07-21T13:03:00Z" w16du:dateUtc="2024-07-21T07:03:00Z">
              <w:tcPr>
                <w:tcW w:w="783" w:type="pct"/>
                <w:vAlign w:val="center"/>
              </w:tcPr>
            </w:tcPrChange>
          </w:tcPr>
          <w:p w14:paraId="3CA3B690" w14:textId="42770DE0" w:rsidR="00F82902" w:rsidRPr="00DF6BDB" w:rsidDel="00D73460" w:rsidRDefault="00F82902" w:rsidP="00B16F81">
            <w:pPr>
              <w:spacing w:after="0" w:line="240" w:lineRule="auto"/>
              <w:rPr>
                <w:ins w:id="1597" w:author="Mohammad Nayeem Hasan" w:date="2024-07-21T01:49:00Z" w16du:dateUtc="2024-07-20T19:49:00Z"/>
                <w:rFonts w:ascii="Times New Roman" w:hAnsi="Times New Roman" w:cs="Times New Roman"/>
                <w:sz w:val="24"/>
                <w:szCs w:val="24"/>
              </w:rPr>
            </w:pPr>
            <w:ins w:id="1598" w:author="Mohammad Nayeem Hasan" w:date="2024-07-21T01:50:00Z" w16du:dateUtc="2024-07-20T19:50:00Z">
              <w:r w:rsidRPr="00877093">
                <w:rPr>
                  <w:rFonts w:ascii="Times New Roman" w:hAnsi="Times New Roman" w:cs="Times New Roman"/>
                  <w:b/>
                  <w:i/>
                  <w:sz w:val="24"/>
                  <w:szCs w:val="24"/>
                </w:rPr>
                <w:t>Stunned</w:t>
              </w:r>
            </w:ins>
          </w:p>
        </w:tc>
        <w:tc>
          <w:tcPr>
            <w:tcW w:w="685" w:type="pct"/>
            <w:tcPrChange w:id="1599" w:author="Mohammad Nayeem Hasan" w:date="2024-07-21T13:03:00Z" w16du:dateUtc="2024-07-21T07:03:00Z">
              <w:tcPr>
                <w:tcW w:w="501" w:type="pct"/>
              </w:tcPr>
            </w:tcPrChange>
          </w:tcPr>
          <w:p w14:paraId="6F9F8D33" w14:textId="77777777" w:rsidR="00F82902" w:rsidRPr="00DF6BDB" w:rsidDel="00D73460" w:rsidRDefault="00F82902" w:rsidP="00B16F81">
            <w:pPr>
              <w:spacing w:after="0" w:line="240" w:lineRule="auto"/>
              <w:rPr>
                <w:ins w:id="1600" w:author="Mohammad Nayeem Hasan" w:date="2024-07-21T01:49:00Z" w16du:dateUtc="2024-07-20T19:49:00Z"/>
                <w:rFonts w:ascii="Times New Roman" w:hAnsi="Times New Roman" w:cs="Times New Roman"/>
                <w:sz w:val="24"/>
                <w:szCs w:val="24"/>
              </w:rPr>
            </w:pPr>
          </w:p>
        </w:tc>
        <w:tc>
          <w:tcPr>
            <w:tcW w:w="616" w:type="pct"/>
            <w:tcPrChange w:id="1601" w:author="Mohammad Nayeem Hasan" w:date="2024-07-21T13:03:00Z" w16du:dateUtc="2024-07-21T07:03:00Z">
              <w:tcPr>
                <w:tcW w:w="452" w:type="pct"/>
                <w:gridSpan w:val="2"/>
              </w:tcPr>
            </w:tcPrChange>
          </w:tcPr>
          <w:p w14:paraId="56F8C407" w14:textId="77777777" w:rsidR="00F82902" w:rsidRPr="00DF6BDB" w:rsidDel="00D73460" w:rsidRDefault="00F82902" w:rsidP="00B16F81">
            <w:pPr>
              <w:spacing w:after="0" w:line="240" w:lineRule="auto"/>
              <w:rPr>
                <w:ins w:id="1602" w:author="Mohammad Nayeem Hasan" w:date="2024-07-21T01:49:00Z" w16du:dateUtc="2024-07-20T19:49:00Z"/>
                <w:rFonts w:ascii="Times New Roman" w:hAnsi="Times New Roman" w:cs="Times New Roman"/>
                <w:sz w:val="24"/>
                <w:szCs w:val="24"/>
              </w:rPr>
            </w:pPr>
          </w:p>
        </w:tc>
        <w:tc>
          <w:tcPr>
            <w:tcW w:w="671" w:type="pct"/>
            <w:tcPrChange w:id="1603" w:author="Mohammad Nayeem Hasan" w:date="2024-07-21T13:03:00Z" w16du:dateUtc="2024-07-21T07:03:00Z">
              <w:tcPr>
                <w:tcW w:w="491" w:type="pct"/>
              </w:tcPr>
            </w:tcPrChange>
          </w:tcPr>
          <w:p w14:paraId="20852CF7" w14:textId="77777777" w:rsidR="00F82902" w:rsidRPr="00DF6BDB" w:rsidDel="00D73460" w:rsidRDefault="00F82902" w:rsidP="00B16F81">
            <w:pPr>
              <w:spacing w:after="0" w:line="240" w:lineRule="auto"/>
              <w:rPr>
                <w:ins w:id="1604" w:author="Mohammad Nayeem Hasan" w:date="2024-07-21T01:49:00Z" w16du:dateUtc="2024-07-20T19:49:00Z"/>
                <w:rFonts w:ascii="Times New Roman" w:hAnsi="Times New Roman" w:cs="Times New Roman"/>
                <w:sz w:val="24"/>
                <w:szCs w:val="24"/>
              </w:rPr>
            </w:pPr>
          </w:p>
        </w:tc>
        <w:tc>
          <w:tcPr>
            <w:tcW w:w="616" w:type="pct"/>
            <w:tcPrChange w:id="1605" w:author="Mohammad Nayeem Hasan" w:date="2024-07-21T13:03:00Z" w16du:dateUtc="2024-07-21T07:03:00Z">
              <w:tcPr>
                <w:tcW w:w="452" w:type="pct"/>
                <w:gridSpan w:val="2"/>
              </w:tcPr>
            </w:tcPrChange>
          </w:tcPr>
          <w:p w14:paraId="53ACEA37" w14:textId="77777777" w:rsidR="00F82902" w:rsidRPr="00DF6BDB" w:rsidDel="00D73460" w:rsidRDefault="00F82902" w:rsidP="00B16F81">
            <w:pPr>
              <w:spacing w:after="0" w:line="240" w:lineRule="auto"/>
              <w:rPr>
                <w:ins w:id="1606" w:author="Mohammad Nayeem Hasan" w:date="2024-07-21T01:49:00Z" w16du:dateUtc="2024-07-20T19:49:00Z"/>
                <w:rFonts w:ascii="Times New Roman" w:hAnsi="Times New Roman" w:cs="Times New Roman"/>
                <w:sz w:val="24"/>
                <w:szCs w:val="24"/>
              </w:rPr>
            </w:pPr>
          </w:p>
        </w:tc>
        <w:tc>
          <w:tcPr>
            <w:tcW w:w="616" w:type="pct"/>
            <w:tcPrChange w:id="1607" w:author="Mohammad Nayeem Hasan" w:date="2024-07-21T13:03:00Z" w16du:dateUtc="2024-07-21T07:03:00Z">
              <w:tcPr>
                <w:tcW w:w="452" w:type="pct"/>
                <w:gridSpan w:val="2"/>
              </w:tcPr>
            </w:tcPrChange>
          </w:tcPr>
          <w:p w14:paraId="2BA22A9B" w14:textId="77777777" w:rsidR="00F82902" w:rsidRPr="00DF6BDB" w:rsidDel="00D73460" w:rsidRDefault="00F82902" w:rsidP="00B16F81">
            <w:pPr>
              <w:spacing w:after="0" w:line="240" w:lineRule="auto"/>
              <w:rPr>
                <w:ins w:id="1608" w:author="Mohammad Nayeem Hasan" w:date="2024-07-21T01:49:00Z" w16du:dateUtc="2024-07-20T19:49:00Z"/>
                <w:rFonts w:ascii="Times New Roman" w:hAnsi="Times New Roman" w:cs="Times New Roman"/>
                <w:sz w:val="24"/>
                <w:szCs w:val="24"/>
              </w:rPr>
            </w:pPr>
          </w:p>
        </w:tc>
        <w:tc>
          <w:tcPr>
            <w:tcW w:w="725" w:type="pct"/>
            <w:tcPrChange w:id="1609" w:author="Mohammad Nayeem Hasan" w:date="2024-07-21T13:03:00Z" w16du:dateUtc="2024-07-21T07:03:00Z">
              <w:tcPr>
                <w:tcW w:w="507" w:type="pct"/>
                <w:gridSpan w:val="2"/>
              </w:tcPr>
            </w:tcPrChange>
          </w:tcPr>
          <w:p w14:paraId="074941FF" w14:textId="77777777" w:rsidR="00F82902" w:rsidRPr="00DF6BDB" w:rsidDel="00D73460" w:rsidRDefault="00F82902" w:rsidP="00B16F81">
            <w:pPr>
              <w:spacing w:after="0" w:line="240" w:lineRule="auto"/>
              <w:rPr>
                <w:ins w:id="1610" w:author="Mohammad Nayeem Hasan" w:date="2024-07-21T01:49:00Z" w16du:dateUtc="2024-07-20T19:49:00Z"/>
                <w:rFonts w:ascii="Times New Roman" w:hAnsi="Times New Roman" w:cs="Times New Roman"/>
                <w:sz w:val="24"/>
                <w:szCs w:val="24"/>
              </w:rPr>
            </w:pPr>
          </w:p>
        </w:tc>
      </w:tr>
      <w:tr w:rsidR="00F82902" w:rsidRPr="00CE3B54" w:rsidDel="00D73460" w14:paraId="02052852" w14:textId="77777777" w:rsidTr="00AA3EE1">
        <w:trPr>
          <w:ins w:id="1611" w:author="Mohammad Nayeem Hasan" w:date="2024-07-21T01:49:00Z" w16du:dateUtc="2024-07-20T19:49:00Z"/>
          <w:trPrChange w:id="1612" w:author="Mohammad Nayeem Hasan" w:date="2024-07-21T13:03:00Z" w16du:dateUtc="2024-07-21T07:03:00Z">
            <w:trPr>
              <w:gridAfter w:val="0"/>
            </w:trPr>
          </w:trPrChange>
        </w:trPr>
        <w:tc>
          <w:tcPr>
            <w:tcW w:w="1071" w:type="pct"/>
            <w:vAlign w:val="center"/>
            <w:tcPrChange w:id="1613" w:author="Mohammad Nayeem Hasan" w:date="2024-07-21T13:03:00Z" w16du:dateUtc="2024-07-21T07:03:00Z">
              <w:tcPr>
                <w:tcW w:w="783" w:type="pct"/>
                <w:vAlign w:val="center"/>
              </w:tcPr>
            </w:tcPrChange>
          </w:tcPr>
          <w:p w14:paraId="4A132B64" w14:textId="6C5C2A81" w:rsidR="00F82902" w:rsidRPr="00DF6BDB" w:rsidDel="00D73460" w:rsidRDefault="00F82902" w:rsidP="00B16F81">
            <w:pPr>
              <w:spacing w:after="0" w:line="240" w:lineRule="auto"/>
              <w:rPr>
                <w:ins w:id="1614" w:author="Mohammad Nayeem Hasan" w:date="2024-07-21T01:49:00Z" w16du:dateUtc="2024-07-20T19:49:00Z"/>
                <w:rFonts w:ascii="Times New Roman" w:hAnsi="Times New Roman" w:cs="Times New Roman"/>
                <w:sz w:val="24"/>
                <w:szCs w:val="24"/>
              </w:rPr>
            </w:pPr>
            <w:ins w:id="1615" w:author="Mohammad Nayeem Hasan" w:date="2024-07-21T01:50:00Z" w16du:dateUtc="2024-07-20T19:50:00Z">
              <w:r w:rsidRPr="00877093">
                <w:rPr>
                  <w:rFonts w:ascii="Times New Roman" w:hAnsi="Times New Roman" w:cs="Times New Roman"/>
                  <w:bCs/>
                  <w:sz w:val="24"/>
                  <w:szCs w:val="24"/>
                </w:rPr>
                <w:t>No</w:t>
              </w:r>
            </w:ins>
          </w:p>
        </w:tc>
        <w:tc>
          <w:tcPr>
            <w:tcW w:w="685" w:type="pct"/>
            <w:tcPrChange w:id="1616" w:author="Mohammad Nayeem Hasan" w:date="2024-07-21T13:03:00Z" w16du:dateUtc="2024-07-21T07:03:00Z">
              <w:tcPr>
                <w:tcW w:w="501" w:type="pct"/>
              </w:tcPr>
            </w:tcPrChange>
          </w:tcPr>
          <w:p w14:paraId="5C7478EA" w14:textId="2C913C2B" w:rsidR="00F82902" w:rsidRPr="00DF6BDB" w:rsidDel="00D73460" w:rsidRDefault="00F82902" w:rsidP="00B16F81">
            <w:pPr>
              <w:spacing w:after="0" w:line="240" w:lineRule="auto"/>
              <w:rPr>
                <w:ins w:id="1617" w:author="Mohammad Nayeem Hasan" w:date="2024-07-21T01:49:00Z" w16du:dateUtc="2024-07-20T19:49:00Z"/>
                <w:rFonts w:ascii="Times New Roman" w:hAnsi="Times New Roman" w:cs="Times New Roman"/>
                <w:sz w:val="24"/>
                <w:szCs w:val="24"/>
              </w:rPr>
            </w:pPr>
            <w:ins w:id="1618"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19" w:author="Mohammad Nayeem Hasan" w:date="2024-07-21T13:03:00Z" w16du:dateUtc="2024-07-21T07:03:00Z">
              <w:tcPr>
                <w:tcW w:w="452" w:type="pct"/>
                <w:gridSpan w:val="2"/>
              </w:tcPr>
            </w:tcPrChange>
          </w:tcPr>
          <w:p w14:paraId="7B4F7DD3" w14:textId="5ABDFEA8" w:rsidR="00F82902" w:rsidRPr="00DF6BDB" w:rsidDel="00D73460" w:rsidRDefault="00F82902" w:rsidP="00B16F81">
            <w:pPr>
              <w:spacing w:after="0" w:line="240" w:lineRule="auto"/>
              <w:rPr>
                <w:ins w:id="1620" w:author="Mohammad Nayeem Hasan" w:date="2024-07-21T01:49:00Z" w16du:dateUtc="2024-07-20T19:49:00Z"/>
                <w:rFonts w:ascii="Times New Roman" w:hAnsi="Times New Roman" w:cs="Times New Roman"/>
                <w:sz w:val="24"/>
                <w:szCs w:val="24"/>
              </w:rPr>
            </w:pPr>
            <w:ins w:id="1621"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622" w:author="Mohammad Nayeem Hasan" w:date="2024-07-21T13:03:00Z" w16du:dateUtc="2024-07-21T07:03:00Z">
              <w:tcPr>
                <w:tcW w:w="491" w:type="pct"/>
              </w:tcPr>
            </w:tcPrChange>
          </w:tcPr>
          <w:p w14:paraId="339AF92B" w14:textId="19EB7E92" w:rsidR="00F82902" w:rsidRPr="00DF6BDB" w:rsidDel="00D73460" w:rsidRDefault="00F82902" w:rsidP="00B16F81">
            <w:pPr>
              <w:spacing w:after="0" w:line="240" w:lineRule="auto"/>
              <w:rPr>
                <w:ins w:id="1623" w:author="Mohammad Nayeem Hasan" w:date="2024-07-21T01:49:00Z" w16du:dateUtc="2024-07-20T19:49:00Z"/>
                <w:rFonts w:ascii="Times New Roman" w:hAnsi="Times New Roman" w:cs="Times New Roman"/>
                <w:sz w:val="24"/>
                <w:szCs w:val="24"/>
              </w:rPr>
            </w:pPr>
          </w:p>
        </w:tc>
        <w:tc>
          <w:tcPr>
            <w:tcW w:w="616" w:type="pct"/>
            <w:tcPrChange w:id="1624" w:author="Mohammad Nayeem Hasan" w:date="2024-07-21T13:03:00Z" w16du:dateUtc="2024-07-21T07:03:00Z">
              <w:tcPr>
                <w:tcW w:w="452" w:type="pct"/>
                <w:gridSpan w:val="2"/>
              </w:tcPr>
            </w:tcPrChange>
          </w:tcPr>
          <w:p w14:paraId="03164160" w14:textId="448DD337" w:rsidR="00F82902" w:rsidRPr="00DF6BDB" w:rsidDel="00D73460" w:rsidRDefault="00F82902" w:rsidP="00B16F81">
            <w:pPr>
              <w:spacing w:after="0" w:line="240" w:lineRule="auto"/>
              <w:rPr>
                <w:ins w:id="1625" w:author="Mohammad Nayeem Hasan" w:date="2024-07-21T01:49:00Z" w16du:dateUtc="2024-07-20T19:49:00Z"/>
                <w:rFonts w:ascii="Times New Roman" w:hAnsi="Times New Roman" w:cs="Times New Roman"/>
                <w:sz w:val="24"/>
                <w:szCs w:val="24"/>
              </w:rPr>
            </w:pPr>
            <w:ins w:id="1626"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27" w:author="Mohammad Nayeem Hasan" w:date="2024-07-21T13:03:00Z" w16du:dateUtc="2024-07-21T07:03:00Z">
              <w:tcPr>
                <w:tcW w:w="452" w:type="pct"/>
                <w:gridSpan w:val="2"/>
              </w:tcPr>
            </w:tcPrChange>
          </w:tcPr>
          <w:p w14:paraId="07D6AC76" w14:textId="0FECBFA6" w:rsidR="00F82902" w:rsidRPr="00DF6BDB" w:rsidDel="00D73460" w:rsidRDefault="00F82902" w:rsidP="00B16F81">
            <w:pPr>
              <w:spacing w:after="0" w:line="240" w:lineRule="auto"/>
              <w:rPr>
                <w:ins w:id="1628" w:author="Mohammad Nayeem Hasan" w:date="2024-07-21T01:49:00Z" w16du:dateUtc="2024-07-20T19:49:00Z"/>
                <w:rFonts w:ascii="Times New Roman" w:hAnsi="Times New Roman" w:cs="Times New Roman"/>
                <w:sz w:val="24"/>
                <w:szCs w:val="24"/>
              </w:rPr>
            </w:pPr>
            <w:ins w:id="1629"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630" w:author="Mohammad Nayeem Hasan" w:date="2024-07-21T13:03:00Z" w16du:dateUtc="2024-07-21T07:03:00Z">
              <w:tcPr>
                <w:tcW w:w="507" w:type="pct"/>
                <w:gridSpan w:val="2"/>
              </w:tcPr>
            </w:tcPrChange>
          </w:tcPr>
          <w:p w14:paraId="51A2E144" w14:textId="3A7B6469" w:rsidR="00F82902" w:rsidRPr="00DF6BDB" w:rsidDel="00D73460" w:rsidRDefault="00F82902" w:rsidP="00B16F81">
            <w:pPr>
              <w:spacing w:after="0" w:line="240" w:lineRule="auto"/>
              <w:rPr>
                <w:ins w:id="1631" w:author="Mohammad Nayeem Hasan" w:date="2024-07-21T01:49:00Z" w16du:dateUtc="2024-07-20T19:49:00Z"/>
                <w:rFonts w:ascii="Times New Roman" w:hAnsi="Times New Roman" w:cs="Times New Roman"/>
                <w:sz w:val="24"/>
                <w:szCs w:val="24"/>
              </w:rPr>
            </w:pPr>
          </w:p>
        </w:tc>
      </w:tr>
      <w:tr w:rsidR="00F82902" w:rsidRPr="00CE3B54" w:rsidDel="00D73460" w14:paraId="7A8605D3" w14:textId="77777777" w:rsidTr="00AA3EE1">
        <w:trPr>
          <w:ins w:id="1632" w:author="Mohammad Nayeem Hasan" w:date="2024-07-21T01:49:00Z" w16du:dateUtc="2024-07-20T19:49:00Z"/>
          <w:trPrChange w:id="1633" w:author="Mohammad Nayeem Hasan" w:date="2024-07-21T13:03:00Z" w16du:dateUtc="2024-07-21T07:03:00Z">
            <w:trPr>
              <w:gridAfter w:val="0"/>
            </w:trPr>
          </w:trPrChange>
        </w:trPr>
        <w:tc>
          <w:tcPr>
            <w:tcW w:w="1071" w:type="pct"/>
            <w:vAlign w:val="center"/>
            <w:tcPrChange w:id="1634" w:author="Mohammad Nayeem Hasan" w:date="2024-07-21T13:03:00Z" w16du:dateUtc="2024-07-21T07:03:00Z">
              <w:tcPr>
                <w:tcW w:w="783" w:type="pct"/>
                <w:vAlign w:val="center"/>
              </w:tcPr>
            </w:tcPrChange>
          </w:tcPr>
          <w:p w14:paraId="1AE89501" w14:textId="26D798CA" w:rsidR="00F82902" w:rsidRPr="00DF6BDB" w:rsidDel="00D73460" w:rsidRDefault="00F82902" w:rsidP="00B16F81">
            <w:pPr>
              <w:spacing w:after="0" w:line="240" w:lineRule="auto"/>
              <w:rPr>
                <w:ins w:id="1635" w:author="Mohammad Nayeem Hasan" w:date="2024-07-21T01:49:00Z" w16du:dateUtc="2024-07-20T19:49:00Z"/>
                <w:rFonts w:ascii="Times New Roman" w:hAnsi="Times New Roman" w:cs="Times New Roman"/>
                <w:sz w:val="24"/>
                <w:szCs w:val="24"/>
              </w:rPr>
            </w:pPr>
            <w:ins w:id="1636" w:author="Mohammad Nayeem Hasan" w:date="2024-07-21T01:50:00Z" w16du:dateUtc="2024-07-20T19:50:00Z">
              <w:r w:rsidRPr="00877093">
                <w:rPr>
                  <w:rFonts w:ascii="Times New Roman" w:hAnsi="Times New Roman" w:cs="Times New Roman"/>
                  <w:bCs/>
                  <w:sz w:val="24"/>
                  <w:szCs w:val="24"/>
                </w:rPr>
                <w:t>Yes</w:t>
              </w:r>
            </w:ins>
          </w:p>
        </w:tc>
        <w:tc>
          <w:tcPr>
            <w:tcW w:w="685" w:type="pct"/>
            <w:tcPrChange w:id="1637" w:author="Mohammad Nayeem Hasan" w:date="2024-07-21T13:03:00Z" w16du:dateUtc="2024-07-21T07:03:00Z">
              <w:tcPr>
                <w:tcW w:w="501" w:type="pct"/>
              </w:tcPr>
            </w:tcPrChange>
          </w:tcPr>
          <w:p w14:paraId="67A8F837" w14:textId="18CBB564" w:rsidR="00F82902" w:rsidRPr="00DF6BDB" w:rsidDel="00D73460" w:rsidRDefault="00F82902" w:rsidP="00B16F81">
            <w:pPr>
              <w:spacing w:after="0" w:line="240" w:lineRule="auto"/>
              <w:rPr>
                <w:ins w:id="1638" w:author="Mohammad Nayeem Hasan" w:date="2024-07-21T01:49:00Z" w16du:dateUtc="2024-07-20T19:49:00Z"/>
                <w:rFonts w:ascii="Times New Roman" w:hAnsi="Times New Roman" w:cs="Times New Roman"/>
                <w:sz w:val="24"/>
                <w:szCs w:val="24"/>
              </w:rPr>
            </w:pPr>
            <w:ins w:id="1639"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640" w:author="Mohammad Nayeem Hasan" w:date="2024-07-21T13:03:00Z" w16du:dateUtc="2024-07-21T07:03:00Z">
              <w:tcPr>
                <w:tcW w:w="452" w:type="pct"/>
                <w:gridSpan w:val="2"/>
              </w:tcPr>
            </w:tcPrChange>
          </w:tcPr>
          <w:p w14:paraId="5847574E" w14:textId="59FA8C73" w:rsidR="00F82902" w:rsidRPr="00DF6BDB" w:rsidDel="00D73460" w:rsidRDefault="00F82902" w:rsidP="00B16F81">
            <w:pPr>
              <w:spacing w:after="0" w:line="240" w:lineRule="auto"/>
              <w:rPr>
                <w:ins w:id="1641" w:author="Mohammad Nayeem Hasan" w:date="2024-07-21T01:49:00Z" w16du:dateUtc="2024-07-20T19:49:00Z"/>
                <w:rFonts w:ascii="Times New Roman" w:hAnsi="Times New Roman" w:cs="Times New Roman"/>
                <w:sz w:val="24"/>
                <w:szCs w:val="24"/>
              </w:rPr>
            </w:pPr>
            <w:ins w:id="1642"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643" w:author="Mohammad Nayeem Hasan" w:date="2024-07-21T13:03:00Z" w16du:dateUtc="2024-07-21T07:03:00Z">
              <w:tcPr>
                <w:tcW w:w="491" w:type="pct"/>
              </w:tcPr>
            </w:tcPrChange>
          </w:tcPr>
          <w:p w14:paraId="43ED38CE" w14:textId="7A63757C" w:rsidR="00F82902" w:rsidRPr="00DF6BDB" w:rsidDel="00D73460" w:rsidRDefault="00F82902" w:rsidP="00B16F81">
            <w:pPr>
              <w:spacing w:after="0" w:line="240" w:lineRule="auto"/>
              <w:rPr>
                <w:ins w:id="1644" w:author="Mohammad Nayeem Hasan" w:date="2024-07-21T01:49:00Z" w16du:dateUtc="2024-07-20T19:49:00Z"/>
                <w:rFonts w:ascii="Times New Roman" w:hAnsi="Times New Roman" w:cs="Times New Roman"/>
                <w:sz w:val="24"/>
                <w:szCs w:val="24"/>
              </w:rPr>
            </w:pPr>
          </w:p>
        </w:tc>
        <w:tc>
          <w:tcPr>
            <w:tcW w:w="616" w:type="pct"/>
            <w:tcPrChange w:id="1645" w:author="Mohammad Nayeem Hasan" w:date="2024-07-21T13:03:00Z" w16du:dateUtc="2024-07-21T07:03:00Z">
              <w:tcPr>
                <w:tcW w:w="452" w:type="pct"/>
                <w:gridSpan w:val="2"/>
              </w:tcPr>
            </w:tcPrChange>
          </w:tcPr>
          <w:p w14:paraId="3BA40DFC" w14:textId="4704EFF9" w:rsidR="00F82902" w:rsidRPr="00DF6BDB" w:rsidDel="00D73460" w:rsidRDefault="00F82902" w:rsidP="00B16F81">
            <w:pPr>
              <w:spacing w:after="0" w:line="240" w:lineRule="auto"/>
              <w:rPr>
                <w:ins w:id="1646" w:author="Mohammad Nayeem Hasan" w:date="2024-07-21T01:49:00Z" w16du:dateUtc="2024-07-20T19:49:00Z"/>
                <w:rFonts w:ascii="Times New Roman" w:hAnsi="Times New Roman" w:cs="Times New Roman"/>
                <w:sz w:val="24"/>
                <w:szCs w:val="24"/>
              </w:rPr>
            </w:pPr>
            <w:ins w:id="1647"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648" w:author="Mohammad Nayeem Hasan" w:date="2024-07-21T13:03:00Z" w16du:dateUtc="2024-07-21T07:03:00Z">
              <w:tcPr>
                <w:tcW w:w="452" w:type="pct"/>
                <w:gridSpan w:val="2"/>
              </w:tcPr>
            </w:tcPrChange>
          </w:tcPr>
          <w:p w14:paraId="1FB94F0C" w14:textId="237705C4" w:rsidR="00F82902" w:rsidRPr="00DF6BDB" w:rsidDel="00D73460" w:rsidRDefault="00F82902" w:rsidP="00B16F81">
            <w:pPr>
              <w:spacing w:after="0" w:line="240" w:lineRule="auto"/>
              <w:rPr>
                <w:ins w:id="1649" w:author="Mohammad Nayeem Hasan" w:date="2024-07-21T01:49:00Z" w16du:dateUtc="2024-07-20T19:49:00Z"/>
                <w:rFonts w:ascii="Times New Roman" w:hAnsi="Times New Roman" w:cs="Times New Roman"/>
                <w:sz w:val="24"/>
                <w:szCs w:val="24"/>
              </w:rPr>
            </w:pPr>
            <w:ins w:id="1650"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651" w:author="Mohammad Nayeem Hasan" w:date="2024-07-21T13:03:00Z" w16du:dateUtc="2024-07-21T07:03:00Z">
              <w:tcPr>
                <w:tcW w:w="507" w:type="pct"/>
                <w:gridSpan w:val="2"/>
              </w:tcPr>
            </w:tcPrChange>
          </w:tcPr>
          <w:p w14:paraId="231A3250" w14:textId="2AC7F3F3" w:rsidR="00F82902" w:rsidRPr="00DF6BDB" w:rsidDel="00D73460" w:rsidRDefault="00F82902" w:rsidP="00B16F81">
            <w:pPr>
              <w:spacing w:after="0" w:line="240" w:lineRule="auto"/>
              <w:rPr>
                <w:ins w:id="1652" w:author="Mohammad Nayeem Hasan" w:date="2024-07-21T01:49:00Z" w16du:dateUtc="2024-07-20T19:49:00Z"/>
                <w:rFonts w:ascii="Times New Roman" w:hAnsi="Times New Roman" w:cs="Times New Roman"/>
                <w:sz w:val="24"/>
                <w:szCs w:val="24"/>
              </w:rPr>
            </w:pPr>
          </w:p>
        </w:tc>
      </w:tr>
      <w:tr w:rsidR="00F82902" w:rsidRPr="00CE3B54" w:rsidDel="00D73460" w14:paraId="614CEC99" w14:textId="77777777" w:rsidTr="00AA3EE1">
        <w:trPr>
          <w:ins w:id="1653" w:author="Mohammad Nayeem Hasan" w:date="2024-07-21T01:49:00Z" w16du:dateUtc="2024-07-20T19:49:00Z"/>
          <w:trPrChange w:id="1654" w:author="Mohammad Nayeem Hasan" w:date="2024-07-21T13:03:00Z" w16du:dateUtc="2024-07-21T07:03:00Z">
            <w:trPr>
              <w:gridAfter w:val="0"/>
            </w:trPr>
          </w:trPrChange>
        </w:trPr>
        <w:tc>
          <w:tcPr>
            <w:tcW w:w="1071" w:type="pct"/>
            <w:vAlign w:val="center"/>
            <w:tcPrChange w:id="1655" w:author="Mohammad Nayeem Hasan" w:date="2024-07-21T13:03:00Z" w16du:dateUtc="2024-07-21T07:03:00Z">
              <w:tcPr>
                <w:tcW w:w="783" w:type="pct"/>
                <w:vAlign w:val="center"/>
              </w:tcPr>
            </w:tcPrChange>
          </w:tcPr>
          <w:p w14:paraId="029A58C8" w14:textId="380D5606" w:rsidR="00F82902" w:rsidRPr="00DF6BDB" w:rsidDel="00D73460" w:rsidRDefault="00F82902" w:rsidP="00B16F81">
            <w:pPr>
              <w:spacing w:after="0" w:line="240" w:lineRule="auto"/>
              <w:rPr>
                <w:ins w:id="1656" w:author="Mohammad Nayeem Hasan" w:date="2024-07-21T01:49:00Z" w16du:dateUtc="2024-07-20T19:49:00Z"/>
                <w:rFonts w:ascii="Times New Roman" w:hAnsi="Times New Roman" w:cs="Times New Roman"/>
                <w:sz w:val="24"/>
                <w:szCs w:val="24"/>
              </w:rPr>
            </w:pPr>
            <w:ins w:id="1657" w:author="Mohammad Nayeem Hasan" w:date="2024-07-21T01:50:00Z" w16du:dateUtc="2024-07-20T19:50:00Z">
              <w:r w:rsidRPr="00877093">
                <w:rPr>
                  <w:rFonts w:ascii="Times New Roman" w:hAnsi="Times New Roman" w:cs="Times New Roman"/>
                  <w:b/>
                  <w:bCs/>
                  <w:i/>
                  <w:sz w:val="24"/>
                  <w:szCs w:val="24"/>
                </w:rPr>
                <w:t>Wasted</w:t>
              </w:r>
            </w:ins>
          </w:p>
        </w:tc>
        <w:tc>
          <w:tcPr>
            <w:tcW w:w="685" w:type="pct"/>
            <w:tcPrChange w:id="1658" w:author="Mohammad Nayeem Hasan" w:date="2024-07-21T13:03:00Z" w16du:dateUtc="2024-07-21T07:03:00Z">
              <w:tcPr>
                <w:tcW w:w="501" w:type="pct"/>
              </w:tcPr>
            </w:tcPrChange>
          </w:tcPr>
          <w:p w14:paraId="764C9E22" w14:textId="77777777" w:rsidR="00F82902" w:rsidRPr="00DF6BDB" w:rsidDel="00D73460" w:rsidRDefault="00F82902" w:rsidP="00B16F81">
            <w:pPr>
              <w:spacing w:after="0" w:line="240" w:lineRule="auto"/>
              <w:rPr>
                <w:ins w:id="1659" w:author="Mohammad Nayeem Hasan" w:date="2024-07-21T01:49:00Z" w16du:dateUtc="2024-07-20T19:49:00Z"/>
                <w:rFonts w:ascii="Times New Roman" w:hAnsi="Times New Roman" w:cs="Times New Roman"/>
                <w:sz w:val="24"/>
                <w:szCs w:val="24"/>
              </w:rPr>
            </w:pPr>
          </w:p>
        </w:tc>
        <w:tc>
          <w:tcPr>
            <w:tcW w:w="616" w:type="pct"/>
            <w:tcPrChange w:id="1660" w:author="Mohammad Nayeem Hasan" w:date="2024-07-21T13:03:00Z" w16du:dateUtc="2024-07-21T07:03:00Z">
              <w:tcPr>
                <w:tcW w:w="452" w:type="pct"/>
                <w:gridSpan w:val="2"/>
              </w:tcPr>
            </w:tcPrChange>
          </w:tcPr>
          <w:p w14:paraId="745B885E" w14:textId="77777777" w:rsidR="00F82902" w:rsidRPr="00DF6BDB" w:rsidDel="00D73460" w:rsidRDefault="00F82902" w:rsidP="00B16F81">
            <w:pPr>
              <w:spacing w:after="0" w:line="240" w:lineRule="auto"/>
              <w:rPr>
                <w:ins w:id="1661" w:author="Mohammad Nayeem Hasan" w:date="2024-07-21T01:49:00Z" w16du:dateUtc="2024-07-20T19:49:00Z"/>
                <w:rFonts w:ascii="Times New Roman" w:hAnsi="Times New Roman" w:cs="Times New Roman"/>
                <w:sz w:val="24"/>
                <w:szCs w:val="24"/>
              </w:rPr>
            </w:pPr>
          </w:p>
        </w:tc>
        <w:tc>
          <w:tcPr>
            <w:tcW w:w="671" w:type="pct"/>
            <w:tcPrChange w:id="1662" w:author="Mohammad Nayeem Hasan" w:date="2024-07-21T13:03:00Z" w16du:dateUtc="2024-07-21T07:03:00Z">
              <w:tcPr>
                <w:tcW w:w="491" w:type="pct"/>
              </w:tcPr>
            </w:tcPrChange>
          </w:tcPr>
          <w:p w14:paraId="768B8564" w14:textId="77777777" w:rsidR="00F82902" w:rsidRPr="00DF6BDB" w:rsidDel="00D73460" w:rsidRDefault="00F82902" w:rsidP="00B16F81">
            <w:pPr>
              <w:spacing w:after="0" w:line="240" w:lineRule="auto"/>
              <w:rPr>
                <w:ins w:id="1663" w:author="Mohammad Nayeem Hasan" w:date="2024-07-21T01:49:00Z" w16du:dateUtc="2024-07-20T19:49:00Z"/>
                <w:rFonts w:ascii="Times New Roman" w:hAnsi="Times New Roman" w:cs="Times New Roman"/>
                <w:sz w:val="24"/>
                <w:szCs w:val="24"/>
              </w:rPr>
            </w:pPr>
          </w:p>
        </w:tc>
        <w:tc>
          <w:tcPr>
            <w:tcW w:w="616" w:type="pct"/>
            <w:tcPrChange w:id="1664" w:author="Mohammad Nayeem Hasan" w:date="2024-07-21T13:03:00Z" w16du:dateUtc="2024-07-21T07:03:00Z">
              <w:tcPr>
                <w:tcW w:w="452" w:type="pct"/>
                <w:gridSpan w:val="2"/>
              </w:tcPr>
            </w:tcPrChange>
          </w:tcPr>
          <w:p w14:paraId="50EE7AF4" w14:textId="77777777" w:rsidR="00F82902" w:rsidRPr="00DF6BDB" w:rsidDel="00D73460" w:rsidRDefault="00F82902" w:rsidP="00B16F81">
            <w:pPr>
              <w:spacing w:after="0" w:line="240" w:lineRule="auto"/>
              <w:rPr>
                <w:ins w:id="1665" w:author="Mohammad Nayeem Hasan" w:date="2024-07-21T01:49:00Z" w16du:dateUtc="2024-07-20T19:49:00Z"/>
                <w:rFonts w:ascii="Times New Roman" w:hAnsi="Times New Roman" w:cs="Times New Roman"/>
                <w:sz w:val="24"/>
                <w:szCs w:val="24"/>
              </w:rPr>
            </w:pPr>
          </w:p>
        </w:tc>
        <w:tc>
          <w:tcPr>
            <w:tcW w:w="616" w:type="pct"/>
            <w:tcPrChange w:id="1666" w:author="Mohammad Nayeem Hasan" w:date="2024-07-21T13:03:00Z" w16du:dateUtc="2024-07-21T07:03:00Z">
              <w:tcPr>
                <w:tcW w:w="452" w:type="pct"/>
                <w:gridSpan w:val="2"/>
              </w:tcPr>
            </w:tcPrChange>
          </w:tcPr>
          <w:p w14:paraId="67EFBF1A" w14:textId="77777777" w:rsidR="00F82902" w:rsidRPr="00DF6BDB" w:rsidDel="00D73460" w:rsidRDefault="00F82902" w:rsidP="00B16F81">
            <w:pPr>
              <w:spacing w:after="0" w:line="240" w:lineRule="auto"/>
              <w:rPr>
                <w:ins w:id="1667" w:author="Mohammad Nayeem Hasan" w:date="2024-07-21T01:49:00Z" w16du:dateUtc="2024-07-20T19:49:00Z"/>
                <w:rFonts w:ascii="Times New Roman" w:hAnsi="Times New Roman" w:cs="Times New Roman"/>
                <w:sz w:val="24"/>
                <w:szCs w:val="24"/>
              </w:rPr>
            </w:pPr>
          </w:p>
        </w:tc>
        <w:tc>
          <w:tcPr>
            <w:tcW w:w="725" w:type="pct"/>
            <w:tcPrChange w:id="1668" w:author="Mohammad Nayeem Hasan" w:date="2024-07-21T13:03:00Z" w16du:dateUtc="2024-07-21T07:03:00Z">
              <w:tcPr>
                <w:tcW w:w="507" w:type="pct"/>
                <w:gridSpan w:val="2"/>
              </w:tcPr>
            </w:tcPrChange>
          </w:tcPr>
          <w:p w14:paraId="738327D4" w14:textId="77777777" w:rsidR="00F82902" w:rsidRPr="00DF6BDB" w:rsidDel="00D73460" w:rsidRDefault="00F82902" w:rsidP="00B16F81">
            <w:pPr>
              <w:spacing w:after="0" w:line="240" w:lineRule="auto"/>
              <w:rPr>
                <w:ins w:id="1669" w:author="Mohammad Nayeem Hasan" w:date="2024-07-21T01:49:00Z" w16du:dateUtc="2024-07-20T19:49:00Z"/>
                <w:rFonts w:ascii="Times New Roman" w:hAnsi="Times New Roman" w:cs="Times New Roman"/>
                <w:sz w:val="24"/>
                <w:szCs w:val="24"/>
              </w:rPr>
            </w:pPr>
          </w:p>
        </w:tc>
      </w:tr>
      <w:tr w:rsidR="00F82902" w:rsidRPr="00CE3B54" w:rsidDel="00D73460" w14:paraId="5518942C" w14:textId="77777777" w:rsidTr="00AA3EE1">
        <w:trPr>
          <w:ins w:id="1670" w:author="Mohammad Nayeem Hasan" w:date="2024-07-21T01:49:00Z" w16du:dateUtc="2024-07-20T19:49:00Z"/>
          <w:trPrChange w:id="1671" w:author="Mohammad Nayeem Hasan" w:date="2024-07-21T13:03:00Z" w16du:dateUtc="2024-07-21T07:03:00Z">
            <w:trPr>
              <w:gridAfter w:val="0"/>
            </w:trPr>
          </w:trPrChange>
        </w:trPr>
        <w:tc>
          <w:tcPr>
            <w:tcW w:w="1071" w:type="pct"/>
            <w:vAlign w:val="center"/>
            <w:tcPrChange w:id="1672" w:author="Mohammad Nayeem Hasan" w:date="2024-07-21T13:03:00Z" w16du:dateUtc="2024-07-21T07:03:00Z">
              <w:tcPr>
                <w:tcW w:w="783" w:type="pct"/>
                <w:vAlign w:val="center"/>
              </w:tcPr>
            </w:tcPrChange>
          </w:tcPr>
          <w:p w14:paraId="012AF118" w14:textId="72A9F972" w:rsidR="00F82902" w:rsidRPr="00DF6BDB" w:rsidDel="00D73460" w:rsidRDefault="00F82902" w:rsidP="00B16F81">
            <w:pPr>
              <w:spacing w:after="0" w:line="240" w:lineRule="auto"/>
              <w:rPr>
                <w:ins w:id="1673" w:author="Mohammad Nayeem Hasan" w:date="2024-07-21T01:49:00Z" w16du:dateUtc="2024-07-20T19:49:00Z"/>
                <w:rFonts w:ascii="Times New Roman" w:hAnsi="Times New Roman" w:cs="Times New Roman"/>
                <w:sz w:val="24"/>
                <w:szCs w:val="24"/>
              </w:rPr>
            </w:pPr>
            <w:ins w:id="1674" w:author="Mohammad Nayeem Hasan" w:date="2024-07-21T01:50:00Z" w16du:dateUtc="2024-07-20T19:50:00Z">
              <w:r w:rsidRPr="00877093">
                <w:rPr>
                  <w:rFonts w:ascii="Times New Roman" w:hAnsi="Times New Roman" w:cs="Times New Roman"/>
                  <w:bCs/>
                  <w:sz w:val="24"/>
                  <w:szCs w:val="24"/>
                </w:rPr>
                <w:t>No</w:t>
              </w:r>
            </w:ins>
          </w:p>
        </w:tc>
        <w:tc>
          <w:tcPr>
            <w:tcW w:w="685" w:type="pct"/>
            <w:tcPrChange w:id="1675" w:author="Mohammad Nayeem Hasan" w:date="2024-07-21T13:03:00Z" w16du:dateUtc="2024-07-21T07:03:00Z">
              <w:tcPr>
                <w:tcW w:w="501" w:type="pct"/>
              </w:tcPr>
            </w:tcPrChange>
          </w:tcPr>
          <w:p w14:paraId="676FCF4D" w14:textId="3D48160A" w:rsidR="00F82902" w:rsidRPr="00DF6BDB" w:rsidDel="00D73460" w:rsidRDefault="00F82902" w:rsidP="00B16F81">
            <w:pPr>
              <w:spacing w:after="0" w:line="240" w:lineRule="auto"/>
              <w:rPr>
                <w:ins w:id="1676" w:author="Mohammad Nayeem Hasan" w:date="2024-07-21T01:49:00Z" w16du:dateUtc="2024-07-20T19:49:00Z"/>
                <w:rFonts w:ascii="Times New Roman" w:hAnsi="Times New Roman" w:cs="Times New Roman"/>
                <w:sz w:val="24"/>
                <w:szCs w:val="24"/>
              </w:rPr>
            </w:pPr>
            <w:ins w:id="1677"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78" w:author="Mohammad Nayeem Hasan" w:date="2024-07-21T13:03:00Z" w16du:dateUtc="2024-07-21T07:03:00Z">
              <w:tcPr>
                <w:tcW w:w="452" w:type="pct"/>
                <w:gridSpan w:val="2"/>
              </w:tcPr>
            </w:tcPrChange>
          </w:tcPr>
          <w:p w14:paraId="4770B5E8" w14:textId="118265B6" w:rsidR="00F82902" w:rsidRPr="00DF6BDB" w:rsidDel="00D73460" w:rsidRDefault="00F82902" w:rsidP="00B16F81">
            <w:pPr>
              <w:spacing w:after="0" w:line="240" w:lineRule="auto"/>
              <w:rPr>
                <w:ins w:id="1679" w:author="Mohammad Nayeem Hasan" w:date="2024-07-21T01:49:00Z" w16du:dateUtc="2024-07-20T19:49:00Z"/>
                <w:rFonts w:ascii="Times New Roman" w:hAnsi="Times New Roman" w:cs="Times New Roman"/>
                <w:sz w:val="24"/>
                <w:szCs w:val="24"/>
              </w:rPr>
            </w:pPr>
            <w:ins w:id="1680"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681" w:author="Mohammad Nayeem Hasan" w:date="2024-07-21T13:03:00Z" w16du:dateUtc="2024-07-21T07:03:00Z">
              <w:tcPr>
                <w:tcW w:w="491" w:type="pct"/>
              </w:tcPr>
            </w:tcPrChange>
          </w:tcPr>
          <w:p w14:paraId="49FF7107" w14:textId="549F1D11" w:rsidR="00F82902" w:rsidRPr="00DF6BDB" w:rsidDel="00D73460" w:rsidRDefault="00F82902" w:rsidP="00B16F81">
            <w:pPr>
              <w:spacing w:after="0" w:line="240" w:lineRule="auto"/>
              <w:rPr>
                <w:ins w:id="1682" w:author="Mohammad Nayeem Hasan" w:date="2024-07-21T01:49:00Z" w16du:dateUtc="2024-07-20T19:49:00Z"/>
                <w:rFonts w:ascii="Times New Roman" w:hAnsi="Times New Roman" w:cs="Times New Roman"/>
                <w:sz w:val="24"/>
                <w:szCs w:val="24"/>
              </w:rPr>
            </w:pPr>
          </w:p>
        </w:tc>
        <w:tc>
          <w:tcPr>
            <w:tcW w:w="616" w:type="pct"/>
            <w:tcPrChange w:id="1683" w:author="Mohammad Nayeem Hasan" w:date="2024-07-21T13:03:00Z" w16du:dateUtc="2024-07-21T07:03:00Z">
              <w:tcPr>
                <w:tcW w:w="452" w:type="pct"/>
                <w:gridSpan w:val="2"/>
              </w:tcPr>
            </w:tcPrChange>
          </w:tcPr>
          <w:p w14:paraId="549F8145" w14:textId="34677440" w:rsidR="00F82902" w:rsidRPr="00DF6BDB" w:rsidDel="00D73460" w:rsidRDefault="00F82902" w:rsidP="00B16F81">
            <w:pPr>
              <w:spacing w:after="0" w:line="240" w:lineRule="auto"/>
              <w:rPr>
                <w:ins w:id="1684" w:author="Mohammad Nayeem Hasan" w:date="2024-07-21T01:49:00Z" w16du:dateUtc="2024-07-20T19:49:00Z"/>
                <w:rFonts w:ascii="Times New Roman" w:hAnsi="Times New Roman" w:cs="Times New Roman"/>
                <w:sz w:val="24"/>
                <w:szCs w:val="24"/>
              </w:rPr>
            </w:pPr>
            <w:ins w:id="1685"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86" w:author="Mohammad Nayeem Hasan" w:date="2024-07-21T13:03:00Z" w16du:dateUtc="2024-07-21T07:03:00Z">
              <w:tcPr>
                <w:tcW w:w="452" w:type="pct"/>
                <w:gridSpan w:val="2"/>
              </w:tcPr>
            </w:tcPrChange>
          </w:tcPr>
          <w:p w14:paraId="062F1F38" w14:textId="7FE38068" w:rsidR="00F82902" w:rsidRPr="00DF6BDB" w:rsidDel="00D73460" w:rsidRDefault="00F82902" w:rsidP="00B16F81">
            <w:pPr>
              <w:spacing w:after="0" w:line="240" w:lineRule="auto"/>
              <w:rPr>
                <w:ins w:id="1687" w:author="Mohammad Nayeem Hasan" w:date="2024-07-21T01:49:00Z" w16du:dateUtc="2024-07-20T19:49:00Z"/>
                <w:rFonts w:ascii="Times New Roman" w:hAnsi="Times New Roman" w:cs="Times New Roman"/>
                <w:sz w:val="24"/>
                <w:szCs w:val="24"/>
              </w:rPr>
            </w:pPr>
            <w:ins w:id="1688"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689" w:author="Mohammad Nayeem Hasan" w:date="2024-07-21T13:03:00Z" w16du:dateUtc="2024-07-21T07:03:00Z">
              <w:tcPr>
                <w:tcW w:w="507" w:type="pct"/>
                <w:gridSpan w:val="2"/>
              </w:tcPr>
            </w:tcPrChange>
          </w:tcPr>
          <w:p w14:paraId="58CD5114" w14:textId="53E68904" w:rsidR="00F82902" w:rsidRPr="00DF6BDB" w:rsidDel="00D73460" w:rsidRDefault="00F82902" w:rsidP="00B16F81">
            <w:pPr>
              <w:spacing w:after="0" w:line="240" w:lineRule="auto"/>
              <w:rPr>
                <w:ins w:id="1690" w:author="Mohammad Nayeem Hasan" w:date="2024-07-21T01:49:00Z" w16du:dateUtc="2024-07-20T19:49:00Z"/>
                <w:rFonts w:ascii="Times New Roman" w:hAnsi="Times New Roman" w:cs="Times New Roman"/>
                <w:sz w:val="24"/>
                <w:szCs w:val="24"/>
              </w:rPr>
            </w:pPr>
          </w:p>
        </w:tc>
      </w:tr>
      <w:tr w:rsidR="00F82902" w:rsidRPr="00CE3B54" w:rsidDel="00D73460" w14:paraId="4A4A432C" w14:textId="77777777" w:rsidTr="00AA3EE1">
        <w:trPr>
          <w:ins w:id="1691" w:author="Mohammad Nayeem Hasan" w:date="2024-07-21T01:49:00Z" w16du:dateUtc="2024-07-20T19:49:00Z"/>
          <w:trPrChange w:id="1692" w:author="Mohammad Nayeem Hasan" w:date="2024-07-21T13:03:00Z" w16du:dateUtc="2024-07-21T07:03:00Z">
            <w:trPr>
              <w:gridAfter w:val="0"/>
            </w:trPr>
          </w:trPrChange>
        </w:trPr>
        <w:tc>
          <w:tcPr>
            <w:tcW w:w="1071" w:type="pct"/>
            <w:vAlign w:val="center"/>
            <w:tcPrChange w:id="1693" w:author="Mohammad Nayeem Hasan" w:date="2024-07-21T13:03:00Z" w16du:dateUtc="2024-07-21T07:03:00Z">
              <w:tcPr>
                <w:tcW w:w="783" w:type="pct"/>
                <w:vAlign w:val="center"/>
              </w:tcPr>
            </w:tcPrChange>
          </w:tcPr>
          <w:p w14:paraId="2AF94795" w14:textId="7DD37F60" w:rsidR="00F82902" w:rsidRPr="00DF6BDB" w:rsidDel="00D73460" w:rsidRDefault="00F82902" w:rsidP="00B16F81">
            <w:pPr>
              <w:spacing w:after="0" w:line="240" w:lineRule="auto"/>
              <w:rPr>
                <w:ins w:id="1694" w:author="Mohammad Nayeem Hasan" w:date="2024-07-21T01:49:00Z" w16du:dateUtc="2024-07-20T19:49:00Z"/>
                <w:rFonts w:ascii="Times New Roman" w:hAnsi="Times New Roman" w:cs="Times New Roman"/>
                <w:sz w:val="24"/>
                <w:szCs w:val="24"/>
              </w:rPr>
            </w:pPr>
            <w:ins w:id="1695" w:author="Mohammad Nayeem Hasan" w:date="2024-07-21T01:50:00Z" w16du:dateUtc="2024-07-20T19:50:00Z">
              <w:r w:rsidRPr="00877093">
                <w:rPr>
                  <w:rFonts w:ascii="Times New Roman" w:hAnsi="Times New Roman" w:cs="Times New Roman"/>
                  <w:bCs/>
                  <w:sz w:val="24"/>
                  <w:szCs w:val="24"/>
                </w:rPr>
                <w:t>Yes</w:t>
              </w:r>
            </w:ins>
          </w:p>
        </w:tc>
        <w:tc>
          <w:tcPr>
            <w:tcW w:w="685" w:type="pct"/>
            <w:tcPrChange w:id="1696" w:author="Mohammad Nayeem Hasan" w:date="2024-07-21T13:03:00Z" w16du:dateUtc="2024-07-21T07:03:00Z">
              <w:tcPr>
                <w:tcW w:w="501" w:type="pct"/>
              </w:tcPr>
            </w:tcPrChange>
          </w:tcPr>
          <w:p w14:paraId="383BF2AD" w14:textId="09845D87" w:rsidR="00F82902" w:rsidRPr="00DF6BDB" w:rsidDel="00D73460" w:rsidRDefault="00F82902" w:rsidP="00B16F81">
            <w:pPr>
              <w:spacing w:after="0" w:line="240" w:lineRule="auto"/>
              <w:rPr>
                <w:ins w:id="1697" w:author="Mohammad Nayeem Hasan" w:date="2024-07-21T01:49:00Z" w16du:dateUtc="2024-07-20T19:49:00Z"/>
                <w:rFonts w:ascii="Times New Roman" w:hAnsi="Times New Roman" w:cs="Times New Roman"/>
                <w:sz w:val="24"/>
                <w:szCs w:val="24"/>
              </w:rPr>
            </w:pPr>
            <w:ins w:id="1698"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699" w:author="Mohammad Nayeem Hasan" w:date="2024-07-21T13:03:00Z" w16du:dateUtc="2024-07-21T07:03:00Z">
              <w:tcPr>
                <w:tcW w:w="452" w:type="pct"/>
                <w:gridSpan w:val="2"/>
              </w:tcPr>
            </w:tcPrChange>
          </w:tcPr>
          <w:p w14:paraId="6ED99EA0" w14:textId="3604CB9A" w:rsidR="00F82902" w:rsidRPr="00DF6BDB" w:rsidDel="00D73460" w:rsidRDefault="00F82902" w:rsidP="00B16F81">
            <w:pPr>
              <w:spacing w:after="0" w:line="240" w:lineRule="auto"/>
              <w:rPr>
                <w:ins w:id="1700" w:author="Mohammad Nayeem Hasan" w:date="2024-07-21T01:49:00Z" w16du:dateUtc="2024-07-20T19:49:00Z"/>
                <w:rFonts w:ascii="Times New Roman" w:hAnsi="Times New Roman" w:cs="Times New Roman"/>
                <w:sz w:val="24"/>
                <w:szCs w:val="24"/>
              </w:rPr>
            </w:pPr>
            <w:ins w:id="1701"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702" w:author="Mohammad Nayeem Hasan" w:date="2024-07-21T13:03:00Z" w16du:dateUtc="2024-07-21T07:03:00Z">
              <w:tcPr>
                <w:tcW w:w="491" w:type="pct"/>
              </w:tcPr>
            </w:tcPrChange>
          </w:tcPr>
          <w:p w14:paraId="2DA760C7" w14:textId="772AFB4D" w:rsidR="00F82902" w:rsidRPr="00DF6BDB" w:rsidDel="00D73460" w:rsidRDefault="00F82902" w:rsidP="00B16F81">
            <w:pPr>
              <w:spacing w:after="0" w:line="240" w:lineRule="auto"/>
              <w:rPr>
                <w:ins w:id="1703" w:author="Mohammad Nayeem Hasan" w:date="2024-07-21T01:49:00Z" w16du:dateUtc="2024-07-20T19:49:00Z"/>
                <w:rFonts w:ascii="Times New Roman" w:hAnsi="Times New Roman" w:cs="Times New Roman"/>
                <w:sz w:val="24"/>
                <w:szCs w:val="24"/>
              </w:rPr>
            </w:pPr>
          </w:p>
        </w:tc>
        <w:tc>
          <w:tcPr>
            <w:tcW w:w="616" w:type="pct"/>
            <w:tcPrChange w:id="1704" w:author="Mohammad Nayeem Hasan" w:date="2024-07-21T13:03:00Z" w16du:dateUtc="2024-07-21T07:03:00Z">
              <w:tcPr>
                <w:tcW w:w="452" w:type="pct"/>
                <w:gridSpan w:val="2"/>
              </w:tcPr>
            </w:tcPrChange>
          </w:tcPr>
          <w:p w14:paraId="7D4D1BB0" w14:textId="1139FBF4" w:rsidR="00F82902" w:rsidRPr="00DF6BDB" w:rsidDel="00D73460" w:rsidRDefault="00F82902" w:rsidP="00B16F81">
            <w:pPr>
              <w:spacing w:after="0" w:line="240" w:lineRule="auto"/>
              <w:rPr>
                <w:ins w:id="1705" w:author="Mohammad Nayeem Hasan" w:date="2024-07-21T01:49:00Z" w16du:dateUtc="2024-07-20T19:49:00Z"/>
                <w:rFonts w:ascii="Times New Roman" w:hAnsi="Times New Roman" w:cs="Times New Roman"/>
                <w:sz w:val="24"/>
                <w:szCs w:val="24"/>
              </w:rPr>
            </w:pPr>
            <w:ins w:id="1706"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07" w:author="Mohammad Nayeem Hasan" w:date="2024-07-21T13:03:00Z" w16du:dateUtc="2024-07-21T07:03:00Z">
              <w:tcPr>
                <w:tcW w:w="452" w:type="pct"/>
                <w:gridSpan w:val="2"/>
              </w:tcPr>
            </w:tcPrChange>
          </w:tcPr>
          <w:p w14:paraId="122C3B95" w14:textId="78837DD4" w:rsidR="00F82902" w:rsidRPr="00DF6BDB" w:rsidDel="00D73460" w:rsidRDefault="00F82902" w:rsidP="00B16F81">
            <w:pPr>
              <w:spacing w:after="0" w:line="240" w:lineRule="auto"/>
              <w:rPr>
                <w:ins w:id="1708" w:author="Mohammad Nayeem Hasan" w:date="2024-07-21T01:49:00Z" w16du:dateUtc="2024-07-20T19:49:00Z"/>
                <w:rFonts w:ascii="Times New Roman" w:hAnsi="Times New Roman" w:cs="Times New Roman"/>
                <w:sz w:val="24"/>
                <w:szCs w:val="24"/>
              </w:rPr>
            </w:pPr>
            <w:ins w:id="1709"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710" w:author="Mohammad Nayeem Hasan" w:date="2024-07-21T13:03:00Z" w16du:dateUtc="2024-07-21T07:03:00Z">
              <w:tcPr>
                <w:tcW w:w="507" w:type="pct"/>
                <w:gridSpan w:val="2"/>
              </w:tcPr>
            </w:tcPrChange>
          </w:tcPr>
          <w:p w14:paraId="45F6745B" w14:textId="4E235331" w:rsidR="00F82902" w:rsidRPr="00DF6BDB" w:rsidDel="00D73460" w:rsidRDefault="00F82902" w:rsidP="00B16F81">
            <w:pPr>
              <w:spacing w:after="0" w:line="240" w:lineRule="auto"/>
              <w:rPr>
                <w:ins w:id="1711" w:author="Mohammad Nayeem Hasan" w:date="2024-07-21T01:49:00Z" w16du:dateUtc="2024-07-20T19:49:00Z"/>
                <w:rFonts w:ascii="Times New Roman" w:hAnsi="Times New Roman" w:cs="Times New Roman"/>
                <w:sz w:val="24"/>
                <w:szCs w:val="24"/>
              </w:rPr>
            </w:pPr>
          </w:p>
        </w:tc>
      </w:tr>
      <w:tr w:rsidR="00F82902" w:rsidRPr="00CE3B54" w:rsidDel="00D73460" w14:paraId="5F87C301" w14:textId="77777777" w:rsidTr="00AA3EE1">
        <w:trPr>
          <w:ins w:id="1712" w:author="Mohammad Nayeem Hasan" w:date="2024-07-21T01:53:00Z" w16du:dateUtc="2024-07-20T19:53:00Z"/>
          <w:trPrChange w:id="1713" w:author="Mohammad Nayeem Hasan" w:date="2024-07-21T13:03:00Z" w16du:dateUtc="2024-07-21T07:03:00Z">
            <w:trPr>
              <w:gridAfter w:val="0"/>
            </w:trPr>
          </w:trPrChange>
        </w:trPr>
        <w:tc>
          <w:tcPr>
            <w:tcW w:w="1071" w:type="pct"/>
            <w:vAlign w:val="center"/>
            <w:tcPrChange w:id="1714" w:author="Mohammad Nayeem Hasan" w:date="2024-07-21T13:03:00Z" w16du:dateUtc="2024-07-21T07:03:00Z">
              <w:tcPr>
                <w:tcW w:w="783" w:type="pct"/>
                <w:vAlign w:val="center"/>
              </w:tcPr>
            </w:tcPrChange>
          </w:tcPr>
          <w:p w14:paraId="016E29F5" w14:textId="0EA706CB" w:rsidR="00F82902" w:rsidRPr="00877093" w:rsidRDefault="00F82902" w:rsidP="00B16F81">
            <w:pPr>
              <w:spacing w:after="0" w:line="240" w:lineRule="auto"/>
              <w:rPr>
                <w:ins w:id="1715" w:author="Mohammad Nayeem Hasan" w:date="2024-07-21T01:53:00Z" w16du:dateUtc="2024-07-20T19:53:00Z"/>
                <w:rFonts w:ascii="Times New Roman" w:hAnsi="Times New Roman" w:cs="Times New Roman"/>
                <w:bCs/>
                <w:sz w:val="24"/>
                <w:szCs w:val="24"/>
              </w:rPr>
            </w:pPr>
            <w:ins w:id="1716" w:author="Mohammad Nayeem Hasan" w:date="2024-07-21T01:53:00Z" w16du:dateUtc="2024-07-20T19:53:00Z">
              <w:r w:rsidRPr="00877093">
                <w:rPr>
                  <w:rFonts w:ascii="Times New Roman" w:hAnsi="Times New Roman" w:cs="Times New Roman"/>
                  <w:b/>
                  <w:i/>
                  <w:sz w:val="24"/>
                  <w:szCs w:val="24"/>
                </w:rPr>
                <w:t>Inadequate Supervision</w:t>
              </w:r>
            </w:ins>
          </w:p>
        </w:tc>
        <w:tc>
          <w:tcPr>
            <w:tcW w:w="685" w:type="pct"/>
            <w:tcPrChange w:id="1717" w:author="Mohammad Nayeem Hasan" w:date="2024-07-21T13:03:00Z" w16du:dateUtc="2024-07-21T07:03:00Z">
              <w:tcPr>
                <w:tcW w:w="501" w:type="pct"/>
              </w:tcPr>
            </w:tcPrChange>
          </w:tcPr>
          <w:p w14:paraId="7A4C5C97" w14:textId="77777777" w:rsidR="00F82902" w:rsidRPr="00DF6BDB" w:rsidDel="00D73460" w:rsidRDefault="00F82902" w:rsidP="00B16F81">
            <w:pPr>
              <w:spacing w:after="0" w:line="240" w:lineRule="auto"/>
              <w:rPr>
                <w:ins w:id="1718" w:author="Mohammad Nayeem Hasan" w:date="2024-07-21T01:53:00Z" w16du:dateUtc="2024-07-20T19:53:00Z"/>
                <w:rFonts w:ascii="Times New Roman" w:hAnsi="Times New Roman" w:cs="Times New Roman"/>
                <w:sz w:val="24"/>
                <w:szCs w:val="24"/>
              </w:rPr>
            </w:pPr>
          </w:p>
        </w:tc>
        <w:tc>
          <w:tcPr>
            <w:tcW w:w="616" w:type="pct"/>
            <w:tcPrChange w:id="1719" w:author="Mohammad Nayeem Hasan" w:date="2024-07-21T13:03:00Z" w16du:dateUtc="2024-07-21T07:03:00Z">
              <w:tcPr>
                <w:tcW w:w="452" w:type="pct"/>
                <w:gridSpan w:val="2"/>
              </w:tcPr>
            </w:tcPrChange>
          </w:tcPr>
          <w:p w14:paraId="5E88FCB9" w14:textId="77777777" w:rsidR="00F82902" w:rsidRPr="00DF6BDB" w:rsidDel="00D73460" w:rsidRDefault="00F82902" w:rsidP="00B16F81">
            <w:pPr>
              <w:spacing w:after="0" w:line="240" w:lineRule="auto"/>
              <w:rPr>
                <w:ins w:id="1720" w:author="Mohammad Nayeem Hasan" w:date="2024-07-21T01:53:00Z" w16du:dateUtc="2024-07-20T19:53:00Z"/>
                <w:rFonts w:ascii="Times New Roman" w:hAnsi="Times New Roman" w:cs="Times New Roman"/>
                <w:sz w:val="24"/>
                <w:szCs w:val="24"/>
              </w:rPr>
            </w:pPr>
          </w:p>
        </w:tc>
        <w:tc>
          <w:tcPr>
            <w:tcW w:w="671" w:type="pct"/>
            <w:tcPrChange w:id="1721" w:author="Mohammad Nayeem Hasan" w:date="2024-07-21T13:03:00Z" w16du:dateUtc="2024-07-21T07:03:00Z">
              <w:tcPr>
                <w:tcW w:w="491" w:type="pct"/>
              </w:tcPr>
            </w:tcPrChange>
          </w:tcPr>
          <w:p w14:paraId="485431EE" w14:textId="77777777" w:rsidR="00F82902" w:rsidRPr="00DF6BDB" w:rsidDel="00D73460" w:rsidRDefault="00F82902" w:rsidP="00B16F81">
            <w:pPr>
              <w:spacing w:after="0" w:line="240" w:lineRule="auto"/>
              <w:rPr>
                <w:ins w:id="1722" w:author="Mohammad Nayeem Hasan" w:date="2024-07-21T01:53:00Z" w16du:dateUtc="2024-07-20T19:53:00Z"/>
                <w:rFonts w:ascii="Times New Roman" w:hAnsi="Times New Roman" w:cs="Times New Roman"/>
                <w:sz w:val="24"/>
                <w:szCs w:val="24"/>
              </w:rPr>
            </w:pPr>
          </w:p>
        </w:tc>
        <w:tc>
          <w:tcPr>
            <w:tcW w:w="616" w:type="pct"/>
            <w:tcPrChange w:id="1723" w:author="Mohammad Nayeem Hasan" w:date="2024-07-21T13:03:00Z" w16du:dateUtc="2024-07-21T07:03:00Z">
              <w:tcPr>
                <w:tcW w:w="452" w:type="pct"/>
                <w:gridSpan w:val="2"/>
              </w:tcPr>
            </w:tcPrChange>
          </w:tcPr>
          <w:p w14:paraId="13537C7C" w14:textId="77777777" w:rsidR="00F82902" w:rsidRPr="00DF6BDB" w:rsidDel="00D73460" w:rsidRDefault="00F82902" w:rsidP="00B16F81">
            <w:pPr>
              <w:spacing w:after="0" w:line="240" w:lineRule="auto"/>
              <w:rPr>
                <w:ins w:id="1724" w:author="Mohammad Nayeem Hasan" w:date="2024-07-21T01:53:00Z" w16du:dateUtc="2024-07-20T19:53:00Z"/>
                <w:rFonts w:ascii="Times New Roman" w:hAnsi="Times New Roman" w:cs="Times New Roman"/>
                <w:sz w:val="24"/>
                <w:szCs w:val="24"/>
              </w:rPr>
            </w:pPr>
          </w:p>
        </w:tc>
        <w:tc>
          <w:tcPr>
            <w:tcW w:w="616" w:type="pct"/>
            <w:tcPrChange w:id="1725" w:author="Mohammad Nayeem Hasan" w:date="2024-07-21T13:03:00Z" w16du:dateUtc="2024-07-21T07:03:00Z">
              <w:tcPr>
                <w:tcW w:w="452" w:type="pct"/>
                <w:gridSpan w:val="2"/>
              </w:tcPr>
            </w:tcPrChange>
          </w:tcPr>
          <w:p w14:paraId="04DB5F8A" w14:textId="77777777" w:rsidR="00F82902" w:rsidRPr="00DF6BDB" w:rsidDel="00D73460" w:rsidRDefault="00F82902" w:rsidP="00B16F81">
            <w:pPr>
              <w:spacing w:after="0" w:line="240" w:lineRule="auto"/>
              <w:rPr>
                <w:ins w:id="1726" w:author="Mohammad Nayeem Hasan" w:date="2024-07-21T01:53:00Z" w16du:dateUtc="2024-07-20T19:53:00Z"/>
                <w:rFonts w:ascii="Times New Roman" w:hAnsi="Times New Roman" w:cs="Times New Roman"/>
                <w:sz w:val="24"/>
                <w:szCs w:val="24"/>
              </w:rPr>
            </w:pPr>
          </w:p>
        </w:tc>
        <w:tc>
          <w:tcPr>
            <w:tcW w:w="725" w:type="pct"/>
            <w:tcPrChange w:id="1727" w:author="Mohammad Nayeem Hasan" w:date="2024-07-21T13:03:00Z" w16du:dateUtc="2024-07-21T07:03:00Z">
              <w:tcPr>
                <w:tcW w:w="507" w:type="pct"/>
                <w:gridSpan w:val="2"/>
              </w:tcPr>
            </w:tcPrChange>
          </w:tcPr>
          <w:p w14:paraId="6EECF757" w14:textId="77777777" w:rsidR="00F82902" w:rsidRPr="00DF6BDB" w:rsidDel="00D73460" w:rsidRDefault="00F82902" w:rsidP="00B16F81">
            <w:pPr>
              <w:spacing w:after="0" w:line="240" w:lineRule="auto"/>
              <w:rPr>
                <w:ins w:id="1728" w:author="Mohammad Nayeem Hasan" w:date="2024-07-21T01:53:00Z" w16du:dateUtc="2024-07-20T19:53:00Z"/>
                <w:rFonts w:ascii="Times New Roman" w:hAnsi="Times New Roman" w:cs="Times New Roman"/>
                <w:sz w:val="24"/>
                <w:szCs w:val="24"/>
              </w:rPr>
            </w:pPr>
          </w:p>
        </w:tc>
      </w:tr>
      <w:tr w:rsidR="00F82902" w:rsidRPr="00CE3B54" w:rsidDel="00D73460" w14:paraId="45EF9F40" w14:textId="77777777" w:rsidTr="00AA3EE1">
        <w:trPr>
          <w:ins w:id="1729" w:author="Mohammad Nayeem Hasan" w:date="2024-07-21T01:53:00Z" w16du:dateUtc="2024-07-20T19:53:00Z"/>
          <w:trPrChange w:id="1730" w:author="Mohammad Nayeem Hasan" w:date="2024-07-21T13:03:00Z" w16du:dateUtc="2024-07-21T07:03:00Z">
            <w:trPr>
              <w:gridAfter w:val="0"/>
            </w:trPr>
          </w:trPrChange>
        </w:trPr>
        <w:tc>
          <w:tcPr>
            <w:tcW w:w="1071" w:type="pct"/>
            <w:vAlign w:val="center"/>
            <w:tcPrChange w:id="1731" w:author="Mohammad Nayeem Hasan" w:date="2024-07-21T13:03:00Z" w16du:dateUtc="2024-07-21T07:03:00Z">
              <w:tcPr>
                <w:tcW w:w="783" w:type="pct"/>
                <w:vAlign w:val="center"/>
              </w:tcPr>
            </w:tcPrChange>
          </w:tcPr>
          <w:p w14:paraId="3873800A" w14:textId="38BC47AE" w:rsidR="00F82902" w:rsidRPr="00877093" w:rsidRDefault="00F82902" w:rsidP="00B16F81">
            <w:pPr>
              <w:spacing w:after="0" w:line="240" w:lineRule="auto"/>
              <w:rPr>
                <w:ins w:id="1732" w:author="Mohammad Nayeem Hasan" w:date="2024-07-21T01:53:00Z" w16du:dateUtc="2024-07-20T19:53:00Z"/>
                <w:rFonts w:ascii="Times New Roman" w:hAnsi="Times New Roman" w:cs="Times New Roman"/>
                <w:bCs/>
                <w:sz w:val="24"/>
                <w:szCs w:val="24"/>
              </w:rPr>
            </w:pPr>
            <w:ins w:id="1733" w:author="Mohammad Nayeem Hasan" w:date="2024-07-21T01:53:00Z" w16du:dateUtc="2024-07-20T19:53:00Z">
              <w:r w:rsidRPr="00877093">
                <w:rPr>
                  <w:rFonts w:ascii="Times New Roman" w:hAnsi="Times New Roman" w:cs="Times New Roman"/>
                  <w:bCs/>
                  <w:sz w:val="24"/>
                  <w:szCs w:val="24"/>
                </w:rPr>
                <w:t>No</w:t>
              </w:r>
            </w:ins>
          </w:p>
        </w:tc>
        <w:tc>
          <w:tcPr>
            <w:tcW w:w="685" w:type="pct"/>
            <w:tcPrChange w:id="1734" w:author="Mohammad Nayeem Hasan" w:date="2024-07-21T13:03:00Z" w16du:dateUtc="2024-07-21T07:03:00Z">
              <w:tcPr>
                <w:tcW w:w="501" w:type="pct"/>
              </w:tcPr>
            </w:tcPrChange>
          </w:tcPr>
          <w:p w14:paraId="4203C218" w14:textId="31560010" w:rsidR="00F82902" w:rsidRPr="00DF6BDB" w:rsidDel="00D73460" w:rsidRDefault="00F82902" w:rsidP="00B16F81">
            <w:pPr>
              <w:spacing w:after="0" w:line="240" w:lineRule="auto"/>
              <w:rPr>
                <w:ins w:id="1735" w:author="Mohammad Nayeem Hasan" w:date="2024-07-21T01:53:00Z" w16du:dateUtc="2024-07-20T19:53:00Z"/>
                <w:rFonts w:ascii="Times New Roman" w:hAnsi="Times New Roman" w:cs="Times New Roman"/>
                <w:sz w:val="24"/>
                <w:szCs w:val="24"/>
              </w:rPr>
            </w:pPr>
            <w:ins w:id="1736"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737" w:author="Mohammad Nayeem Hasan" w:date="2024-07-21T13:03:00Z" w16du:dateUtc="2024-07-21T07:03:00Z">
              <w:tcPr>
                <w:tcW w:w="452" w:type="pct"/>
                <w:gridSpan w:val="2"/>
              </w:tcPr>
            </w:tcPrChange>
          </w:tcPr>
          <w:p w14:paraId="2539F0FB" w14:textId="4B4D280C" w:rsidR="00F82902" w:rsidRPr="00DF6BDB" w:rsidDel="00D73460" w:rsidRDefault="00F82902" w:rsidP="00B16F81">
            <w:pPr>
              <w:spacing w:after="0" w:line="240" w:lineRule="auto"/>
              <w:rPr>
                <w:ins w:id="1738" w:author="Mohammad Nayeem Hasan" w:date="2024-07-21T01:53:00Z" w16du:dateUtc="2024-07-20T19:53:00Z"/>
                <w:rFonts w:ascii="Times New Roman" w:hAnsi="Times New Roman" w:cs="Times New Roman"/>
                <w:sz w:val="24"/>
                <w:szCs w:val="24"/>
              </w:rPr>
            </w:pPr>
            <w:ins w:id="1739"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740" w:author="Mohammad Nayeem Hasan" w:date="2024-07-21T13:03:00Z" w16du:dateUtc="2024-07-21T07:03:00Z">
              <w:tcPr>
                <w:tcW w:w="491" w:type="pct"/>
              </w:tcPr>
            </w:tcPrChange>
          </w:tcPr>
          <w:p w14:paraId="3ADE93FE" w14:textId="01F427AD" w:rsidR="00F82902" w:rsidRPr="00DF6BDB" w:rsidDel="00D73460" w:rsidRDefault="00F82902" w:rsidP="00B16F81">
            <w:pPr>
              <w:spacing w:after="0" w:line="240" w:lineRule="auto"/>
              <w:rPr>
                <w:ins w:id="1741" w:author="Mohammad Nayeem Hasan" w:date="2024-07-21T01:53:00Z" w16du:dateUtc="2024-07-20T19:53:00Z"/>
                <w:rFonts w:ascii="Times New Roman" w:hAnsi="Times New Roman" w:cs="Times New Roman"/>
                <w:sz w:val="24"/>
                <w:szCs w:val="24"/>
              </w:rPr>
            </w:pPr>
          </w:p>
        </w:tc>
        <w:tc>
          <w:tcPr>
            <w:tcW w:w="616" w:type="pct"/>
            <w:tcPrChange w:id="1742" w:author="Mohammad Nayeem Hasan" w:date="2024-07-21T13:03:00Z" w16du:dateUtc="2024-07-21T07:03:00Z">
              <w:tcPr>
                <w:tcW w:w="452" w:type="pct"/>
                <w:gridSpan w:val="2"/>
              </w:tcPr>
            </w:tcPrChange>
          </w:tcPr>
          <w:p w14:paraId="257864E0" w14:textId="634C3314" w:rsidR="00F82902" w:rsidRPr="00DF6BDB" w:rsidDel="00D73460" w:rsidRDefault="00F82902" w:rsidP="00B16F81">
            <w:pPr>
              <w:spacing w:after="0" w:line="240" w:lineRule="auto"/>
              <w:rPr>
                <w:ins w:id="1743" w:author="Mohammad Nayeem Hasan" w:date="2024-07-21T01:53:00Z" w16du:dateUtc="2024-07-20T19:53:00Z"/>
                <w:rFonts w:ascii="Times New Roman" w:hAnsi="Times New Roman" w:cs="Times New Roman"/>
                <w:sz w:val="24"/>
                <w:szCs w:val="24"/>
              </w:rPr>
            </w:pPr>
            <w:ins w:id="1744"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745" w:author="Mohammad Nayeem Hasan" w:date="2024-07-21T13:03:00Z" w16du:dateUtc="2024-07-21T07:03:00Z">
              <w:tcPr>
                <w:tcW w:w="452" w:type="pct"/>
                <w:gridSpan w:val="2"/>
              </w:tcPr>
            </w:tcPrChange>
          </w:tcPr>
          <w:p w14:paraId="16C29B54" w14:textId="7D507EF9" w:rsidR="00F82902" w:rsidRPr="00DF6BDB" w:rsidDel="00D73460" w:rsidRDefault="00F82902" w:rsidP="00B16F81">
            <w:pPr>
              <w:spacing w:after="0" w:line="240" w:lineRule="auto"/>
              <w:rPr>
                <w:ins w:id="1746" w:author="Mohammad Nayeem Hasan" w:date="2024-07-21T01:53:00Z" w16du:dateUtc="2024-07-20T19:53:00Z"/>
                <w:rFonts w:ascii="Times New Roman" w:hAnsi="Times New Roman" w:cs="Times New Roman"/>
                <w:sz w:val="24"/>
                <w:szCs w:val="24"/>
              </w:rPr>
            </w:pPr>
            <w:ins w:id="1747"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748" w:author="Mohammad Nayeem Hasan" w:date="2024-07-21T13:03:00Z" w16du:dateUtc="2024-07-21T07:03:00Z">
              <w:tcPr>
                <w:tcW w:w="507" w:type="pct"/>
                <w:gridSpan w:val="2"/>
              </w:tcPr>
            </w:tcPrChange>
          </w:tcPr>
          <w:p w14:paraId="42CD9099" w14:textId="6AAD65DB" w:rsidR="00F82902" w:rsidRPr="00DF6BDB" w:rsidDel="00D73460" w:rsidRDefault="00F82902" w:rsidP="00B16F81">
            <w:pPr>
              <w:spacing w:after="0" w:line="240" w:lineRule="auto"/>
              <w:rPr>
                <w:ins w:id="1749" w:author="Mohammad Nayeem Hasan" w:date="2024-07-21T01:53:00Z" w16du:dateUtc="2024-07-20T19:53:00Z"/>
                <w:rFonts w:ascii="Times New Roman" w:hAnsi="Times New Roman" w:cs="Times New Roman"/>
                <w:sz w:val="24"/>
                <w:szCs w:val="24"/>
              </w:rPr>
            </w:pPr>
          </w:p>
        </w:tc>
      </w:tr>
      <w:tr w:rsidR="00F82902" w:rsidRPr="00CE3B54" w:rsidDel="00D73460" w14:paraId="7ACC2AA2" w14:textId="77777777" w:rsidTr="00AA3EE1">
        <w:trPr>
          <w:ins w:id="1750" w:author="Mohammad Nayeem Hasan" w:date="2024-07-21T01:53:00Z" w16du:dateUtc="2024-07-20T19:53:00Z"/>
          <w:trPrChange w:id="1751" w:author="Mohammad Nayeem Hasan" w:date="2024-07-21T13:03:00Z" w16du:dateUtc="2024-07-21T07:03:00Z">
            <w:trPr>
              <w:gridAfter w:val="0"/>
            </w:trPr>
          </w:trPrChange>
        </w:trPr>
        <w:tc>
          <w:tcPr>
            <w:tcW w:w="1071" w:type="pct"/>
            <w:vAlign w:val="center"/>
            <w:tcPrChange w:id="1752" w:author="Mohammad Nayeem Hasan" w:date="2024-07-21T13:03:00Z" w16du:dateUtc="2024-07-21T07:03:00Z">
              <w:tcPr>
                <w:tcW w:w="783" w:type="pct"/>
                <w:vAlign w:val="center"/>
              </w:tcPr>
            </w:tcPrChange>
          </w:tcPr>
          <w:p w14:paraId="7FF3DAA1" w14:textId="2A169EF3" w:rsidR="00F82902" w:rsidRPr="00877093" w:rsidRDefault="00F82902" w:rsidP="00B16F81">
            <w:pPr>
              <w:spacing w:after="0" w:line="240" w:lineRule="auto"/>
              <w:rPr>
                <w:ins w:id="1753" w:author="Mohammad Nayeem Hasan" w:date="2024-07-21T01:53:00Z" w16du:dateUtc="2024-07-20T19:53:00Z"/>
                <w:rFonts w:ascii="Times New Roman" w:hAnsi="Times New Roman" w:cs="Times New Roman"/>
                <w:bCs/>
                <w:sz w:val="24"/>
                <w:szCs w:val="24"/>
              </w:rPr>
            </w:pPr>
            <w:ins w:id="1754" w:author="Mohammad Nayeem Hasan" w:date="2024-07-21T01:53:00Z" w16du:dateUtc="2024-07-20T19:53:00Z">
              <w:r w:rsidRPr="00877093">
                <w:rPr>
                  <w:rFonts w:ascii="Times New Roman" w:hAnsi="Times New Roman" w:cs="Times New Roman"/>
                  <w:bCs/>
                  <w:sz w:val="24"/>
                  <w:szCs w:val="24"/>
                </w:rPr>
                <w:t>Yes</w:t>
              </w:r>
            </w:ins>
          </w:p>
        </w:tc>
        <w:tc>
          <w:tcPr>
            <w:tcW w:w="685" w:type="pct"/>
            <w:tcPrChange w:id="1755" w:author="Mohammad Nayeem Hasan" w:date="2024-07-21T13:03:00Z" w16du:dateUtc="2024-07-21T07:03:00Z">
              <w:tcPr>
                <w:tcW w:w="501" w:type="pct"/>
              </w:tcPr>
            </w:tcPrChange>
          </w:tcPr>
          <w:p w14:paraId="491747E7" w14:textId="1FDF0FDD" w:rsidR="00F82902" w:rsidRPr="00DF6BDB" w:rsidDel="00D73460" w:rsidRDefault="00F82902" w:rsidP="00B16F81">
            <w:pPr>
              <w:spacing w:after="0" w:line="240" w:lineRule="auto"/>
              <w:rPr>
                <w:ins w:id="1756" w:author="Mohammad Nayeem Hasan" w:date="2024-07-21T01:53:00Z" w16du:dateUtc="2024-07-20T19:53:00Z"/>
                <w:rFonts w:ascii="Times New Roman" w:hAnsi="Times New Roman" w:cs="Times New Roman"/>
                <w:sz w:val="24"/>
                <w:szCs w:val="24"/>
              </w:rPr>
            </w:pPr>
            <w:ins w:id="1757"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58" w:author="Mohammad Nayeem Hasan" w:date="2024-07-21T13:03:00Z" w16du:dateUtc="2024-07-21T07:03:00Z">
              <w:tcPr>
                <w:tcW w:w="452" w:type="pct"/>
                <w:gridSpan w:val="2"/>
              </w:tcPr>
            </w:tcPrChange>
          </w:tcPr>
          <w:p w14:paraId="1D2E34AC" w14:textId="4B704942" w:rsidR="00F82902" w:rsidRPr="00DF6BDB" w:rsidDel="00D73460" w:rsidRDefault="00F82902" w:rsidP="00B16F81">
            <w:pPr>
              <w:spacing w:after="0" w:line="240" w:lineRule="auto"/>
              <w:rPr>
                <w:ins w:id="1759" w:author="Mohammad Nayeem Hasan" w:date="2024-07-21T01:53:00Z" w16du:dateUtc="2024-07-20T19:53:00Z"/>
                <w:rFonts w:ascii="Times New Roman" w:hAnsi="Times New Roman" w:cs="Times New Roman"/>
                <w:sz w:val="24"/>
                <w:szCs w:val="24"/>
              </w:rPr>
            </w:pPr>
            <w:ins w:id="1760"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761" w:author="Mohammad Nayeem Hasan" w:date="2024-07-21T13:03:00Z" w16du:dateUtc="2024-07-21T07:03:00Z">
              <w:tcPr>
                <w:tcW w:w="491" w:type="pct"/>
              </w:tcPr>
            </w:tcPrChange>
          </w:tcPr>
          <w:p w14:paraId="10A77677" w14:textId="0EA2D943" w:rsidR="00F82902" w:rsidRPr="00DF6BDB" w:rsidDel="00D73460" w:rsidRDefault="00F82902" w:rsidP="00B16F81">
            <w:pPr>
              <w:spacing w:after="0" w:line="240" w:lineRule="auto"/>
              <w:rPr>
                <w:ins w:id="1762" w:author="Mohammad Nayeem Hasan" w:date="2024-07-21T01:53:00Z" w16du:dateUtc="2024-07-20T19:53:00Z"/>
                <w:rFonts w:ascii="Times New Roman" w:hAnsi="Times New Roman" w:cs="Times New Roman"/>
                <w:sz w:val="24"/>
                <w:szCs w:val="24"/>
              </w:rPr>
            </w:pPr>
          </w:p>
        </w:tc>
        <w:tc>
          <w:tcPr>
            <w:tcW w:w="616" w:type="pct"/>
            <w:tcPrChange w:id="1763" w:author="Mohammad Nayeem Hasan" w:date="2024-07-21T13:03:00Z" w16du:dateUtc="2024-07-21T07:03:00Z">
              <w:tcPr>
                <w:tcW w:w="452" w:type="pct"/>
                <w:gridSpan w:val="2"/>
              </w:tcPr>
            </w:tcPrChange>
          </w:tcPr>
          <w:p w14:paraId="50F91832" w14:textId="5E4C7FEB" w:rsidR="00F82902" w:rsidRPr="00DF6BDB" w:rsidDel="00D73460" w:rsidRDefault="00F82902" w:rsidP="00B16F81">
            <w:pPr>
              <w:spacing w:after="0" w:line="240" w:lineRule="auto"/>
              <w:rPr>
                <w:ins w:id="1764" w:author="Mohammad Nayeem Hasan" w:date="2024-07-21T01:53:00Z" w16du:dateUtc="2024-07-20T19:53:00Z"/>
                <w:rFonts w:ascii="Times New Roman" w:hAnsi="Times New Roman" w:cs="Times New Roman"/>
                <w:sz w:val="24"/>
                <w:szCs w:val="24"/>
              </w:rPr>
            </w:pPr>
            <w:ins w:id="1765"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66" w:author="Mohammad Nayeem Hasan" w:date="2024-07-21T13:03:00Z" w16du:dateUtc="2024-07-21T07:03:00Z">
              <w:tcPr>
                <w:tcW w:w="452" w:type="pct"/>
                <w:gridSpan w:val="2"/>
              </w:tcPr>
            </w:tcPrChange>
          </w:tcPr>
          <w:p w14:paraId="7F221026" w14:textId="37D4388F" w:rsidR="00F82902" w:rsidRPr="00DF6BDB" w:rsidDel="00D73460" w:rsidRDefault="00F82902" w:rsidP="00B16F81">
            <w:pPr>
              <w:spacing w:after="0" w:line="240" w:lineRule="auto"/>
              <w:rPr>
                <w:ins w:id="1767" w:author="Mohammad Nayeem Hasan" w:date="2024-07-21T01:53:00Z" w16du:dateUtc="2024-07-20T19:53:00Z"/>
                <w:rFonts w:ascii="Times New Roman" w:hAnsi="Times New Roman" w:cs="Times New Roman"/>
                <w:sz w:val="24"/>
                <w:szCs w:val="24"/>
              </w:rPr>
            </w:pPr>
            <w:ins w:id="1768"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769" w:author="Mohammad Nayeem Hasan" w:date="2024-07-21T13:03:00Z" w16du:dateUtc="2024-07-21T07:03:00Z">
              <w:tcPr>
                <w:tcW w:w="507" w:type="pct"/>
                <w:gridSpan w:val="2"/>
              </w:tcPr>
            </w:tcPrChange>
          </w:tcPr>
          <w:p w14:paraId="58D287C6" w14:textId="19297667" w:rsidR="00F82902" w:rsidRPr="00DF6BDB" w:rsidDel="00D73460" w:rsidRDefault="00F82902" w:rsidP="00B16F81">
            <w:pPr>
              <w:spacing w:after="0" w:line="240" w:lineRule="auto"/>
              <w:rPr>
                <w:ins w:id="1770" w:author="Mohammad Nayeem Hasan" w:date="2024-07-21T01:53:00Z" w16du:dateUtc="2024-07-20T19:53:00Z"/>
                <w:rFonts w:ascii="Times New Roman" w:hAnsi="Times New Roman" w:cs="Times New Roman"/>
                <w:sz w:val="24"/>
                <w:szCs w:val="24"/>
              </w:rPr>
            </w:pPr>
          </w:p>
        </w:tc>
      </w:tr>
      <w:tr w:rsidR="00F82902" w:rsidRPr="00CE3B54" w:rsidDel="00D73460" w14:paraId="092919AC" w14:textId="77777777" w:rsidTr="00AA3EE1">
        <w:trPr>
          <w:ins w:id="1771" w:author="Mohammad Nayeem Hasan" w:date="2024-07-21T01:54:00Z" w16du:dateUtc="2024-07-20T19:54:00Z"/>
          <w:trPrChange w:id="1772" w:author="Mohammad Nayeem Hasan" w:date="2024-07-21T13:03:00Z" w16du:dateUtc="2024-07-21T07:03:00Z">
            <w:trPr>
              <w:gridAfter w:val="0"/>
            </w:trPr>
          </w:trPrChange>
        </w:trPr>
        <w:tc>
          <w:tcPr>
            <w:tcW w:w="1071" w:type="pct"/>
            <w:vAlign w:val="center"/>
            <w:tcPrChange w:id="1773" w:author="Mohammad Nayeem Hasan" w:date="2024-07-21T13:03:00Z" w16du:dateUtc="2024-07-21T07:03:00Z">
              <w:tcPr>
                <w:tcW w:w="783" w:type="pct"/>
                <w:vAlign w:val="center"/>
              </w:tcPr>
            </w:tcPrChange>
          </w:tcPr>
          <w:p w14:paraId="3FC46816" w14:textId="331A271D" w:rsidR="00F82902" w:rsidRPr="00877093" w:rsidRDefault="00F82902" w:rsidP="00B16F81">
            <w:pPr>
              <w:spacing w:after="0" w:line="240" w:lineRule="auto"/>
              <w:rPr>
                <w:ins w:id="1774" w:author="Mohammad Nayeem Hasan" w:date="2024-07-21T01:54:00Z" w16du:dateUtc="2024-07-20T19:54:00Z"/>
                <w:rFonts w:ascii="Times New Roman" w:hAnsi="Times New Roman" w:cs="Times New Roman"/>
                <w:bCs/>
                <w:sz w:val="24"/>
                <w:szCs w:val="24"/>
              </w:rPr>
            </w:pPr>
            <w:ins w:id="1775" w:author="Mohammad Nayeem Hasan" w:date="2024-07-21T01:54:00Z" w16du:dateUtc="2024-07-20T19:54:00Z">
              <w:r w:rsidRPr="00877093">
                <w:rPr>
                  <w:rFonts w:ascii="Times New Roman" w:hAnsi="Times New Roman" w:cs="Times New Roman"/>
                  <w:b/>
                  <w:bCs/>
                  <w:i/>
                  <w:sz w:val="24"/>
                  <w:szCs w:val="24"/>
                </w:rPr>
                <w:t>Salt Iodization</w:t>
              </w:r>
            </w:ins>
          </w:p>
        </w:tc>
        <w:tc>
          <w:tcPr>
            <w:tcW w:w="685" w:type="pct"/>
            <w:tcPrChange w:id="1776" w:author="Mohammad Nayeem Hasan" w:date="2024-07-21T13:03:00Z" w16du:dateUtc="2024-07-21T07:03:00Z">
              <w:tcPr>
                <w:tcW w:w="501" w:type="pct"/>
              </w:tcPr>
            </w:tcPrChange>
          </w:tcPr>
          <w:p w14:paraId="6CD9F339" w14:textId="77777777" w:rsidR="00F82902" w:rsidRPr="00DF6BDB" w:rsidDel="00D73460" w:rsidRDefault="00F82902" w:rsidP="00B16F81">
            <w:pPr>
              <w:spacing w:after="0" w:line="240" w:lineRule="auto"/>
              <w:rPr>
                <w:ins w:id="1777" w:author="Mohammad Nayeem Hasan" w:date="2024-07-21T01:54:00Z" w16du:dateUtc="2024-07-20T19:54:00Z"/>
                <w:rFonts w:ascii="Times New Roman" w:hAnsi="Times New Roman" w:cs="Times New Roman"/>
                <w:sz w:val="24"/>
                <w:szCs w:val="24"/>
              </w:rPr>
            </w:pPr>
          </w:p>
        </w:tc>
        <w:tc>
          <w:tcPr>
            <w:tcW w:w="616" w:type="pct"/>
            <w:tcPrChange w:id="1778" w:author="Mohammad Nayeem Hasan" w:date="2024-07-21T13:03:00Z" w16du:dateUtc="2024-07-21T07:03:00Z">
              <w:tcPr>
                <w:tcW w:w="452" w:type="pct"/>
                <w:gridSpan w:val="2"/>
              </w:tcPr>
            </w:tcPrChange>
          </w:tcPr>
          <w:p w14:paraId="0054CCBE" w14:textId="77777777" w:rsidR="00F82902" w:rsidRPr="00DF6BDB" w:rsidDel="00D73460" w:rsidRDefault="00F82902" w:rsidP="00B16F81">
            <w:pPr>
              <w:spacing w:after="0" w:line="240" w:lineRule="auto"/>
              <w:rPr>
                <w:ins w:id="1779" w:author="Mohammad Nayeem Hasan" w:date="2024-07-21T01:54:00Z" w16du:dateUtc="2024-07-20T19:54:00Z"/>
                <w:rFonts w:ascii="Times New Roman" w:hAnsi="Times New Roman" w:cs="Times New Roman"/>
                <w:sz w:val="24"/>
                <w:szCs w:val="24"/>
              </w:rPr>
            </w:pPr>
          </w:p>
        </w:tc>
        <w:tc>
          <w:tcPr>
            <w:tcW w:w="671" w:type="pct"/>
            <w:tcPrChange w:id="1780" w:author="Mohammad Nayeem Hasan" w:date="2024-07-21T13:03:00Z" w16du:dateUtc="2024-07-21T07:03:00Z">
              <w:tcPr>
                <w:tcW w:w="491" w:type="pct"/>
              </w:tcPr>
            </w:tcPrChange>
          </w:tcPr>
          <w:p w14:paraId="503F5264" w14:textId="77777777" w:rsidR="00F82902" w:rsidRPr="00DF6BDB" w:rsidDel="00D73460" w:rsidRDefault="00F82902" w:rsidP="00B16F81">
            <w:pPr>
              <w:spacing w:after="0" w:line="240" w:lineRule="auto"/>
              <w:rPr>
                <w:ins w:id="1781" w:author="Mohammad Nayeem Hasan" w:date="2024-07-21T01:54:00Z" w16du:dateUtc="2024-07-20T19:54:00Z"/>
                <w:rFonts w:ascii="Times New Roman" w:hAnsi="Times New Roman" w:cs="Times New Roman"/>
                <w:sz w:val="24"/>
                <w:szCs w:val="24"/>
              </w:rPr>
            </w:pPr>
          </w:p>
        </w:tc>
        <w:tc>
          <w:tcPr>
            <w:tcW w:w="616" w:type="pct"/>
            <w:tcPrChange w:id="1782" w:author="Mohammad Nayeem Hasan" w:date="2024-07-21T13:03:00Z" w16du:dateUtc="2024-07-21T07:03:00Z">
              <w:tcPr>
                <w:tcW w:w="452" w:type="pct"/>
                <w:gridSpan w:val="2"/>
              </w:tcPr>
            </w:tcPrChange>
          </w:tcPr>
          <w:p w14:paraId="09E876EB" w14:textId="77777777" w:rsidR="00F82902" w:rsidRPr="00DF6BDB" w:rsidDel="00D73460" w:rsidRDefault="00F82902" w:rsidP="00B16F81">
            <w:pPr>
              <w:spacing w:after="0" w:line="240" w:lineRule="auto"/>
              <w:rPr>
                <w:ins w:id="1783" w:author="Mohammad Nayeem Hasan" w:date="2024-07-21T01:54:00Z" w16du:dateUtc="2024-07-20T19:54:00Z"/>
                <w:rFonts w:ascii="Times New Roman" w:hAnsi="Times New Roman" w:cs="Times New Roman"/>
                <w:sz w:val="24"/>
                <w:szCs w:val="24"/>
              </w:rPr>
            </w:pPr>
          </w:p>
        </w:tc>
        <w:tc>
          <w:tcPr>
            <w:tcW w:w="616" w:type="pct"/>
            <w:tcPrChange w:id="1784" w:author="Mohammad Nayeem Hasan" w:date="2024-07-21T13:03:00Z" w16du:dateUtc="2024-07-21T07:03:00Z">
              <w:tcPr>
                <w:tcW w:w="452" w:type="pct"/>
                <w:gridSpan w:val="2"/>
              </w:tcPr>
            </w:tcPrChange>
          </w:tcPr>
          <w:p w14:paraId="3626BA16" w14:textId="77777777" w:rsidR="00F82902" w:rsidRPr="00DF6BDB" w:rsidDel="00D73460" w:rsidRDefault="00F82902" w:rsidP="00B16F81">
            <w:pPr>
              <w:spacing w:after="0" w:line="240" w:lineRule="auto"/>
              <w:rPr>
                <w:ins w:id="1785" w:author="Mohammad Nayeem Hasan" w:date="2024-07-21T01:54:00Z" w16du:dateUtc="2024-07-20T19:54:00Z"/>
                <w:rFonts w:ascii="Times New Roman" w:hAnsi="Times New Roman" w:cs="Times New Roman"/>
                <w:sz w:val="24"/>
                <w:szCs w:val="24"/>
              </w:rPr>
            </w:pPr>
          </w:p>
        </w:tc>
        <w:tc>
          <w:tcPr>
            <w:tcW w:w="725" w:type="pct"/>
            <w:tcPrChange w:id="1786" w:author="Mohammad Nayeem Hasan" w:date="2024-07-21T13:03:00Z" w16du:dateUtc="2024-07-21T07:03:00Z">
              <w:tcPr>
                <w:tcW w:w="507" w:type="pct"/>
                <w:gridSpan w:val="2"/>
              </w:tcPr>
            </w:tcPrChange>
          </w:tcPr>
          <w:p w14:paraId="06BDB7FC" w14:textId="77777777" w:rsidR="00F82902" w:rsidRPr="00DF6BDB" w:rsidDel="00D73460" w:rsidRDefault="00F82902" w:rsidP="00B16F81">
            <w:pPr>
              <w:spacing w:after="0" w:line="240" w:lineRule="auto"/>
              <w:rPr>
                <w:ins w:id="1787" w:author="Mohammad Nayeem Hasan" w:date="2024-07-21T01:54:00Z" w16du:dateUtc="2024-07-20T19:54:00Z"/>
                <w:rFonts w:ascii="Times New Roman" w:hAnsi="Times New Roman" w:cs="Times New Roman"/>
                <w:sz w:val="24"/>
                <w:szCs w:val="24"/>
              </w:rPr>
            </w:pPr>
          </w:p>
        </w:tc>
      </w:tr>
      <w:tr w:rsidR="00F82902" w:rsidRPr="00CE3B54" w:rsidDel="00D73460" w14:paraId="35ED4448" w14:textId="77777777" w:rsidTr="00AA3EE1">
        <w:trPr>
          <w:ins w:id="1788" w:author="Mohammad Nayeem Hasan" w:date="2024-07-21T01:54:00Z" w16du:dateUtc="2024-07-20T19:54:00Z"/>
          <w:trPrChange w:id="1789" w:author="Mohammad Nayeem Hasan" w:date="2024-07-21T13:03:00Z" w16du:dateUtc="2024-07-21T07:03:00Z">
            <w:trPr>
              <w:gridAfter w:val="0"/>
            </w:trPr>
          </w:trPrChange>
        </w:trPr>
        <w:tc>
          <w:tcPr>
            <w:tcW w:w="1071" w:type="pct"/>
            <w:vAlign w:val="center"/>
            <w:tcPrChange w:id="1790" w:author="Mohammad Nayeem Hasan" w:date="2024-07-21T13:03:00Z" w16du:dateUtc="2024-07-21T07:03:00Z">
              <w:tcPr>
                <w:tcW w:w="783" w:type="pct"/>
                <w:vAlign w:val="center"/>
              </w:tcPr>
            </w:tcPrChange>
          </w:tcPr>
          <w:p w14:paraId="06921703" w14:textId="0D5B616D" w:rsidR="00F82902" w:rsidRPr="00877093" w:rsidRDefault="00F82902" w:rsidP="00B16F81">
            <w:pPr>
              <w:spacing w:after="0" w:line="240" w:lineRule="auto"/>
              <w:rPr>
                <w:ins w:id="1791" w:author="Mohammad Nayeem Hasan" w:date="2024-07-21T01:54:00Z" w16du:dateUtc="2024-07-20T19:54:00Z"/>
                <w:rFonts w:ascii="Times New Roman" w:hAnsi="Times New Roman" w:cs="Times New Roman"/>
                <w:bCs/>
                <w:sz w:val="24"/>
                <w:szCs w:val="24"/>
              </w:rPr>
            </w:pPr>
            <w:ins w:id="1792" w:author="Mohammad Nayeem Hasan" w:date="2024-07-21T01:54:00Z" w16du:dateUtc="2024-07-20T19:54:00Z">
              <w:r w:rsidRPr="00877093">
                <w:rPr>
                  <w:rFonts w:ascii="Times New Roman" w:hAnsi="Times New Roman" w:cs="Times New Roman"/>
                  <w:bCs/>
                  <w:sz w:val="24"/>
                  <w:szCs w:val="24"/>
                </w:rPr>
                <w:t>Yes</w:t>
              </w:r>
            </w:ins>
          </w:p>
        </w:tc>
        <w:tc>
          <w:tcPr>
            <w:tcW w:w="685" w:type="pct"/>
            <w:tcPrChange w:id="1793" w:author="Mohammad Nayeem Hasan" w:date="2024-07-21T13:03:00Z" w16du:dateUtc="2024-07-21T07:03:00Z">
              <w:tcPr>
                <w:tcW w:w="501" w:type="pct"/>
              </w:tcPr>
            </w:tcPrChange>
          </w:tcPr>
          <w:p w14:paraId="2D898C5B" w14:textId="397EC380" w:rsidR="00F82902" w:rsidRPr="00DF6BDB" w:rsidDel="00D73460" w:rsidRDefault="00F82902" w:rsidP="00B16F81">
            <w:pPr>
              <w:spacing w:after="0" w:line="240" w:lineRule="auto"/>
              <w:rPr>
                <w:ins w:id="1794" w:author="Mohammad Nayeem Hasan" w:date="2024-07-21T01:54:00Z" w16du:dateUtc="2024-07-20T19:54:00Z"/>
                <w:rFonts w:ascii="Times New Roman" w:hAnsi="Times New Roman" w:cs="Times New Roman"/>
                <w:sz w:val="24"/>
                <w:szCs w:val="24"/>
              </w:rPr>
            </w:pPr>
            <w:ins w:id="1795"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796" w:author="Mohammad Nayeem Hasan" w:date="2024-07-21T13:03:00Z" w16du:dateUtc="2024-07-21T07:03:00Z">
              <w:tcPr>
                <w:tcW w:w="452" w:type="pct"/>
                <w:gridSpan w:val="2"/>
              </w:tcPr>
            </w:tcPrChange>
          </w:tcPr>
          <w:p w14:paraId="10DA56BA" w14:textId="4F1ED4B3" w:rsidR="00F82902" w:rsidRPr="00DF6BDB" w:rsidDel="00D73460" w:rsidRDefault="00F82902" w:rsidP="00B16F81">
            <w:pPr>
              <w:spacing w:after="0" w:line="240" w:lineRule="auto"/>
              <w:rPr>
                <w:ins w:id="1797" w:author="Mohammad Nayeem Hasan" w:date="2024-07-21T01:54:00Z" w16du:dateUtc="2024-07-20T19:54:00Z"/>
                <w:rFonts w:ascii="Times New Roman" w:hAnsi="Times New Roman" w:cs="Times New Roman"/>
                <w:sz w:val="24"/>
                <w:szCs w:val="24"/>
              </w:rPr>
            </w:pPr>
            <w:ins w:id="1798"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799" w:author="Mohammad Nayeem Hasan" w:date="2024-07-21T13:03:00Z" w16du:dateUtc="2024-07-21T07:03:00Z">
              <w:tcPr>
                <w:tcW w:w="491" w:type="pct"/>
              </w:tcPr>
            </w:tcPrChange>
          </w:tcPr>
          <w:p w14:paraId="233DE4FB" w14:textId="1875A8C6" w:rsidR="00F82902" w:rsidRPr="00DF6BDB" w:rsidDel="00D73460" w:rsidRDefault="00F82902" w:rsidP="00B16F81">
            <w:pPr>
              <w:spacing w:after="0" w:line="240" w:lineRule="auto"/>
              <w:rPr>
                <w:ins w:id="1800" w:author="Mohammad Nayeem Hasan" w:date="2024-07-21T01:54:00Z" w16du:dateUtc="2024-07-20T19:54:00Z"/>
                <w:rFonts w:ascii="Times New Roman" w:hAnsi="Times New Roman" w:cs="Times New Roman"/>
                <w:sz w:val="24"/>
                <w:szCs w:val="24"/>
              </w:rPr>
            </w:pPr>
          </w:p>
        </w:tc>
        <w:tc>
          <w:tcPr>
            <w:tcW w:w="616" w:type="pct"/>
            <w:tcPrChange w:id="1801" w:author="Mohammad Nayeem Hasan" w:date="2024-07-21T13:03:00Z" w16du:dateUtc="2024-07-21T07:03:00Z">
              <w:tcPr>
                <w:tcW w:w="452" w:type="pct"/>
                <w:gridSpan w:val="2"/>
              </w:tcPr>
            </w:tcPrChange>
          </w:tcPr>
          <w:p w14:paraId="6F8795CB" w14:textId="72A3E9B9" w:rsidR="00F82902" w:rsidRPr="00DF6BDB" w:rsidDel="00D73460" w:rsidRDefault="00F82902" w:rsidP="00B16F81">
            <w:pPr>
              <w:spacing w:after="0" w:line="240" w:lineRule="auto"/>
              <w:rPr>
                <w:ins w:id="1802" w:author="Mohammad Nayeem Hasan" w:date="2024-07-21T01:54:00Z" w16du:dateUtc="2024-07-20T19:54:00Z"/>
                <w:rFonts w:ascii="Times New Roman" w:hAnsi="Times New Roman" w:cs="Times New Roman"/>
                <w:sz w:val="24"/>
                <w:szCs w:val="24"/>
              </w:rPr>
            </w:pPr>
            <w:ins w:id="1803"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804" w:author="Mohammad Nayeem Hasan" w:date="2024-07-21T13:03:00Z" w16du:dateUtc="2024-07-21T07:03:00Z">
              <w:tcPr>
                <w:tcW w:w="452" w:type="pct"/>
                <w:gridSpan w:val="2"/>
              </w:tcPr>
            </w:tcPrChange>
          </w:tcPr>
          <w:p w14:paraId="3F8A91F8" w14:textId="154A4204" w:rsidR="00F82902" w:rsidRPr="00DF6BDB" w:rsidDel="00D73460" w:rsidRDefault="00F82902" w:rsidP="00B16F81">
            <w:pPr>
              <w:spacing w:after="0" w:line="240" w:lineRule="auto"/>
              <w:rPr>
                <w:ins w:id="1805" w:author="Mohammad Nayeem Hasan" w:date="2024-07-21T01:54:00Z" w16du:dateUtc="2024-07-20T19:54:00Z"/>
                <w:rFonts w:ascii="Times New Roman" w:hAnsi="Times New Roman" w:cs="Times New Roman"/>
                <w:sz w:val="24"/>
                <w:szCs w:val="24"/>
              </w:rPr>
            </w:pPr>
            <w:ins w:id="1806"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807" w:author="Mohammad Nayeem Hasan" w:date="2024-07-21T13:03:00Z" w16du:dateUtc="2024-07-21T07:03:00Z">
              <w:tcPr>
                <w:tcW w:w="507" w:type="pct"/>
                <w:gridSpan w:val="2"/>
              </w:tcPr>
            </w:tcPrChange>
          </w:tcPr>
          <w:p w14:paraId="420EAF6F" w14:textId="66AFF9D9" w:rsidR="00F82902" w:rsidRPr="00DF6BDB" w:rsidDel="00D73460" w:rsidRDefault="00F82902" w:rsidP="00B16F81">
            <w:pPr>
              <w:spacing w:after="0" w:line="240" w:lineRule="auto"/>
              <w:rPr>
                <w:ins w:id="1808" w:author="Mohammad Nayeem Hasan" w:date="2024-07-21T01:54:00Z" w16du:dateUtc="2024-07-20T19:54:00Z"/>
                <w:rFonts w:ascii="Times New Roman" w:hAnsi="Times New Roman" w:cs="Times New Roman"/>
                <w:sz w:val="24"/>
                <w:szCs w:val="24"/>
              </w:rPr>
            </w:pPr>
          </w:p>
        </w:tc>
      </w:tr>
      <w:tr w:rsidR="00F82902" w:rsidRPr="00CE3B54" w:rsidDel="00D73460" w14:paraId="2F4074C5" w14:textId="77777777" w:rsidTr="00AA3EE1">
        <w:trPr>
          <w:ins w:id="1809" w:author="Mohammad Nayeem Hasan" w:date="2024-07-21T01:54:00Z" w16du:dateUtc="2024-07-20T19:54:00Z"/>
          <w:trPrChange w:id="1810" w:author="Mohammad Nayeem Hasan" w:date="2024-07-21T13:03:00Z" w16du:dateUtc="2024-07-21T07:03:00Z">
            <w:trPr>
              <w:gridAfter w:val="0"/>
            </w:trPr>
          </w:trPrChange>
        </w:trPr>
        <w:tc>
          <w:tcPr>
            <w:tcW w:w="1071" w:type="pct"/>
            <w:vAlign w:val="center"/>
            <w:tcPrChange w:id="1811" w:author="Mohammad Nayeem Hasan" w:date="2024-07-21T13:03:00Z" w16du:dateUtc="2024-07-21T07:03:00Z">
              <w:tcPr>
                <w:tcW w:w="783" w:type="pct"/>
                <w:vAlign w:val="center"/>
              </w:tcPr>
            </w:tcPrChange>
          </w:tcPr>
          <w:p w14:paraId="185A0C24" w14:textId="05B54212" w:rsidR="00F82902" w:rsidRPr="00877093" w:rsidRDefault="00F82902" w:rsidP="00B16F81">
            <w:pPr>
              <w:spacing w:after="0" w:line="240" w:lineRule="auto"/>
              <w:rPr>
                <w:ins w:id="1812" w:author="Mohammad Nayeem Hasan" w:date="2024-07-21T01:54:00Z" w16du:dateUtc="2024-07-20T19:54:00Z"/>
                <w:rFonts w:ascii="Times New Roman" w:hAnsi="Times New Roman" w:cs="Times New Roman"/>
                <w:bCs/>
                <w:sz w:val="24"/>
                <w:szCs w:val="24"/>
              </w:rPr>
            </w:pPr>
            <w:ins w:id="1813" w:author="Mohammad Nayeem Hasan" w:date="2024-07-21T01:54:00Z" w16du:dateUtc="2024-07-20T19:54:00Z">
              <w:r w:rsidRPr="00877093">
                <w:rPr>
                  <w:rFonts w:ascii="Times New Roman" w:hAnsi="Times New Roman" w:cs="Times New Roman"/>
                  <w:bCs/>
                  <w:sz w:val="24"/>
                  <w:szCs w:val="24"/>
                </w:rPr>
                <w:t>No</w:t>
              </w:r>
            </w:ins>
          </w:p>
        </w:tc>
        <w:tc>
          <w:tcPr>
            <w:tcW w:w="685" w:type="pct"/>
            <w:tcPrChange w:id="1814" w:author="Mohammad Nayeem Hasan" w:date="2024-07-21T13:03:00Z" w16du:dateUtc="2024-07-21T07:03:00Z">
              <w:tcPr>
                <w:tcW w:w="501" w:type="pct"/>
              </w:tcPr>
            </w:tcPrChange>
          </w:tcPr>
          <w:p w14:paraId="51907CA5" w14:textId="55836AAB" w:rsidR="00F82902" w:rsidRPr="00DF6BDB" w:rsidDel="00D73460" w:rsidRDefault="00F82902" w:rsidP="00B16F81">
            <w:pPr>
              <w:spacing w:after="0" w:line="240" w:lineRule="auto"/>
              <w:rPr>
                <w:ins w:id="1815" w:author="Mohammad Nayeem Hasan" w:date="2024-07-21T01:54:00Z" w16du:dateUtc="2024-07-20T19:54:00Z"/>
                <w:rFonts w:ascii="Times New Roman" w:hAnsi="Times New Roman" w:cs="Times New Roman"/>
                <w:sz w:val="24"/>
                <w:szCs w:val="24"/>
              </w:rPr>
            </w:pPr>
            <w:ins w:id="1816"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817" w:author="Mohammad Nayeem Hasan" w:date="2024-07-21T13:03:00Z" w16du:dateUtc="2024-07-21T07:03:00Z">
              <w:tcPr>
                <w:tcW w:w="452" w:type="pct"/>
                <w:gridSpan w:val="2"/>
              </w:tcPr>
            </w:tcPrChange>
          </w:tcPr>
          <w:p w14:paraId="2F0AAF4B" w14:textId="2DA01609" w:rsidR="00F82902" w:rsidRPr="00DF6BDB" w:rsidDel="00D73460" w:rsidRDefault="00F82902" w:rsidP="00B16F81">
            <w:pPr>
              <w:spacing w:after="0" w:line="240" w:lineRule="auto"/>
              <w:rPr>
                <w:ins w:id="1818" w:author="Mohammad Nayeem Hasan" w:date="2024-07-21T01:54:00Z" w16du:dateUtc="2024-07-20T19:54:00Z"/>
                <w:rFonts w:ascii="Times New Roman" w:hAnsi="Times New Roman" w:cs="Times New Roman"/>
                <w:sz w:val="24"/>
                <w:szCs w:val="24"/>
              </w:rPr>
            </w:pPr>
            <w:ins w:id="1819"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820" w:author="Mohammad Nayeem Hasan" w:date="2024-07-21T13:03:00Z" w16du:dateUtc="2024-07-21T07:03:00Z">
              <w:tcPr>
                <w:tcW w:w="491" w:type="pct"/>
              </w:tcPr>
            </w:tcPrChange>
          </w:tcPr>
          <w:p w14:paraId="47F3928F" w14:textId="74D87EB5" w:rsidR="00F82902" w:rsidRPr="00DF6BDB" w:rsidDel="00D73460" w:rsidRDefault="00F82902" w:rsidP="00B16F81">
            <w:pPr>
              <w:spacing w:after="0" w:line="240" w:lineRule="auto"/>
              <w:rPr>
                <w:ins w:id="1821" w:author="Mohammad Nayeem Hasan" w:date="2024-07-21T01:54:00Z" w16du:dateUtc="2024-07-20T19:54:00Z"/>
                <w:rFonts w:ascii="Times New Roman" w:hAnsi="Times New Roman" w:cs="Times New Roman"/>
                <w:sz w:val="24"/>
                <w:szCs w:val="24"/>
              </w:rPr>
            </w:pPr>
          </w:p>
        </w:tc>
        <w:tc>
          <w:tcPr>
            <w:tcW w:w="616" w:type="pct"/>
            <w:tcPrChange w:id="1822" w:author="Mohammad Nayeem Hasan" w:date="2024-07-21T13:03:00Z" w16du:dateUtc="2024-07-21T07:03:00Z">
              <w:tcPr>
                <w:tcW w:w="452" w:type="pct"/>
                <w:gridSpan w:val="2"/>
              </w:tcPr>
            </w:tcPrChange>
          </w:tcPr>
          <w:p w14:paraId="2428DACC" w14:textId="28011CF4" w:rsidR="00F82902" w:rsidRPr="00DF6BDB" w:rsidDel="00D73460" w:rsidRDefault="00F82902" w:rsidP="00B16F81">
            <w:pPr>
              <w:spacing w:after="0" w:line="240" w:lineRule="auto"/>
              <w:rPr>
                <w:ins w:id="1823" w:author="Mohammad Nayeem Hasan" w:date="2024-07-21T01:54:00Z" w16du:dateUtc="2024-07-20T19:54:00Z"/>
                <w:rFonts w:ascii="Times New Roman" w:hAnsi="Times New Roman" w:cs="Times New Roman"/>
                <w:sz w:val="24"/>
                <w:szCs w:val="24"/>
              </w:rPr>
            </w:pPr>
            <w:ins w:id="1824"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825" w:author="Mohammad Nayeem Hasan" w:date="2024-07-21T13:03:00Z" w16du:dateUtc="2024-07-21T07:03:00Z">
              <w:tcPr>
                <w:tcW w:w="452" w:type="pct"/>
                <w:gridSpan w:val="2"/>
              </w:tcPr>
            </w:tcPrChange>
          </w:tcPr>
          <w:p w14:paraId="4E5E82C0" w14:textId="4DC0731D" w:rsidR="00F82902" w:rsidRPr="00DF6BDB" w:rsidDel="00D73460" w:rsidRDefault="00F82902" w:rsidP="00B16F81">
            <w:pPr>
              <w:spacing w:after="0" w:line="240" w:lineRule="auto"/>
              <w:rPr>
                <w:ins w:id="1826" w:author="Mohammad Nayeem Hasan" w:date="2024-07-21T01:54:00Z" w16du:dateUtc="2024-07-20T19:54:00Z"/>
                <w:rFonts w:ascii="Times New Roman" w:hAnsi="Times New Roman" w:cs="Times New Roman"/>
                <w:sz w:val="24"/>
                <w:szCs w:val="24"/>
              </w:rPr>
            </w:pPr>
            <w:ins w:id="1827"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828" w:author="Mohammad Nayeem Hasan" w:date="2024-07-21T13:03:00Z" w16du:dateUtc="2024-07-21T07:03:00Z">
              <w:tcPr>
                <w:tcW w:w="507" w:type="pct"/>
                <w:gridSpan w:val="2"/>
              </w:tcPr>
            </w:tcPrChange>
          </w:tcPr>
          <w:p w14:paraId="1ACAD3E6" w14:textId="0810EF06" w:rsidR="00F82902" w:rsidRPr="00DF6BDB" w:rsidDel="00D73460" w:rsidRDefault="00F82902" w:rsidP="00B16F81">
            <w:pPr>
              <w:spacing w:after="0" w:line="240" w:lineRule="auto"/>
              <w:rPr>
                <w:ins w:id="1829" w:author="Mohammad Nayeem Hasan" w:date="2024-07-21T01:54:00Z" w16du:dateUtc="2024-07-20T19:54:00Z"/>
                <w:rFonts w:ascii="Times New Roman" w:hAnsi="Times New Roman" w:cs="Times New Roman"/>
                <w:sz w:val="24"/>
                <w:szCs w:val="24"/>
              </w:rPr>
            </w:pPr>
          </w:p>
        </w:tc>
      </w:tr>
      <w:tr w:rsidR="00F82902" w:rsidRPr="00CE3B54" w:rsidDel="00D73460" w14:paraId="00AB5C5A" w14:textId="7C1AAC29" w:rsidTr="00AA3EE1">
        <w:trPr>
          <w:ins w:id="1830" w:author="Mohammad Nayeem Hasan" w:date="2024-07-18T15:21:00Z"/>
          <w:trPrChange w:id="1831" w:author="Mohammad Nayeem Hasan" w:date="2024-07-21T13:03:00Z" w16du:dateUtc="2024-07-21T07:03:00Z">
            <w:trPr>
              <w:gridAfter w:val="0"/>
            </w:trPr>
          </w:trPrChange>
        </w:trPr>
        <w:tc>
          <w:tcPr>
            <w:tcW w:w="1071" w:type="pct"/>
            <w:tcPrChange w:id="1832" w:author="Mohammad Nayeem Hasan" w:date="2024-07-21T13:03:00Z" w16du:dateUtc="2024-07-21T07:03:00Z">
              <w:tcPr>
                <w:tcW w:w="783" w:type="pct"/>
              </w:tcPr>
            </w:tcPrChange>
          </w:tcPr>
          <w:p w14:paraId="36FDA1E0" w14:textId="48FC47FF" w:rsidR="00F82902" w:rsidRPr="00B16F81" w:rsidDel="00D73460" w:rsidRDefault="00F82902" w:rsidP="00B16F81">
            <w:pPr>
              <w:spacing w:after="0" w:line="240" w:lineRule="auto"/>
              <w:rPr>
                <w:ins w:id="1833" w:author="Mohammad Nayeem Hasan" w:date="2024-07-18T15:21:00Z" w16du:dateUtc="2024-07-18T09:21:00Z"/>
                <w:rFonts w:ascii="Times New Roman" w:hAnsi="Times New Roman" w:cs="Times New Roman"/>
                <w:b/>
                <w:bCs/>
                <w:i/>
                <w:iCs/>
                <w:sz w:val="24"/>
                <w:szCs w:val="24"/>
                <w:rPrChange w:id="1834" w:author="Mohammad Nayeem Hasan" w:date="2024-07-21T02:27:00Z" w16du:dateUtc="2024-07-20T20:27:00Z">
                  <w:rPr>
                    <w:ins w:id="1835" w:author="Mohammad Nayeem Hasan" w:date="2024-07-18T15:21:00Z" w16du:dateUtc="2024-07-18T09:21:00Z"/>
                    <w:rFonts w:ascii="Times New Roman" w:hAnsi="Times New Roman" w:cs="Times New Roman"/>
                    <w:sz w:val="24"/>
                    <w:szCs w:val="24"/>
                  </w:rPr>
                </w:rPrChange>
              </w:rPr>
            </w:pPr>
            <w:ins w:id="1836" w:author="Mohammad Nayeem Hasan" w:date="2024-07-21T01:42:00Z" w16du:dateUtc="2024-07-20T19:42:00Z">
              <w:r w:rsidRPr="00B16F81">
                <w:rPr>
                  <w:rFonts w:ascii="Times New Roman" w:hAnsi="Times New Roman" w:cs="Times New Roman"/>
                  <w:b/>
                  <w:bCs/>
                  <w:i/>
                  <w:iCs/>
                  <w:sz w:val="24"/>
                  <w:szCs w:val="24"/>
                  <w:rPrChange w:id="1837" w:author="Mohammad Nayeem Hasan" w:date="2024-07-21T02:27:00Z" w16du:dateUtc="2024-07-20T20:27:00Z">
                    <w:rPr>
                      <w:rFonts w:ascii="Times New Roman" w:hAnsi="Times New Roman" w:cs="Times New Roman"/>
                      <w:sz w:val="24"/>
                      <w:szCs w:val="24"/>
                    </w:rPr>
                  </w:rPrChange>
                </w:rPr>
                <w:t>Mother</w:t>
              </w:r>
            </w:ins>
            <w:ins w:id="1838" w:author="Mohammad Nayeem Hasan" w:date="2024-07-21T01:43:00Z" w16du:dateUtc="2024-07-20T19:43:00Z">
              <w:r w:rsidRPr="00B16F81">
                <w:rPr>
                  <w:rFonts w:ascii="Times New Roman" w:hAnsi="Times New Roman" w:cs="Times New Roman"/>
                  <w:b/>
                  <w:bCs/>
                  <w:i/>
                  <w:iCs/>
                  <w:sz w:val="24"/>
                  <w:szCs w:val="24"/>
                  <w:rPrChange w:id="1839" w:author="Mohammad Nayeem Hasan" w:date="2024-07-21T02:27:00Z" w16du:dateUtc="2024-07-20T20:27:00Z">
                    <w:rPr>
                      <w:rFonts w:ascii="Times New Roman" w:hAnsi="Times New Roman" w:cs="Times New Roman"/>
                      <w:sz w:val="24"/>
                      <w:szCs w:val="24"/>
                    </w:rPr>
                  </w:rPrChange>
                </w:rPr>
                <w:t>’s</w:t>
              </w:r>
            </w:ins>
            <w:ins w:id="1840" w:author="Mohammad Nayeem Hasan" w:date="2024-07-21T01:42:00Z" w16du:dateUtc="2024-07-20T19:42:00Z">
              <w:r w:rsidRPr="00B16F81">
                <w:rPr>
                  <w:rFonts w:ascii="Times New Roman" w:hAnsi="Times New Roman" w:cs="Times New Roman"/>
                  <w:b/>
                  <w:bCs/>
                  <w:i/>
                  <w:iCs/>
                  <w:sz w:val="24"/>
                  <w:szCs w:val="24"/>
                  <w:rPrChange w:id="1841" w:author="Mohammad Nayeem Hasan" w:date="2024-07-21T02:27:00Z" w16du:dateUtc="2024-07-20T20:27:00Z">
                    <w:rPr>
                      <w:rFonts w:ascii="Times New Roman" w:hAnsi="Times New Roman" w:cs="Times New Roman"/>
                      <w:sz w:val="24"/>
                      <w:szCs w:val="24"/>
                    </w:rPr>
                  </w:rPrChange>
                </w:rPr>
                <w:t xml:space="preserve"> </w:t>
              </w:r>
            </w:ins>
            <w:ins w:id="1842" w:author="Mohammad Nayeem Hasan" w:date="2024-07-18T15:21:00Z" w16du:dateUtc="2024-07-18T09:21:00Z">
              <w:r w:rsidRPr="00B16F81" w:rsidDel="00D73460">
                <w:rPr>
                  <w:rFonts w:ascii="Times New Roman" w:hAnsi="Times New Roman" w:cs="Times New Roman"/>
                  <w:b/>
                  <w:bCs/>
                  <w:i/>
                  <w:iCs/>
                  <w:sz w:val="24"/>
                  <w:szCs w:val="24"/>
                  <w:rPrChange w:id="1843" w:author="Mohammad Nayeem Hasan" w:date="2024-07-21T02:27:00Z" w16du:dateUtc="2024-07-20T20:27:00Z">
                    <w:rPr>
                      <w:rFonts w:ascii="Times New Roman" w:hAnsi="Times New Roman" w:cs="Times New Roman"/>
                      <w:sz w:val="24"/>
                      <w:szCs w:val="24"/>
                    </w:rPr>
                  </w:rPrChange>
                </w:rPr>
                <w:t>Education</w:t>
              </w:r>
            </w:ins>
          </w:p>
        </w:tc>
        <w:tc>
          <w:tcPr>
            <w:tcW w:w="685" w:type="pct"/>
            <w:tcPrChange w:id="1844" w:author="Mohammad Nayeem Hasan" w:date="2024-07-21T13:03:00Z" w16du:dateUtc="2024-07-21T07:03:00Z">
              <w:tcPr>
                <w:tcW w:w="501" w:type="pct"/>
              </w:tcPr>
            </w:tcPrChange>
          </w:tcPr>
          <w:p w14:paraId="3B37E3B8" w14:textId="77777777" w:rsidR="00F82902" w:rsidRPr="00DF6BDB" w:rsidDel="00D73460" w:rsidRDefault="00F82902" w:rsidP="00B16F81">
            <w:pPr>
              <w:spacing w:after="0" w:line="240" w:lineRule="auto"/>
              <w:rPr>
                <w:ins w:id="1845" w:author="Mohammad Nayeem Hasan" w:date="2024-07-18T15:21:00Z" w16du:dateUtc="2024-07-18T09:21:00Z"/>
                <w:rFonts w:ascii="Times New Roman" w:hAnsi="Times New Roman" w:cs="Times New Roman"/>
                <w:sz w:val="24"/>
                <w:szCs w:val="24"/>
              </w:rPr>
            </w:pPr>
          </w:p>
        </w:tc>
        <w:tc>
          <w:tcPr>
            <w:tcW w:w="616" w:type="pct"/>
            <w:tcPrChange w:id="1846" w:author="Mohammad Nayeem Hasan" w:date="2024-07-21T13:03:00Z" w16du:dateUtc="2024-07-21T07:03:00Z">
              <w:tcPr>
                <w:tcW w:w="452" w:type="pct"/>
                <w:gridSpan w:val="2"/>
              </w:tcPr>
            </w:tcPrChange>
          </w:tcPr>
          <w:p w14:paraId="6A27DF69" w14:textId="77777777" w:rsidR="00F82902" w:rsidRPr="00DF6BDB" w:rsidDel="00D73460" w:rsidRDefault="00F82902" w:rsidP="00B16F81">
            <w:pPr>
              <w:spacing w:after="0" w:line="240" w:lineRule="auto"/>
              <w:rPr>
                <w:ins w:id="1847" w:author="Mohammad Nayeem Hasan" w:date="2024-07-18T15:21:00Z" w16du:dateUtc="2024-07-18T09:21:00Z"/>
                <w:rFonts w:ascii="Times New Roman" w:hAnsi="Times New Roman" w:cs="Times New Roman"/>
                <w:sz w:val="24"/>
                <w:szCs w:val="24"/>
              </w:rPr>
            </w:pPr>
          </w:p>
        </w:tc>
        <w:tc>
          <w:tcPr>
            <w:tcW w:w="671" w:type="pct"/>
            <w:tcPrChange w:id="1848" w:author="Mohammad Nayeem Hasan" w:date="2024-07-21T13:03:00Z" w16du:dateUtc="2024-07-21T07:03:00Z">
              <w:tcPr>
                <w:tcW w:w="491" w:type="pct"/>
              </w:tcPr>
            </w:tcPrChange>
          </w:tcPr>
          <w:p w14:paraId="16B2A99F" w14:textId="77777777" w:rsidR="00F82902" w:rsidRPr="00DF6BDB" w:rsidDel="00D73460" w:rsidRDefault="00F82902" w:rsidP="00B16F81">
            <w:pPr>
              <w:spacing w:after="0" w:line="240" w:lineRule="auto"/>
              <w:rPr>
                <w:ins w:id="1849" w:author="Mohammad Nayeem Hasan" w:date="2024-07-18T15:21:00Z" w16du:dateUtc="2024-07-18T09:21:00Z"/>
                <w:rFonts w:ascii="Times New Roman" w:hAnsi="Times New Roman" w:cs="Times New Roman"/>
                <w:sz w:val="24"/>
                <w:szCs w:val="24"/>
              </w:rPr>
            </w:pPr>
          </w:p>
        </w:tc>
        <w:tc>
          <w:tcPr>
            <w:tcW w:w="616" w:type="pct"/>
            <w:tcPrChange w:id="1850" w:author="Mohammad Nayeem Hasan" w:date="2024-07-21T13:03:00Z" w16du:dateUtc="2024-07-21T07:03:00Z">
              <w:tcPr>
                <w:tcW w:w="452" w:type="pct"/>
                <w:gridSpan w:val="2"/>
              </w:tcPr>
            </w:tcPrChange>
          </w:tcPr>
          <w:p w14:paraId="6A914541" w14:textId="77777777" w:rsidR="00F82902" w:rsidRPr="00DF6BDB" w:rsidDel="00D73460" w:rsidRDefault="00F82902" w:rsidP="00B16F81">
            <w:pPr>
              <w:spacing w:after="0" w:line="240" w:lineRule="auto"/>
              <w:rPr>
                <w:ins w:id="1851" w:author="Mohammad Nayeem Hasan" w:date="2024-07-18T16:45:00Z" w16du:dateUtc="2024-07-18T10:45:00Z"/>
                <w:rFonts w:ascii="Times New Roman" w:hAnsi="Times New Roman" w:cs="Times New Roman"/>
                <w:sz w:val="24"/>
                <w:szCs w:val="24"/>
              </w:rPr>
            </w:pPr>
          </w:p>
        </w:tc>
        <w:tc>
          <w:tcPr>
            <w:tcW w:w="616" w:type="pct"/>
            <w:tcPrChange w:id="1852" w:author="Mohammad Nayeem Hasan" w:date="2024-07-21T13:03:00Z" w16du:dateUtc="2024-07-21T07:03:00Z">
              <w:tcPr>
                <w:tcW w:w="452" w:type="pct"/>
                <w:gridSpan w:val="2"/>
              </w:tcPr>
            </w:tcPrChange>
          </w:tcPr>
          <w:p w14:paraId="2B902A74" w14:textId="77777777" w:rsidR="00F82902" w:rsidRPr="00DF6BDB" w:rsidDel="00D73460" w:rsidRDefault="00F82902" w:rsidP="00B16F81">
            <w:pPr>
              <w:spacing w:after="0" w:line="240" w:lineRule="auto"/>
              <w:rPr>
                <w:ins w:id="1853" w:author="Mohammad Nayeem Hasan" w:date="2024-07-18T16:45:00Z" w16du:dateUtc="2024-07-18T10:45:00Z"/>
                <w:rFonts w:ascii="Times New Roman" w:hAnsi="Times New Roman" w:cs="Times New Roman"/>
                <w:sz w:val="24"/>
                <w:szCs w:val="24"/>
              </w:rPr>
            </w:pPr>
          </w:p>
        </w:tc>
        <w:tc>
          <w:tcPr>
            <w:tcW w:w="725" w:type="pct"/>
            <w:tcPrChange w:id="1854" w:author="Mohammad Nayeem Hasan" w:date="2024-07-21T13:03:00Z" w16du:dateUtc="2024-07-21T07:03:00Z">
              <w:tcPr>
                <w:tcW w:w="507" w:type="pct"/>
                <w:gridSpan w:val="2"/>
              </w:tcPr>
            </w:tcPrChange>
          </w:tcPr>
          <w:p w14:paraId="790D7883" w14:textId="77777777" w:rsidR="00F82902" w:rsidRPr="00DF6BDB" w:rsidDel="00D73460" w:rsidRDefault="00F82902" w:rsidP="00B16F81">
            <w:pPr>
              <w:spacing w:after="0" w:line="240" w:lineRule="auto"/>
              <w:rPr>
                <w:ins w:id="1855" w:author="Mohammad Nayeem Hasan" w:date="2024-07-18T16:46:00Z" w16du:dateUtc="2024-07-18T10:46:00Z"/>
                <w:rFonts w:ascii="Times New Roman" w:hAnsi="Times New Roman" w:cs="Times New Roman"/>
                <w:sz w:val="24"/>
                <w:szCs w:val="24"/>
              </w:rPr>
            </w:pPr>
          </w:p>
        </w:tc>
      </w:tr>
      <w:tr w:rsidR="00F82902" w:rsidRPr="00CE3B54" w:rsidDel="00D73460" w14:paraId="280406F0" w14:textId="3BC9AC5A" w:rsidTr="00AA3EE1">
        <w:trPr>
          <w:ins w:id="1856" w:author="Mohammad Nayeem Hasan" w:date="2024-07-18T15:21:00Z"/>
          <w:trPrChange w:id="1857" w:author="Mohammad Nayeem Hasan" w:date="2024-07-21T13:03:00Z" w16du:dateUtc="2024-07-21T07:03:00Z">
            <w:trPr>
              <w:gridAfter w:val="0"/>
            </w:trPr>
          </w:trPrChange>
        </w:trPr>
        <w:tc>
          <w:tcPr>
            <w:tcW w:w="1071" w:type="pct"/>
            <w:tcPrChange w:id="1858" w:author="Mohammad Nayeem Hasan" w:date="2024-07-21T13:03:00Z" w16du:dateUtc="2024-07-21T07:03:00Z">
              <w:tcPr>
                <w:tcW w:w="783" w:type="pct"/>
              </w:tcPr>
            </w:tcPrChange>
          </w:tcPr>
          <w:p w14:paraId="4902AB88" w14:textId="77777777" w:rsidR="00F82902" w:rsidRPr="00DF6BDB" w:rsidDel="00D73460" w:rsidRDefault="00F82902" w:rsidP="00B16F81">
            <w:pPr>
              <w:spacing w:after="0" w:line="240" w:lineRule="auto"/>
              <w:rPr>
                <w:ins w:id="1859" w:author="Mohammad Nayeem Hasan" w:date="2024-07-18T15:21:00Z" w16du:dateUtc="2024-07-18T09:21:00Z"/>
                <w:rFonts w:ascii="Times New Roman" w:hAnsi="Times New Roman" w:cs="Times New Roman"/>
                <w:sz w:val="24"/>
                <w:szCs w:val="24"/>
              </w:rPr>
            </w:pPr>
            <w:ins w:id="1860" w:author="Mohammad Nayeem Hasan" w:date="2024-07-18T15:21:00Z" w16du:dateUtc="2024-07-18T09:21:00Z">
              <w:r w:rsidRPr="00DF6BDB" w:rsidDel="00D73460">
                <w:rPr>
                  <w:rFonts w:ascii="Times New Roman" w:hAnsi="Times New Roman" w:cs="Times New Roman"/>
                  <w:sz w:val="24"/>
                  <w:szCs w:val="24"/>
                </w:rPr>
                <w:t>None/Primary incomplete</w:t>
              </w:r>
            </w:ins>
          </w:p>
        </w:tc>
        <w:tc>
          <w:tcPr>
            <w:tcW w:w="685" w:type="pct"/>
            <w:tcPrChange w:id="1861" w:author="Mohammad Nayeem Hasan" w:date="2024-07-21T13:03:00Z" w16du:dateUtc="2024-07-21T07:03:00Z">
              <w:tcPr>
                <w:tcW w:w="501" w:type="pct"/>
              </w:tcPr>
            </w:tcPrChange>
          </w:tcPr>
          <w:p w14:paraId="067B5B26" w14:textId="77777777" w:rsidR="00F82902" w:rsidRPr="00DF6BDB" w:rsidDel="00D73460" w:rsidRDefault="00F82902" w:rsidP="00B16F81">
            <w:pPr>
              <w:spacing w:after="0" w:line="240" w:lineRule="auto"/>
              <w:rPr>
                <w:ins w:id="1862" w:author="Mohammad Nayeem Hasan" w:date="2024-07-18T15:21:00Z" w16du:dateUtc="2024-07-18T09:21:00Z"/>
                <w:rFonts w:ascii="Times New Roman" w:hAnsi="Times New Roman" w:cs="Times New Roman"/>
                <w:sz w:val="24"/>
                <w:szCs w:val="24"/>
              </w:rPr>
            </w:pPr>
            <w:ins w:id="1863" w:author="Mohammad Nayeem Hasan" w:date="2024-07-18T15:21:00Z" w16du:dateUtc="2024-07-18T09:21:00Z">
              <w:r w:rsidRPr="00DF6BDB" w:rsidDel="00D73460">
                <w:rPr>
                  <w:rFonts w:ascii="Times New Roman" w:hAnsi="Times New Roman" w:cs="Times New Roman"/>
                  <w:sz w:val="24"/>
                  <w:szCs w:val="24"/>
                </w:rPr>
                <w:t>28 (10.17)</w:t>
              </w:r>
            </w:ins>
          </w:p>
        </w:tc>
        <w:tc>
          <w:tcPr>
            <w:tcW w:w="616" w:type="pct"/>
            <w:tcPrChange w:id="1864" w:author="Mohammad Nayeem Hasan" w:date="2024-07-21T13:03:00Z" w16du:dateUtc="2024-07-21T07:03:00Z">
              <w:tcPr>
                <w:tcW w:w="452" w:type="pct"/>
                <w:gridSpan w:val="2"/>
              </w:tcPr>
            </w:tcPrChange>
          </w:tcPr>
          <w:p w14:paraId="45647E78" w14:textId="77777777" w:rsidR="00F82902" w:rsidRPr="00DF6BDB" w:rsidDel="00D73460" w:rsidRDefault="00F82902" w:rsidP="00B16F81">
            <w:pPr>
              <w:spacing w:after="0" w:line="240" w:lineRule="auto"/>
              <w:rPr>
                <w:ins w:id="1865" w:author="Mohammad Nayeem Hasan" w:date="2024-07-18T15:21:00Z" w16du:dateUtc="2024-07-18T09:21:00Z"/>
                <w:rFonts w:ascii="Times New Roman" w:hAnsi="Times New Roman" w:cs="Times New Roman"/>
                <w:sz w:val="24"/>
                <w:szCs w:val="24"/>
              </w:rPr>
            </w:pPr>
            <w:ins w:id="1866" w:author="Mohammad Nayeem Hasan" w:date="2024-07-18T15:21:00Z" w16du:dateUtc="2024-07-18T09:21:00Z">
              <w:r w:rsidRPr="00DF6BDB" w:rsidDel="00D73460">
                <w:rPr>
                  <w:rFonts w:ascii="Times New Roman" w:hAnsi="Times New Roman" w:cs="Times New Roman"/>
                  <w:sz w:val="24"/>
                  <w:szCs w:val="24"/>
                </w:rPr>
                <w:t>248 (89.83)</w:t>
              </w:r>
            </w:ins>
          </w:p>
        </w:tc>
        <w:tc>
          <w:tcPr>
            <w:tcW w:w="671" w:type="pct"/>
            <w:tcPrChange w:id="1867" w:author="Mohammad Nayeem Hasan" w:date="2024-07-21T13:03:00Z" w16du:dateUtc="2024-07-21T07:03:00Z">
              <w:tcPr>
                <w:tcW w:w="491" w:type="pct"/>
              </w:tcPr>
            </w:tcPrChange>
          </w:tcPr>
          <w:p w14:paraId="3B54AE3E" w14:textId="3081CA3C" w:rsidR="00F82902" w:rsidRPr="00DF6BDB" w:rsidDel="00D73460" w:rsidRDefault="00F82902" w:rsidP="00B16F81">
            <w:pPr>
              <w:spacing w:after="0" w:line="240" w:lineRule="auto"/>
              <w:rPr>
                <w:ins w:id="1868" w:author="Mohammad Nayeem Hasan" w:date="2024-07-18T15:21:00Z" w16du:dateUtc="2024-07-18T09:21:00Z"/>
                <w:rFonts w:ascii="Times New Roman" w:hAnsi="Times New Roman" w:cs="Times New Roman"/>
                <w:sz w:val="24"/>
                <w:szCs w:val="24"/>
              </w:rPr>
            </w:pPr>
          </w:p>
        </w:tc>
        <w:tc>
          <w:tcPr>
            <w:tcW w:w="616" w:type="pct"/>
            <w:tcPrChange w:id="1869" w:author="Mohammad Nayeem Hasan" w:date="2024-07-21T13:03:00Z" w16du:dateUtc="2024-07-21T07:03:00Z">
              <w:tcPr>
                <w:tcW w:w="452" w:type="pct"/>
                <w:gridSpan w:val="2"/>
              </w:tcPr>
            </w:tcPrChange>
          </w:tcPr>
          <w:p w14:paraId="38C501E0" w14:textId="53CBFF0E" w:rsidR="00F82902" w:rsidRPr="00DF6BDB" w:rsidDel="00D73460" w:rsidRDefault="00F82902" w:rsidP="00B16F81">
            <w:pPr>
              <w:spacing w:after="0" w:line="240" w:lineRule="auto"/>
              <w:rPr>
                <w:ins w:id="1870" w:author="Mohammad Nayeem Hasan" w:date="2024-07-18T16:45:00Z" w16du:dateUtc="2024-07-18T10:45:00Z"/>
                <w:rFonts w:ascii="Times New Roman" w:hAnsi="Times New Roman" w:cs="Times New Roman"/>
                <w:sz w:val="24"/>
                <w:szCs w:val="24"/>
              </w:rPr>
            </w:pPr>
            <w:ins w:id="1871" w:author="Mohammad Nayeem Hasan" w:date="2024-07-21T01:35:00Z" w16du:dateUtc="2024-07-20T19:35:00Z">
              <w:r w:rsidRPr="00DF6BDB" w:rsidDel="00D73460">
                <w:rPr>
                  <w:rFonts w:ascii="Times New Roman" w:hAnsi="Times New Roman" w:cs="Times New Roman"/>
                  <w:sz w:val="24"/>
                  <w:szCs w:val="24"/>
                </w:rPr>
                <w:t>28 (10.17)</w:t>
              </w:r>
            </w:ins>
          </w:p>
        </w:tc>
        <w:tc>
          <w:tcPr>
            <w:tcW w:w="616" w:type="pct"/>
            <w:tcPrChange w:id="1872" w:author="Mohammad Nayeem Hasan" w:date="2024-07-21T13:03:00Z" w16du:dateUtc="2024-07-21T07:03:00Z">
              <w:tcPr>
                <w:tcW w:w="452" w:type="pct"/>
                <w:gridSpan w:val="2"/>
              </w:tcPr>
            </w:tcPrChange>
          </w:tcPr>
          <w:p w14:paraId="68F530F1" w14:textId="54049014" w:rsidR="00F82902" w:rsidRPr="00DF6BDB" w:rsidDel="00D73460" w:rsidRDefault="00F82902" w:rsidP="00B16F81">
            <w:pPr>
              <w:spacing w:after="0" w:line="240" w:lineRule="auto"/>
              <w:rPr>
                <w:ins w:id="1873" w:author="Mohammad Nayeem Hasan" w:date="2024-07-18T16:45:00Z" w16du:dateUtc="2024-07-18T10:45:00Z"/>
                <w:rFonts w:ascii="Times New Roman" w:hAnsi="Times New Roman" w:cs="Times New Roman"/>
                <w:sz w:val="24"/>
                <w:szCs w:val="24"/>
              </w:rPr>
            </w:pPr>
            <w:ins w:id="1874" w:author="Mohammad Nayeem Hasan" w:date="2024-07-21T01:35:00Z" w16du:dateUtc="2024-07-20T19:35:00Z">
              <w:r w:rsidRPr="00DF6BDB" w:rsidDel="00D73460">
                <w:rPr>
                  <w:rFonts w:ascii="Times New Roman" w:hAnsi="Times New Roman" w:cs="Times New Roman"/>
                  <w:sz w:val="24"/>
                  <w:szCs w:val="24"/>
                </w:rPr>
                <w:t>248 (89.83)</w:t>
              </w:r>
            </w:ins>
          </w:p>
        </w:tc>
        <w:tc>
          <w:tcPr>
            <w:tcW w:w="725" w:type="pct"/>
            <w:tcPrChange w:id="1875" w:author="Mohammad Nayeem Hasan" w:date="2024-07-21T13:03:00Z" w16du:dateUtc="2024-07-21T07:03:00Z">
              <w:tcPr>
                <w:tcW w:w="507" w:type="pct"/>
                <w:gridSpan w:val="2"/>
              </w:tcPr>
            </w:tcPrChange>
          </w:tcPr>
          <w:p w14:paraId="520B9E98" w14:textId="0CAE6FF5" w:rsidR="00F82902" w:rsidRPr="00DF6BDB" w:rsidDel="00D73460" w:rsidRDefault="00F82902" w:rsidP="00B16F81">
            <w:pPr>
              <w:spacing w:after="0" w:line="240" w:lineRule="auto"/>
              <w:rPr>
                <w:ins w:id="1876" w:author="Mohammad Nayeem Hasan" w:date="2024-07-18T16:46:00Z" w16du:dateUtc="2024-07-18T10:46:00Z"/>
                <w:rFonts w:ascii="Times New Roman" w:hAnsi="Times New Roman" w:cs="Times New Roman"/>
                <w:sz w:val="24"/>
                <w:szCs w:val="24"/>
              </w:rPr>
            </w:pPr>
          </w:p>
        </w:tc>
      </w:tr>
      <w:tr w:rsidR="00F82902" w:rsidRPr="00CE3B54" w:rsidDel="00D73460" w14:paraId="784DF7CB" w14:textId="030A6321" w:rsidTr="00AA3EE1">
        <w:trPr>
          <w:ins w:id="1877" w:author="Mohammad Nayeem Hasan" w:date="2024-07-18T15:21:00Z"/>
          <w:trPrChange w:id="1878" w:author="Mohammad Nayeem Hasan" w:date="2024-07-21T13:03:00Z" w16du:dateUtc="2024-07-21T07:03:00Z">
            <w:trPr>
              <w:gridAfter w:val="0"/>
            </w:trPr>
          </w:trPrChange>
        </w:trPr>
        <w:tc>
          <w:tcPr>
            <w:tcW w:w="1071" w:type="pct"/>
            <w:tcPrChange w:id="1879" w:author="Mohammad Nayeem Hasan" w:date="2024-07-21T13:03:00Z" w16du:dateUtc="2024-07-21T07:03:00Z">
              <w:tcPr>
                <w:tcW w:w="783" w:type="pct"/>
              </w:tcPr>
            </w:tcPrChange>
          </w:tcPr>
          <w:p w14:paraId="3D8AF849" w14:textId="77777777" w:rsidR="00F82902" w:rsidRPr="00DF6BDB" w:rsidDel="00D73460" w:rsidRDefault="00F82902" w:rsidP="00B16F81">
            <w:pPr>
              <w:spacing w:after="0" w:line="240" w:lineRule="auto"/>
              <w:rPr>
                <w:ins w:id="1880" w:author="Mohammad Nayeem Hasan" w:date="2024-07-18T15:21:00Z" w16du:dateUtc="2024-07-18T09:21:00Z"/>
                <w:rFonts w:ascii="Times New Roman" w:hAnsi="Times New Roman" w:cs="Times New Roman"/>
                <w:sz w:val="24"/>
                <w:szCs w:val="24"/>
              </w:rPr>
            </w:pPr>
            <w:ins w:id="1881" w:author="Mohammad Nayeem Hasan" w:date="2024-07-18T15:21:00Z" w16du:dateUtc="2024-07-18T09:21:00Z">
              <w:r w:rsidRPr="00DF6BDB" w:rsidDel="00D73460">
                <w:rPr>
                  <w:rFonts w:ascii="Times New Roman" w:hAnsi="Times New Roman" w:cs="Times New Roman"/>
                  <w:sz w:val="24"/>
                  <w:szCs w:val="24"/>
                </w:rPr>
                <w:t>Primary Complete</w:t>
              </w:r>
            </w:ins>
          </w:p>
        </w:tc>
        <w:tc>
          <w:tcPr>
            <w:tcW w:w="685" w:type="pct"/>
            <w:tcPrChange w:id="1882" w:author="Mohammad Nayeem Hasan" w:date="2024-07-21T13:03:00Z" w16du:dateUtc="2024-07-21T07:03:00Z">
              <w:tcPr>
                <w:tcW w:w="501" w:type="pct"/>
              </w:tcPr>
            </w:tcPrChange>
          </w:tcPr>
          <w:p w14:paraId="1763CCDB" w14:textId="77777777" w:rsidR="00F82902" w:rsidRPr="00DF6BDB" w:rsidDel="00D73460" w:rsidRDefault="00F82902" w:rsidP="00B16F81">
            <w:pPr>
              <w:spacing w:after="0" w:line="240" w:lineRule="auto"/>
              <w:rPr>
                <w:ins w:id="1883" w:author="Mohammad Nayeem Hasan" w:date="2024-07-18T15:21:00Z" w16du:dateUtc="2024-07-18T09:21:00Z"/>
                <w:rFonts w:ascii="Times New Roman" w:hAnsi="Times New Roman" w:cs="Times New Roman"/>
                <w:sz w:val="24"/>
                <w:szCs w:val="24"/>
              </w:rPr>
            </w:pPr>
            <w:ins w:id="1884" w:author="Mohammad Nayeem Hasan" w:date="2024-07-18T15:21:00Z" w16du:dateUtc="2024-07-18T09:21:00Z">
              <w:r w:rsidRPr="00DF6BDB" w:rsidDel="00D73460">
                <w:rPr>
                  <w:rFonts w:ascii="Times New Roman" w:hAnsi="Times New Roman" w:cs="Times New Roman"/>
                  <w:sz w:val="24"/>
                  <w:szCs w:val="24"/>
                </w:rPr>
                <w:t>30 (5.59)</w:t>
              </w:r>
            </w:ins>
          </w:p>
        </w:tc>
        <w:tc>
          <w:tcPr>
            <w:tcW w:w="616" w:type="pct"/>
            <w:tcPrChange w:id="1885" w:author="Mohammad Nayeem Hasan" w:date="2024-07-21T13:03:00Z" w16du:dateUtc="2024-07-21T07:03:00Z">
              <w:tcPr>
                <w:tcW w:w="452" w:type="pct"/>
                <w:gridSpan w:val="2"/>
              </w:tcPr>
            </w:tcPrChange>
          </w:tcPr>
          <w:p w14:paraId="6AB6BA35" w14:textId="77777777" w:rsidR="00F82902" w:rsidRPr="00DF6BDB" w:rsidDel="00D73460" w:rsidRDefault="00F82902" w:rsidP="00B16F81">
            <w:pPr>
              <w:spacing w:after="0" w:line="240" w:lineRule="auto"/>
              <w:rPr>
                <w:ins w:id="1886" w:author="Mohammad Nayeem Hasan" w:date="2024-07-18T15:21:00Z" w16du:dateUtc="2024-07-18T09:21:00Z"/>
                <w:rFonts w:ascii="Times New Roman" w:hAnsi="Times New Roman" w:cs="Times New Roman"/>
                <w:sz w:val="24"/>
                <w:szCs w:val="24"/>
              </w:rPr>
            </w:pPr>
            <w:ins w:id="1887" w:author="Mohammad Nayeem Hasan" w:date="2024-07-18T15:21:00Z" w16du:dateUtc="2024-07-18T09:21:00Z">
              <w:r w:rsidRPr="00DF6BDB" w:rsidDel="00D73460">
                <w:rPr>
                  <w:rFonts w:ascii="Times New Roman" w:hAnsi="Times New Roman" w:cs="Times New Roman"/>
                  <w:sz w:val="24"/>
                  <w:szCs w:val="24"/>
                </w:rPr>
                <w:t>513 (94.41)</w:t>
              </w:r>
            </w:ins>
          </w:p>
        </w:tc>
        <w:tc>
          <w:tcPr>
            <w:tcW w:w="671" w:type="pct"/>
            <w:tcPrChange w:id="1888" w:author="Mohammad Nayeem Hasan" w:date="2024-07-21T13:03:00Z" w16du:dateUtc="2024-07-21T07:03:00Z">
              <w:tcPr>
                <w:tcW w:w="491" w:type="pct"/>
              </w:tcPr>
            </w:tcPrChange>
          </w:tcPr>
          <w:p w14:paraId="7F127C7C" w14:textId="7E382999" w:rsidR="00F82902" w:rsidRPr="00DF6BDB" w:rsidDel="00D73460" w:rsidRDefault="00F82902" w:rsidP="00B16F81">
            <w:pPr>
              <w:spacing w:after="0" w:line="240" w:lineRule="auto"/>
              <w:rPr>
                <w:ins w:id="1889" w:author="Mohammad Nayeem Hasan" w:date="2024-07-18T15:21:00Z" w16du:dateUtc="2024-07-18T09:21:00Z"/>
                <w:rFonts w:ascii="Times New Roman" w:hAnsi="Times New Roman" w:cs="Times New Roman"/>
                <w:sz w:val="24"/>
                <w:szCs w:val="24"/>
              </w:rPr>
            </w:pPr>
          </w:p>
        </w:tc>
        <w:tc>
          <w:tcPr>
            <w:tcW w:w="616" w:type="pct"/>
            <w:tcPrChange w:id="1890" w:author="Mohammad Nayeem Hasan" w:date="2024-07-21T13:03:00Z" w16du:dateUtc="2024-07-21T07:03:00Z">
              <w:tcPr>
                <w:tcW w:w="452" w:type="pct"/>
                <w:gridSpan w:val="2"/>
              </w:tcPr>
            </w:tcPrChange>
          </w:tcPr>
          <w:p w14:paraId="217580B5" w14:textId="08A26AB7" w:rsidR="00F82902" w:rsidRPr="00DF6BDB" w:rsidDel="00D73460" w:rsidRDefault="00F82902" w:rsidP="00B16F81">
            <w:pPr>
              <w:spacing w:after="0" w:line="240" w:lineRule="auto"/>
              <w:rPr>
                <w:ins w:id="1891" w:author="Mohammad Nayeem Hasan" w:date="2024-07-18T16:45:00Z" w16du:dateUtc="2024-07-18T10:45:00Z"/>
                <w:rFonts w:ascii="Times New Roman" w:hAnsi="Times New Roman" w:cs="Times New Roman"/>
                <w:sz w:val="24"/>
                <w:szCs w:val="24"/>
              </w:rPr>
            </w:pPr>
            <w:ins w:id="1892" w:author="Mohammad Nayeem Hasan" w:date="2024-07-21T01:35:00Z" w16du:dateUtc="2024-07-20T19:35:00Z">
              <w:r w:rsidRPr="00DF6BDB" w:rsidDel="00D73460">
                <w:rPr>
                  <w:rFonts w:ascii="Times New Roman" w:hAnsi="Times New Roman" w:cs="Times New Roman"/>
                  <w:sz w:val="24"/>
                  <w:szCs w:val="24"/>
                </w:rPr>
                <w:t>30 (5.59)</w:t>
              </w:r>
            </w:ins>
          </w:p>
        </w:tc>
        <w:tc>
          <w:tcPr>
            <w:tcW w:w="616" w:type="pct"/>
            <w:tcPrChange w:id="1893" w:author="Mohammad Nayeem Hasan" w:date="2024-07-21T13:03:00Z" w16du:dateUtc="2024-07-21T07:03:00Z">
              <w:tcPr>
                <w:tcW w:w="452" w:type="pct"/>
                <w:gridSpan w:val="2"/>
              </w:tcPr>
            </w:tcPrChange>
          </w:tcPr>
          <w:p w14:paraId="0245022B" w14:textId="59E4B057" w:rsidR="00F82902" w:rsidRPr="00DF6BDB" w:rsidDel="00D73460" w:rsidRDefault="00F82902" w:rsidP="00B16F81">
            <w:pPr>
              <w:spacing w:after="0" w:line="240" w:lineRule="auto"/>
              <w:rPr>
                <w:ins w:id="1894" w:author="Mohammad Nayeem Hasan" w:date="2024-07-18T16:45:00Z" w16du:dateUtc="2024-07-18T10:45:00Z"/>
                <w:rFonts w:ascii="Times New Roman" w:hAnsi="Times New Roman" w:cs="Times New Roman"/>
                <w:sz w:val="24"/>
                <w:szCs w:val="24"/>
              </w:rPr>
            </w:pPr>
            <w:ins w:id="1895" w:author="Mohammad Nayeem Hasan" w:date="2024-07-21T01:35:00Z" w16du:dateUtc="2024-07-20T19:35:00Z">
              <w:r w:rsidRPr="00DF6BDB" w:rsidDel="00D73460">
                <w:rPr>
                  <w:rFonts w:ascii="Times New Roman" w:hAnsi="Times New Roman" w:cs="Times New Roman"/>
                  <w:sz w:val="24"/>
                  <w:szCs w:val="24"/>
                </w:rPr>
                <w:t>513 (94.41)</w:t>
              </w:r>
            </w:ins>
          </w:p>
        </w:tc>
        <w:tc>
          <w:tcPr>
            <w:tcW w:w="725" w:type="pct"/>
            <w:tcPrChange w:id="1896" w:author="Mohammad Nayeem Hasan" w:date="2024-07-21T13:03:00Z" w16du:dateUtc="2024-07-21T07:03:00Z">
              <w:tcPr>
                <w:tcW w:w="507" w:type="pct"/>
                <w:gridSpan w:val="2"/>
              </w:tcPr>
            </w:tcPrChange>
          </w:tcPr>
          <w:p w14:paraId="23A2A57E" w14:textId="1B09B504" w:rsidR="00F82902" w:rsidRPr="00DF6BDB" w:rsidDel="00D73460" w:rsidRDefault="00F82902" w:rsidP="00B16F81">
            <w:pPr>
              <w:spacing w:after="0" w:line="240" w:lineRule="auto"/>
              <w:rPr>
                <w:ins w:id="1897" w:author="Mohammad Nayeem Hasan" w:date="2024-07-18T16:46:00Z" w16du:dateUtc="2024-07-18T10:46:00Z"/>
                <w:rFonts w:ascii="Times New Roman" w:hAnsi="Times New Roman" w:cs="Times New Roman"/>
                <w:sz w:val="24"/>
                <w:szCs w:val="24"/>
              </w:rPr>
            </w:pPr>
          </w:p>
        </w:tc>
      </w:tr>
      <w:tr w:rsidR="00F82902" w:rsidRPr="00CE3B54" w:rsidDel="00D73460" w14:paraId="2AFE4169" w14:textId="7C079E99" w:rsidTr="00AA3EE1">
        <w:trPr>
          <w:ins w:id="1898" w:author="Mohammad Nayeem Hasan" w:date="2024-07-18T15:21:00Z"/>
          <w:trPrChange w:id="1899" w:author="Mohammad Nayeem Hasan" w:date="2024-07-21T13:03:00Z" w16du:dateUtc="2024-07-21T07:03:00Z">
            <w:trPr>
              <w:gridAfter w:val="0"/>
            </w:trPr>
          </w:trPrChange>
        </w:trPr>
        <w:tc>
          <w:tcPr>
            <w:tcW w:w="1071" w:type="pct"/>
            <w:tcPrChange w:id="1900" w:author="Mohammad Nayeem Hasan" w:date="2024-07-21T13:03:00Z" w16du:dateUtc="2024-07-21T07:03:00Z">
              <w:tcPr>
                <w:tcW w:w="783" w:type="pct"/>
              </w:tcPr>
            </w:tcPrChange>
          </w:tcPr>
          <w:p w14:paraId="62280EAB" w14:textId="77777777" w:rsidR="00F82902" w:rsidRPr="00DF6BDB" w:rsidDel="00D73460" w:rsidRDefault="00F82902" w:rsidP="00B16F81">
            <w:pPr>
              <w:spacing w:after="0" w:line="240" w:lineRule="auto"/>
              <w:rPr>
                <w:ins w:id="1901" w:author="Mohammad Nayeem Hasan" w:date="2024-07-18T15:21:00Z" w16du:dateUtc="2024-07-18T09:21:00Z"/>
                <w:rFonts w:ascii="Times New Roman" w:hAnsi="Times New Roman" w:cs="Times New Roman"/>
                <w:sz w:val="24"/>
                <w:szCs w:val="24"/>
              </w:rPr>
            </w:pPr>
            <w:ins w:id="1902" w:author="Mohammad Nayeem Hasan" w:date="2024-07-18T15:21:00Z" w16du:dateUtc="2024-07-18T09:21:00Z">
              <w:r w:rsidRPr="00DF6BDB" w:rsidDel="00D73460">
                <w:rPr>
                  <w:rFonts w:ascii="Times New Roman" w:hAnsi="Times New Roman" w:cs="Times New Roman"/>
                  <w:sz w:val="24"/>
                  <w:szCs w:val="24"/>
                </w:rPr>
                <w:t>Secondary</w:t>
              </w:r>
            </w:ins>
          </w:p>
        </w:tc>
        <w:tc>
          <w:tcPr>
            <w:tcW w:w="685" w:type="pct"/>
            <w:tcPrChange w:id="1903" w:author="Mohammad Nayeem Hasan" w:date="2024-07-21T13:03:00Z" w16du:dateUtc="2024-07-21T07:03:00Z">
              <w:tcPr>
                <w:tcW w:w="501" w:type="pct"/>
              </w:tcPr>
            </w:tcPrChange>
          </w:tcPr>
          <w:p w14:paraId="35C7B3ED" w14:textId="77777777" w:rsidR="00F82902" w:rsidRPr="00DF6BDB" w:rsidDel="00D73460" w:rsidRDefault="00F82902" w:rsidP="00B16F81">
            <w:pPr>
              <w:spacing w:after="0" w:line="240" w:lineRule="auto"/>
              <w:rPr>
                <w:ins w:id="1904" w:author="Mohammad Nayeem Hasan" w:date="2024-07-18T15:21:00Z" w16du:dateUtc="2024-07-18T09:21:00Z"/>
                <w:rFonts w:ascii="Times New Roman" w:hAnsi="Times New Roman" w:cs="Times New Roman"/>
                <w:sz w:val="24"/>
                <w:szCs w:val="24"/>
              </w:rPr>
            </w:pPr>
            <w:ins w:id="1905" w:author="Mohammad Nayeem Hasan" w:date="2024-07-18T15:21:00Z" w16du:dateUtc="2024-07-18T09:21:00Z">
              <w:r w:rsidRPr="00DF6BDB" w:rsidDel="00D73460">
                <w:rPr>
                  <w:rFonts w:ascii="Times New Roman" w:hAnsi="Times New Roman" w:cs="Times New Roman"/>
                  <w:sz w:val="24"/>
                  <w:szCs w:val="24"/>
                </w:rPr>
                <w:t>91 (7.88)</w:t>
              </w:r>
            </w:ins>
          </w:p>
        </w:tc>
        <w:tc>
          <w:tcPr>
            <w:tcW w:w="616" w:type="pct"/>
            <w:tcPrChange w:id="1906" w:author="Mohammad Nayeem Hasan" w:date="2024-07-21T13:03:00Z" w16du:dateUtc="2024-07-21T07:03:00Z">
              <w:tcPr>
                <w:tcW w:w="452" w:type="pct"/>
                <w:gridSpan w:val="2"/>
              </w:tcPr>
            </w:tcPrChange>
          </w:tcPr>
          <w:p w14:paraId="494E63F6" w14:textId="77777777" w:rsidR="00F82902" w:rsidRPr="00DF6BDB" w:rsidDel="00D73460" w:rsidRDefault="00F82902" w:rsidP="00B16F81">
            <w:pPr>
              <w:spacing w:after="0" w:line="240" w:lineRule="auto"/>
              <w:rPr>
                <w:ins w:id="1907" w:author="Mohammad Nayeem Hasan" w:date="2024-07-18T15:21:00Z" w16du:dateUtc="2024-07-18T09:21:00Z"/>
                <w:rFonts w:ascii="Times New Roman" w:hAnsi="Times New Roman" w:cs="Times New Roman"/>
                <w:sz w:val="24"/>
                <w:szCs w:val="24"/>
              </w:rPr>
            </w:pPr>
            <w:ins w:id="1908" w:author="Mohammad Nayeem Hasan" w:date="2024-07-18T15:21:00Z" w16du:dateUtc="2024-07-18T09:21:00Z">
              <w:r w:rsidRPr="00DF6BDB" w:rsidDel="00D73460">
                <w:rPr>
                  <w:rFonts w:ascii="Times New Roman" w:hAnsi="Times New Roman" w:cs="Times New Roman"/>
                  <w:sz w:val="24"/>
                  <w:szCs w:val="24"/>
                </w:rPr>
                <w:t>1059 (92.12)</w:t>
              </w:r>
            </w:ins>
          </w:p>
        </w:tc>
        <w:tc>
          <w:tcPr>
            <w:tcW w:w="671" w:type="pct"/>
            <w:tcPrChange w:id="1909" w:author="Mohammad Nayeem Hasan" w:date="2024-07-21T13:03:00Z" w16du:dateUtc="2024-07-21T07:03:00Z">
              <w:tcPr>
                <w:tcW w:w="491" w:type="pct"/>
              </w:tcPr>
            </w:tcPrChange>
          </w:tcPr>
          <w:p w14:paraId="5F5DBE8A" w14:textId="4BA0CF90" w:rsidR="00F82902" w:rsidRPr="00DF6BDB" w:rsidDel="00D73460" w:rsidRDefault="00F82902" w:rsidP="00B16F81">
            <w:pPr>
              <w:spacing w:after="0" w:line="240" w:lineRule="auto"/>
              <w:rPr>
                <w:ins w:id="1910" w:author="Mohammad Nayeem Hasan" w:date="2024-07-18T15:21:00Z" w16du:dateUtc="2024-07-18T09:21:00Z"/>
                <w:rFonts w:ascii="Times New Roman" w:hAnsi="Times New Roman" w:cs="Times New Roman"/>
                <w:sz w:val="24"/>
                <w:szCs w:val="24"/>
              </w:rPr>
            </w:pPr>
          </w:p>
        </w:tc>
        <w:tc>
          <w:tcPr>
            <w:tcW w:w="616" w:type="pct"/>
            <w:tcPrChange w:id="1911" w:author="Mohammad Nayeem Hasan" w:date="2024-07-21T13:03:00Z" w16du:dateUtc="2024-07-21T07:03:00Z">
              <w:tcPr>
                <w:tcW w:w="452" w:type="pct"/>
                <w:gridSpan w:val="2"/>
              </w:tcPr>
            </w:tcPrChange>
          </w:tcPr>
          <w:p w14:paraId="698C2E7A" w14:textId="132DFEDC" w:rsidR="00F82902" w:rsidRPr="00DF6BDB" w:rsidDel="00D73460" w:rsidRDefault="00F82902" w:rsidP="00B16F81">
            <w:pPr>
              <w:spacing w:after="0" w:line="240" w:lineRule="auto"/>
              <w:rPr>
                <w:ins w:id="1912" w:author="Mohammad Nayeem Hasan" w:date="2024-07-18T16:45:00Z" w16du:dateUtc="2024-07-18T10:45:00Z"/>
                <w:rFonts w:ascii="Times New Roman" w:hAnsi="Times New Roman" w:cs="Times New Roman"/>
                <w:sz w:val="24"/>
                <w:szCs w:val="24"/>
              </w:rPr>
            </w:pPr>
            <w:ins w:id="1913" w:author="Mohammad Nayeem Hasan" w:date="2024-07-21T01:35:00Z" w16du:dateUtc="2024-07-20T19:35:00Z">
              <w:r w:rsidRPr="00DF6BDB" w:rsidDel="00D73460">
                <w:rPr>
                  <w:rFonts w:ascii="Times New Roman" w:hAnsi="Times New Roman" w:cs="Times New Roman"/>
                  <w:sz w:val="24"/>
                  <w:szCs w:val="24"/>
                </w:rPr>
                <w:t>91 (7.88)</w:t>
              </w:r>
            </w:ins>
          </w:p>
        </w:tc>
        <w:tc>
          <w:tcPr>
            <w:tcW w:w="616" w:type="pct"/>
            <w:tcPrChange w:id="1914" w:author="Mohammad Nayeem Hasan" w:date="2024-07-21T13:03:00Z" w16du:dateUtc="2024-07-21T07:03:00Z">
              <w:tcPr>
                <w:tcW w:w="452" w:type="pct"/>
                <w:gridSpan w:val="2"/>
              </w:tcPr>
            </w:tcPrChange>
          </w:tcPr>
          <w:p w14:paraId="03B53688" w14:textId="669706D3" w:rsidR="00F82902" w:rsidRPr="00DF6BDB" w:rsidDel="00D73460" w:rsidRDefault="00F82902" w:rsidP="00B16F81">
            <w:pPr>
              <w:spacing w:after="0" w:line="240" w:lineRule="auto"/>
              <w:rPr>
                <w:ins w:id="1915" w:author="Mohammad Nayeem Hasan" w:date="2024-07-18T16:45:00Z" w16du:dateUtc="2024-07-18T10:45:00Z"/>
                <w:rFonts w:ascii="Times New Roman" w:hAnsi="Times New Roman" w:cs="Times New Roman"/>
                <w:sz w:val="24"/>
                <w:szCs w:val="24"/>
              </w:rPr>
            </w:pPr>
            <w:ins w:id="1916" w:author="Mohammad Nayeem Hasan" w:date="2024-07-21T01:35:00Z" w16du:dateUtc="2024-07-20T19:35:00Z">
              <w:r w:rsidRPr="00DF6BDB" w:rsidDel="00D73460">
                <w:rPr>
                  <w:rFonts w:ascii="Times New Roman" w:hAnsi="Times New Roman" w:cs="Times New Roman"/>
                  <w:sz w:val="24"/>
                  <w:szCs w:val="24"/>
                </w:rPr>
                <w:t>1059 (92.12)</w:t>
              </w:r>
            </w:ins>
          </w:p>
        </w:tc>
        <w:tc>
          <w:tcPr>
            <w:tcW w:w="725" w:type="pct"/>
            <w:tcPrChange w:id="1917" w:author="Mohammad Nayeem Hasan" w:date="2024-07-21T13:03:00Z" w16du:dateUtc="2024-07-21T07:03:00Z">
              <w:tcPr>
                <w:tcW w:w="507" w:type="pct"/>
                <w:gridSpan w:val="2"/>
              </w:tcPr>
            </w:tcPrChange>
          </w:tcPr>
          <w:p w14:paraId="5048EA60" w14:textId="5E7217F8" w:rsidR="00F82902" w:rsidRPr="00DF6BDB" w:rsidDel="00D73460" w:rsidRDefault="00F82902" w:rsidP="00B16F81">
            <w:pPr>
              <w:spacing w:after="0" w:line="240" w:lineRule="auto"/>
              <w:rPr>
                <w:ins w:id="1918" w:author="Mohammad Nayeem Hasan" w:date="2024-07-18T16:46:00Z" w16du:dateUtc="2024-07-18T10:46:00Z"/>
                <w:rFonts w:ascii="Times New Roman" w:hAnsi="Times New Roman" w:cs="Times New Roman"/>
                <w:sz w:val="24"/>
                <w:szCs w:val="24"/>
              </w:rPr>
            </w:pPr>
          </w:p>
        </w:tc>
      </w:tr>
      <w:tr w:rsidR="00F82902" w:rsidRPr="00CE3B54" w:rsidDel="00D73460" w14:paraId="769159BF" w14:textId="2E6EEA22" w:rsidTr="00AA3EE1">
        <w:trPr>
          <w:ins w:id="1919" w:author="Mohammad Nayeem Hasan" w:date="2024-07-18T15:21:00Z"/>
          <w:trPrChange w:id="1920" w:author="Mohammad Nayeem Hasan" w:date="2024-07-21T13:03:00Z" w16du:dateUtc="2024-07-21T07:03:00Z">
            <w:trPr>
              <w:gridAfter w:val="0"/>
            </w:trPr>
          </w:trPrChange>
        </w:trPr>
        <w:tc>
          <w:tcPr>
            <w:tcW w:w="1071" w:type="pct"/>
            <w:tcPrChange w:id="1921" w:author="Mohammad Nayeem Hasan" w:date="2024-07-21T13:03:00Z" w16du:dateUtc="2024-07-21T07:03:00Z">
              <w:tcPr>
                <w:tcW w:w="783" w:type="pct"/>
              </w:tcPr>
            </w:tcPrChange>
          </w:tcPr>
          <w:p w14:paraId="772021AC" w14:textId="77777777" w:rsidR="00F82902" w:rsidRPr="00DF6BDB" w:rsidDel="00D73460" w:rsidRDefault="00F82902" w:rsidP="00B16F81">
            <w:pPr>
              <w:spacing w:after="0" w:line="240" w:lineRule="auto"/>
              <w:rPr>
                <w:ins w:id="1922" w:author="Mohammad Nayeem Hasan" w:date="2024-07-18T15:21:00Z" w16du:dateUtc="2024-07-18T09:21:00Z"/>
                <w:rFonts w:ascii="Times New Roman" w:hAnsi="Times New Roman" w:cs="Times New Roman"/>
                <w:sz w:val="24"/>
                <w:szCs w:val="24"/>
              </w:rPr>
            </w:pPr>
            <w:ins w:id="1923" w:author="Mohammad Nayeem Hasan" w:date="2024-07-18T15:21:00Z" w16du:dateUtc="2024-07-18T09:21:00Z">
              <w:r w:rsidRPr="00DF6BDB" w:rsidDel="00D73460">
                <w:rPr>
                  <w:rFonts w:ascii="Times New Roman" w:hAnsi="Times New Roman" w:cs="Times New Roman"/>
                  <w:sz w:val="24"/>
                  <w:szCs w:val="24"/>
                </w:rPr>
                <w:lastRenderedPageBreak/>
                <w:t>Secondary Complete/ Higher</w:t>
              </w:r>
            </w:ins>
          </w:p>
        </w:tc>
        <w:tc>
          <w:tcPr>
            <w:tcW w:w="685" w:type="pct"/>
            <w:tcPrChange w:id="1924" w:author="Mohammad Nayeem Hasan" w:date="2024-07-21T13:03:00Z" w16du:dateUtc="2024-07-21T07:03:00Z">
              <w:tcPr>
                <w:tcW w:w="501" w:type="pct"/>
              </w:tcPr>
            </w:tcPrChange>
          </w:tcPr>
          <w:p w14:paraId="26B8BD18" w14:textId="77777777" w:rsidR="00F82902" w:rsidRPr="00DF6BDB" w:rsidDel="00D73460" w:rsidRDefault="00F82902" w:rsidP="00B16F81">
            <w:pPr>
              <w:spacing w:after="0" w:line="240" w:lineRule="auto"/>
              <w:rPr>
                <w:ins w:id="1925" w:author="Mohammad Nayeem Hasan" w:date="2024-07-18T15:21:00Z" w16du:dateUtc="2024-07-18T09:21:00Z"/>
                <w:rFonts w:ascii="Times New Roman" w:hAnsi="Times New Roman" w:cs="Times New Roman"/>
                <w:sz w:val="24"/>
                <w:szCs w:val="24"/>
              </w:rPr>
            </w:pPr>
            <w:ins w:id="1926" w:author="Mohammad Nayeem Hasan" w:date="2024-07-18T15:21:00Z" w16du:dateUtc="2024-07-18T09:21:00Z">
              <w:r w:rsidRPr="00DF6BDB" w:rsidDel="00D73460">
                <w:rPr>
                  <w:rFonts w:ascii="Times New Roman" w:hAnsi="Times New Roman" w:cs="Times New Roman"/>
                  <w:sz w:val="24"/>
                  <w:szCs w:val="24"/>
                </w:rPr>
                <w:t>24 (6.52)</w:t>
              </w:r>
            </w:ins>
          </w:p>
        </w:tc>
        <w:tc>
          <w:tcPr>
            <w:tcW w:w="616" w:type="pct"/>
            <w:tcPrChange w:id="1927" w:author="Mohammad Nayeem Hasan" w:date="2024-07-21T13:03:00Z" w16du:dateUtc="2024-07-21T07:03:00Z">
              <w:tcPr>
                <w:tcW w:w="452" w:type="pct"/>
                <w:gridSpan w:val="2"/>
              </w:tcPr>
            </w:tcPrChange>
          </w:tcPr>
          <w:p w14:paraId="183B1411" w14:textId="77777777" w:rsidR="00F82902" w:rsidRPr="00DF6BDB" w:rsidDel="00D73460" w:rsidRDefault="00F82902" w:rsidP="00B16F81">
            <w:pPr>
              <w:spacing w:after="0" w:line="240" w:lineRule="auto"/>
              <w:rPr>
                <w:ins w:id="1928" w:author="Mohammad Nayeem Hasan" w:date="2024-07-18T15:21:00Z" w16du:dateUtc="2024-07-18T09:21:00Z"/>
                <w:rFonts w:ascii="Times New Roman" w:hAnsi="Times New Roman" w:cs="Times New Roman"/>
                <w:sz w:val="24"/>
                <w:szCs w:val="24"/>
              </w:rPr>
            </w:pPr>
            <w:ins w:id="1929" w:author="Mohammad Nayeem Hasan" w:date="2024-07-18T15:21:00Z" w16du:dateUtc="2024-07-18T09:21:00Z">
              <w:r w:rsidRPr="00DF6BDB" w:rsidDel="00D73460">
                <w:rPr>
                  <w:rFonts w:ascii="Times New Roman" w:hAnsi="Times New Roman" w:cs="Times New Roman"/>
                  <w:sz w:val="24"/>
                  <w:szCs w:val="24"/>
                </w:rPr>
                <w:t>338 (93.48)</w:t>
              </w:r>
            </w:ins>
          </w:p>
        </w:tc>
        <w:tc>
          <w:tcPr>
            <w:tcW w:w="671" w:type="pct"/>
            <w:tcPrChange w:id="1930" w:author="Mohammad Nayeem Hasan" w:date="2024-07-21T13:03:00Z" w16du:dateUtc="2024-07-21T07:03:00Z">
              <w:tcPr>
                <w:tcW w:w="491" w:type="pct"/>
              </w:tcPr>
            </w:tcPrChange>
          </w:tcPr>
          <w:p w14:paraId="2D7D9B8E" w14:textId="7347A040" w:rsidR="00F82902" w:rsidRPr="00DF6BDB" w:rsidDel="00D73460" w:rsidRDefault="00F82902" w:rsidP="00B16F81">
            <w:pPr>
              <w:spacing w:after="0" w:line="240" w:lineRule="auto"/>
              <w:rPr>
                <w:ins w:id="1931" w:author="Mohammad Nayeem Hasan" w:date="2024-07-18T15:21:00Z" w16du:dateUtc="2024-07-18T09:21:00Z"/>
                <w:rFonts w:ascii="Times New Roman" w:hAnsi="Times New Roman" w:cs="Times New Roman"/>
                <w:sz w:val="24"/>
                <w:szCs w:val="24"/>
              </w:rPr>
            </w:pPr>
          </w:p>
        </w:tc>
        <w:tc>
          <w:tcPr>
            <w:tcW w:w="616" w:type="pct"/>
            <w:tcPrChange w:id="1932" w:author="Mohammad Nayeem Hasan" w:date="2024-07-21T13:03:00Z" w16du:dateUtc="2024-07-21T07:03:00Z">
              <w:tcPr>
                <w:tcW w:w="452" w:type="pct"/>
                <w:gridSpan w:val="2"/>
              </w:tcPr>
            </w:tcPrChange>
          </w:tcPr>
          <w:p w14:paraId="498A6879" w14:textId="0BF317AE" w:rsidR="00F82902" w:rsidRPr="00DF6BDB" w:rsidDel="00D73460" w:rsidRDefault="00F82902" w:rsidP="00B16F81">
            <w:pPr>
              <w:spacing w:after="0" w:line="240" w:lineRule="auto"/>
              <w:rPr>
                <w:ins w:id="1933" w:author="Mohammad Nayeem Hasan" w:date="2024-07-18T16:45:00Z" w16du:dateUtc="2024-07-18T10:45:00Z"/>
                <w:rFonts w:ascii="Times New Roman" w:hAnsi="Times New Roman" w:cs="Times New Roman"/>
                <w:sz w:val="24"/>
                <w:szCs w:val="24"/>
              </w:rPr>
            </w:pPr>
            <w:ins w:id="1934" w:author="Mohammad Nayeem Hasan" w:date="2024-07-21T01:35:00Z" w16du:dateUtc="2024-07-20T19:35:00Z">
              <w:r w:rsidRPr="00DF6BDB" w:rsidDel="00D73460">
                <w:rPr>
                  <w:rFonts w:ascii="Times New Roman" w:hAnsi="Times New Roman" w:cs="Times New Roman"/>
                  <w:sz w:val="24"/>
                  <w:szCs w:val="24"/>
                </w:rPr>
                <w:t>24 (6.52)</w:t>
              </w:r>
            </w:ins>
          </w:p>
        </w:tc>
        <w:tc>
          <w:tcPr>
            <w:tcW w:w="616" w:type="pct"/>
            <w:tcPrChange w:id="1935" w:author="Mohammad Nayeem Hasan" w:date="2024-07-21T13:03:00Z" w16du:dateUtc="2024-07-21T07:03:00Z">
              <w:tcPr>
                <w:tcW w:w="452" w:type="pct"/>
                <w:gridSpan w:val="2"/>
              </w:tcPr>
            </w:tcPrChange>
          </w:tcPr>
          <w:p w14:paraId="5D196536" w14:textId="07E02763" w:rsidR="00F82902" w:rsidRPr="00DF6BDB" w:rsidDel="00D73460" w:rsidRDefault="00F82902" w:rsidP="00B16F81">
            <w:pPr>
              <w:spacing w:after="0" w:line="240" w:lineRule="auto"/>
              <w:rPr>
                <w:ins w:id="1936" w:author="Mohammad Nayeem Hasan" w:date="2024-07-18T16:45:00Z" w16du:dateUtc="2024-07-18T10:45:00Z"/>
                <w:rFonts w:ascii="Times New Roman" w:hAnsi="Times New Roman" w:cs="Times New Roman"/>
                <w:sz w:val="24"/>
                <w:szCs w:val="24"/>
              </w:rPr>
            </w:pPr>
            <w:ins w:id="1937" w:author="Mohammad Nayeem Hasan" w:date="2024-07-21T01:35:00Z" w16du:dateUtc="2024-07-20T19:35:00Z">
              <w:r w:rsidRPr="00DF6BDB" w:rsidDel="00D73460">
                <w:rPr>
                  <w:rFonts w:ascii="Times New Roman" w:hAnsi="Times New Roman" w:cs="Times New Roman"/>
                  <w:sz w:val="24"/>
                  <w:szCs w:val="24"/>
                </w:rPr>
                <w:t>338 (93.48)</w:t>
              </w:r>
            </w:ins>
          </w:p>
        </w:tc>
        <w:tc>
          <w:tcPr>
            <w:tcW w:w="725" w:type="pct"/>
            <w:tcPrChange w:id="1938" w:author="Mohammad Nayeem Hasan" w:date="2024-07-21T13:03:00Z" w16du:dateUtc="2024-07-21T07:03:00Z">
              <w:tcPr>
                <w:tcW w:w="507" w:type="pct"/>
                <w:gridSpan w:val="2"/>
              </w:tcPr>
            </w:tcPrChange>
          </w:tcPr>
          <w:p w14:paraId="763B3E84" w14:textId="5A0E63CD" w:rsidR="00F82902" w:rsidRPr="00DF6BDB" w:rsidDel="00D73460" w:rsidRDefault="00F82902" w:rsidP="00B16F81">
            <w:pPr>
              <w:spacing w:after="0" w:line="240" w:lineRule="auto"/>
              <w:rPr>
                <w:ins w:id="1939" w:author="Mohammad Nayeem Hasan" w:date="2024-07-18T16:46:00Z" w16du:dateUtc="2024-07-18T10:46:00Z"/>
                <w:rFonts w:ascii="Times New Roman" w:hAnsi="Times New Roman" w:cs="Times New Roman"/>
                <w:sz w:val="24"/>
                <w:szCs w:val="24"/>
              </w:rPr>
            </w:pPr>
          </w:p>
        </w:tc>
      </w:tr>
      <w:tr w:rsidR="00F82902" w:rsidRPr="00CE3B54" w:rsidDel="00D73460" w14:paraId="11399098" w14:textId="77777777" w:rsidTr="00AA3EE1">
        <w:trPr>
          <w:ins w:id="1940" w:author="Mohammad Nayeem Hasan" w:date="2024-07-21T01:47:00Z" w16du:dateUtc="2024-07-20T19:47:00Z"/>
          <w:trPrChange w:id="1941" w:author="Mohammad Nayeem Hasan" w:date="2024-07-21T13:03:00Z" w16du:dateUtc="2024-07-21T07:03:00Z">
            <w:trPr>
              <w:gridAfter w:val="0"/>
            </w:trPr>
          </w:trPrChange>
        </w:trPr>
        <w:tc>
          <w:tcPr>
            <w:tcW w:w="1071" w:type="pct"/>
            <w:vAlign w:val="center"/>
            <w:tcPrChange w:id="1942" w:author="Mohammad Nayeem Hasan" w:date="2024-07-21T13:03:00Z" w16du:dateUtc="2024-07-21T07:03:00Z">
              <w:tcPr>
                <w:tcW w:w="783" w:type="pct"/>
                <w:vAlign w:val="center"/>
              </w:tcPr>
            </w:tcPrChange>
          </w:tcPr>
          <w:p w14:paraId="29CAE51B" w14:textId="35D70100" w:rsidR="00F82902" w:rsidRPr="00DF6BDB" w:rsidDel="00D73460" w:rsidRDefault="00F82902" w:rsidP="00B16F81">
            <w:pPr>
              <w:spacing w:after="0" w:line="240" w:lineRule="auto"/>
              <w:rPr>
                <w:ins w:id="1943" w:author="Mohammad Nayeem Hasan" w:date="2024-07-21T01:47:00Z" w16du:dateUtc="2024-07-20T19:47:00Z"/>
                <w:rFonts w:ascii="Times New Roman" w:hAnsi="Times New Roman" w:cs="Times New Roman"/>
                <w:sz w:val="24"/>
                <w:szCs w:val="24"/>
              </w:rPr>
            </w:pPr>
            <w:ins w:id="1944" w:author="Mohammad Nayeem Hasan" w:date="2024-07-21T01:48:00Z" w16du:dateUtc="2024-07-20T19:48:00Z">
              <w:r w:rsidRPr="00877093">
                <w:rPr>
                  <w:rFonts w:ascii="Times New Roman" w:hAnsi="Times New Roman" w:cs="Times New Roman"/>
                  <w:b/>
                  <w:bCs/>
                  <w:i/>
                  <w:sz w:val="24"/>
                  <w:szCs w:val="24"/>
                </w:rPr>
                <w:t>Mother’s Age</w:t>
              </w:r>
            </w:ins>
          </w:p>
        </w:tc>
        <w:tc>
          <w:tcPr>
            <w:tcW w:w="685" w:type="pct"/>
            <w:tcPrChange w:id="1945" w:author="Mohammad Nayeem Hasan" w:date="2024-07-21T13:03:00Z" w16du:dateUtc="2024-07-21T07:03:00Z">
              <w:tcPr>
                <w:tcW w:w="501" w:type="pct"/>
              </w:tcPr>
            </w:tcPrChange>
          </w:tcPr>
          <w:p w14:paraId="67C3F9CC" w14:textId="77777777" w:rsidR="00F82902" w:rsidRPr="00DF6BDB" w:rsidDel="00D73460" w:rsidRDefault="00F82902" w:rsidP="00B16F81">
            <w:pPr>
              <w:spacing w:after="0" w:line="240" w:lineRule="auto"/>
              <w:rPr>
                <w:ins w:id="1946" w:author="Mohammad Nayeem Hasan" w:date="2024-07-21T01:47:00Z" w16du:dateUtc="2024-07-20T19:47:00Z"/>
                <w:rFonts w:ascii="Times New Roman" w:hAnsi="Times New Roman" w:cs="Times New Roman"/>
                <w:sz w:val="24"/>
                <w:szCs w:val="24"/>
              </w:rPr>
            </w:pPr>
          </w:p>
        </w:tc>
        <w:tc>
          <w:tcPr>
            <w:tcW w:w="616" w:type="pct"/>
            <w:tcPrChange w:id="1947" w:author="Mohammad Nayeem Hasan" w:date="2024-07-21T13:03:00Z" w16du:dateUtc="2024-07-21T07:03:00Z">
              <w:tcPr>
                <w:tcW w:w="452" w:type="pct"/>
                <w:gridSpan w:val="2"/>
              </w:tcPr>
            </w:tcPrChange>
          </w:tcPr>
          <w:p w14:paraId="645301C4" w14:textId="77777777" w:rsidR="00F82902" w:rsidRPr="00DF6BDB" w:rsidDel="00D73460" w:rsidRDefault="00F82902" w:rsidP="00B16F81">
            <w:pPr>
              <w:spacing w:after="0" w:line="240" w:lineRule="auto"/>
              <w:rPr>
                <w:ins w:id="1948" w:author="Mohammad Nayeem Hasan" w:date="2024-07-21T01:47:00Z" w16du:dateUtc="2024-07-20T19:47:00Z"/>
                <w:rFonts w:ascii="Times New Roman" w:hAnsi="Times New Roman" w:cs="Times New Roman"/>
                <w:sz w:val="24"/>
                <w:szCs w:val="24"/>
              </w:rPr>
            </w:pPr>
          </w:p>
        </w:tc>
        <w:tc>
          <w:tcPr>
            <w:tcW w:w="671" w:type="pct"/>
            <w:tcPrChange w:id="1949" w:author="Mohammad Nayeem Hasan" w:date="2024-07-21T13:03:00Z" w16du:dateUtc="2024-07-21T07:03:00Z">
              <w:tcPr>
                <w:tcW w:w="491" w:type="pct"/>
              </w:tcPr>
            </w:tcPrChange>
          </w:tcPr>
          <w:p w14:paraId="5F77A34E" w14:textId="77777777" w:rsidR="00F82902" w:rsidRPr="00DF6BDB" w:rsidDel="00D73460" w:rsidRDefault="00F82902" w:rsidP="00B16F81">
            <w:pPr>
              <w:spacing w:after="0" w:line="240" w:lineRule="auto"/>
              <w:rPr>
                <w:ins w:id="1950" w:author="Mohammad Nayeem Hasan" w:date="2024-07-21T01:47:00Z" w16du:dateUtc="2024-07-20T19:47:00Z"/>
                <w:rFonts w:ascii="Times New Roman" w:hAnsi="Times New Roman" w:cs="Times New Roman"/>
                <w:sz w:val="24"/>
                <w:szCs w:val="24"/>
              </w:rPr>
            </w:pPr>
          </w:p>
        </w:tc>
        <w:tc>
          <w:tcPr>
            <w:tcW w:w="616" w:type="pct"/>
            <w:tcPrChange w:id="1951" w:author="Mohammad Nayeem Hasan" w:date="2024-07-21T13:03:00Z" w16du:dateUtc="2024-07-21T07:03:00Z">
              <w:tcPr>
                <w:tcW w:w="452" w:type="pct"/>
                <w:gridSpan w:val="2"/>
              </w:tcPr>
            </w:tcPrChange>
          </w:tcPr>
          <w:p w14:paraId="12692312" w14:textId="77777777" w:rsidR="00F82902" w:rsidRPr="00DF6BDB" w:rsidDel="00D73460" w:rsidRDefault="00F82902" w:rsidP="00B16F81">
            <w:pPr>
              <w:spacing w:after="0" w:line="240" w:lineRule="auto"/>
              <w:rPr>
                <w:ins w:id="1952" w:author="Mohammad Nayeem Hasan" w:date="2024-07-21T01:47:00Z" w16du:dateUtc="2024-07-20T19:47:00Z"/>
                <w:rFonts w:ascii="Times New Roman" w:hAnsi="Times New Roman" w:cs="Times New Roman"/>
                <w:sz w:val="24"/>
                <w:szCs w:val="24"/>
              </w:rPr>
            </w:pPr>
          </w:p>
        </w:tc>
        <w:tc>
          <w:tcPr>
            <w:tcW w:w="616" w:type="pct"/>
            <w:tcPrChange w:id="1953" w:author="Mohammad Nayeem Hasan" w:date="2024-07-21T13:03:00Z" w16du:dateUtc="2024-07-21T07:03:00Z">
              <w:tcPr>
                <w:tcW w:w="452" w:type="pct"/>
                <w:gridSpan w:val="2"/>
              </w:tcPr>
            </w:tcPrChange>
          </w:tcPr>
          <w:p w14:paraId="6673137F" w14:textId="77777777" w:rsidR="00F82902" w:rsidRPr="00DF6BDB" w:rsidDel="00D73460" w:rsidRDefault="00F82902" w:rsidP="00B16F81">
            <w:pPr>
              <w:spacing w:after="0" w:line="240" w:lineRule="auto"/>
              <w:rPr>
                <w:ins w:id="1954" w:author="Mohammad Nayeem Hasan" w:date="2024-07-21T01:47:00Z" w16du:dateUtc="2024-07-20T19:47:00Z"/>
                <w:rFonts w:ascii="Times New Roman" w:hAnsi="Times New Roman" w:cs="Times New Roman"/>
                <w:sz w:val="24"/>
                <w:szCs w:val="24"/>
              </w:rPr>
            </w:pPr>
          </w:p>
        </w:tc>
        <w:tc>
          <w:tcPr>
            <w:tcW w:w="725" w:type="pct"/>
            <w:tcPrChange w:id="1955" w:author="Mohammad Nayeem Hasan" w:date="2024-07-21T13:03:00Z" w16du:dateUtc="2024-07-21T07:03:00Z">
              <w:tcPr>
                <w:tcW w:w="507" w:type="pct"/>
                <w:gridSpan w:val="2"/>
              </w:tcPr>
            </w:tcPrChange>
          </w:tcPr>
          <w:p w14:paraId="67BFE48C" w14:textId="77777777" w:rsidR="00F82902" w:rsidRPr="00DF6BDB" w:rsidDel="00D73460" w:rsidRDefault="00F82902" w:rsidP="00B16F81">
            <w:pPr>
              <w:spacing w:after="0" w:line="240" w:lineRule="auto"/>
              <w:rPr>
                <w:ins w:id="1956" w:author="Mohammad Nayeem Hasan" w:date="2024-07-21T01:47:00Z" w16du:dateUtc="2024-07-20T19:47:00Z"/>
                <w:rFonts w:ascii="Times New Roman" w:hAnsi="Times New Roman" w:cs="Times New Roman"/>
                <w:sz w:val="24"/>
                <w:szCs w:val="24"/>
              </w:rPr>
            </w:pPr>
          </w:p>
        </w:tc>
      </w:tr>
      <w:tr w:rsidR="00F82902" w:rsidRPr="00CE3B54" w:rsidDel="00D73460" w14:paraId="1D683C1B" w14:textId="77777777" w:rsidTr="00AA3EE1">
        <w:trPr>
          <w:ins w:id="1957" w:author="Mohammad Nayeem Hasan" w:date="2024-07-21T01:47:00Z" w16du:dateUtc="2024-07-20T19:47:00Z"/>
          <w:trPrChange w:id="1958" w:author="Mohammad Nayeem Hasan" w:date="2024-07-21T13:03:00Z" w16du:dateUtc="2024-07-21T07:03:00Z">
            <w:trPr>
              <w:gridAfter w:val="0"/>
            </w:trPr>
          </w:trPrChange>
        </w:trPr>
        <w:tc>
          <w:tcPr>
            <w:tcW w:w="1071" w:type="pct"/>
            <w:vAlign w:val="center"/>
            <w:tcPrChange w:id="1959" w:author="Mohammad Nayeem Hasan" w:date="2024-07-21T13:03:00Z" w16du:dateUtc="2024-07-21T07:03:00Z">
              <w:tcPr>
                <w:tcW w:w="783" w:type="pct"/>
                <w:vAlign w:val="center"/>
              </w:tcPr>
            </w:tcPrChange>
          </w:tcPr>
          <w:p w14:paraId="686CCA05" w14:textId="144E3CC3" w:rsidR="00F82902" w:rsidRPr="00DF6BDB" w:rsidDel="00D73460" w:rsidRDefault="00F82902" w:rsidP="00B16F81">
            <w:pPr>
              <w:spacing w:after="0" w:line="240" w:lineRule="auto"/>
              <w:rPr>
                <w:ins w:id="1960" w:author="Mohammad Nayeem Hasan" w:date="2024-07-21T01:47:00Z" w16du:dateUtc="2024-07-20T19:47:00Z"/>
                <w:rFonts w:ascii="Times New Roman" w:hAnsi="Times New Roman" w:cs="Times New Roman"/>
                <w:sz w:val="24"/>
                <w:szCs w:val="24"/>
              </w:rPr>
            </w:pPr>
            <w:ins w:id="1961" w:author="Mohammad Nayeem Hasan" w:date="2024-07-21T01:48:00Z" w16du:dateUtc="2024-07-20T19:48:00Z">
              <w:r w:rsidRPr="00877093">
                <w:rPr>
                  <w:rFonts w:ascii="Times New Roman" w:hAnsi="Times New Roman" w:cs="Times New Roman"/>
                  <w:bCs/>
                  <w:sz w:val="24"/>
                  <w:szCs w:val="24"/>
                </w:rPr>
                <w:t>15 – 19</w:t>
              </w:r>
            </w:ins>
          </w:p>
        </w:tc>
        <w:tc>
          <w:tcPr>
            <w:tcW w:w="685" w:type="pct"/>
            <w:tcPrChange w:id="1962" w:author="Mohammad Nayeem Hasan" w:date="2024-07-21T13:03:00Z" w16du:dateUtc="2024-07-21T07:03:00Z">
              <w:tcPr>
                <w:tcW w:w="501" w:type="pct"/>
              </w:tcPr>
            </w:tcPrChange>
          </w:tcPr>
          <w:p w14:paraId="308F0180" w14:textId="1712918B" w:rsidR="00F82902" w:rsidRPr="00DF6BDB" w:rsidDel="00D73460" w:rsidRDefault="00F82902" w:rsidP="00B16F81">
            <w:pPr>
              <w:spacing w:after="0" w:line="240" w:lineRule="auto"/>
              <w:rPr>
                <w:ins w:id="1963" w:author="Mohammad Nayeem Hasan" w:date="2024-07-21T01:47:00Z" w16du:dateUtc="2024-07-20T19:47:00Z"/>
                <w:rFonts w:ascii="Times New Roman" w:hAnsi="Times New Roman" w:cs="Times New Roman"/>
                <w:sz w:val="24"/>
                <w:szCs w:val="24"/>
              </w:rPr>
            </w:pPr>
            <w:ins w:id="1964"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965" w:author="Mohammad Nayeem Hasan" w:date="2024-07-21T13:03:00Z" w16du:dateUtc="2024-07-21T07:03:00Z">
              <w:tcPr>
                <w:tcW w:w="452" w:type="pct"/>
                <w:gridSpan w:val="2"/>
              </w:tcPr>
            </w:tcPrChange>
          </w:tcPr>
          <w:p w14:paraId="7939639D" w14:textId="3E6642FC" w:rsidR="00F82902" w:rsidRPr="00DF6BDB" w:rsidDel="00D73460" w:rsidRDefault="00F82902" w:rsidP="00B16F81">
            <w:pPr>
              <w:spacing w:after="0" w:line="240" w:lineRule="auto"/>
              <w:rPr>
                <w:ins w:id="1966" w:author="Mohammad Nayeem Hasan" w:date="2024-07-21T01:47:00Z" w16du:dateUtc="2024-07-20T19:47:00Z"/>
                <w:rFonts w:ascii="Times New Roman" w:hAnsi="Times New Roman" w:cs="Times New Roman"/>
                <w:sz w:val="24"/>
                <w:szCs w:val="24"/>
              </w:rPr>
            </w:pPr>
            <w:ins w:id="1967"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968" w:author="Mohammad Nayeem Hasan" w:date="2024-07-21T13:03:00Z" w16du:dateUtc="2024-07-21T07:03:00Z">
              <w:tcPr>
                <w:tcW w:w="491" w:type="pct"/>
              </w:tcPr>
            </w:tcPrChange>
          </w:tcPr>
          <w:p w14:paraId="29AF6F41" w14:textId="1DDBA865" w:rsidR="00F82902" w:rsidRPr="00DF6BDB" w:rsidDel="00D73460" w:rsidRDefault="00F82902" w:rsidP="00B16F81">
            <w:pPr>
              <w:spacing w:after="0" w:line="240" w:lineRule="auto"/>
              <w:rPr>
                <w:ins w:id="1969" w:author="Mohammad Nayeem Hasan" w:date="2024-07-21T01:47:00Z" w16du:dateUtc="2024-07-20T19:47:00Z"/>
                <w:rFonts w:ascii="Times New Roman" w:hAnsi="Times New Roman" w:cs="Times New Roman"/>
                <w:sz w:val="24"/>
                <w:szCs w:val="24"/>
              </w:rPr>
            </w:pPr>
          </w:p>
        </w:tc>
        <w:tc>
          <w:tcPr>
            <w:tcW w:w="616" w:type="pct"/>
            <w:tcPrChange w:id="1970" w:author="Mohammad Nayeem Hasan" w:date="2024-07-21T13:03:00Z" w16du:dateUtc="2024-07-21T07:03:00Z">
              <w:tcPr>
                <w:tcW w:w="452" w:type="pct"/>
                <w:gridSpan w:val="2"/>
              </w:tcPr>
            </w:tcPrChange>
          </w:tcPr>
          <w:p w14:paraId="3828F7E7" w14:textId="4DD2BB07" w:rsidR="00F82902" w:rsidRPr="00DF6BDB" w:rsidDel="00D73460" w:rsidRDefault="00F82902" w:rsidP="00B16F81">
            <w:pPr>
              <w:spacing w:after="0" w:line="240" w:lineRule="auto"/>
              <w:rPr>
                <w:ins w:id="1971" w:author="Mohammad Nayeem Hasan" w:date="2024-07-21T01:47:00Z" w16du:dateUtc="2024-07-20T19:47:00Z"/>
                <w:rFonts w:ascii="Times New Roman" w:hAnsi="Times New Roman" w:cs="Times New Roman"/>
                <w:sz w:val="24"/>
                <w:szCs w:val="24"/>
              </w:rPr>
            </w:pPr>
            <w:ins w:id="1972"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973" w:author="Mohammad Nayeem Hasan" w:date="2024-07-21T13:03:00Z" w16du:dateUtc="2024-07-21T07:03:00Z">
              <w:tcPr>
                <w:tcW w:w="452" w:type="pct"/>
                <w:gridSpan w:val="2"/>
              </w:tcPr>
            </w:tcPrChange>
          </w:tcPr>
          <w:p w14:paraId="16BB3190" w14:textId="285DE186" w:rsidR="00F82902" w:rsidRPr="00DF6BDB" w:rsidDel="00D73460" w:rsidRDefault="00F82902" w:rsidP="00B16F81">
            <w:pPr>
              <w:spacing w:after="0" w:line="240" w:lineRule="auto"/>
              <w:rPr>
                <w:ins w:id="1974" w:author="Mohammad Nayeem Hasan" w:date="2024-07-21T01:47:00Z" w16du:dateUtc="2024-07-20T19:47:00Z"/>
                <w:rFonts w:ascii="Times New Roman" w:hAnsi="Times New Roman" w:cs="Times New Roman"/>
                <w:sz w:val="24"/>
                <w:szCs w:val="24"/>
              </w:rPr>
            </w:pPr>
            <w:ins w:id="1975"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976" w:author="Mohammad Nayeem Hasan" w:date="2024-07-21T13:03:00Z" w16du:dateUtc="2024-07-21T07:03:00Z">
              <w:tcPr>
                <w:tcW w:w="507" w:type="pct"/>
                <w:gridSpan w:val="2"/>
              </w:tcPr>
            </w:tcPrChange>
          </w:tcPr>
          <w:p w14:paraId="26691038" w14:textId="7517A016" w:rsidR="00F82902" w:rsidRPr="00DF6BDB" w:rsidDel="00D73460" w:rsidRDefault="00F82902" w:rsidP="00B16F81">
            <w:pPr>
              <w:spacing w:after="0" w:line="240" w:lineRule="auto"/>
              <w:rPr>
                <w:ins w:id="1977" w:author="Mohammad Nayeem Hasan" w:date="2024-07-21T01:47:00Z" w16du:dateUtc="2024-07-20T19:47:00Z"/>
                <w:rFonts w:ascii="Times New Roman" w:hAnsi="Times New Roman" w:cs="Times New Roman"/>
                <w:sz w:val="24"/>
                <w:szCs w:val="24"/>
              </w:rPr>
            </w:pPr>
          </w:p>
        </w:tc>
      </w:tr>
      <w:tr w:rsidR="00F82902" w:rsidRPr="00CE3B54" w:rsidDel="00D73460" w14:paraId="001EE1CB" w14:textId="77777777" w:rsidTr="00AA3EE1">
        <w:trPr>
          <w:ins w:id="1978" w:author="Mohammad Nayeem Hasan" w:date="2024-07-21T01:47:00Z" w16du:dateUtc="2024-07-20T19:47:00Z"/>
          <w:trPrChange w:id="1979" w:author="Mohammad Nayeem Hasan" w:date="2024-07-21T13:03:00Z" w16du:dateUtc="2024-07-21T07:03:00Z">
            <w:trPr>
              <w:gridAfter w:val="0"/>
            </w:trPr>
          </w:trPrChange>
        </w:trPr>
        <w:tc>
          <w:tcPr>
            <w:tcW w:w="1071" w:type="pct"/>
            <w:vAlign w:val="center"/>
            <w:tcPrChange w:id="1980" w:author="Mohammad Nayeem Hasan" w:date="2024-07-21T13:03:00Z" w16du:dateUtc="2024-07-21T07:03:00Z">
              <w:tcPr>
                <w:tcW w:w="783" w:type="pct"/>
                <w:vAlign w:val="center"/>
              </w:tcPr>
            </w:tcPrChange>
          </w:tcPr>
          <w:p w14:paraId="42D69ADF" w14:textId="187DBD90" w:rsidR="00F82902" w:rsidRPr="00DF6BDB" w:rsidDel="00D73460" w:rsidRDefault="00F82902" w:rsidP="00B16F81">
            <w:pPr>
              <w:spacing w:after="0" w:line="240" w:lineRule="auto"/>
              <w:rPr>
                <w:ins w:id="1981" w:author="Mohammad Nayeem Hasan" w:date="2024-07-21T01:47:00Z" w16du:dateUtc="2024-07-20T19:47:00Z"/>
                <w:rFonts w:ascii="Times New Roman" w:hAnsi="Times New Roman" w:cs="Times New Roman"/>
                <w:sz w:val="24"/>
                <w:szCs w:val="24"/>
              </w:rPr>
            </w:pPr>
            <w:ins w:id="1982" w:author="Mohammad Nayeem Hasan" w:date="2024-07-21T01:48:00Z" w16du:dateUtc="2024-07-20T19:48:00Z">
              <w:r w:rsidRPr="00877093">
                <w:rPr>
                  <w:rFonts w:ascii="Times New Roman" w:hAnsi="Times New Roman" w:cs="Times New Roman"/>
                  <w:bCs/>
                  <w:sz w:val="24"/>
                  <w:szCs w:val="24"/>
                </w:rPr>
                <w:t>20 – 34</w:t>
              </w:r>
            </w:ins>
          </w:p>
        </w:tc>
        <w:tc>
          <w:tcPr>
            <w:tcW w:w="685" w:type="pct"/>
            <w:tcPrChange w:id="1983" w:author="Mohammad Nayeem Hasan" w:date="2024-07-21T13:03:00Z" w16du:dateUtc="2024-07-21T07:03:00Z">
              <w:tcPr>
                <w:tcW w:w="501" w:type="pct"/>
              </w:tcPr>
            </w:tcPrChange>
          </w:tcPr>
          <w:p w14:paraId="3E00264B" w14:textId="6040CFA6" w:rsidR="00F82902" w:rsidRPr="00DF6BDB" w:rsidDel="00D73460" w:rsidRDefault="00F82902" w:rsidP="00B16F81">
            <w:pPr>
              <w:spacing w:after="0" w:line="240" w:lineRule="auto"/>
              <w:rPr>
                <w:ins w:id="1984" w:author="Mohammad Nayeem Hasan" w:date="2024-07-21T01:47:00Z" w16du:dateUtc="2024-07-20T19:47:00Z"/>
                <w:rFonts w:ascii="Times New Roman" w:hAnsi="Times New Roman" w:cs="Times New Roman"/>
                <w:sz w:val="24"/>
                <w:szCs w:val="24"/>
              </w:rPr>
            </w:pPr>
            <w:ins w:id="1985"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986" w:author="Mohammad Nayeem Hasan" w:date="2024-07-21T13:03:00Z" w16du:dateUtc="2024-07-21T07:03:00Z">
              <w:tcPr>
                <w:tcW w:w="452" w:type="pct"/>
                <w:gridSpan w:val="2"/>
              </w:tcPr>
            </w:tcPrChange>
          </w:tcPr>
          <w:p w14:paraId="26C9D773" w14:textId="316AF7B6" w:rsidR="00F82902" w:rsidRPr="00DF6BDB" w:rsidDel="00D73460" w:rsidRDefault="00F82902" w:rsidP="00B16F81">
            <w:pPr>
              <w:spacing w:after="0" w:line="240" w:lineRule="auto"/>
              <w:rPr>
                <w:ins w:id="1987" w:author="Mohammad Nayeem Hasan" w:date="2024-07-21T01:47:00Z" w16du:dateUtc="2024-07-20T19:47:00Z"/>
                <w:rFonts w:ascii="Times New Roman" w:hAnsi="Times New Roman" w:cs="Times New Roman"/>
                <w:sz w:val="24"/>
                <w:szCs w:val="24"/>
              </w:rPr>
            </w:pPr>
            <w:ins w:id="1988"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989" w:author="Mohammad Nayeem Hasan" w:date="2024-07-21T13:03:00Z" w16du:dateUtc="2024-07-21T07:03:00Z">
              <w:tcPr>
                <w:tcW w:w="491" w:type="pct"/>
              </w:tcPr>
            </w:tcPrChange>
          </w:tcPr>
          <w:p w14:paraId="285B2634" w14:textId="0ED7E8F6" w:rsidR="00F82902" w:rsidRPr="00DF6BDB" w:rsidDel="00D73460" w:rsidRDefault="00F82902" w:rsidP="00B16F81">
            <w:pPr>
              <w:spacing w:after="0" w:line="240" w:lineRule="auto"/>
              <w:rPr>
                <w:ins w:id="1990" w:author="Mohammad Nayeem Hasan" w:date="2024-07-21T01:47:00Z" w16du:dateUtc="2024-07-20T19:47:00Z"/>
                <w:rFonts w:ascii="Times New Roman" w:hAnsi="Times New Roman" w:cs="Times New Roman"/>
                <w:sz w:val="24"/>
                <w:szCs w:val="24"/>
              </w:rPr>
            </w:pPr>
          </w:p>
        </w:tc>
        <w:tc>
          <w:tcPr>
            <w:tcW w:w="616" w:type="pct"/>
            <w:tcPrChange w:id="1991" w:author="Mohammad Nayeem Hasan" w:date="2024-07-21T13:03:00Z" w16du:dateUtc="2024-07-21T07:03:00Z">
              <w:tcPr>
                <w:tcW w:w="452" w:type="pct"/>
                <w:gridSpan w:val="2"/>
              </w:tcPr>
            </w:tcPrChange>
          </w:tcPr>
          <w:p w14:paraId="5CC1A166" w14:textId="748939B7" w:rsidR="00F82902" w:rsidRPr="00DF6BDB" w:rsidDel="00D73460" w:rsidRDefault="00F82902" w:rsidP="00B16F81">
            <w:pPr>
              <w:spacing w:after="0" w:line="240" w:lineRule="auto"/>
              <w:rPr>
                <w:ins w:id="1992" w:author="Mohammad Nayeem Hasan" w:date="2024-07-21T01:47:00Z" w16du:dateUtc="2024-07-20T19:47:00Z"/>
                <w:rFonts w:ascii="Times New Roman" w:hAnsi="Times New Roman" w:cs="Times New Roman"/>
                <w:sz w:val="24"/>
                <w:szCs w:val="24"/>
              </w:rPr>
            </w:pPr>
            <w:ins w:id="1993"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994" w:author="Mohammad Nayeem Hasan" w:date="2024-07-21T13:03:00Z" w16du:dateUtc="2024-07-21T07:03:00Z">
              <w:tcPr>
                <w:tcW w:w="452" w:type="pct"/>
                <w:gridSpan w:val="2"/>
              </w:tcPr>
            </w:tcPrChange>
          </w:tcPr>
          <w:p w14:paraId="0B59AB49" w14:textId="4F7820EF" w:rsidR="00F82902" w:rsidRPr="00DF6BDB" w:rsidDel="00D73460" w:rsidRDefault="00F82902" w:rsidP="00B16F81">
            <w:pPr>
              <w:spacing w:after="0" w:line="240" w:lineRule="auto"/>
              <w:rPr>
                <w:ins w:id="1995" w:author="Mohammad Nayeem Hasan" w:date="2024-07-21T01:47:00Z" w16du:dateUtc="2024-07-20T19:47:00Z"/>
                <w:rFonts w:ascii="Times New Roman" w:hAnsi="Times New Roman" w:cs="Times New Roman"/>
                <w:sz w:val="24"/>
                <w:szCs w:val="24"/>
              </w:rPr>
            </w:pPr>
            <w:ins w:id="1996"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997" w:author="Mohammad Nayeem Hasan" w:date="2024-07-21T13:03:00Z" w16du:dateUtc="2024-07-21T07:03:00Z">
              <w:tcPr>
                <w:tcW w:w="507" w:type="pct"/>
                <w:gridSpan w:val="2"/>
              </w:tcPr>
            </w:tcPrChange>
          </w:tcPr>
          <w:p w14:paraId="0A0CD236" w14:textId="26656C6C" w:rsidR="00F82902" w:rsidRPr="00DF6BDB" w:rsidDel="00D73460" w:rsidRDefault="00F82902" w:rsidP="00B16F81">
            <w:pPr>
              <w:spacing w:after="0" w:line="240" w:lineRule="auto"/>
              <w:rPr>
                <w:ins w:id="1998" w:author="Mohammad Nayeem Hasan" w:date="2024-07-21T01:47:00Z" w16du:dateUtc="2024-07-20T19:47:00Z"/>
                <w:rFonts w:ascii="Times New Roman" w:hAnsi="Times New Roman" w:cs="Times New Roman"/>
                <w:sz w:val="24"/>
                <w:szCs w:val="24"/>
              </w:rPr>
            </w:pPr>
          </w:p>
        </w:tc>
      </w:tr>
      <w:tr w:rsidR="00F82902" w:rsidRPr="00CE3B54" w:rsidDel="00D73460" w14:paraId="6D7AF478" w14:textId="77777777" w:rsidTr="00AA3EE1">
        <w:trPr>
          <w:ins w:id="1999" w:author="Mohammad Nayeem Hasan" w:date="2024-07-21T01:47:00Z" w16du:dateUtc="2024-07-20T19:47:00Z"/>
          <w:trPrChange w:id="2000" w:author="Mohammad Nayeem Hasan" w:date="2024-07-21T13:03:00Z" w16du:dateUtc="2024-07-21T07:03:00Z">
            <w:trPr>
              <w:gridAfter w:val="0"/>
            </w:trPr>
          </w:trPrChange>
        </w:trPr>
        <w:tc>
          <w:tcPr>
            <w:tcW w:w="1071" w:type="pct"/>
            <w:vAlign w:val="center"/>
            <w:tcPrChange w:id="2001" w:author="Mohammad Nayeem Hasan" w:date="2024-07-21T13:03:00Z" w16du:dateUtc="2024-07-21T07:03:00Z">
              <w:tcPr>
                <w:tcW w:w="783" w:type="pct"/>
                <w:vAlign w:val="center"/>
              </w:tcPr>
            </w:tcPrChange>
          </w:tcPr>
          <w:p w14:paraId="3BC8CD16" w14:textId="2ADE040C" w:rsidR="00F82902" w:rsidRPr="00DF6BDB" w:rsidDel="00D73460" w:rsidRDefault="00F82902" w:rsidP="00B16F81">
            <w:pPr>
              <w:spacing w:after="0" w:line="240" w:lineRule="auto"/>
              <w:rPr>
                <w:ins w:id="2002" w:author="Mohammad Nayeem Hasan" w:date="2024-07-21T01:47:00Z" w16du:dateUtc="2024-07-20T19:47:00Z"/>
                <w:rFonts w:ascii="Times New Roman" w:hAnsi="Times New Roman" w:cs="Times New Roman"/>
                <w:sz w:val="24"/>
                <w:szCs w:val="24"/>
              </w:rPr>
            </w:pPr>
            <w:ins w:id="2003" w:author="Mohammad Nayeem Hasan" w:date="2024-07-21T01:48:00Z" w16du:dateUtc="2024-07-20T19:48:00Z">
              <w:r w:rsidRPr="00877093">
                <w:rPr>
                  <w:rFonts w:ascii="Times New Roman" w:hAnsi="Times New Roman" w:cs="Times New Roman"/>
                  <w:bCs/>
                  <w:sz w:val="24"/>
                  <w:szCs w:val="24"/>
                </w:rPr>
                <w:t>35+</w:t>
              </w:r>
            </w:ins>
          </w:p>
        </w:tc>
        <w:tc>
          <w:tcPr>
            <w:tcW w:w="685" w:type="pct"/>
            <w:tcPrChange w:id="2004" w:author="Mohammad Nayeem Hasan" w:date="2024-07-21T13:03:00Z" w16du:dateUtc="2024-07-21T07:03:00Z">
              <w:tcPr>
                <w:tcW w:w="501" w:type="pct"/>
              </w:tcPr>
            </w:tcPrChange>
          </w:tcPr>
          <w:p w14:paraId="2170A282" w14:textId="2EE3E253" w:rsidR="00F82902" w:rsidRPr="00DF6BDB" w:rsidDel="00D73460" w:rsidRDefault="00F82902" w:rsidP="00B16F81">
            <w:pPr>
              <w:spacing w:after="0" w:line="240" w:lineRule="auto"/>
              <w:rPr>
                <w:ins w:id="2005" w:author="Mohammad Nayeem Hasan" w:date="2024-07-21T01:47:00Z" w16du:dateUtc="2024-07-20T19:47:00Z"/>
                <w:rFonts w:ascii="Times New Roman" w:hAnsi="Times New Roman" w:cs="Times New Roman"/>
                <w:sz w:val="24"/>
                <w:szCs w:val="24"/>
              </w:rPr>
            </w:pPr>
            <w:ins w:id="2006" w:author="Mohammad Nayeem Hasan" w:date="2024-07-21T02:29:00Z" w16du:dateUtc="2024-07-20T20:29:00Z">
              <w:r w:rsidRPr="00DF6BDB" w:rsidDel="00D73460">
                <w:rPr>
                  <w:rFonts w:ascii="Times New Roman" w:hAnsi="Times New Roman" w:cs="Times New Roman"/>
                  <w:sz w:val="24"/>
                  <w:szCs w:val="24"/>
                </w:rPr>
                <w:t>91 (7.88)</w:t>
              </w:r>
            </w:ins>
          </w:p>
        </w:tc>
        <w:tc>
          <w:tcPr>
            <w:tcW w:w="616" w:type="pct"/>
            <w:tcPrChange w:id="2007" w:author="Mohammad Nayeem Hasan" w:date="2024-07-21T13:03:00Z" w16du:dateUtc="2024-07-21T07:03:00Z">
              <w:tcPr>
                <w:tcW w:w="452" w:type="pct"/>
                <w:gridSpan w:val="2"/>
              </w:tcPr>
            </w:tcPrChange>
          </w:tcPr>
          <w:p w14:paraId="79170B19" w14:textId="776E5AB2" w:rsidR="00F82902" w:rsidRPr="00DF6BDB" w:rsidDel="00D73460" w:rsidRDefault="00F82902" w:rsidP="00B16F81">
            <w:pPr>
              <w:spacing w:after="0" w:line="240" w:lineRule="auto"/>
              <w:rPr>
                <w:ins w:id="2008" w:author="Mohammad Nayeem Hasan" w:date="2024-07-21T01:47:00Z" w16du:dateUtc="2024-07-20T19:47:00Z"/>
                <w:rFonts w:ascii="Times New Roman" w:hAnsi="Times New Roman" w:cs="Times New Roman"/>
                <w:sz w:val="24"/>
                <w:szCs w:val="24"/>
              </w:rPr>
            </w:pPr>
            <w:ins w:id="2009" w:author="Mohammad Nayeem Hasan" w:date="2024-07-21T02:29:00Z" w16du:dateUtc="2024-07-20T20:29:00Z">
              <w:r w:rsidRPr="00DF6BDB" w:rsidDel="00D73460">
                <w:rPr>
                  <w:rFonts w:ascii="Times New Roman" w:hAnsi="Times New Roman" w:cs="Times New Roman"/>
                  <w:sz w:val="24"/>
                  <w:szCs w:val="24"/>
                </w:rPr>
                <w:t>1059 (92.12)</w:t>
              </w:r>
            </w:ins>
          </w:p>
        </w:tc>
        <w:tc>
          <w:tcPr>
            <w:tcW w:w="671" w:type="pct"/>
            <w:tcPrChange w:id="2010" w:author="Mohammad Nayeem Hasan" w:date="2024-07-21T13:03:00Z" w16du:dateUtc="2024-07-21T07:03:00Z">
              <w:tcPr>
                <w:tcW w:w="491" w:type="pct"/>
              </w:tcPr>
            </w:tcPrChange>
          </w:tcPr>
          <w:p w14:paraId="0411AEEE" w14:textId="0C10D6AC" w:rsidR="00F82902" w:rsidRPr="00DF6BDB" w:rsidDel="00D73460" w:rsidRDefault="00F82902" w:rsidP="00B16F81">
            <w:pPr>
              <w:spacing w:after="0" w:line="240" w:lineRule="auto"/>
              <w:rPr>
                <w:ins w:id="2011" w:author="Mohammad Nayeem Hasan" w:date="2024-07-21T01:47:00Z" w16du:dateUtc="2024-07-20T19:47:00Z"/>
                <w:rFonts w:ascii="Times New Roman" w:hAnsi="Times New Roman" w:cs="Times New Roman"/>
                <w:sz w:val="24"/>
                <w:szCs w:val="24"/>
              </w:rPr>
            </w:pPr>
          </w:p>
        </w:tc>
        <w:tc>
          <w:tcPr>
            <w:tcW w:w="616" w:type="pct"/>
            <w:tcPrChange w:id="2012" w:author="Mohammad Nayeem Hasan" w:date="2024-07-21T13:03:00Z" w16du:dateUtc="2024-07-21T07:03:00Z">
              <w:tcPr>
                <w:tcW w:w="452" w:type="pct"/>
                <w:gridSpan w:val="2"/>
              </w:tcPr>
            </w:tcPrChange>
          </w:tcPr>
          <w:p w14:paraId="13CC310F" w14:textId="69B14728" w:rsidR="00F82902" w:rsidRPr="00DF6BDB" w:rsidDel="00D73460" w:rsidRDefault="00F82902" w:rsidP="00B16F81">
            <w:pPr>
              <w:spacing w:after="0" w:line="240" w:lineRule="auto"/>
              <w:rPr>
                <w:ins w:id="2013" w:author="Mohammad Nayeem Hasan" w:date="2024-07-21T01:47:00Z" w16du:dateUtc="2024-07-20T19:47:00Z"/>
                <w:rFonts w:ascii="Times New Roman" w:hAnsi="Times New Roman" w:cs="Times New Roman"/>
                <w:sz w:val="24"/>
                <w:szCs w:val="24"/>
              </w:rPr>
            </w:pPr>
            <w:ins w:id="2014" w:author="Mohammad Nayeem Hasan" w:date="2024-07-21T02:29:00Z" w16du:dateUtc="2024-07-20T20:29:00Z">
              <w:r w:rsidRPr="00DF6BDB" w:rsidDel="00D73460">
                <w:rPr>
                  <w:rFonts w:ascii="Times New Roman" w:hAnsi="Times New Roman" w:cs="Times New Roman"/>
                  <w:sz w:val="24"/>
                  <w:szCs w:val="24"/>
                </w:rPr>
                <w:t>91 (7.88)</w:t>
              </w:r>
            </w:ins>
          </w:p>
        </w:tc>
        <w:tc>
          <w:tcPr>
            <w:tcW w:w="616" w:type="pct"/>
            <w:tcPrChange w:id="2015" w:author="Mohammad Nayeem Hasan" w:date="2024-07-21T13:03:00Z" w16du:dateUtc="2024-07-21T07:03:00Z">
              <w:tcPr>
                <w:tcW w:w="452" w:type="pct"/>
                <w:gridSpan w:val="2"/>
              </w:tcPr>
            </w:tcPrChange>
          </w:tcPr>
          <w:p w14:paraId="1B82D582" w14:textId="5103C7A3" w:rsidR="00F82902" w:rsidRPr="00DF6BDB" w:rsidDel="00D73460" w:rsidRDefault="00F82902" w:rsidP="00B16F81">
            <w:pPr>
              <w:spacing w:after="0" w:line="240" w:lineRule="auto"/>
              <w:rPr>
                <w:ins w:id="2016" w:author="Mohammad Nayeem Hasan" w:date="2024-07-21T01:47:00Z" w16du:dateUtc="2024-07-20T19:47:00Z"/>
                <w:rFonts w:ascii="Times New Roman" w:hAnsi="Times New Roman" w:cs="Times New Roman"/>
                <w:sz w:val="24"/>
                <w:szCs w:val="24"/>
              </w:rPr>
            </w:pPr>
            <w:ins w:id="2017" w:author="Mohammad Nayeem Hasan" w:date="2024-07-21T02:29:00Z" w16du:dateUtc="2024-07-20T20:29:00Z">
              <w:r w:rsidRPr="00DF6BDB" w:rsidDel="00D73460">
                <w:rPr>
                  <w:rFonts w:ascii="Times New Roman" w:hAnsi="Times New Roman" w:cs="Times New Roman"/>
                  <w:sz w:val="24"/>
                  <w:szCs w:val="24"/>
                </w:rPr>
                <w:t>1059 (92.12)</w:t>
              </w:r>
            </w:ins>
          </w:p>
        </w:tc>
        <w:tc>
          <w:tcPr>
            <w:tcW w:w="725" w:type="pct"/>
            <w:tcPrChange w:id="2018" w:author="Mohammad Nayeem Hasan" w:date="2024-07-21T13:03:00Z" w16du:dateUtc="2024-07-21T07:03:00Z">
              <w:tcPr>
                <w:tcW w:w="507" w:type="pct"/>
                <w:gridSpan w:val="2"/>
              </w:tcPr>
            </w:tcPrChange>
          </w:tcPr>
          <w:p w14:paraId="05459387" w14:textId="1BFD2B9A" w:rsidR="00F82902" w:rsidRPr="00DF6BDB" w:rsidDel="00D73460" w:rsidRDefault="00F82902" w:rsidP="00B16F81">
            <w:pPr>
              <w:spacing w:after="0" w:line="240" w:lineRule="auto"/>
              <w:rPr>
                <w:ins w:id="2019" w:author="Mohammad Nayeem Hasan" w:date="2024-07-21T01:47:00Z" w16du:dateUtc="2024-07-20T19:47:00Z"/>
                <w:rFonts w:ascii="Times New Roman" w:hAnsi="Times New Roman" w:cs="Times New Roman"/>
                <w:sz w:val="24"/>
                <w:szCs w:val="24"/>
              </w:rPr>
            </w:pPr>
          </w:p>
        </w:tc>
      </w:tr>
      <w:tr w:rsidR="00F82902" w:rsidRPr="00CE3B54" w:rsidDel="00D73460" w14:paraId="006BA0EB" w14:textId="48E5BC9D" w:rsidTr="00AA3EE1">
        <w:trPr>
          <w:ins w:id="2020" w:author="Mohammad Nayeem Hasan" w:date="2024-07-18T15:21:00Z"/>
          <w:trPrChange w:id="2021" w:author="Mohammad Nayeem Hasan" w:date="2024-07-21T13:03:00Z" w16du:dateUtc="2024-07-21T07:03:00Z">
            <w:trPr>
              <w:gridAfter w:val="0"/>
            </w:trPr>
          </w:trPrChange>
        </w:trPr>
        <w:tc>
          <w:tcPr>
            <w:tcW w:w="1071" w:type="pct"/>
            <w:tcPrChange w:id="2022" w:author="Mohammad Nayeem Hasan" w:date="2024-07-21T13:03:00Z" w16du:dateUtc="2024-07-21T07:03:00Z">
              <w:tcPr>
                <w:tcW w:w="783" w:type="pct"/>
              </w:tcPr>
            </w:tcPrChange>
          </w:tcPr>
          <w:p w14:paraId="6BE7DD71" w14:textId="77777777" w:rsidR="00F82902" w:rsidRPr="00B16F81" w:rsidDel="00D73460" w:rsidRDefault="00F82902" w:rsidP="00B16F81">
            <w:pPr>
              <w:spacing w:after="0" w:line="240" w:lineRule="auto"/>
              <w:rPr>
                <w:ins w:id="2023" w:author="Mohammad Nayeem Hasan" w:date="2024-07-18T15:21:00Z" w16du:dateUtc="2024-07-18T09:21:00Z"/>
                <w:rFonts w:ascii="Times New Roman" w:hAnsi="Times New Roman" w:cs="Times New Roman"/>
                <w:b/>
                <w:bCs/>
                <w:i/>
                <w:iCs/>
                <w:sz w:val="24"/>
                <w:szCs w:val="24"/>
                <w:rPrChange w:id="2024" w:author="Mohammad Nayeem Hasan" w:date="2024-07-21T02:27:00Z" w16du:dateUtc="2024-07-20T20:27:00Z">
                  <w:rPr>
                    <w:ins w:id="2025" w:author="Mohammad Nayeem Hasan" w:date="2024-07-18T15:21:00Z" w16du:dateUtc="2024-07-18T09:21:00Z"/>
                    <w:rFonts w:ascii="Times New Roman" w:hAnsi="Times New Roman" w:cs="Times New Roman"/>
                    <w:sz w:val="24"/>
                    <w:szCs w:val="24"/>
                  </w:rPr>
                </w:rPrChange>
              </w:rPr>
            </w:pPr>
            <w:ins w:id="2026" w:author="Mohammad Nayeem Hasan" w:date="2024-07-18T15:21:00Z" w16du:dateUtc="2024-07-18T09:21:00Z">
              <w:r w:rsidRPr="00B16F81" w:rsidDel="00D73460">
                <w:rPr>
                  <w:rFonts w:ascii="Times New Roman" w:hAnsi="Times New Roman" w:cs="Times New Roman"/>
                  <w:b/>
                  <w:bCs/>
                  <w:i/>
                  <w:iCs/>
                  <w:sz w:val="24"/>
                  <w:szCs w:val="24"/>
                  <w:rPrChange w:id="2027" w:author="Mohammad Nayeem Hasan" w:date="2024-07-21T02:27:00Z" w16du:dateUtc="2024-07-20T20:27:00Z">
                    <w:rPr>
                      <w:rFonts w:ascii="Times New Roman" w:hAnsi="Times New Roman" w:cs="Times New Roman"/>
                      <w:sz w:val="24"/>
                      <w:szCs w:val="24"/>
                    </w:rPr>
                  </w:rPrChange>
                </w:rPr>
                <w:t>Household size</w:t>
              </w:r>
            </w:ins>
          </w:p>
        </w:tc>
        <w:tc>
          <w:tcPr>
            <w:tcW w:w="685" w:type="pct"/>
            <w:tcPrChange w:id="2028" w:author="Mohammad Nayeem Hasan" w:date="2024-07-21T13:03:00Z" w16du:dateUtc="2024-07-21T07:03:00Z">
              <w:tcPr>
                <w:tcW w:w="501" w:type="pct"/>
              </w:tcPr>
            </w:tcPrChange>
          </w:tcPr>
          <w:p w14:paraId="39273BDA" w14:textId="77777777" w:rsidR="00F82902" w:rsidRPr="00DF6BDB" w:rsidDel="00D73460" w:rsidRDefault="00F82902" w:rsidP="00B16F81">
            <w:pPr>
              <w:spacing w:after="0" w:line="240" w:lineRule="auto"/>
              <w:rPr>
                <w:ins w:id="2029" w:author="Mohammad Nayeem Hasan" w:date="2024-07-18T15:21:00Z" w16du:dateUtc="2024-07-18T09:21:00Z"/>
                <w:rFonts w:ascii="Times New Roman" w:hAnsi="Times New Roman" w:cs="Times New Roman"/>
                <w:sz w:val="24"/>
                <w:szCs w:val="24"/>
              </w:rPr>
            </w:pPr>
          </w:p>
        </w:tc>
        <w:tc>
          <w:tcPr>
            <w:tcW w:w="616" w:type="pct"/>
            <w:tcPrChange w:id="2030" w:author="Mohammad Nayeem Hasan" w:date="2024-07-21T13:03:00Z" w16du:dateUtc="2024-07-21T07:03:00Z">
              <w:tcPr>
                <w:tcW w:w="452" w:type="pct"/>
                <w:gridSpan w:val="2"/>
              </w:tcPr>
            </w:tcPrChange>
          </w:tcPr>
          <w:p w14:paraId="312FE127" w14:textId="77777777" w:rsidR="00F82902" w:rsidRPr="00DF6BDB" w:rsidDel="00D73460" w:rsidRDefault="00F82902" w:rsidP="00B16F81">
            <w:pPr>
              <w:spacing w:after="0" w:line="240" w:lineRule="auto"/>
              <w:rPr>
                <w:ins w:id="2031" w:author="Mohammad Nayeem Hasan" w:date="2024-07-18T15:21:00Z" w16du:dateUtc="2024-07-18T09:21:00Z"/>
                <w:rFonts w:ascii="Times New Roman" w:hAnsi="Times New Roman" w:cs="Times New Roman"/>
                <w:sz w:val="24"/>
                <w:szCs w:val="24"/>
              </w:rPr>
            </w:pPr>
          </w:p>
        </w:tc>
        <w:tc>
          <w:tcPr>
            <w:tcW w:w="671" w:type="pct"/>
            <w:tcPrChange w:id="2032" w:author="Mohammad Nayeem Hasan" w:date="2024-07-21T13:03:00Z" w16du:dateUtc="2024-07-21T07:03:00Z">
              <w:tcPr>
                <w:tcW w:w="491" w:type="pct"/>
              </w:tcPr>
            </w:tcPrChange>
          </w:tcPr>
          <w:p w14:paraId="14DD6F89" w14:textId="77777777" w:rsidR="00F82902" w:rsidRPr="00DF6BDB" w:rsidDel="00D73460" w:rsidRDefault="00F82902" w:rsidP="00B16F81">
            <w:pPr>
              <w:spacing w:after="0" w:line="240" w:lineRule="auto"/>
              <w:rPr>
                <w:ins w:id="2033" w:author="Mohammad Nayeem Hasan" w:date="2024-07-18T15:21:00Z" w16du:dateUtc="2024-07-18T09:21:00Z"/>
                <w:rFonts w:ascii="Times New Roman" w:hAnsi="Times New Roman" w:cs="Times New Roman"/>
                <w:sz w:val="24"/>
                <w:szCs w:val="24"/>
              </w:rPr>
            </w:pPr>
          </w:p>
        </w:tc>
        <w:tc>
          <w:tcPr>
            <w:tcW w:w="616" w:type="pct"/>
            <w:tcPrChange w:id="2034" w:author="Mohammad Nayeem Hasan" w:date="2024-07-21T13:03:00Z" w16du:dateUtc="2024-07-21T07:03:00Z">
              <w:tcPr>
                <w:tcW w:w="452" w:type="pct"/>
                <w:gridSpan w:val="2"/>
              </w:tcPr>
            </w:tcPrChange>
          </w:tcPr>
          <w:p w14:paraId="59B4D640" w14:textId="77777777" w:rsidR="00F82902" w:rsidRPr="00DF6BDB" w:rsidDel="00D73460" w:rsidRDefault="00F82902" w:rsidP="00B16F81">
            <w:pPr>
              <w:spacing w:after="0" w:line="240" w:lineRule="auto"/>
              <w:rPr>
                <w:ins w:id="2035" w:author="Mohammad Nayeem Hasan" w:date="2024-07-18T16:45:00Z" w16du:dateUtc="2024-07-18T10:45:00Z"/>
                <w:rFonts w:ascii="Times New Roman" w:hAnsi="Times New Roman" w:cs="Times New Roman"/>
                <w:sz w:val="24"/>
                <w:szCs w:val="24"/>
              </w:rPr>
            </w:pPr>
          </w:p>
        </w:tc>
        <w:tc>
          <w:tcPr>
            <w:tcW w:w="616" w:type="pct"/>
            <w:tcPrChange w:id="2036" w:author="Mohammad Nayeem Hasan" w:date="2024-07-21T13:03:00Z" w16du:dateUtc="2024-07-21T07:03:00Z">
              <w:tcPr>
                <w:tcW w:w="452" w:type="pct"/>
                <w:gridSpan w:val="2"/>
              </w:tcPr>
            </w:tcPrChange>
          </w:tcPr>
          <w:p w14:paraId="7804165A" w14:textId="77777777" w:rsidR="00F82902" w:rsidRPr="00DF6BDB" w:rsidDel="00D73460" w:rsidRDefault="00F82902" w:rsidP="00B16F81">
            <w:pPr>
              <w:spacing w:after="0" w:line="240" w:lineRule="auto"/>
              <w:rPr>
                <w:ins w:id="2037" w:author="Mohammad Nayeem Hasan" w:date="2024-07-18T16:45:00Z" w16du:dateUtc="2024-07-18T10:45:00Z"/>
                <w:rFonts w:ascii="Times New Roman" w:hAnsi="Times New Roman" w:cs="Times New Roman"/>
                <w:sz w:val="24"/>
                <w:szCs w:val="24"/>
              </w:rPr>
            </w:pPr>
          </w:p>
        </w:tc>
        <w:tc>
          <w:tcPr>
            <w:tcW w:w="725" w:type="pct"/>
            <w:tcPrChange w:id="2038" w:author="Mohammad Nayeem Hasan" w:date="2024-07-21T13:03:00Z" w16du:dateUtc="2024-07-21T07:03:00Z">
              <w:tcPr>
                <w:tcW w:w="507" w:type="pct"/>
                <w:gridSpan w:val="2"/>
              </w:tcPr>
            </w:tcPrChange>
          </w:tcPr>
          <w:p w14:paraId="25087633" w14:textId="77777777" w:rsidR="00F82902" w:rsidRPr="00DF6BDB" w:rsidDel="00D73460" w:rsidRDefault="00F82902" w:rsidP="00B16F81">
            <w:pPr>
              <w:spacing w:after="0" w:line="240" w:lineRule="auto"/>
              <w:rPr>
                <w:ins w:id="2039" w:author="Mohammad Nayeem Hasan" w:date="2024-07-18T16:46:00Z" w16du:dateUtc="2024-07-18T10:46:00Z"/>
                <w:rFonts w:ascii="Times New Roman" w:hAnsi="Times New Roman" w:cs="Times New Roman"/>
                <w:sz w:val="24"/>
                <w:szCs w:val="24"/>
              </w:rPr>
            </w:pPr>
          </w:p>
        </w:tc>
      </w:tr>
      <w:tr w:rsidR="00F82902" w:rsidRPr="00CE3B54" w:rsidDel="00D73460" w14:paraId="6BF87D81" w14:textId="778D392B" w:rsidTr="00AA3EE1">
        <w:trPr>
          <w:ins w:id="2040" w:author="Mohammad Nayeem Hasan" w:date="2024-07-18T15:21:00Z"/>
          <w:trPrChange w:id="2041" w:author="Mohammad Nayeem Hasan" w:date="2024-07-21T13:03:00Z" w16du:dateUtc="2024-07-21T07:03:00Z">
            <w:trPr>
              <w:gridAfter w:val="0"/>
            </w:trPr>
          </w:trPrChange>
        </w:trPr>
        <w:tc>
          <w:tcPr>
            <w:tcW w:w="1071" w:type="pct"/>
            <w:tcPrChange w:id="2042" w:author="Mohammad Nayeem Hasan" w:date="2024-07-21T13:03:00Z" w16du:dateUtc="2024-07-21T07:03:00Z">
              <w:tcPr>
                <w:tcW w:w="783" w:type="pct"/>
              </w:tcPr>
            </w:tcPrChange>
          </w:tcPr>
          <w:p w14:paraId="3C09065A" w14:textId="77777777" w:rsidR="00F82902" w:rsidRPr="00DF6BDB" w:rsidDel="00D73460" w:rsidRDefault="00F82902" w:rsidP="00B16F81">
            <w:pPr>
              <w:spacing w:after="0" w:line="240" w:lineRule="auto"/>
              <w:rPr>
                <w:ins w:id="2043" w:author="Mohammad Nayeem Hasan" w:date="2024-07-18T15:21:00Z" w16du:dateUtc="2024-07-18T09:21:00Z"/>
                <w:rFonts w:ascii="Times New Roman" w:hAnsi="Times New Roman" w:cs="Times New Roman"/>
                <w:sz w:val="24"/>
                <w:szCs w:val="24"/>
              </w:rPr>
            </w:pPr>
            <w:ins w:id="2044" w:author="Mohammad Nayeem Hasan" w:date="2024-07-18T15:21:00Z" w16du:dateUtc="2024-07-18T09:21:00Z">
              <w:r w:rsidRPr="00DF6BDB" w:rsidDel="00D73460">
                <w:rPr>
                  <w:rFonts w:ascii="Times New Roman" w:hAnsi="Times New Roman" w:cs="Times New Roman"/>
                  <w:sz w:val="24"/>
                  <w:szCs w:val="24"/>
                </w:rPr>
                <w:t>&lt;5</w:t>
              </w:r>
            </w:ins>
          </w:p>
        </w:tc>
        <w:tc>
          <w:tcPr>
            <w:tcW w:w="685" w:type="pct"/>
            <w:tcPrChange w:id="2045" w:author="Mohammad Nayeem Hasan" w:date="2024-07-21T13:03:00Z" w16du:dateUtc="2024-07-21T07:03:00Z">
              <w:tcPr>
                <w:tcW w:w="501" w:type="pct"/>
              </w:tcPr>
            </w:tcPrChange>
          </w:tcPr>
          <w:p w14:paraId="41458044" w14:textId="77777777" w:rsidR="00F82902" w:rsidRPr="00DF6BDB" w:rsidDel="00D73460" w:rsidRDefault="00F82902" w:rsidP="00B16F81">
            <w:pPr>
              <w:spacing w:after="0" w:line="240" w:lineRule="auto"/>
              <w:rPr>
                <w:ins w:id="2046" w:author="Mohammad Nayeem Hasan" w:date="2024-07-18T15:21:00Z" w16du:dateUtc="2024-07-18T09:21:00Z"/>
                <w:rFonts w:ascii="Times New Roman" w:hAnsi="Times New Roman" w:cs="Times New Roman"/>
                <w:sz w:val="24"/>
                <w:szCs w:val="24"/>
              </w:rPr>
            </w:pPr>
            <w:ins w:id="2047" w:author="Mohammad Nayeem Hasan" w:date="2024-07-18T15:21:00Z" w16du:dateUtc="2024-07-18T09:21:00Z">
              <w:r w:rsidRPr="00DF6BDB" w:rsidDel="00D73460">
                <w:rPr>
                  <w:rFonts w:ascii="Times New Roman" w:hAnsi="Times New Roman" w:cs="Times New Roman"/>
                  <w:sz w:val="24"/>
                  <w:szCs w:val="24"/>
                </w:rPr>
                <w:t>76 (7.89)</w:t>
              </w:r>
            </w:ins>
          </w:p>
        </w:tc>
        <w:tc>
          <w:tcPr>
            <w:tcW w:w="616" w:type="pct"/>
            <w:tcPrChange w:id="2048" w:author="Mohammad Nayeem Hasan" w:date="2024-07-21T13:03:00Z" w16du:dateUtc="2024-07-21T07:03:00Z">
              <w:tcPr>
                <w:tcW w:w="452" w:type="pct"/>
                <w:gridSpan w:val="2"/>
              </w:tcPr>
            </w:tcPrChange>
          </w:tcPr>
          <w:p w14:paraId="22568047" w14:textId="77777777" w:rsidR="00F82902" w:rsidRPr="00DF6BDB" w:rsidDel="00D73460" w:rsidRDefault="00F82902" w:rsidP="00B16F81">
            <w:pPr>
              <w:spacing w:after="0" w:line="240" w:lineRule="auto"/>
              <w:rPr>
                <w:ins w:id="2049" w:author="Mohammad Nayeem Hasan" w:date="2024-07-18T15:21:00Z" w16du:dateUtc="2024-07-18T09:21:00Z"/>
                <w:rFonts w:ascii="Times New Roman" w:hAnsi="Times New Roman" w:cs="Times New Roman"/>
                <w:sz w:val="24"/>
                <w:szCs w:val="24"/>
              </w:rPr>
            </w:pPr>
            <w:ins w:id="2050" w:author="Mohammad Nayeem Hasan" w:date="2024-07-18T15:21:00Z" w16du:dateUtc="2024-07-18T09:21:00Z">
              <w:r w:rsidRPr="00DF6BDB" w:rsidDel="00D73460">
                <w:rPr>
                  <w:rFonts w:ascii="Times New Roman" w:hAnsi="Times New Roman" w:cs="Times New Roman"/>
                  <w:sz w:val="24"/>
                  <w:szCs w:val="24"/>
                </w:rPr>
                <w:t>884 (92.11)</w:t>
              </w:r>
            </w:ins>
          </w:p>
        </w:tc>
        <w:tc>
          <w:tcPr>
            <w:tcW w:w="671" w:type="pct"/>
            <w:tcPrChange w:id="2051" w:author="Mohammad Nayeem Hasan" w:date="2024-07-21T13:03:00Z" w16du:dateUtc="2024-07-21T07:03:00Z">
              <w:tcPr>
                <w:tcW w:w="491" w:type="pct"/>
              </w:tcPr>
            </w:tcPrChange>
          </w:tcPr>
          <w:p w14:paraId="6B83F9E2" w14:textId="7D084BE3" w:rsidR="00F82902" w:rsidRPr="00DF6BDB" w:rsidDel="00D73460" w:rsidRDefault="00F82902" w:rsidP="00B16F81">
            <w:pPr>
              <w:spacing w:after="0" w:line="240" w:lineRule="auto"/>
              <w:rPr>
                <w:ins w:id="2052" w:author="Mohammad Nayeem Hasan" w:date="2024-07-18T15:21:00Z" w16du:dateUtc="2024-07-18T09:21:00Z"/>
                <w:rFonts w:ascii="Times New Roman" w:hAnsi="Times New Roman" w:cs="Times New Roman"/>
                <w:sz w:val="24"/>
                <w:szCs w:val="24"/>
              </w:rPr>
            </w:pPr>
          </w:p>
        </w:tc>
        <w:tc>
          <w:tcPr>
            <w:tcW w:w="616" w:type="pct"/>
            <w:tcPrChange w:id="2053" w:author="Mohammad Nayeem Hasan" w:date="2024-07-21T13:03:00Z" w16du:dateUtc="2024-07-21T07:03:00Z">
              <w:tcPr>
                <w:tcW w:w="452" w:type="pct"/>
                <w:gridSpan w:val="2"/>
              </w:tcPr>
            </w:tcPrChange>
          </w:tcPr>
          <w:p w14:paraId="65B1AC17" w14:textId="549441D5" w:rsidR="00F82902" w:rsidRPr="00DF6BDB" w:rsidDel="00D73460" w:rsidRDefault="00F82902" w:rsidP="00B16F81">
            <w:pPr>
              <w:spacing w:after="0" w:line="240" w:lineRule="auto"/>
              <w:rPr>
                <w:ins w:id="2054" w:author="Mohammad Nayeem Hasan" w:date="2024-07-18T16:45:00Z" w16du:dateUtc="2024-07-18T10:45:00Z"/>
                <w:rFonts w:ascii="Times New Roman" w:hAnsi="Times New Roman" w:cs="Times New Roman"/>
                <w:sz w:val="24"/>
                <w:szCs w:val="24"/>
              </w:rPr>
            </w:pPr>
            <w:ins w:id="2055" w:author="Mohammad Nayeem Hasan" w:date="2024-07-21T01:35:00Z" w16du:dateUtc="2024-07-20T19:35:00Z">
              <w:r w:rsidRPr="00DF6BDB" w:rsidDel="00D73460">
                <w:rPr>
                  <w:rFonts w:ascii="Times New Roman" w:hAnsi="Times New Roman" w:cs="Times New Roman"/>
                  <w:sz w:val="24"/>
                  <w:szCs w:val="24"/>
                </w:rPr>
                <w:t>76 (7.89)</w:t>
              </w:r>
            </w:ins>
          </w:p>
        </w:tc>
        <w:tc>
          <w:tcPr>
            <w:tcW w:w="616" w:type="pct"/>
            <w:tcPrChange w:id="2056" w:author="Mohammad Nayeem Hasan" w:date="2024-07-21T13:03:00Z" w16du:dateUtc="2024-07-21T07:03:00Z">
              <w:tcPr>
                <w:tcW w:w="452" w:type="pct"/>
                <w:gridSpan w:val="2"/>
              </w:tcPr>
            </w:tcPrChange>
          </w:tcPr>
          <w:p w14:paraId="0B5BFEB9" w14:textId="56AE5E2C" w:rsidR="00F82902" w:rsidRPr="00DF6BDB" w:rsidDel="00D73460" w:rsidRDefault="00F82902" w:rsidP="00B16F81">
            <w:pPr>
              <w:spacing w:after="0" w:line="240" w:lineRule="auto"/>
              <w:rPr>
                <w:ins w:id="2057" w:author="Mohammad Nayeem Hasan" w:date="2024-07-18T16:45:00Z" w16du:dateUtc="2024-07-18T10:45:00Z"/>
                <w:rFonts w:ascii="Times New Roman" w:hAnsi="Times New Roman" w:cs="Times New Roman"/>
                <w:sz w:val="24"/>
                <w:szCs w:val="24"/>
              </w:rPr>
            </w:pPr>
            <w:ins w:id="2058" w:author="Mohammad Nayeem Hasan" w:date="2024-07-21T01:35:00Z" w16du:dateUtc="2024-07-20T19:35:00Z">
              <w:r w:rsidRPr="00DF6BDB" w:rsidDel="00D73460">
                <w:rPr>
                  <w:rFonts w:ascii="Times New Roman" w:hAnsi="Times New Roman" w:cs="Times New Roman"/>
                  <w:sz w:val="24"/>
                  <w:szCs w:val="24"/>
                </w:rPr>
                <w:t>884 (92.11)</w:t>
              </w:r>
            </w:ins>
          </w:p>
        </w:tc>
        <w:tc>
          <w:tcPr>
            <w:tcW w:w="725" w:type="pct"/>
            <w:tcPrChange w:id="2059" w:author="Mohammad Nayeem Hasan" w:date="2024-07-21T13:03:00Z" w16du:dateUtc="2024-07-21T07:03:00Z">
              <w:tcPr>
                <w:tcW w:w="507" w:type="pct"/>
                <w:gridSpan w:val="2"/>
              </w:tcPr>
            </w:tcPrChange>
          </w:tcPr>
          <w:p w14:paraId="55855C0A" w14:textId="5A7E678B" w:rsidR="00F82902" w:rsidRPr="00DF6BDB" w:rsidDel="00D73460" w:rsidRDefault="00F82902" w:rsidP="00B16F81">
            <w:pPr>
              <w:spacing w:after="0" w:line="240" w:lineRule="auto"/>
              <w:rPr>
                <w:ins w:id="2060" w:author="Mohammad Nayeem Hasan" w:date="2024-07-18T16:46:00Z" w16du:dateUtc="2024-07-18T10:46:00Z"/>
                <w:rFonts w:ascii="Times New Roman" w:hAnsi="Times New Roman" w:cs="Times New Roman"/>
                <w:sz w:val="24"/>
                <w:szCs w:val="24"/>
              </w:rPr>
            </w:pPr>
          </w:p>
        </w:tc>
      </w:tr>
      <w:tr w:rsidR="00F82902" w:rsidRPr="00CE3B54" w:rsidDel="00D73460" w14:paraId="3A95C3E1" w14:textId="7A2D5317" w:rsidTr="00AA3EE1">
        <w:trPr>
          <w:ins w:id="2061" w:author="Mohammad Nayeem Hasan" w:date="2024-07-18T15:21:00Z"/>
          <w:trPrChange w:id="2062" w:author="Mohammad Nayeem Hasan" w:date="2024-07-21T13:03:00Z" w16du:dateUtc="2024-07-21T07:03:00Z">
            <w:trPr>
              <w:gridAfter w:val="0"/>
            </w:trPr>
          </w:trPrChange>
        </w:trPr>
        <w:tc>
          <w:tcPr>
            <w:tcW w:w="1071" w:type="pct"/>
            <w:tcPrChange w:id="2063" w:author="Mohammad Nayeem Hasan" w:date="2024-07-21T13:03:00Z" w16du:dateUtc="2024-07-21T07:03:00Z">
              <w:tcPr>
                <w:tcW w:w="783" w:type="pct"/>
              </w:tcPr>
            </w:tcPrChange>
          </w:tcPr>
          <w:p w14:paraId="36F3AAA9" w14:textId="77777777" w:rsidR="00F82902" w:rsidRPr="00DF6BDB" w:rsidDel="00D73460" w:rsidRDefault="00F82902" w:rsidP="00B16F81">
            <w:pPr>
              <w:spacing w:after="0" w:line="240" w:lineRule="auto"/>
              <w:rPr>
                <w:ins w:id="2064" w:author="Mohammad Nayeem Hasan" w:date="2024-07-18T15:21:00Z" w16du:dateUtc="2024-07-18T09:21:00Z"/>
                <w:rFonts w:ascii="Times New Roman" w:hAnsi="Times New Roman" w:cs="Times New Roman"/>
                <w:sz w:val="24"/>
                <w:szCs w:val="24"/>
              </w:rPr>
            </w:pPr>
            <w:ins w:id="2065" w:author="Mohammad Nayeem Hasan" w:date="2024-07-18T15:21:00Z" w16du:dateUtc="2024-07-18T09:21:00Z">
              <w:r w:rsidRPr="00DF6BDB" w:rsidDel="00D73460">
                <w:rPr>
                  <w:rFonts w:ascii="Times New Roman" w:hAnsi="Times New Roman" w:cs="Times New Roman"/>
                  <w:sz w:val="24"/>
                  <w:szCs w:val="24"/>
                </w:rPr>
                <w:t>5/5+</w:t>
              </w:r>
            </w:ins>
          </w:p>
        </w:tc>
        <w:tc>
          <w:tcPr>
            <w:tcW w:w="685" w:type="pct"/>
            <w:tcPrChange w:id="2066" w:author="Mohammad Nayeem Hasan" w:date="2024-07-21T13:03:00Z" w16du:dateUtc="2024-07-21T07:03:00Z">
              <w:tcPr>
                <w:tcW w:w="501" w:type="pct"/>
              </w:tcPr>
            </w:tcPrChange>
          </w:tcPr>
          <w:p w14:paraId="3CE6E558" w14:textId="77777777" w:rsidR="00F82902" w:rsidRPr="00DF6BDB" w:rsidDel="00D73460" w:rsidRDefault="00F82902" w:rsidP="00B16F81">
            <w:pPr>
              <w:spacing w:after="0" w:line="240" w:lineRule="auto"/>
              <w:rPr>
                <w:ins w:id="2067" w:author="Mohammad Nayeem Hasan" w:date="2024-07-18T15:21:00Z" w16du:dateUtc="2024-07-18T09:21:00Z"/>
                <w:rFonts w:ascii="Times New Roman" w:hAnsi="Times New Roman" w:cs="Times New Roman"/>
                <w:sz w:val="24"/>
                <w:szCs w:val="24"/>
              </w:rPr>
            </w:pPr>
            <w:ins w:id="2068" w:author="Mohammad Nayeem Hasan" w:date="2024-07-18T15:21:00Z" w16du:dateUtc="2024-07-18T09:21:00Z">
              <w:r w:rsidRPr="00DF6BDB" w:rsidDel="00D73460">
                <w:rPr>
                  <w:rFonts w:ascii="Times New Roman" w:hAnsi="Times New Roman" w:cs="Times New Roman"/>
                  <w:sz w:val="24"/>
                  <w:szCs w:val="24"/>
                </w:rPr>
                <w:t>97 (7.07)</w:t>
              </w:r>
            </w:ins>
          </w:p>
        </w:tc>
        <w:tc>
          <w:tcPr>
            <w:tcW w:w="616" w:type="pct"/>
            <w:tcPrChange w:id="2069" w:author="Mohammad Nayeem Hasan" w:date="2024-07-21T13:03:00Z" w16du:dateUtc="2024-07-21T07:03:00Z">
              <w:tcPr>
                <w:tcW w:w="452" w:type="pct"/>
                <w:gridSpan w:val="2"/>
              </w:tcPr>
            </w:tcPrChange>
          </w:tcPr>
          <w:p w14:paraId="00F9338B" w14:textId="77777777" w:rsidR="00F82902" w:rsidRPr="00DF6BDB" w:rsidDel="00D73460" w:rsidRDefault="00F82902" w:rsidP="00B16F81">
            <w:pPr>
              <w:spacing w:after="0" w:line="240" w:lineRule="auto"/>
              <w:rPr>
                <w:ins w:id="2070" w:author="Mohammad Nayeem Hasan" w:date="2024-07-18T15:21:00Z" w16du:dateUtc="2024-07-18T09:21:00Z"/>
                <w:rFonts w:ascii="Times New Roman" w:hAnsi="Times New Roman" w:cs="Times New Roman"/>
                <w:sz w:val="24"/>
                <w:szCs w:val="24"/>
              </w:rPr>
            </w:pPr>
            <w:ins w:id="2071" w:author="Mohammad Nayeem Hasan" w:date="2024-07-18T15:21:00Z" w16du:dateUtc="2024-07-18T09:21:00Z">
              <w:r w:rsidRPr="00DF6BDB" w:rsidDel="00D73460">
                <w:rPr>
                  <w:rFonts w:ascii="Times New Roman" w:hAnsi="Times New Roman" w:cs="Times New Roman"/>
                  <w:sz w:val="24"/>
                  <w:szCs w:val="24"/>
                </w:rPr>
                <w:t>1275 (92.93)</w:t>
              </w:r>
            </w:ins>
          </w:p>
        </w:tc>
        <w:tc>
          <w:tcPr>
            <w:tcW w:w="671" w:type="pct"/>
            <w:tcPrChange w:id="2072" w:author="Mohammad Nayeem Hasan" w:date="2024-07-21T13:03:00Z" w16du:dateUtc="2024-07-21T07:03:00Z">
              <w:tcPr>
                <w:tcW w:w="491" w:type="pct"/>
              </w:tcPr>
            </w:tcPrChange>
          </w:tcPr>
          <w:p w14:paraId="733B156A" w14:textId="425447A3" w:rsidR="00F82902" w:rsidRPr="00DF6BDB" w:rsidDel="00D73460" w:rsidRDefault="00F82902" w:rsidP="00B16F81">
            <w:pPr>
              <w:spacing w:after="0" w:line="240" w:lineRule="auto"/>
              <w:rPr>
                <w:ins w:id="2073" w:author="Mohammad Nayeem Hasan" w:date="2024-07-18T15:21:00Z" w16du:dateUtc="2024-07-18T09:21:00Z"/>
                <w:rFonts w:ascii="Times New Roman" w:hAnsi="Times New Roman" w:cs="Times New Roman"/>
                <w:sz w:val="24"/>
                <w:szCs w:val="24"/>
              </w:rPr>
            </w:pPr>
          </w:p>
        </w:tc>
        <w:tc>
          <w:tcPr>
            <w:tcW w:w="616" w:type="pct"/>
            <w:tcPrChange w:id="2074" w:author="Mohammad Nayeem Hasan" w:date="2024-07-21T13:03:00Z" w16du:dateUtc="2024-07-21T07:03:00Z">
              <w:tcPr>
                <w:tcW w:w="452" w:type="pct"/>
                <w:gridSpan w:val="2"/>
              </w:tcPr>
            </w:tcPrChange>
          </w:tcPr>
          <w:p w14:paraId="35A1225E" w14:textId="4FB24FCA" w:rsidR="00F82902" w:rsidRPr="00DF6BDB" w:rsidDel="00D73460" w:rsidRDefault="00F82902" w:rsidP="00B16F81">
            <w:pPr>
              <w:spacing w:after="0" w:line="240" w:lineRule="auto"/>
              <w:rPr>
                <w:ins w:id="2075" w:author="Mohammad Nayeem Hasan" w:date="2024-07-18T16:45:00Z" w16du:dateUtc="2024-07-18T10:45:00Z"/>
                <w:rFonts w:ascii="Times New Roman" w:hAnsi="Times New Roman" w:cs="Times New Roman"/>
                <w:sz w:val="24"/>
                <w:szCs w:val="24"/>
              </w:rPr>
            </w:pPr>
            <w:ins w:id="2076" w:author="Mohammad Nayeem Hasan" w:date="2024-07-21T01:35:00Z" w16du:dateUtc="2024-07-20T19:35:00Z">
              <w:r w:rsidRPr="00DF6BDB" w:rsidDel="00D73460">
                <w:rPr>
                  <w:rFonts w:ascii="Times New Roman" w:hAnsi="Times New Roman" w:cs="Times New Roman"/>
                  <w:sz w:val="24"/>
                  <w:szCs w:val="24"/>
                </w:rPr>
                <w:t>97 (7.07)</w:t>
              </w:r>
            </w:ins>
          </w:p>
        </w:tc>
        <w:tc>
          <w:tcPr>
            <w:tcW w:w="616" w:type="pct"/>
            <w:tcPrChange w:id="2077" w:author="Mohammad Nayeem Hasan" w:date="2024-07-21T13:03:00Z" w16du:dateUtc="2024-07-21T07:03:00Z">
              <w:tcPr>
                <w:tcW w:w="452" w:type="pct"/>
                <w:gridSpan w:val="2"/>
              </w:tcPr>
            </w:tcPrChange>
          </w:tcPr>
          <w:p w14:paraId="4FFADC9E" w14:textId="06ABE795" w:rsidR="00F82902" w:rsidRPr="00DF6BDB" w:rsidDel="00D73460" w:rsidRDefault="00F82902" w:rsidP="00B16F81">
            <w:pPr>
              <w:spacing w:after="0" w:line="240" w:lineRule="auto"/>
              <w:rPr>
                <w:ins w:id="2078" w:author="Mohammad Nayeem Hasan" w:date="2024-07-18T16:45:00Z" w16du:dateUtc="2024-07-18T10:45:00Z"/>
                <w:rFonts w:ascii="Times New Roman" w:hAnsi="Times New Roman" w:cs="Times New Roman"/>
                <w:sz w:val="24"/>
                <w:szCs w:val="24"/>
              </w:rPr>
            </w:pPr>
            <w:ins w:id="2079" w:author="Mohammad Nayeem Hasan" w:date="2024-07-21T01:35:00Z" w16du:dateUtc="2024-07-20T19:35:00Z">
              <w:r w:rsidRPr="00DF6BDB" w:rsidDel="00D73460">
                <w:rPr>
                  <w:rFonts w:ascii="Times New Roman" w:hAnsi="Times New Roman" w:cs="Times New Roman"/>
                  <w:sz w:val="24"/>
                  <w:szCs w:val="24"/>
                </w:rPr>
                <w:t>1275 (92.93)</w:t>
              </w:r>
            </w:ins>
          </w:p>
        </w:tc>
        <w:tc>
          <w:tcPr>
            <w:tcW w:w="725" w:type="pct"/>
            <w:tcPrChange w:id="2080" w:author="Mohammad Nayeem Hasan" w:date="2024-07-21T13:03:00Z" w16du:dateUtc="2024-07-21T07:03:00Z">
              <w:tcPr>
                <w:tcW w:w="507" w:type="pct"/>
                <w:gridSpan w:val="2"/>
              </w:tcPr>
            </w:tcPrChange>
          </w:tcPr>
          <w:p w14:paraId="51740A60" w14:textId="3E572CF7" w:rsidR="00F82902" w:rsidRPr="00DF6BDB" w:rsidDel="00D73460" w:rsidRDefault="00F82902" w:rsidP="00B16F81">
            <w:pPr>
              <w:spacing w:after="0" w:line="240" w:lineRule="auto"/>
              <w:rPr>
                <w:ins w:id="2081" w:author="Mohammad Nayeem Hasan" w:date="2024-07-18T16:46:00Z" w16du:dateUtc="2024-07-18T10:46:00Z"/>
                <w:rFonts w:ascii="Times New Roman" w:hAnsi="Times New Roman" w:cs="Times New Roman"/>
                <w:sz w:val="24"/>
                <w:szCs w:val="24"/>
              </w:rPr>
            </w:pPr>
          </w:p>
        </w:tc>
      </w:tr>
      <w:tr w:rsidR="00F82902" w:rsidRPr="00CE3B54" w:rsidDel="00D73460" w14:paraId="510D750D" w14:textId="12AC1884" w:rsidTr="00AA3EE1">
        <w:trPr>
          <w:ins w:id="2082" w:author="Mohammad Nayeem Hasan" w:date="2024-07-18T15:21:00Z"/>
          <w:trPrChange w:id="2083" w:author="Mohammad Nayeem Hasan" w:date="2024-07-21T13:03:00Z" w16du:dateUtc="2024-07-21T07:03:00Z">
            <w:trPr>
              <w:gridAfter w:val="0"/>
            </w:trPr>
          </w:trPrChange>
        </w:trPr>
        <w:tc>
          <w:tcPr>
            <w:tcW w:w="1071" w:type="pct"/>
            <w:tcPrChange w:id="2084" w:author="Mohammad Nayeem Hasan" w:date="2024-07-21T13:03:00Z" w16du:dateUtc="2024-07-21T07:03:00Z">
              <w:tcPr>
                <w:tcW w:w="783" w:type="pct"/>
              </w:tcPr>
            </w:tcPrChange>
          </w:tcPr>
          <w:p w14:paraId="26B80775" w14:textId="77777777" w:rsidR="00F82902" w:rsidRPr="00B16F81" w:rsidDel="00D73460" w:rsidRDefault="00F82902" w:rsidP="00B16F81">
            <w:pPr>
              <w:spacing w:after="0" w:line="240" w:lineRule="auto"/>
              <w:rPr>
                <w:ins w:id="2085" w:author="Mohammad Nayeem Hasan" w:date="2024-07-18T15:21:00Z" w16du:dateUtc="2024-07-18T09:21:00Z"/>
                <w:rFonts w:ascii="Times New Roman" w:hAnsi="Times New Roman" w:cs="Times New Roman"/>
                <w:b/>
                <w:bCs/>
                <w:i/>
                <w:iCs/>
                <w:sz w:val="24"/>
                <w:szCs w:val="24"/>
                <w:rPrChange w:id="2086" w:author="Mohammad Nayeem Hasan" w:date="2024-07-21T02:27:00Z" w16du:dateUtc="2024-07-20T20:27:00Z">
                  <w:rPr>
                    <w:ins w:id="2087" w:author="Mohammad Nayeem Hasan" w:date="2024-07-18T15:21:00Z" w16du:dateUtc="2024-07-18T09:21:00Z"/>
                    <w:rFonts w:ascii="Times New Roman" w:hAnsi="Times New Roman" w:cs="Times New Roman"/>
                    <w:sz w:val="24"/>
                    <w:szCs w:val="24"/>
                  </w:rPr>
                </w:rPrChange>
              </w:rPr>
            </w:pPr>
            <w:ins w:id="2088" w:author="Mohammad Nayeem Hasan" w:date="2024-07-18T15:21:00Z" w16du:dateUtc="2024-07-18T09:21:00Z">
              <w:r w:rsidRPr="00B16F81" w:rsidDel="00D73460">
                <w:rPr>
                  <w:rFonts w:ascii="Times New Roman" w:hAnsi="Times New Roman" w:cs="Times New Roman"/>
                  <w:b/>
                  <w:bCs/>
                  <w:i/>
                  <w:iCs/>
                  <w:sz w:val="24"/>
                  <w:szCs w:val="24"/>
                  <w:rPrChange w:id="2089" w:author="Mohammad Nayeem Hasan" w:date="2024-07-21T02:27:00Z" w16du:dateUtc="2024-07-20T20:27:00Z">
                    <w:rPr>
                      <w:rFonts w:ascii="Times New Roman" w:hAnsi="Times New Roman" w:cs="Times New Roman"/>
                      <w:sz w:val="24"/>
                      <w:szCs w:val="24"/>
                    </w:rPr>
                  </w:rPrChange>
                </w:rPr>
                <w:t>Wealth status</w:t>
              </w:r>
            </w:ins>
          </w:p>
        </w:tc>
        <w:tc>
          <w:tcPr>
            <w:tcW w:w="685" w:type="pct"/>
            <w:tcPrChange w:id="2090" w:author="Mohammad Nayeem Hasan" w:date="2024-07-21T13:03:00Z" w16du:dateUtc="2024-07-21T07:03:00Z">
              <w:tcPr>
                <w:tcW w:w="501" w:type="pct"/>
              </w:tcPr>
            </w:tcPrChange>
          </w:tcPr>
          <w:p w14:paraId="7D02E519" w14:textId="77777777" w:rsidR="00F82902" w:rsidRPr="00DF6BDB" w:rsidDel="00D73460" w:rsidRDefault="00F82902" w:rsidP="00B16F81">
            <w:pPr>
              <w:spacing w:after="0" w:line="240" w:lineRule="auto"/>
              <w:rPr>
                <w:ins w:id="2091" w:author="Mohammad Nayeem Hasan" w:date="2024-07-18T15:21:00Z" w16du:dateUtc="2024-07-18T09:21:00Z"/>
                <w:rFonts w:ascii="Times New Roman" w:hAnsi="Times New Roman" w:cs="Times New Roman"/>
                <w:sz w:val="24"/>
                <w:szCs w:val="24"/>
              </w:rPr>
            </w:pPr>
          </w:p>
        </w:tc>
        <w:tc>
          <w:tcPr>
            <w:tcW w:w="616" w:type="pct"/>
            <w:tcPrChange w:id="2092" w:author="Mohammad Nayeem Hasan" w:date="2024-07-21T13:03:00Z" w16du:dateUtc="2024-07-21T07:03:00Z">
              <w:tcPr>
                <w:tcW w:w="452" w:type="pct"/>
                <w:gridSpan w:val="2"/>
              </w:tcPr>
            </w:tcPrChange>
          </w:tcPr>
          <w:p w14:paraId="731BE8DD" w14:textId="77777777" w:rsidR="00F82902" w:rsidRPr="00DF6BDB" w:rsidDel="00D73460" w:rsidRDefault="00F82902" w:rsidP="00B16F81">
            <w:pPr>
              <w:spacing w:after="0" w:line="240" w:lineRule="auto"/>
              <w:rPr>
                <w:ins w:id="2093" w:author="Mohammad Nayeem Hasan" w:date="2024-07-18T15:21:00Z" w16du:dateUtc="2024-07-18T09:21:00Z"/>
                <w:rFonts w:ascii="Times New Roman" w:hAnsi="Times New Roman" w:cs="Times New Roman"/>
                <w:sz w:val="24"/>
                <w:szCs w:val="24"/>
              </w:rPr>
            </w:pPr>
          </w:p>
        </w:tc>
        <w:tc>
          <w:tcPr>
            <w:tcW w:w="671" w:type="pct"/>
            <w:tcPrChange w:id="2094" w:author="Mohammad Nayeem Hasan" w:date="2024-07-21T13:03:00Z" w16du:dateUtc="2024-07-21T07:03:00Z">
              <w:tcPr>
                <w:tcW w:w="491" w:type="pct"/>
              </w:tcPr>
            </w:tcPrChange>
          </w:tcPr>
          <w:p w14:paraId="10C15EFF" w14:textId="77777777" w:rsidR="00F82902" w:rsidRPr="00DF6BDB" w:rsidDel="00D73460" w:rsidRDefault="00F82902" w:rsidP="00B16F81">
            <w:pPr>
              <w:spacing w:after="0" w:line="240" w:lineRule="auto"/>
              <w:rPr>
                <w:ins w:id="2095" w:author="Mohammad Nayeem Hasan" w:date="2024-07-18T15:21:00Z" w16du:dateUtc="2024-07-18T09:21:00Z"/>
                <w:rFonts w:ascii="Times New Roman" w:hAnsi="Times New Roman" w:cs="Times New Roman"/>
                <w:sz w:val="24"/>
                <w:szCs w:val="24"/>
              </w:rPr>
            </w:pPr>
          </w:p>
        </w:tc>
        <w:tc>
          <w:tcPr>
            <w:tcW w:w="616" w:type="pct"/>
            <w:tcPrChange w:id="2096" w:author="Mohammad Nayeem Hasan" w:date="2024-07-21T13:03:00Z" w16du:dateUtc="2024-07-21T07:03:00Z">
              <w:tcPr>
                <w:tcW w:w="452" w:type="pct"/>
                <w:gridSpan w:val="2"/>
              </w:tcPr>
            </w:tcPrChange>
          </w:tcPr>
          <w:p w14:paraId="2C1355F1" w14:textId="77777777" w:rsidR="00F82902" w:rsidRPr="00DF6BDB" w:rsidDel="00D73460" w:rsidRDefault="00F82902" w:rsidP="00B16F81">
            <w:pPr>
              <w:spacing w:after="0" w:line="240" w:lineRule="auto"/>
              <w:rPr>
                <w:ins w:id="2097" w:author="Mohammad Nayeem Hasan" w:date="2024-07-18T16:45:00Z" w16du:dateUtc="2024-07-18T10:45:00Z"/>
                <w:rFonts w:ascii="Times New Roman" w:hAnsi="Times New Roman" w:cs="Times New Roman"/>
                <w:sz w:val="24"/>
                <w:szCs w:val="24"/>
              </w:rPr>
            </w:pPr>
          </w:p>
        </w:tc>
        <w:tc>
          <w:tcPr>
            <w:tcW w:w="616" w:type="pct"/>
            <w:tcPrChange w:id="2098" w:author="Mohammad Nayeem Hasan" w:date="2024-07-21T13:03:00Z" w16du:dateUtc="2024-07-21T07:03:00Z">
              <w:tcPr>
                <w:tcW w:w="452" w:type="pct"/>
                <w:gridSpan w:val="2"/>
              </w:tcPr>
            </w:tcPrChange>
          </w:tcPr>
          <w:p w14:paraId="660D0369" w14:textId="77777777" w:rsidR="00F82902" w:rsidRPr="00DF6BDB" w:rsidDel="00D73460" w:rsidRDefault="00F82902" w:rsidP="00B16F81">
            <w:pPr>
              <w:spacing w:after="0" w:line="240" w:lineRule="auto"/>
              <w:rPr>
                <w:ins w:id="2099" w:author="Mohammad Nayeem Hasan" w:date="2024-07-18T16:45:00Z" w16du:dateUtc="2024-07-18T10:45:00Z"/>
                <w:rFonts w:ascii="Times New Roman" w:hAnsi="Times New Roman" w:cs="Times New Roman"/>
                <w:sz w:val="24"/>
                <w:szCs w:val="24"/>
              </w:rPr>
            </w:pPr>
          </w:p>
        </w:tc>
        <w:tc>
          <w:tcPr>
            <w:tcW w:w="725" w:type="pct"/>
            <w:tcPrChange w:id="2100" w:author="Mohammad Nayeem Hasan" w:date="2024-07-21T13:03:00Z" w16du:dateUtc="2024-07-21T07:03:00Z">
              <w:tcPr>
                <w:tcW w:w="507" w:type="pct"/>
                <w:gridSpan w:val="2"/>
              </w:tcPr>
            </w:tcPrChange>
          </w:tcPr>
          <w:p w14:paraId="51946A30" w14:textId="77777777" w:rsidR="00F82902" w:rsidRPr="00DF6BDB" w:rsidDel="00D73460" w:rsidRDefault="00F82902" w:rsidP="00B16F81">
            <w:pPr>
              <w:spacing w:after="0" w:line="240" w:lineRule="auto"/>
              <w:rPr>
                <w:ins w:id="2101" w:author="Mohammad Nayeem Hasan" w:date="2024-07-18T16:46:00Z" w16du:dateUtc="2024-07-18T10:46:00Z"/>
                <w:rFonts w:ascii="Times New Roman" w:hAnsi="Times New Roman" w:cs="Times New Roman"/>
                <w:sz w:val="24"/>
                <w:szCs w:val="24"/>
              </w:rPr>
            </w:pPr>
          </w:p>
        </w:tc>
      </w:tr>
      <w:tr w:rsidR="00F82902" w:rsidRPr="00CE3B54" w:rsidDel="00D73460" w14:paraId="29271318" w14:textId="68AF215C" w:rsidTr="00AA3EE1">
        <w:trPr>
          <w:ins w:id="2102" w:author="Mohammad Nayeem Hasan" w:date="2024-07-18T15:21:00Z"/>
          <w:trPrChange w:id="2103" w:author="Mohammad Nayeem Hasan" w:date="2024-07-21T13:03:00Z" w16du:dateUtc="2024-07-21T07:03:00Z">
            <w:trPr>
              <w:gridAfter w:val="0"/>
            </w:trPr>
          </w:trPrChange>
        </w:trPr>
        <w:tc>
          <w:tcPr>
            <w:tcW w:w="1071" w:type="pct"/>
            <w:tcPrChange w:id="2104" w:author="Mohammad Nayeem Hasan" w:date="2024-07-21T13:03:00Z" w16du:dateUtc="2024-07-21T07:03:00Z">
              <w:tcPr>
                <w:tcW w:w="783" w:type="pct"/>
              </w:tcPr>
            </w:tcPrChange>
          </w:tcPr>
          <w:p w14:paraId="0C505775" w14:textId="77777777" w:rsidR="00F82902" w:rsidRPr="00DF6BDB" w:rsidDel="00D73460" w:rsidRDefault="00F82902" w:rsidP="00B16F81">
            <w:pPr>
              <w:spacing w:after="0" w:line="240" w:lineRule="auto"/>
              <w:rPr>
                <w:ins w:id="2105" w:author="Mohammad Nayeem Hasan" w:date="2024-07-18T15:21:00Z" w16du:dateUtc="2024-07-18T09:21:00Z"/>
                <w:rFonts w:ascii="Times New Roman" w:hAnsi="Times New Roman" w:cs="Times New Roman"/>
                <w:sz w:val="24"/>
                <w:szCs w:val="24"/>
              </w:rPr>
            </w:pPr>
            <w:ins w:id="2106" w:author="Mohammad Nayeem Hasan" w:date="2024-07-18T15:21:00Z" w16du:dateUtc="2024-07-18T09:21:00Z">
              <w:r w:rsidRPr="00DF6BDB" w:rsidDel="00D73460">
                <w:rPr>
                  <w:rFonts w:ascii="Times New Roman" w:hAnsi="Times New Roman" w:cs="Times New Roman"/>
                  <w:sz w:val="24"/>
                  <w:szCs w:val="24"/>
                </w:rPr>
                <w:t>Poor</w:t>
              </w:r>
            </w:ins>
          </w:p>
        </w:tc>
        <w:tc>
          <w:tcPr>
            <w:tcW w:w="685" w:type="pct"/>
            <w:tcPrChange w:id="2107" w:author="Mohammad Nayeem Hasan" w:date="2024-07-21T13:03:00Z" w16du:dateUtc="2024-07-21T07:03:00Z">
              <w:tcPr>
                <w:tcW w:w="501" w:type="pct"/>
              </w:tcPr>
            </w:tcPrChange>
          </w:tcPr>
          <w:p w14:paraId="0137CDEB" w14:textId="77777777" w:rsidR="00F82902" w:rsidRPr="00DF6BDB" w:rsidDel="00D73460" w:rsidRDefault="00F82902" w:rsidP="00B16F81">
            <w:pPr>
              <w:spacing w:after="0" w:line="240" w:lineRule="auto"/>
              <w:rPr>
                <w:ins w:id="2108" w:author="Mohammad Nayeem Hasan" w:date="2024-07-18T15:21:00Z" w16du:dateUtc="2024-07-18T09:21:00Z"/>
                <w:rFonts w:ascii="Times New Roman" w:hAnsi="Times New Roman" w:cs="Times New Roman"/>
                <w:sz w:val="24"/>
                <w:szCs w:val="24"/>
              </w:rPr>
            </w:pPr>
            <w:ins w:id="2109" w:author="Mohammad Nayeem Hasan" w:date="2024-07-18T15:21:00Z" w16du:dateUtc="2024-07-18T09:21:00Z">
              <w:r w:rsidRPr="00DF6BDB" w:rsidDel="00D73460">
                <w:rPr>
                  <w:rFonts w:ascii="Times New Roman" w:hAnsi="Times New Roman" w:cs="Times New Roman"/>
                  <w:sz w:val="24"/>
                  <w:szCs w:val="24"/>
                </w:rPr>
                <w:t>90 (9.12)</w:t>
              </w:r>
            </w:ins>
          </w:p>
        </w:tc>
        <w:tc>
          <w:tcPr>
            <w:tcW w:w="616" w:type="pct"/>
            <w:tcPrChange w:id="2110" w:author="Mohammad Nayeem Hasan" w:date="2024-07-21T13:03:00Z" w16du:dateUtc="2024-07-21T07:03:00Z">
              <w:tcPr>
                <w:tcW w:w="452" w:type="pct"/>
                <w:gridSpan w:val="2"/>
              </w:tcPr>
            </w:tcPrChange>
          </w:tcPr>
          <w:p w14:paraId="54E35C81" w14:textId="77777777" w:rsidR="00F82902" w:rsidRPr="00DF6BDB" w:rsidDel="00D73460" w:rsidRDefault="00F82902" w:rsidP="00B16F81">
            <w:pPr>
              <w:spacing w:after="0" w:line="240" w:lineRule="auto"/>
              <w:rPr>
                <w:ins w:id="2111" w:author="Mohammad Nayeem Hasan" w:date="2024-07-18T15:21:00Z" w16du:dateUtc="2024-07-18T09:21:00Z"/>
                <w:rFonts w:ascii="Times New Roman" w:hAnsi="Times New Roman" w:cs="Times New Roman"/>
                <w:sz w:val="24"/>
                <w:szCs w:val="24"/>
              </w:rPr>
            </w:pPr>
            <w:ins w:id="2112" w:author="Mohammad Nayeem Hasan" w:date="2024-07-18T15:21:00Z" w16du:dateUtc="2024-07-18T09:21:00Z">
              <w:r w:rsidRPr="00DF6BDB" w:rsidDel="00D73460">
                <w:rPr>
                  <w:rFonts w:ascii="Times New Roman" w:hAnsi="Times New Roman" w:cs="Times New Roman"/>
                  <w:sz w:val="24"/>
                  <w:szCs w:val="24"/>
                </w:rPr>
                <w:t>894 (90.88)</w:t>
              </w:r>
            </w:ins>
          </w:p>
        </w:tc>
        <w:tc>
          <w:tcPr>
            <w:tcW w:w="671" w:type="pct"/>
            <w:tcPrChange w:id="2113" w:author="Mohammad Nayeem Hasan" w:date="2024-07-21T13:03:00Z" w16du:dateUtc="2024-07-21T07:03:00Z">
              <w:tcPr>
                <w:tcW w:w="491" w:type="pct"/>
              </w:tcPr>
            </w:tcPrChange>
          </w:tcPr>
          <w:p w14:paraId="31609A2E" w14:textId="6F6DC0AF" w:rsidR="00F82902" w:rsidRPr="00DF6BDB" w:rsidDel="00D73460" w:rsidRDefault="00F82902" w:rsidP="00B16F81">
            <w:pPr>
              <w:spacing w:after="0" w:line="240" w:lineRule="auto"/>
              <w:rPr>
                <w:ins w:id="2114" w:author="Mohammad Nayeem Hasan" w:date="2024-07-18T15:21:00Z" w16du:dateUtc="2024-07-18T09:21:00Z"/>
                <w:rFonts w:ascii="Times New Roman" w:hAnsi="Times New Roman" w:cs="Times New Roman"/>
                <w:sz w:val="24"/>
                <w:szCs w:val="24"/>
              </w:rPr>
            </w:pPr>
          </w:p>
        </w:tc>
        <w:tc>
          <w:tcPr>
            <w:tcW w:w="616" w:type="pct"/>
            <w:tcPrChange w:id="2115" w:author="Mohammad Nayeem Hasan" w:date="2024-07-21T13:03:00Z" w16du:dateUtc="2024-07-21T07:03:00Z">
              <w:tcPr>
                <w:tcW w:w="452" w:type="pct"/>
                <w:gridSpan w:val="2"/>
              </w:tcPr>
            </w:tcPrChange>
          </w:tcPr>
          <w:p w14:paraId="0CE0019B" w14:textId="57318BBF" w:rsidR="00F82902" w:rsidRPr="00DF6BDB" w:rsidDel="00D73460" w:rsidRDefault="00F82902" w:rsidP="00B16F81">
            <w:pPr>
              <w:spacing w:after="0" w:line="240" w:lineRule="auto"/>
              <w:rPr>
                <w:ins w:id="2116" w:author="Mohammad Nayeem Hasan" w:date="2024-07-18T16:45:00Z" w16du:dateUtc="2024-07-18T10:45:00Z"/>
                <w:rFonts w:ascii="Times New Roman" w:hAnsi="Times New Roman" w:cs="Times New Roman"/>
                <w:sz w:val="24"/>
                <w:szCs w:val="24"/>
              </w:rPr>
            </w:pPr>
            <w:ins w:id="2117" w:author="Mohammad Nayeem Hasan" w:date="2024-07-21T01:35:00Z" w16du:dateUtc="2024-07-20T19:35:00Z">
              <w:r w:rsidRPr="00DF6BDB" w:rsidDel="00D73460">
                <w:rPr>
                  <w:rFonts w:ascii="Times New Roman" w:hAnsi="Times New Roman" w:cs="Times New Roman"/>
                  <w:sz w:val="24"/>
                  <w:szCs w:val="24"/>
                </w:rPr>
                <w:t>90 (9.12)</w:t>
              </w:r>
            </w:ins>
          </w:p>
        </w:tc>
        <w:tc>
          <w:tcPr>
            <w:tcW w:w="616" w:type="pct"/>
            <w:tcPrChange w:id="2118" w:author="Mohammad Nayeem Hasan" w:date="2024-07-21T13:03:00Z" w16du:dateUtc="2024-07-21T07:03:00Z">
              <w:tcPr>
                <w:tcW w:w="452" w:type="pct"/>
                <w:gridSpan w:val="2"/>
              </w:tcPr>
            </w:tcPrChange>
          </w:tcPr>
          <w:p w14:paraId="2F17C391" w14:textId="22CAFA1A" w:rsidR="00F82902" w:rsidRPr="00DF6BDB" w:rsidDel="00D73460" w:rsidRDefault="00F82902" w:rsidP="00B16F81">
            <w:pPr>
              <w:spacing w:after="0" w:line="240" w:lineRule="auto"/>
              <w:rPr>
                <w:ins w:id="2119" w:author="Mohammad Nayeem Hasan" w:date="2024-07-18T16:45:00Z" w16du:dateUtc="2024-07-18T10:45:00Z"/>
                <w:rFonts w:ascii="Times New Roman" w:hAnsi="Times New Roman" w:cs="Times New Roman"/>
                <w:sz w:val="24"/>
                <w:szCs w:val="24"/>
              </w:rPr>
            </w:pPr>
            <w:ins w:id="2120" w:author="Mohammad Nayeem Hasan" w:date="2024-07-21T01:35:00Z" w16du:dateUtc="2024-07-20T19:35:00Z">
              <w:r w:rsidRPr="00DF6BDB" w:rsidDel="00D73460">
                <w:rPr>
                  <w:rFonts w:ascii="Times New Roman" w:hAnsi="Times New Roman" w:cs="Times New Roman"/>
                  <w:sz w:val="24"/>
                  <w:szCs w:val="24"/>
                </w:rPr>
                <w:t>894 (90.88)</w:t>
              </w:r>
            </w:ins>
          </w:p>
        </w:tc>
        <w:tc>
          <w:tcPr>
            <w:tcW w:w="725" w:type="pct"/>
            <w:tcPrChange w:id="2121" w:author="Mohammad Nayeem Hasan" w:date="2024-07-21T13:03:00Z" w16du:dateUtc="2024-07-21T07:03:00Z">
              <w:tcPr>
                <w:tcW w:w="507" w:type="pct"/>
                <w:gridSpan w:val="2"/>
              </w:tcPr>
            </w:tcPrChange>
          </w:tcPr>
          <w:p w14:paraId="235FDC30" w14:textId="63A7FF67" w:rsidR="00F82902" w:rsidRPr="00DF6BDB" w:rsidDel="00D73460" w:rsidRDefault="00F82902" w:rsidP="00B16F81">
            <w:pPr>
              <w:spacing w:after="0" w:line="240" w:lineRule="auto"/>
              <w:rPr>
                <w:ins w:id="2122" w:author="Mohammad Nayeem Hasan" w:date="2024-07-18T16:46:00Z" w16du:dateUtc="2024-07-18T10:46:00Z"/>
                <w:rFonts w:ascii="Times New Roman" w:hAnsi="Times New Roman" w:cs="Times New Roman"/>
                <w:sz w:val="24"/>
                <w:szCs w:val="24"/>
              </w:rPr>
            </w:pPr>
          </w:p>
        </w:tc>
      </w:tr>
      <w:tr w:rsidR="00F82902" w:rsidRPr="00CE3B54" w:rsidDel="00D73460" w14:paraId="3B7CF176" w14:textId="097CBAD6" w:rsidTr="00AA3EE1">
        <w:trPr>
          <w:ins w:id="2123" w:author="Mohammad Nayeem Hasan" w:date="2024-07-18T15:21:00Z"/>
          <w:trPrChange w:id="2124" w:author="Mohammad Nayeem Hasan" w:date="2024-07-21T13:03:00Z" w16du:dateUtc="2024-07-21T07:03:00Z">
            <w:trPr>
              <w:gridAfter w:val="0"/>
            </w:trPr>
          </w:trPrChange>
        </w:trPr>
        <w:tc>
          <w:tcPr>
            <w:tcW w:w="1071" w:type="pct"/>
            <w:tcPrChange w:id="2125" w:author="Mohammad Nayeem Hasan" w:date="2024-07-21T13:03:00Z" w16du:dateUtc="2024-07-21T07:03:00Z">
              <w:tcPr>
                <w:tcW w:w="783" w:type="pct"/>
              </w:tcPr>
            </w:tcPrChange>
          </w:tcPr>
          <w:p w14:paraId="5B1440C1" w14:textId="77777777" w:rsidR="00F82902" w:rsidRPr="00DF6BDB" w:rsidDel="00D73460" w:rsidRDefault="00F82902" w:rsidP="00B16F81">
            <w:pPr>
              <w:spacing w:after="0" w:line="240" w:lineRule="auto"/>
              <w:rPr>
                <w:ins w:id="2126" w:author="Mohammad Nayeem Hasan" w:date="2024-07-18T15:21:00Z" w16du:dateUtc="2024-07-18T09:21:00Z"/>
                <w:rFonts w:ascii="Times New Roman" w:hAnsi="Times New Roman" w:cs="Times New Roman"/>
                <w:sz w:val="24"/>
                <w:szCs w:val="24"/>
              </w:rPr>
            </w:pPr>
            <w:ins w:id="2127" w:author="Mohammad Nayeem Hasan" w:date="2024-07-18T15:21:00Z" w16du:dateUtc="2024-07-18T09:21:00Z">
              <w:r w:rsidRPr="00DF6BDB" w:rsidDel="00D73460">
                <w:rPr>
                  <w:rFonts w:ascii="Times New Roman" w:hAnsi="Times New Roman" w:cs="Times New Roman"/>
                  <w:sz w:val="24"/>
                  <w:szCs w:val="24"/>
                </w:rPr>
                <w:t>Middle</w:t>
              </w:r>
            </w:ins>
          </w:p>
        </w:tc>
        <w:tc>
          <w:tcPr>
            <w:tcW w:w="685" w:type="pct"/>
            <w:tcPrChange w:id="2128" w:author="Mohammad Nayeem Hasan" w:date="2024-07-21T13:03:00Z" w16du:dateUtc="2024-07-21T07:03:00Z">
              <w:tcPr>
                <w:tcW w:w="501" w:type="pct"/>
              </w:tcPr>
            </w:tcPrChange>
          </w:tcPr>
          <w:p w14:paraId="33051F6E" w14:textId="77777777" w:rsidR="00F82902" w:rsidRPr="00DF6BDB" w:rsidDel="00D73460" w:rsidRDefault="00F82902" w:rsidP="00B16F81">
            <w:pPr>
              <w:spacing w:after="0" w:line="240" w:lineRule="auto"/>
              <w:rPr>
                <w:ins w:id="2129" w:author="Mohammad Nayeem Hasan" w:date="2024-07-18T15:21:00Z" w16du:dateUtc="2024-07-18T09:21:00Z"/>
                <w:rFonts w:ascii="Times New Roman" w:hAnsi="Times New Roman" w:cs="Times New Roman"/>
                <w:sz w:val="24"/>
                <w:szCs w:val="24"/>
              </w:rPr>
            </w:pPr>
            <w:ins w:id="2130" w:author="Mohammad Nayeem Hasan" w:date="2024-07-18T15:21:00Z" w16du:dateUtc="2024-07-18T09:21:00Z">
              <w:r w:rsidRPr="00DF6BDB" w:rsidDel="00D73460">
                <w:rPr>
                  <w:rFonts w:ascii="Times New Roman" w:hAnsi="Times New Roman" w:cs="Times New Roman"/>
                  <w:sz w:val="24"/>
                  <w:szCs w:val="24"/>
                </w:rPr>
                <w:t>23 (5.10)</w:t>
              </w:r>
            </w:ins>
          </w:p>
        </w:tc>
        <w:tc>
          <w:tcPr>
            <w:tcW w:w="616" w:type="pct"/>
            <w:tcPrChange w:id="2131" w:author="Mohammad Nayeem Hasan" w:date="2024-07-21T13:03:00Z" w16du:dateUtc="2024-07-21T07:03:00Z">
              <w:tcPr>
                <w:tcW w:w="452" w:type="pct"/>
                <w:gridSpan w:val="2"/>
              </w:tcPr>
            </w:tcPrChange>
          </w:tcPr>
          <w:p w14:paraId="66938757" w14:textId="77777777" w:rsidR="00F82902" w:rsidRPr="00DF6BDB" w:rsidDel="00D73460" w:rsidRDefault="00F82902" w:rsidP="00B16F81">
            <w:pPr>
              <w:spacing w:after="0" w:line="240" w:lineRule="auto"/>
              <w:rPr>
                <w:ins w:id="2132" w:author="Mohammad Nayeem Hasan" w:date="2024-07-18T15:21:00Z" w16du:dateUtc="2024-07-18T09:21:00Z"/>
                <w:rFonts w:ascii="Times New Roman" w:hAnsi="Times New Roman" w:cs="Times New Roman"/>
                <w:sz w:val="24"/>
                <w:szCs w:val="24"/>
              </w:rPr>
            </w:pPr>
            <w:ins w:id="2133" w:author="Mohammad Nayeem Hasan" w:date="2024-07-18T15:21:00Z" w16du:dateUtc="2024-07-18T09:21:00Z">
              <w:r w:rsidRPr="00DF6BDB" w:rsidDel="00D73460">
                <w:rPr>
                  <w:rFonts w:ascii="Times New Roman" w:hAnsi="Times New Roman" w:cs="Times New Roman"/>
                  <w:sz w:val="24"/>
                  <w:szCs w:val="24"/>
                </w:rPr>
                <w:t>425 (94.90)</w:t>
              </w:r>
            </w:ins>
          </w:p>
        </w:tc>
        <w:tc>
          <w:tcPr>
            <w:tcW w:w="671" w:type="pct"/>
            <w:tcPrChange w:id="2134" w:author="Mohammad Nayeem Hasan" w:date="2024-07-21T13:03:00Z" w16du:dateUtc="2024-07-21T07:03:00Z">
              <w:tcPr>
                <w:tcW w:w="491" w:type="pct"/>
              </w:tcPr>
            </w:tcPrChange>
          </w:tcPr>
          <w:p w14:paraId="44BC0047" w14:textId="6085F0DC" w:rsidR="00F82902" w:rsidRPr="00DF6BDB" w:rsidDel="00D73460" w:rsidRDefault="00F82902" w:rsidP="00B16F81">
            <w:pPr>
              <w:spacing w:after="0" w:line="240" w:lineRule="auto"/>
              <w:rPr>
                <w:ins w:id="2135" w:author="Mohammad Nayeem Hasan" w:date="2024-07-18T15:21:00Z" w16du:dateUtc="2024-07-18T09:21:00Z"/>
                <w:rFonts w:ascii="Times New Roman" w:hAnsi="Times New Roman" w:cs="Times New Roman"/>
                <w:sz w:val="24"/>
                <w:szCs w:val="24"/>
              </w:rPr>
            </w:pPr>
          </w:p>
        </w:tc>
        <w:tc>
          <w:tcPr>
            <w:tcW w:w="616" w:type="pct"/>
            <w:tcPrChange w:id="2136" w:author="Mohammad Nayeem Hasan" w:date="2024-07-21T13:03:00Z" w16du:dateUtc="2024-07-21T07:03:00Z">
              <w:tcPr>
                <w:tcW w:w="452" w:type="pct"/>
                <w:gridSpan w:val="2"/>
              </w:tcPr>
            </w:tcPrChange>
          </w:tcPr>
          <w:p w14:paraId="09F23C73" w14:textId="24F6E35D" w:rsidR="00F82902" w:rsidRPr="00DF6BDB" w:rsidDel="00D73460" w:rsidRDefault="00F82902" w:rsidP="00B16F81">
            <w:pPr>
              <w:spacing w:after="0" w:line="240" w:lineRule="auto"/>
              <w:rPr>
                <w:ins w:id="2137" w:author="Mohammad Nayeem Hasan" w:date="2024-07-18T16:45:00Z" w16du:dateUtc="2024-07-18T10:45:00Z"/>
                <w:rFonts w:ascii="Times New Roman" w:hAnsi="Times New Roman" w:cs="Times New Roman"/>
                <w:sz w:val="24"/>
                <w:szCs w:val="24"/>
              </w:rPr>
            </w:pPr>
            <w:ins w:id="2138" w:author="Mohammad Nayeem Hasan" w:date="2024-07-21T01:35:00Z" w16du:dateUtc="2024-07-20T19:35:00Z">
              <w:r w:rsidRPr="00DF6BDB" w:rsidDel="00D73460">
                <w:rPr>
                  <w:rFonts w:ascii="Times New Roman" w:hAnsi="Times New Roman" w:cs="Times New Roman"/>
                  <w:sz w:val="24"/>
                  <w:szCs w:val="24"/>
                </w:rPr>
                <w:t>23 (5.10)</w:t>
              </w:r>
            </w:ins>
          </w:p>
        </w:tc>
        <w:tc>
          <w:tcPr>
            <w:tcW w:w="616" w:type="pct"/>
            <w:tcPrChange w:id="2139" w:author="Mohammad Nayeem Hasan" w:date="2024-07-21T13:03:00Z" w16du:dateUtc="2024-07-21T07:03:00Z">
              <w:tcPr>
                <w:tcW w:w="452" w:type="pct"/>
                <w:gridSpan w:val="2"/>
              </w:tcPr>
            </w:tcPrChange>
          </w:tcPr>
          <w:p w14:paraId="1AAC141A" w14:textId="2E7D29D9" w:rsidR="00F82902" w:rsidRPr="00DF6BDB" w:rsidDel="00D73460" w:rsidRDefault="00F82902" w:rsidP="00B16F81">
            <w:pPr>
              <w:spacing w:after="0" w:line="240" w:lineRule="auto"/>
              <w:rPr>
                <w:ins w:id="2140" w:author="Mohammad Nayeem Hasan" w:date="2024-07-18T16:45:00Z" w16du:dateUtc="2024-07-18T10:45:00Z"/>
                <w:rFonts w:ascii="Times New Roman" w:hAnsi="Times New Roman" w:cs="Times New Roman"/>
                <w:sz w:val="24"/>
                <w:szCs w:val="24"/>
              </w:rPr>
            </w:pPr>
            <w:ins w:id="2141" w:author="Mohammad Nayeem Hasan" w:date="2024-07-21T01:35:00Z" w16du:dateUtc="2024-07-20T19:35:00Z">
              <w:r w:rsidRPr="00DF6BDB" w:rsidDel="00D73460">
                <w:rPr>
                  <w:rFonts w:ascii="Times New Roman" w:hAnsi="Times New Roman" w:cs="Times New Roman"/>
                  <w:sz w:val="24"/>
                  <w:szCs w:val="24"/>
                </w:rPr>
                <w:t>425 (94.90)</w:t>
              </w:r>
            </w:ins>
          </w:p>
        </w:tc>
        <w:tc>
          <w:tcPr>
            <w:tcW w:w="725" w:type="pct"/>
            <w:tcPrChange w:id="2142" w:author="Mohammad Nayeem Hasan" w:date="2024-07-21T13:03:00Z" w16du:dateUtc="2024-07-21T07:03:00Z">
              <w:tcPr>
                <w:tcW w:w="507" w:type="pct"/>
                <w:gridSpan w:val="2"/>
              </w:tcPr>
            </w:tcPrChange>
          </w:tcPr>
          <w:p w14:paraId="155BCDE6" w14:textId="3EFE0296" w:rsidR="00F82902" w:rsidRPr="00DF6BDB" w:rsidDel="00D73460" w:rsidRDefault="00F82902" w:rsidP="00B16F81">
            <w:pPr>
              <w:spacing w:after="0" w:line="240" w:lineRule="auto"/>
              <w:rPr>
                <w:ins w:id="2143" w:author="Mohammad Nayeem Hasan" w:date="2024-07-18T16:46:00Z" w16du:dateUtc="2024-07-18T10:46:00Z"/>
                <w:rFonts w:ascii="Times New Roman" w:hAnsi="Times New Roman" w:cs="Times New Roman"/>
                <w:sz w:val="24"/>
                <w:szCs w:val="24"/>
              </w:rPr>
            </w:pPr>
          </w:p>
        </w:tc>
      </w:tr>
      <w:tr w:rsidR="00F82902" w:rsidRPr="00CE3B54" w:rsidDel="00D73460" w14:paraId="63BE23F1" w14:textId="6CF69B1A" w:rsidTr="00AA3EE1">
        <w:trPr>
          <w:ins w:id="2144" w:author="Mohammad Nayeem Hasan" w:date="2024-07-18T15:21:00Z"/>
          <w:trPrChange w:id="2145" w:author="Mohammad Nayeem Hasan" w:date="2024-07-21T13:03:00Z" w16du:dateUtc="2024-07-21T07:03:00Z">
            <w:trPr>
              <w:gridAfter w:val="0"/>
            </w:trPr>
          </w:trPrChange>
        </w:trPr>
        <w:tc>
          <w:tcPr>
            <w:tcW w:w="1071" w:type="pct"/>
            <w:tcPrChange w:id="2146" w:author="Mohammad Nayeem Hasan" w:date="2024-07-21T13:03:00Z" w16du:dateUtc="2024-07-21T07:03:00Z">
              <w:tcPr>
                <w:tcW w:w="783" w:type="pct"/>
              </w:tcPr>
            </w:tcPrChange>
          </w:tcPr>
          <w:p w14:paraId="43480A51" w14:textId="77777777" w:rsidR="00F82902" w:rsidRPr="00DF6BDB" w:rsidDel="00D73460" w:rsidRDefault="00F82902" w:rsidP="00B16F81">
            <w:pPr>
              <w:spacing w:after="0" w:line="240" w:lineRule="auto"/>
              <w:rPr>
                <w:ins w:id="2147" w:author="Mohammad Nayeem Hasan" w:date="2024-07-18T15:21:00Z" w16du:dateUtc="2024-07-18T09:21:00Z"/>
                <w:rFonts w:ascii="Times New Roman" w:hAnsi="Times New Roman" w:cs="Times New Roman"/>
                <w:sz w:val="24"/>
                <w:szCs w:val="24"/>
              </w:rPr>
            </w:pPr>
            <w:ins w:id="2148" w:author="Mohammad Nayeem Hasan" w:date="2024-07-18T15:21:00Z" w16du:dateUtc="2024-07-18T09:21:00Z">
              <w:r w:rsidRPr="00DF6BDB" w:rsidDel="00D73460">
                <w:rPr>
                  <w:rFonts w:ascii="Times New Roman" w:hAnsi="Times New Roman" w:cs="Times New Roman"/>
                  <w:sz w:val="24"/>
                  <w:szCs w:val="24"/>
                </w:rPr>
                <w:t>Rich</w:t>
              </w:r>
            </w:ins>
          </w:p>
        </w:tc>
        <w:tc>
          <w:tcPr>
            <w:tcW w:w="685" w:type="pct"/>
            <w:tcPrChange w:id="2149" w:author="Mohammad Nayeem Hasan" w:date="2024-07-21T13:03:00Z" w16du:dateUtc="2024-07-21T07:03:00Z">
              <w:tcPr>
                <w:tcW w:w="501" w:type="pct"/>
              </w:tcPr>
            </w:tcPrChange>
          </w:tcPr>
          <w:p w14:paraId="3DC0A615" w14:textId="77777777" w:rsidR="00F82902" w:rsidRPr="00DF6BDB" w:rsidDel="00D73460" w:rsidRDefault="00F82902" w:rsidP="00B16F81">
            <w:pPr>
              <w:spacing w:after="0" w:line="240" w:lineRule="auto"/>
              <w:rPr>
                <w:ins w:id="2150" w:author="Mohammad Nayeem Hasan" w:date="2024-07-18T15:21:00Z" w16du:dateUtc="2024-07-18T09:21:00Z"/>
                <w:rFonts w:ascii="Times New Roman" w:hAnsi="Times New Roman" w:cs="Times New Roman"/>
                <w:sz w:val="24"/>
                <w:szCs w:val="24"/>
              </w:rPr>
            </w:pPr>
            <w:ins w:id="2151" w:author="Mohammad Nayeem Hasan" w:date="2024-07-18T15:21:00Z" w16du:dateUtc="2024-07-18T09:21:00Z">
              <w:r w:rsidRPr="00DF6BDB" w:rsidDel="00D73460">
                <w:rPr>
                  <w:rFonts w:ascii="Times New Roman" w:hAnsi="Times New Roman" w:cs="Times New Roman"/>
                  <w:sz w:val="24"/>
                  <w:szCs w:val="24"/>
                </w:rPr>
                <w:t>60 (6.70)</w:t>
              </w:r>
            </w:ins>
          </w:p>
        </w:tc>
        <w:tc>
          <w:tcPr>
            <w:tcW w:w="616" w:type="pct"/>
            <w:tcPrChange w:id="2152" w:author="Mohammad Nayeem Hasan" w:date="2024-07-21T13:03:00Z" w16du:dateUtc="2024-07-21T07:03:00Z">
              <w:tcPr>
                <w:tcW w:w="452" w:type="pct"/>
                <w:gridSpan w:val="2"/>
              </w:tcPr>
            </w:tcPrChange>
          </w:tcPr>
          <w:p w14:paraId="22B0599C" w14:textId="77777777" w:rsidR="00F82902" w:rsidRPr="00DF6BDB" w:rsidDel="00D73460" w:rsidRDefault="00F82902" w:rsidP="00B16F81">
            <w:pPr>
              <w:spacing w:after="0" w:line="240" w:lineRule="auto"/>
              <w:rPr>
                <w:ins w:id="2153" w:author="Mohammad Nayeem Hasan" w:date="2024-07-18T15:21:00Z" w16du:dateUtc="2024-07-18T09:21:00Z"/>
                <w:rFonts w:ascii="Times New Roman" w:hAnsi="Times New Roman" w:cs="Times New Roman"/>
                <w:sz w:val="24"/>
                <w:szCs w:val="24"/>
              </w:rPr>
            </w:pPr>
            <w:ins w:id="2154" w:author="Mohammad Nayeem Hasan" w:date="2024-07-18T15:21:00Z" w16du:dateUtc="2024-07-18T09:21:00Z">
              <w:r w:rsidRPr="00DF6BDB" w:rsidDel="00D73460">
                <w:rPr>
                  <w:rFonts w:ascii="Times New Roman" w:hAnsi="Times New Roman" w:cs="Times New Roman"/>
                  <w:sz w:val="24"/>
                  <w:szCs w:val="24"/>
                </w:rPr>
                <w:t>840 (93.30)</w:t>
              </w:r>
            </w:ins>
          </w:p>
        </w:tc>
        <w:tc>
          <w:tcPr>
            <w:tcW w:w="671" w:type="pct"/>
            <w:tcPrChange w:id="2155" w:author="Mohammad Nayeem Hasan" w:date="2024-07-21T13:03:00Z" w16du:dateUtc="2024-07-21T07:03:00Z">
              <w:tcPr>
                <w:tcW w:w="491" w:type="pct"/>
              </w:tcPr>
            </w:tcPrChange>
          </w:tcPr>
          <w:p w14:paraId="626A7150" w14:textId="0D76085C" w:rsidR="00F82902" w:rsidRPr="00DF6BDB" w:rsidDel="00D73460" w:rsidRDefault="00F82902" w:rsidP="00B16F81">
            <w:pPr>
              <w:spacing w:after="0" w:line="240" w:lineRule="auto"/>
              <w:rPr>
                <w:ins w:id="2156" w:author="Mohammad Nayeem Hasan" w:date="2024-07-18T15:21:00Z" w16du:dateUtc="2024-07-18T09:21:00Z"/>
                <w:rFonts w:ascii="Times New Roman" w:hAnsi="Times New Roman" w:cs="Times New Roman"/>
                <w:sz w:val="24"/>
                <w:szCs w:val="24"/>
              </w:rPr>
            </w:pPr>
          </w:p>
        </w:tc>
        <w:tc>
          <w:tcPr>
            <w:tcW w:w="616" w:type="pct"/>
            <w:tcPrChange w:id="2157" w:author="Mohammad Nayeem Hasan" w:date="2024-07-21T13:03:00Z" w16du:dateUtc="2024-07-21T07:03:00Z">
              <w:tcPr>
                <w:tcW w:w="452" w:type="pct"/>
                <w:gridSpan w:val="2"/>
              </w:tcPr>
            </w:tcPrChange>
          </w:tcPr>
          <w:p w14:paraId="52DE9C67" w14:textId="7616D5A5" w:rsidR="00F82902" w:rsidRPr="00DF6BDB" w:rsidDel="00D73460" w:rsidRDefault="00F82902" w:rsidP="00B16F81">
            <w:pPr>
              <w:spacing w:after="0" w:line="240" w:lineRule="auto"/>
              <w:rPr>
                <w:ins w:id="2158" w:author="Mohammad Nayeem Hasan" w:date="2024-07-18T16:45:00Z" w16du:dateUtc="2024-07-18T10:45:00Z"/>
                <w:rFonts w:ascii="Times New Roman" w:hAnsi="Times New Roman" w:cs="Times New Roman"/>
                <w:sz w:val="24"/>
                <w:szCs w:val="24"/>
              </w:rPr>
            </w:pPr>
            <w:ins w:id="2159" w:author="Mohammad Nayeem Hasan" w:date="2024-07-21T01:35:00Z" w16du:dateUtc="2024-07-20T19:35:00Z">
              <w:r w:rsidRPr="00DF6BDB" w:rsidDel="00D73460">
                <w:rPr>
                  <w:rFonts w:ascii="Times New Roman" w:hAnsi="Times New Roman" w:cs="Times New Roman"/>
                  <w:sz w:val="24"/>
                  <w:szCs w:val="24"/>
                </w:rPr>
                <w:t>60 (6.70)</w:t>
              </w:r>
            </w:ins>
          </w:p>
        </w:tc>
        <w:tc>
          <w:tcPr>
            <w:tcW w:w="616" w:type="pct"/>
            <w:tcPrChange w:id="2160" w:author="Mohammad Nayeem Hasan" w:date="2024-07-21T13:03:00Z" w16du:dateUtc="2024-07-21T07:03:00Z">
              <w:tcPr>
                <w:tcW w:w="452" w:type="pct"/>
                <w:gridSpan w:val="2"/>
              </w:tcPr>
            </w:tcPrChange>
          </w:tcPr>
          <w:p w14:paraId="4FF76C46" w14:textId="650F08DC" w:rsidR="00F82902" w:rsidRPr="00DF6BDB" w:rsidDel="00D73460" w:rsidRDefault="00F82902" w:rsidP="00B16F81">
            <w:pPr>
              <w:spacing w:after="0" w:line="240" w:lineRule="auto"/>
              <w:rPr>
                <w:ins w:id="2161" w:author="Mohammad Nayeem Hasan" w:date="2024-07-18T16:45:00Z" w16du:dateUtc="2024-07-18T10:45:00Z"/>
                <w:rFonts w:ascii="Times New Roman" w:hAnsi="Times New Roman" w:cs="Times New Roman"/>
                <w:sz w:val="24"/>
                <w:szCs w:val="24"/>
              </w:rPr>
            </w:pPr>
            <w:ins w:id="2162" w:author="Mohammad Nayeem Hasan" w:date="2024-07-21T01:35:00Z" w16du:dateUtc="2024-07-20T19:35:00Z">
              <w:r w:rsidRPr="00DF6BDB" w:rsidDel="00D73460">
                <w:rPr>
                  <w:rFonts w:ascii="Times New Roman" w:hAnsi="Times New Roman" w:cs="Times New Roman"/>
                  <w:sz w:val="24"/>
                  <w:szCs w:val="24"/>
                </w:rPr>
                <w:t>840 (93.30)</w:t>
              </w:r>
            </w:ins>
          </w:p>
        </w:tc>
        <w:tc>
          <w:tcPr>
            <w:tcW w:w="725" w:type="pct"/>
            <w:tcPrChange w:id="2163" w:author="Mohammad Nayeem Hasan" w:date="2024-07-21T13:03:00Z" w16du:dateUtc="2024-07-21T07:03:00Z">
              <w:tcPr>
                <w:tcW w:w="507" w:type="pct"/>
                <w:gridSpan w:val="2"/>
              </w:tcPr>
            </w:tcPrChange>
          </w:tcPr>
          <w:p w14:paraId="7A13B7AB" w14:textId="31B60B1C" w:rsidR="00F82902" w:rsidRPr="00DF6BDB" w:rsidDel="00D73460" w:rsidRDefault="00F82902" w:rsidP="00B16F81">
            <w:pPr>
              <w:spacing w:after="0" w:line="240" w:lineRule="auto"/>
              <w:rPr>
                <w:ins w:id="2164" w:author="Mohammad Nayeem Hasan" w:date="2024-07-18T16:46:00Z" w16du:dateUtc="2024-07-18T10:46:00Z"/>
                <w:rFonts w:ascii="Times New Roman" w:hAnsi="Times New Roman" w:cs="Times New Roman"/>
                <w:sz w:val="24"/>
                <w:szCs w:val="24"/>
              </w:rPr>
            </w:pPr>
          </w:p>
        </w:tc>
      </w:tr>
      <w:tr w:rsidR="00F82902" w:rsidRPr="00CE3B54" w:rsidDel="00D73460" w14:paraId="7C0BFAEC" w14:textId="77777777" w:rsidTr="00AA3EE1">
        <w:trPr>
          <w:ins w:id="2165" w:author="Mohammad Nayeem Hasan" w:date="2024-07-21T01:44:00Z" w16du:dateUtc="2024-07-20T19:44:00Z"/>
          <w:trPrChange w:id="2166" w:author="Mohammad Nayeem Hasan" w:date="2024-07-21T13:03:00Z" w16du:dateUtc="2024-07-21T07:03:00Z">
            <w:trPr>
              <w:gridAfter w:val="0"/>
            </w:trPr>
          </w:trPrChange>
        </w:trPr>
        <w:tc>
          <w:tcPr>
            <w:tcW w:w="1071" w:type="pct"/>
            <w:tcPrChange w:id="2167" w:author="Mohammad Nayeem Hasan" w:date="2024-07-21T13:03:00Z" w16du:dateUtc="2024-07-21T07:03:00Z">
              <w:tcPr>
                <w:tcW w:w="783" w:type="pct"/>
              </w:tcPr>
            </w:tcPrChange>
          </w:tcPr>
          <w:p w14:paraId="2D7CC0A9" w14:textId="15A7410E" w:rsidR="00F82902" w:rsidRPr="00B16F81" w:rsidDel="00D73460" w:rsidRDefault="00F82902" w:rsidP="00B16F81">
            <w:pPr>
              <w:spacing w:after="0" w:line="240" w:lineRule="auto"/>
              <w:rPr>
                <w:ins w:id="2168" w:author="Mohammad Nayeem Hasan" w:date="2024-07-21T01:44:00Z" w16du:dateUtc="2024-07-20T19:44:00Z"/>
                <w:rFonts w:ascii="Times New Roman" w:hAnsi="Times New Roman" w:cs="Times New Roman"/>
                <w:b/>
                <w:bCs/>
                <w:i/>
                <w:iCs/>
                <w:sz w:val="24"/>
                <w:szCs w:val="24"/>
                <w:highlight w:val="yellow"/>
                <w:rPrChange w:id="2169" w:author="Mohammad Nayeem Hasan" w:date="2024-07-21T02:26:00Z" w16du:dateUtc="2024-07-20T20:26:00Z">
                  <w:rPr>
                    <w:ins w:id="2170" w:author="Mohammad Nayeem Hasan" w:date="2024-07-21T01:44:00Z" w16du:dateUtc="2024-07-20T19:44:00Z"/>
                    <w:rFonts w:ascii="Times New Roman" w:hAnsi="Times New Roman" w:cs="Times New Roman"/>
                    <w:sz w:val="24"/>
                    <w:szCs w:val="24"/>
                  </w:rPr>
                </w:rPrChange>
              </w:rPr>
            </w:pPr>
            <w:ins w:id="2171" w:author="Mohammad Nayeem Hasan" w:date="2024-07-21T01:44:00Z" w16du:dateUtc="2024-07-20T19:44:00Z">
              <w:r w:rsidRPr="00B16F81">
                <w:rPr>
                  <w:rFonts w:ascii="Times New Roman" w:hAnsi="Times New Roman" w:cs="Times New Roman"/>
                  <w:b/>
                  <w:bCs/>
                  <w:i/>
                  <w:iCs/>
                  <w:sz w:val="24"/>
                  <w:szCs w:val="24"/>
                  <w:rPrChange w:id="2172" w:author="Mohammad Nayeem Hasan" w:date="2024-07-21T02:26:00Z" w16du:dateUtc="2024-07-20T20:26:00Z">
                    <w:rPr>
                      <w:rFonts w:ascii="Times New Roman" w:hAnsi="Times New Roman" w:cs="Times New Roman"/>
                      <w:sz w:val="24"/>
                      <w:szCs w:val="24"/>
                    </w:rPr>
                  </w:rPrChange>
                </w:rPr>
                <w:t>Religion</w:t>
              </w:r>
            </w:ins>
          </w:p>
        </w:tc>
        <w:tc>
          <w:tcPr>
            <w:tcW w:w="685" w:type="pct"/>
            <w:tcPrChange w:id="2173" w:author="Mohammad Nayeem Hasan" w:date="2024-07-21T13:03:00Z" w16du:dateUtc="2024-07-21T07:03:00Z">
              <w:tcPr>
                <w:tcW w:w="501" w:type="pct"/>
              </w:tcPr>
            </w:tcPrChange>
          </w:tcPr>
          <w:p w14:paraId="25F7DB8D" w14:textId="77777777" w:rsidR="00F82902" w:rsidRPr="00DF6BDB" w:rsidDel="00D73460" w:rsidRDefault="00F82902" w:rsidP="00B16F81">
            <w:pPr>
              <w:spacing w:after="0" w:line="240" w:lineRule="auto"/>
              <w:rPr>
                <w:ins w:id="2174" w:author="Mohammad Nayeem Hasan" w:date="2024-07-21T01:44:00Z" w16du:dateUtc="2024-07-20T19:44:00Z"/>
                <w:rFonts w:ascii="Times New Roman" w:hAnsi="Times New Roman" w:cs="Times New Roman"/>
                <w:sz w:val="24"/>
                <w:szCs w:val="24"/>
              </w:rPr>
            </w:pPr>
          </w:p>
        </w:tc>
        <w:tc>
          <w:tcPr>
            <w:tcW w:w="616" w:type="pct"/>
            <w:tcPrChange w:id="2175" w:author="Mohammad Nayeem Hasan" w:date="2024-07-21T13:03:00Z" w16du:dateUtc="2024-07-21T07:03:00Z">
              <w:tcPr>
                <w:tcW w:w="452" w:type="pct"/>
                <w:gridSpan w:val="2"/>
              </w:tcPr>
            </w:tcPrChange>
          </w:tcPr>
          <w:p w14:paraId="30AE86FE" w14:textId="77777777" w:rsidR="00F82902" w:rsidRPr="00DF6BDB" w:rsidDel="00D73460" w:rsidRDefault="00F82902" w:rsidP="00B16F81">
            <w:pPr>
              <w:spacing w:after="0" w:line="240" w:lineRule="auto"/>
              <w:rPr>
                <w:ins w:id="2176" w:author="Mohammad Nayeem Hasan" w:date="2024-07-21T01:44:00Z" w16du:dateUtc="2024-07-20T19:44:00Z"/>
                <w:rFonts w:ascii="Times New Roman" w:hAnsi="Times New Roman" w:cs="Times New Roman"/>
                <w:sz w:val="24"/>
                <w:szCs w:val="24"/>
              </w:rPr>
            </w:pPr>
          </w:p>
        </w:tc>
        <w:tc>
          <w:tcPr>
            <w:tcW w:w="671" w:type="pct"/>
            <w:tcPrChange w:id="2177" w:author="Mohammad Nayeem Hasan" w:date="2024-07-21T13:03:00Z" w16du:dateUtc="2024-07-21T07:03:00Z">
              <w:tcPr>
                <w:tcW w:w="491" w:type="pct"/>
              </w:tcPr>
            </w:tcPrChange>
          </w:tcPr>
          <w:p w14:paraId="327D7ECA" w14:textId="77777777" w:rsidR="00F82902" w:rsidRPr="00DF6BDB" w:rsidDel="00D73460" w:rsidRDefault="00F82902" w:rsidP="00B16F81">
            <w:pPr>
              <w:spacing w:after="0" w:line="240" w:lineRule="auto"/>
              <w:rPr>
                <w:ins w:id="2178" w:author="Mohammad Nayeem Hasan" w:date="2024-07-21T01:44:00Z" w16du:dateUtc="2024-07-20T19:44:00Z"/>
                <w:rFonts w:ascii="Times New Roman" w:hAnsi="Times New Roman" w:cs="Times New Roman"/>
                <w:sz w:val="24"/>
                <w:szCs w:val="24"/>
              </w:rPr>
            </w:pPr>
          </w:p>
        </w:tc>
        <w:tc>
          <w:tcPr>
            <w:tcW w:w="616" w:type="pct"/>
            <w:tcPrChange w:id="2179" w:author="Mohammad Nayeem Hasan" w:date="2024-07-21T13:03:00Z" w16du:dateUtc="2024-07-21T07:03:00Z">
              <w:tcPr>
                <w:tcW w:w="452" w:type="pct"/>
                <w:gridSpan w:val="2"/>
              </w:tcPr>
            </w:tcPrChange>
          </w:tcPr>
          <w:p w14:paraId="6AD4CEA7" w14:textId="77777777" w:rsidR="00F82902" w:rsidRPr="00DF6BDB" w:rsidDel="00D73460" w:rsidRDefault="00F82902" w:rsidP="00B16F81">
            <w:pPr>
              <w:spacing w:after="0" w:line="240" w:lineRule="auto"/>
              <w:rPr>
                <w:ins w:id="2180" w:author="Mohammad Nayeem Hasan" w:date="2024-07-21T01:44:00Z" w16du:dateUtc="2024-07-20T19:44:00Z"/>
                <w:rFonts w:ascii="Times New Roman" w:hAnsi="Times New Roman" w:cs="Times New Roman"/>
                <w:sz w:val="24"/>
                <w:szCs w:val="24"/>
              </w:rPr>
            </w:pPr>
          </w:p>
        </w:tc>
        <w:tc>
          <w:tcPr>
            <w:tcW w:w="616" w:type="pct"/>
            <w:tcPrChange w:id="2181" w:author="Mohammad Nayeem Hasan" w:date="2024-07-21T13:03:00Z" w16du:dateUtc="2024-07-21T07:03:00Z">
              <w:tcPr>
                <w:tcW w:w="452" w:type="pct"/>
                <w:gridSpan w:val="2"/>
              </w:tcPr>
            </w:tcPrChange>
          </w:tcPr>
          <w:p w14:paraId="0108BD7B" w14:textId="77777777" w:rsidR="00F82902" w:rsidRPr="00DF6BDB" w:rsidDel="00D73460" w:rsidRDefault="00F82902" w:rsidP="00B16F81">
            <w:pPr>
              <w:spacing w:after="0" w:line="240" w:lineRule="auto"/>
              <w:rPr>
                <w:ins w:id="2182" w:author="Mohammad Nayeem Hasan" w:date="2024-07-21T01:44:00Z" w16du:dateUtc="2024-07-20T19:44:00Z"/>
                <w:rFonts w:ascii="Times New Roman" w:hAnsi="Times New Roman" w:cs="Times New Roman"/>
                <w:sz w:val="24"/>
                <w:szCs w:val="24"/>
              </w:rPr>
            </w:pPr>
          </w:p>
        </w:tc>
        <w:tc>
          <w:tcPr>
            <w:tcW w:w="725" w:type="pct"/>
            <w:tcPrChange w:id="2183" w:author="Mohammad Nayeem Hasan" w:date="2024-07-21T13:03:00Z" w16du:dateUtc="2024-07-21T07:03:00Z">
              <w:tcPr>
                <w:tcW w:w="507" w:type="pct"/>
                <w:gridSpan w:val="2"/>
              </w:tcPr>
            </w:tcPrChange>
          </w:tcPr>
          <w:p w14:paraId="4759BEDF" w14:textId="77777777" w:rsidR="00F82902" w:rsidRPr="00DF6BDB" w:rsidDel="00D73460" w:rsidRDefault="00F82902" w:rsidP="00B16F81">
            <w:pPr>
              <w:spacing w:after="0" w:line="240" w:lineRule="auto"/>
              <w:rPr>
                <w:ins w:id="2184" w:author="Mohammad Nayeem Hasan" w:date="2024-07-21T01:44:00Z" w16du:dateUtc="2024-07-20T19:44:00Z"/>
                <w:rFonts w:ascii="Times New Roman" w:hAnsi="Times New Roman" w:cs="Times New Roman"/>
                <w:sz w:val="24"/>
                <w:szCs w:val="24"/>
              </w:rPr>
            </w:pPr>
          </w:p>
        </w:tc>
      </w:tr>
      <w:tr w:rsidR="00F82902" w:rsidRPr="00CE3B54" w:rsidDel="00D73460" w14:paraId="2F248230" w14:textId="77777777" w:rsidTr="00AA3EE1">
        <w:trPr>
          <w:ins w:id="2185" w:author="Mohammad Nayeem Hasan" w:date="2024-07-21T01:44:00Z" w16du:dateUtc="2024-07-20T19:44:00Z"/>
          <w:trPrChange w:id="2186" w:author="Mohammad Nayeem Hasan" w:date="2024-07-21T13:03:00Z" w16du:dateUtc="2024-07-21T07:03:00Z">
            <w:trPr>
              <w:gridAfter w:val="0"/>
            </w:trPr>
          </w:trPrChange>
        </w:trPr>
        <w:tc>
          <w:tcPr>
            <w:tcW w:w="1071" w:type="pct"/>
            <w:tcPrChange w:id="2187" w:author="Mohammad Nayeem Hasan" w:date="2024-07-21T13:03:00Z" w16du:dateUtc="2024-07-21T07:03:00Z">
              <w:tcPr>
                <w:tcW w:w="783" w:type="pct"/>
              </w:tcPr>
            </w:tcPrChange>
          </w:tcPr>
          <w:p w14:paraId="72A63853" w14:textId="24BD61C7" w:rsidR="00F82902" w:rsidRPr="00DF6BDB" w:rsidDel="00D73460" w:rsidRDefault="00F82902" w:rsidP="00B16F81">
            <w:pPr>
              <w:spacing w:after="0" w:line="240" w:lineRule="auto"/>
              <w:rPr>
                <w:ins w:id="2188" w:author="Mohammad Nayeem Hasan" w:date="2024-07-21T01:44:00Z" w16du:dateUtc="2024-07-20T19:44:00Z"/>
                <w:rFonts w:ascii="Times New Roman" w:hAnsi="Times New Roman" w:cs="Times New Roman"/>
                <w:sz w:val="24"/>
                <w:szCs w:val="24"/>
              </w:rPr>
            </w:pPr>
            <w:ins w:id="2189" w:author="Mohammad Nayeem Hasan" w:date="2024-07-21T01:44:00Z" w16du:dateUtc="2024-07-20T19:44:00Z">
              <w:r>
                <w:rPr>
                  <w:rFonts w:ascii="Times New Roman" w:hAnsi="Times New Roman" w:cs="Times New Roman"/>
                  <w:sz w:val="24"/>
                  <w:szCs w:val="24"/>
                </w:rPr>
                <w:t>Islam</w:t>
              </w:r>
            </w:ins>
          </w:p>
        </w:tc>
        <w:tc>
          <w:tcPr>
            <w:tcW w:w="685" w:type="pct"/>
            <w:tcPrChange w:id="2190" w:author="Mohammad Nayeem Hasan" w:date="2024-07-21T13:03:00Z" w16du:dateUtc="2024-07-21T07:03:00Z">
              <w:tcPr>
                <w:tcW w:w="501" w:type="pct"/>
              </w:tcPr>
            </w:tcPrChange>
          </w:tcPr>
          <w:p w14:paraId="6DCBCD73" w14:textId="2ECD2FDB" w:rsidR="00F82902" w:rsidRPr="00DF6BDB" w:rsidDel="00D73460" w:rsidRDefault="00F82902" w:rsidP="00B16F81">
            <w:pPr>
              <w:spacing w:after="0" w:line="240" w:lineRule="auto"/>
              <w:rPr>
                <w:ins w:id="2191" w:author="Mohammad Nayeem Hasan" w:date="2024-07-21T01:44:00Z" w16du:dateUtc="2024-07-20T19:44:00Z"/>
                <w:rFonts w:ascii="Times New Roman" w:hAnsi="Times New Roman" w:cs="Times New Roman"/>
                <w:sz w:val="24"/>
                <w:szCs w:val="24"/>
              </w:rPr>
            </w:pPr>
            <w:ins w:id="2192"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193" w:author="Mohammad Nayeem Hasan" w:date="2024-07-21T13:03:00Z" w16du:dateUtc="2024-07-21T07:03:00Z">
              <w:tcPr>
                <w:tcW w:w="452" w:type="pct"/>
                <w:gridSpan w:val="2"/>
              </w:tcPr>
            </w:tcPrChange>
          </w:tcPr>
          <w:p w14:paraId="3E959403" w14:textId="10B1A2E7" w:rsidR="00F82902" w:rsidRPr="00DF6BDB" w:rsidDel="00D73460" w:rsidRDefault="00F82902" w:rsidP="00B16F81">
            <w:pPr>
              <w:spacing w:after="0" w:line="240" w:lineRule="auto"/>
              <w:rPr>
                <w:ins w:id="2194" w:author="Mohammad Nayeem Hasan" w:date="2024-07-21T01:44:00Z" w16du:dateUtc="2024-07-20T19:44:00Z"/>
                <w:rFonts w:ascii="Times New Roman" w:hAnsi="Times New Roman" w:cs="Times New Roman"/>
                <w:sz w:val="24"/>
                <w:szCs w:val="24"/>
              </w:rPr>
            </w:pPr>
            <w:ins w:id="2195"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2196" w:author="Mohammad Nayeem Hasan" w:date="2024-07-21T13:03:00Z" w16du:dateUtc="2024-07-21T07:03:00Z">
              <w:tcPr>
                <w:tcW w:w="491" w:type="pct"/>
              </w:tcPr>
            </w:tcPrChange>
          </w:tcPr>
          <w:p w14:paraId="0B5C0BD6" w14:textId="042B5C23" w:rsidR="00F82902" w:rsidRPr="00DF6BDB" w:rsidDel="00D73460" w:rsidRDefault="00F82902" w:rsidP="00B16F81">
            <w:pPr>
              <w:spacing w:after="0" w:line="240" w:lineRule="auto"/>
              <w:rPr>
                <w:ins w:id="2197" w:author="Mohammad Nayeem Hasan" w:date="2024-07-21T01:44:00Z" w16du:dateUtc="2024-07-20T19:44:00Z"/>
                <w:rFonts w:ascii="Times New Roman" w:hAnsi="Times New Roman" w:cs="Times New Roman"/>
                <w:sz w:val="24"/>
                <w:szCs w:val="24"/>
              </w:rPr>
            </w:pPr>
          </w:p>
        </w:tc>
        <w:tc>
          <w:tcPr>
            <w:tcW w:w="616" w:type="pct"/>
            <w:tcPrChange w:id="2198" w:author="Mohammad Nayeem Hasan" w:date="2024-07-21T13:03:00Z" w16du:dateUtc="2024-07-21T07:03:00Z">
              <w:tcPr>
                <w:tcW w:w="452" w:type="pct"/>
                <w:gridSpan w:val="2"/>
              </w:tcPr>
            </w:tcPrChange>
          </w:tcPr>
          <w:p w14:paraId="1354ADEA" w14:textId="5E7636C5" w:rsidR="00F82902" w:rsidRPr="00DF6BDB" w:rsidDel="00D73460" w:rsidRDefault="00F82902" w:rsidP="00B16F81">
            <w:pPr>
              <w:spacing w:after="0" w:line="240" w:lineRule="auto"/>
              <w:rPr>
                <w:ins w:id="2199" w:author="Mohammad Nayeem Hasan" w:date="2024-07-21T01:44:00Z" w16du:dateUtc="2024-07-20T19:44:00Z"/>
                <w:rFonts w:ascii="Times New Roman" w:hAnsi="Times New Roman" w:cs="Times New Roman"/>
                <w:sz w:val="24"/>
                <w:szCs w:val="24"/>
              </w:rPr>
            </w:pPr>
            <w:ins w:id="2200"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01" w:author="Mohammad Nayeem Hasan" w:date="2024-07-21T13:03:00Z" w16du:dateUtc="2024-07-21T07:03:00Z">
              <w:tcPr>
                <w:tcW w:w="452" w:type="pct"/>
                <w:gridSpan w:val="2"/>
              </w:tcPr>
            </w:tcPrChange>
          </w:tcPr>
          <w:p w14:paraId="32A0A3B4" w14:textId="78201E85" w:rsidR="00F82902" w:rsidRPr="00DF6BDB" w:rsidDel="00D73460" w:rsidRDefault="00F82902" w:rsidP="00B16F81">
            <w:pPr>
              <w:spacing w:after="0" w:line="240" w:lineRule="auto"/>
              <w:rPr>
                <w:ins w:id="2202" w:author="Mohammad Nayeem Hasan" w:date="2024-07-21T01:44:00Z" w16du:dateUtc="2024-07-20T19:44:00Z"/>
                <w:rFonts w:ascii="Times New Roman" w:hAnsi="Times New Roman" w:cs="Times New Roman"/>
                <w:sz w:val="24"/>
                <w:szCs w:val="24"/>
              </w:rPr>
            </w:pPr>
            <w:ins w:id="2203"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2204" w:author="Mohammad Nayeem Hasan" w:date="2024-07-21T13:03:00Z" w16du:dateUtc="2024-07-21T07:03:00Z">
              <w:tcPr>
                <w:tcW w:w="507" w:type="pct"/>
                <w:gridSpan w:val="2"/>
              </w:tcPr>
            </w:tcPrChange>
          </w:tcPr>
          <w:p w14:paraId="57B504FC" w14:textId="2FD50A1D" w:rsidR="00F82902" w:rsidRPr="00DF6BDB" w:rsidDel="00D73460" w:rsidRDefault="00F82902" w:rsidP="00B16F81">
            <w:pPr>
              <w:spacing w:after="0" w:line="240" w:lineRule="auto"/>
              <w:rPr>
                <w:ins w:id="2205" w:author="Mohammad Nayeem Hasan" w:date="2024-07-21T01:44:00Z" w16du:dateUtc="2024-07-20T19:44:00Z"/>
                <w:rFonts w:ascii="Times New Roman" w:hAnsi="Times New Roman" w:cs="Times New Roman"/>
                <w:sz w:val="24"/>
                <w:szCs w:val="24"/>
              </w:rPr>
            </w:pPr>
          </w:p>
        </w:tc>
      </w:tr>
      <w:tr w:rsidR="00F82902" w:rsidRPr="00CE3B54" w:rsidDel="00D73460" w14:paraId="1417AF0F" w14:textId="77777777" w:rsidTr="00AA3EE1">
        <w:trPr>
          <w:ins w:id="2206" w:author="Mohammad Nayeem Hasan" w:date="2024-07-21T01:44:00Z" w16du:dateUtc="2024-07-20T19:44:00Z"/>
          <w:trPrChange w:id="2207" w:author="Mohammad Nayeem Hasan" w:date="2024-07-21T13:03:00Z" w16du:dateUtc="2024-07-21T07:03:00Z">
            <w:trPr>
              <w:gridAfter w:val="0"/>
            </w:trPr>
          </w:trPrChange>
        </w:trPr>
        <w:tc>
          <w:tcPr>
            <w:tcW w:w="1071" w:type="pct"/>
            <w:tcPrChange w:id="2208" w:author="Mohammad Nayeem Hasan" w:date="2024-07-21T13:03:00Z" w16du:dateUtc="2024-07-21T07:03:00Z">
              <w:tcPr>
                <w:tcW w:w="783" w:type="pct"/>
              </w:tcPr>
            </w:tcPrChange>
          </w:tcPr>
          <w:p w14:paraId="26A335EB" w14:textId="55C89809" w:rsidR="00F82902" w:rsidRPr="00DF6BDB" w:rsidDel="00D73460" w:rsidRDefault="00F82902" w:rsidP="00B16F81">
            <w:pPr>
              <w:spacing w:after="0" w:line="240" w:lineRule="auto"/>
              <w:rPr>
                <w:ins w:id="2209" w:author="Mohammad Nayeem Hasan" w:date="2024-07-21T01:44:00Z" w16du:dateUtc="2024-07-20T19:44:00Z"/>
                <w:rFonts w:ascii="Times New Roman" w:hAnsi="Times New Roman" w:cs="Times New Roman"/>
                <w:sz w:val="24"/>
                <w:szCs w:val="24"/>
              </w:rPr>
            </w:pPr>
            <w:ins w:id="2210" w:author="Mohammad Nayeem Hasan" w:date="2024-07-21T01:44:00Z" w16du:dateUtc="2024-07-20T19:44:00Z">
              <w:r>
                <w:rPr>
                  <w:rFonts w:ascii="Times New Roman" w:hAnsi="Times New Roman" w:cs="Times New Roman"/>
                  <w:sz w:val="24"/>
                  <w:szCs w:val="24"/>
                </w:rPr>
                <w:t>Others</w:t>
              </w:r>
            </w:ins>
          </w:p>
        </w:tc>
        <w:tc>
          <w:tcPr>
            <w:tcW w:w="685" w:type="pct"/>
            <w:tcPrChange w:id="2211" w:author="Mohammad Nayeem Hasan" w:date="2024-07-21T13:03:00Z" w16du:dateUtc="2024-07-21T07:03:00Z">
              <w:tcPr>
                <w:tcW w:w="501" w:type="pct"/>
              </w:tcPr>
            </w:tcPrChange>
          </w:tcPr>
          <w:p w14:paraId="5E5840FA" w14:textId="39C3EB3B" w:rsidR="00F82902" w:rsidRPr="00DF6BDB" w:rsidDel="00D73460" w:rsidRDefault="00F82902" w:rsidP="00B16F81">
            <w:pPr>
              <w:spacing w:after="0" w:line="240" w:lineRule="auto"/>
              <w:rPr>
                <w:ins w:id="2212" w:author="Mohammad Nayeem Hasan" w:date="2024-07-21T01:44:00Z" w16du:dateUtc="2024-07-20T19:44:00Z"/>
                <w:rFonts w:ascii="Times New Roman" w:hAnsi="Times New Roman" w:cs="Times New Roman"/>
                <w:sz w:val="24"/>
                <w:szCs w:val="24"/>
              </w:rPr>
            </w:pPr>
            <w:ins w:id="2213"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14" w:author="Mohammad Nayeem Hasan" w:date="2024-07-21T13:03:00Z" w16du:dateUtc="2024-07-21T07:03:00Z">
              <w:tcPr>
                <w:tcW w:w="452" w:type="pct"/>
                <w:gridSpan w:val="2"/>
              </w:tcPr>
            </w:tcPrChange>
          </w:tcPr>
          <w:p w14:paraId="7AC19108" w14:textId="2C24081B" w:rsidR="00F82902" w:rsidRPr="00DF6BDB" w:rsidDel="00D73460" w:rsidRDefault="00F82902" w:rsidP="00B16F81">
            <w:pPr>
              <w:spacing w:after="0" w:line="240" w:lineRule="auto"/>
              <w:rPr>
                <w:ins w:id="2215" w:author="Mohammad Nayeem Hasan" w:date="2024-07-21T01:44:00Z" w16du:dateUtc="2024-07-20T19:44:00Z"/>
                <w:rFonts w:ascii="Times New Roman" w:hAnsi="Times New Roman" w:cs="Times New Roman"/>
                <w:sz w:val="24"/>
                <w:szCs w:val="24"/>
              </w:rPr>
            </w:pPr>
            <w:ins w:id="2216"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2217" w:author="Mohammad Nayeem Hasan" w:date="2024-07-21T13:03:00Z" w16du:dateUtc="2024-07-21T07:03:00Z">
              <w:tcPr>
                <w:tcW w:w="491" w:type="pct"/>
              </w:tcPr>
            </w:tcPrChange>
          </w:tcPr>
          <w:p w14:paraId="6EE5D46B" w14:textId="0E7A4C5C" w:rsidR="00F82902" w:rsidRPr="00DF6BDB" w:rsidDel="00D73460" w:rsidRDefault="00F82902" w:rsidP="00B16F81">
            <w:pPr>
              <w:spacing w:after="0" w:line="240" w:lineRule="auto"/>
              <w:rPr>
                <w:ins w:id="2218" w:author="Mohammad Nayeem Hasan" w:date="2024-07-21T01:44:00Z" w16du:dateUtc="2024-07-20T19:44:00Z"/>
                <w:rFonts w:ascii="Times New Roman" w:hAnsi="Times New Roman" w:cs="Times New Roman"/>
                <w:sz w:val="24"/>
                <w:szCs w:val="24"/>
              </w:rPr>
            </w:pPr>
          </w:p>
        </w:tc>
        <w:tc>
          <w:tcPr>
            <w:tcW w:w="616" w:type="pct"/>
            <w:tcPrChange w:id="2219" w:author="Mohammad Nayeem Hasan" w:date="2024-07-21T13:03:00Z" w16du:dateUtc="2024-07-21T07:03:00Z">
              <w:tcPr>
                <w:tcW w:w="452" w:type="pct"/>
                <w:gridSpan w:val="2"/>
              </w:tcPr>
            </w:tcPrChange>
          </w:tcPr>
          <w:p w14:paraId="403B1D17" w14:textId="38BBF102" w:rsidR="00F82902" w:rsidRPr="00DF6BDB" w:rsidDel="00D73460" w:rsidRDefault="00F82902" w:rsidP="00B16F81">
            <w:pPr>
              <w:spacing w:after="0" w:line="240" w:lineRule="auto"/>
              <w:rPr>
                <w:ins w:id="2220" w:author="Mohammad Nayeem Hasan" w:date="2024-07-21T01:44:00Z" w16du:dateUtc="2024-07-20T19:44:00Z"/>
                <w:rFonts w:ascii="Times New Roman" w:hAnsi="Times New Roman" w:cs="Times New Roman"/>
                <w:sz w:val="24"/>
                <w:szCs w:val="24"/>
              </w:rPr>
            </w:pPr>
            <w:ins w:id="2221"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22" w:author="Mohammad Nayeem Hasan" w:date="2024-07-21T13:03:00Z" w16du:dateUtc="2024-07-21T07:03:00Z">
              <w:tcPr>
                <w:tcW w:w="452" w:type="pct"/>
                <w:gridSpan w:val="2"/>
              </w:tcPr>
            </w:tcPrChange>
          </w:tcPr>
          <w:p w14:paraId="36D7D964" w14:textId="1D19AE40" w:rsidR="00F82902" w:rsidRPr="00DF6BDB" w:rsidDel="00D73460" w:rsidRDefault="00F82902" w:rsidP="00B16F81">
            <w:pPr>
              <w:spacing w:after="0" w:line="240" w:lineRule="auto"/>
              <w:rPr>
                <w:ins w:id="2223" w:author="Mohammad Nayeem Hasan" w:date="2024-07-21T01:44:00Z" w16du:dateUtc="2024-07-20T19:44:00Z"/>
                <w:rFonts w:ascii="Times New Roman" w:hAnsi="Times New Roman" w:cs="Times New Roman"/>
                <w:sz w:val="24"/>
                <w:szCs w:val="24"/>
              </w:rPr>
            </w:pPr>
            <w:ins w:id="2224"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2225" w:author="Mohammad Nayeem Hasan" w:date="2024-07-21T13:03:00Z" w16du:dateUtc="2024-07-21T07:03:00Z">
              <w:tcPr>
                <w:tcW w:w="507" w:type="pct"/>
                <w:gridSpan w:val="2"/>
              </w:tcPr>
            </w:tcPrChange>
          </w:tcPr>
          <w:p w14:paraId="11BBA999" w14:textId="1AF1C551" w:rsidR="00F82902" w:rsidRPr="00DF6BDB" w:rsidDel="00D73460" w:rsidRDefault="00F82902" w:rsidP="00B16F81">
            <w:pPr>
              <w:spacing w:after="0" w:line="240" w:lineRule="auto"/>
              <w:rPr>
                <w:ins w:id="2226" w:author="Mohammad Nayeem Hasan" w:date="2024-07-21T01:44:00Z" w16du:dateUtc="2024-07-20T19:44:00Z"/>
                <w:rFonts w:ascii="Times New Roman" w:hAnsi="Times New Roman" w:cs="Times New Roman"/>
                <w:sz w:val="24"/>
                <w:szCs w:val="24"/>
              </w:rPr>
            </w:pPr>
          </w:p>
        </w:tc>
      </w:tr>
      <w:tr w:rsidR="00F82902" w:rsidRPr="00CE3B54" w:rsidDel="00D73460" w14:paraId="0A982AF2" w14:textId="77777777" w:rsidTr="00AA3EE1">
        <w:trPr>
          <w:ins w:id="2227" w:author="Mohammad Nayeem Hasan" w:date="2024-07-21T01:46:00Z" w16du:dateUtc="2024-07-20T19:46:00Z"/>
          <w:trPrChange w:id="2228" w:author="Mohammad Nayeem Hasan" w:date="2024-07-21T13:03:00Z" w16du:dateUtc="2024-07-21T07:03:00Z">
            <w:trPr>
              <w:gridAfter w:val="0"/>
            </w:trPr>
          </w:trPrChange>
        </w:trPr>
        <w:tc>
          <w:tcPr>
            <w:tcW w:w="1071" w:type="pct"/>
            <w:vAlign w:val="center"/>
            <w:tcPrChange w:id="2229" w:author="Mohammad Nayeem Hasan" w:date="2024-07-21T13:03:00Z" w16du:dateUtc="2024-07-21T07:03:00Z">
              <w:tcPr>
                <w:tcW w:w="783" w:type="pct"/>
                <w:vAlign w:val="center"/>
              </w:tcPr>
            </w:tcPrChange>
          </w:tcPr>
          <w:p w14:paraId="50DCCA75" w14:textId="55541D84" w:rsidR="00F82902" w:rsidRDefault="00F82902" w:rsidP="00B16F81">
            <w:pPr>
              <w:spacing w:after="0" w:line="240" w:lineRule="auto"/>
              <w:rPr>
                <w:ins w:id="2230" w:author="Mohammad Nayeem Hasan" w:date="2024-07-21T01:46:00Z" w16du:dateUtc="2024-07-20T19:46:00Z"/>
                <w:rFonts w:ascii="Times New Roman" w:hAnsi="Times New Roman" w:cs="Times New Roman"/>
                <w:sz w:val="24"/>
                <w:szCs w:val="24"/>
              </w:rPr>
            </w:pPr>
            <w:ins w:id="2231" w:author="Mohammad Nayeem Hasan" w:date="2024-07-21T01:46:00Z" w16du:dateUtc="2024-07-20T19:46:00Z">
              <w:r w:rsidRPr="00877093">
                <w:rPr>
                  <w:rFonts w:ascii="Times New Roman" w:hAnsi="Times New Roman" w:cs="Times New Roman"/>
                  <w:b/>
                  <w:i/>
                  <w:sz w:val="24"/>
                  <w:szCs w:val="24"/>
                </w:rPr>
                <w:t>Household’s Head Sex</w:t>
              </w:r>
            </w:ins>
          </w:p>
        </w:tc>
        <w:tc>
          <w:tcPr>
            <w:tcW w:w="685" w:type="pct"/>
            <w:tcPrChange w:id="2232" w:author="Mohammad Nayeem Hasan" w:date="2024-07-21T13:03:00Z" w16du:dateUtc="2024-07-21T07:03:00Z">
              <w:tcPr>
                <w:tcW w:w="501" w:type="pct"/>
              </w:tcPr>
            </w:tcPrChange>
          </w:tcPr>
          <w:p w14:paraId="414FC6D1" w14:textId="77777777" w:rsidR="00F82902" w:rsidRPr="00DF6BDB" w:rsidDel="00D73460" w:rsidRDefault="00F82902" w:rsidP="00B16F81">
            <w:pPr>
              <w:spacing w:after="0" w:line="240" w:lineRule="auto"/>
              <w:rPr>
                <w:ins w:id="2233" w:author="Mohammad Nayeem Hasan" w:date="2024-07-21T01:46:00Z" w16du:dateUtc="2024-07-20T19:46:00Z"/>
                <w:rFonts w:ascii="Times New Roman" w:hAnsi="Times New Roman" w:cs="Times New Roman"/>
                <w:sz w:val="24"/>
                <w:szCs w:val="24"/>
              </w:rPr>
            </w:pPr>
          </w:p>
        </w:tc>
        <w:tc>
          <w:tcPr>
            <w:tcW w:w="616" w:type="pct"/>
            <w:tcPrChange w:id="2234" w:author="Mohammad Nayeem Hasan" w:date="2024-07-21T13:03:00Z" w16du:dateUtc="2024-07-21T07:03:00Z">
              <w:tcPr>
                <w:tcW w:w="452" w:type="pct"/>
                <w:gridSpan w:val="2"/>
              </w:tcPr>
            </w:tcPrChange>
          </w:tcPr>
          <w:p w14:paraId="2C8B1160" w14:textId="77777777" w:rsidR="00F82902" w:rsidRPr="00DF6BDB" w:rsidDel="00D73460" w:rsidRDefault="00F82902" w:rsidP="00B16F81">
            <w:pPr>
              <w:spacing w:after="0" w:line="240" w:lineRule="auto"/>
              <w:rPr>
                <w:ins w:id="2235" w:author="Mohammad Nayeem Hasan" w:date="2024-07-21T01:46:00Z" w16du:dateUtc="2024-07-20T19:46:00Z"/>
                <w:rFonts w:ascii="Times New Roman" w:hAnsi="Times New Roman" w:cs="Times New Roman"/>
                <w:sz w:val="24"/>
                <w:szCs w:val="24"/>
              </w:rPr>
            </w:pPr>
          </w:p>
        </w:tc>
        <w:tc>
          <w:tcPr>
            <w:tcW w:w="671" w:type="pct"/>
            <w:tcPrChange w:id="2236" w:author="Mohammad Nayeem Hasan" w:date="2024-07-21T13:03:00Z" w16du:dateUtc="2024-07-21T07:03:00Z">
              <w:tcPr>
                <w:tcW w:w="491" w:type="pct"/>
              </w:tcPr>
            </w:tcPrChange>
          </w:tcPr>
          <w:p w14:paraId="6E26545B" w14:textId="77777777" w:rsidR="00F82902" w:rsidRPr="00DF6BDB" w:rsidDel="00D73460" w:rsidRDefault="00F82902" w:rsidP="00B16F81">
            <w:pPr>
              <w:spacing w:after="0" w:line="240" w:lineRule="auto"/>
              <w:rPr>
                <w:ins w:id="2237" w:author="Mohammad Nayeem Hasan" w:date="2024-07-21T01:46:00Z" w16du:dateUtc="2024-07-20T19:46:00Z"/>
                <w:rFonts w:ascii="Times New Roman" w:hAnsi="Times New Roman" w:cs="Times New Roman"/>
                <w:sz w:val="24"/>
                <w:szCs w:val="24"/>
              </w:rPr>
            </w:pPr>
          </w:p>
        </w:tc>
        <w:tc>
          <w:tcPr>
            <w:tcW w:w="616" w:type="pct"/>
            <w:tcPrChange w:id="2238" w:author="Mohammad Nayeem Hasan" w:date="2024-07-21T13:03:00Z" w16du:dateUtc="2024-07-21T07:03:00Z">
              <w:tcPr>
                <w:tcW w:w="452" w:type="pct"/>
                <w:gridSpan w:val="2"/>
              </w:tcPr>
            </w:tcPrChange>
          </w:tcPr>
          <w:p w14:paraId="49CFE3D4" w14:textId="77777777" w:rsidR="00F82902" w:rsidRPr="00DF6BDB" w:rsidDel="00D73460" w:rsidRDefault="00F82902" w:rsidP="00B16F81">
            <w:pPr>
              <w:spacing w:after="0" w:line="240" w:lineRule="auto"/>
              <w:rPr>
                <w:ins w:id="2239" w:author="Mohammad Nayeem Hasan" w:date="2024-07-21T01:46:00Z" w16du:dateUtc="2024-07-20T19:46:00Z"/>
                <w:rFonts w:ascii="Times New Roman" w:hAnsi="Times New Roman" w:cs="Times New Roman"/>
                <w:sz w:val="24"/>
                <w:szCs w:val="24"/>
              </w:rPr>
            </w:pPr>
          </w:p>
        </w:tc>
        <w:tc>
          <w:tcPr>
            <w:tcW w:w="616" w:type="pct"/>
            <w:tcPrChange w:id="2240" w:author="Mohammad Nayeem Hasan" w:date="2024-07-21T13:03:00Z" w16du:dateUtc="2024-07-21T07:03:00Z">
              <w:tcPr>
                <w:tcW w:w="452" w:type="pct"/>
                <w:gridSpan w:val="2"/>
              </w:tcPr>
            </w:tcPrChange>
          </w:tcPr>
          <w:p w14:paraId="47640B4A" w14:textId="77777777" w:rsidR="00F82902" w:rsidRPr="00DF6BDB" w:rsidDel="00D73460" w:rsidRDefault="00F82902" w:rsidP="00B16F81">
            <w:pPr>
              <w:spacing w:after="0" w:line="240" w:lineRule="auto"/>
              <w:rPr>
                <w:ins w:id="2241" w:author="Mohammad Nayeem Hasan" w:date="2024-07-21T01:46:00Z" w16du:dateUtc="2024-07-20T19:46:00Z"/>
                <w:rFonts w:ascii="Times New Roman" w:hAnsi="Times New Roman" w:cs="Times New Roman"/>
                <w:sz w:val="24"/>
                <w:szCs w:val="24"/>
              </w:rPr>
            </w:pPr>
          </w:p>
        </w:tc>
        <w:tc>
          <w:tcPr>
            <w:tcW w:w="725" w:type="pct"/>
            <w:tcPrChange w:id="2242" w:author="Mohammad Nayeem Hasan" w:date="2024-07-21T13:03:00Z" w16du:dateUtc="2024-07-21T07:03:00Z">
              <w:tcPr>
                <w:tcW w:w="507" w:type="pct"/>
                <w:gridSpan w:val="2"/>
              </w:tcPr>
            </w:tcPrChange>
          </w:tcPr>
          <w:p w14:paraId="6411F677" w14:textId="77777777" w:rsidR="00F82902" w:rsidRPr="00DF6BDB" w:rsidDel="00D73460" w:rsidRDefault="00F82902" w:rsidP="00B16F81">
            <w:pPr>
              <w:spacing w:after="0" w:line="240" w:lineRule="auto"/>
              <w:rPr>
                <w:ins w:id="2243" w:author="Mohammad Nayeem Hasan" w:date="2024-07-21T01:46:00Z" w16du:dateUtc="2024-07-20T19:46:00Z"/>
                <w:rFonts w:ascii="Times New Roman" w:hAnsi="Times New Roman" w:cs="Times New Roman"/>
                <w:sz w:val="24"/>
                <w:szCs w:val="24"/>
              </w:rPr>
            </w:pPr>
          </w:p>
        </w:tc>
      </w:tr>
      <w:tr w:rsidR="00F82902" w:rsidRPr="00CE3B54" w:rsidDel="00D73460" w14:paraId="06DF3FE5" w14:textId="77777777" w:rsidTr="00AA3EE1">
        <w:trPr>
          <w:ins w:id="2244" w:author="Mohammad Nayeem Hasan" w:date="2024-07-21T01:46:00Z" w16du:dateUtc="2024-07-20T19:46:00Z"/>
          <w:trPrChange w:id="2245" w:author="Mohammad Nayeem Hasan" w:date="2024-07-21T13:03:00Z" w16du:dateUtc="2024-07-21T07:03:00Z">
            <w:trPr>
              <w:gridAfter w:val="0"/>
            </w:trPr>
          </w:trPrChange>
        </w:trPr>
        <w:tc>
          <w:tcPr>
            <w:tcW w:w="1071" w:type="pct"/>
            <w:vAlign w:val="center"/>
            <w:tcPrChange w:id="2246" w:author="Mohammad Nayeem Hasan" w:date="2024-07-21T13:03:00Z" w16du:dateUtc="2024-07-21T07:03:00Z">
              <w:tcPr>
                <w:tcW w:w="783" w:type="pct"/>
                <w:vAlign w:val="center"/>
              </w:tcPr>
            </w:tcPrChange>
          </w:tcPr>
          <w:p w14:paraId="0AB444DB" w14:textId="16FD3848" w:rsidR="00F82902" w:rsidRDefault="00F82902" w:rsidP="00B16F81">
            <w:pPr>
              <w:spacing w:after="0" w:line="240" w:lineRule="auto"/>
              <w:rPr>
                <w:ins w:id="2247" w:author="Mohammad Nayeem Hasan" w:date="2024-07-21T01:46:00Z" w16du:dateUtc="2024-07-20T19:46:00Z"/>
                <w:rFonts w:ascii="Times New Roman" w:hAnsi="Times New Roman" w:cs="Times New Roman"/>
                <w:sz w:val="24"/>
                <w:szCs w:val="24"/>
              </w:rPr>
            </w:pPr>
            <w:ins w:id="2248" w:author="Mohammad Nayeem Hasan" w:date="2024-07-21T01:46:00Z" w16du:dateUtc="2024-07-20T19:46:00Z">
              <w:r w:rsidRPr="00877093">
                <w:rPr>
                  <w:rFonts w:ascii="Times New Roman" w:hAnsi="Times New Roman" w:cs="Times New Roman"/>
                  <w:bCs/>
                  <w:sz w:val="24"/>
                  <w:szCs w:val="24"/>
                </w:rPr>
                <w:t>Male</w:t>
              </w:r>
            </w:ins>
          </w:p>
        </w:tc>
        <w:tc>
          <w:tcPr>
            <w:tcW w:w="685" w:type="pct"/>
            <w:tcPrChange w:id="2249" w:author="Mohammad Nayeem Hasan" w:date="2024-07-21T13:03:00Z" w16du:dateUtc="2024-07-21T07:03:00Z">
              <w:tcPr>
                <w:tcW w:w="501" w:type="pct"/>
              </w:tcPr>
            </w:tcPrChange>
          </w:tcPr>
          <w:p w14:paraId="40C24F37" w14:textId="7260C1A1" w:rsidR="00F82902" w:rsidRPr="00DF6BDB" w:rsidDel="00D73460" w:rsidRDefault="00F82902" w:rsidP="00B16F81">
            <w:pPr>
              <w:spacing w:after="0" w:line="240" w:lineRule="auto"/>
              <w:rPr>
                <w:ins w:id="2250" w:author="Mohammad Nayeem Hasan" w:date="2024-07-21T01:46:00Z" w16du:dateUtc="2024-07-20T19:46:00Z"/>
                <w:rFonts w:ascii="Times New Roman" w:hAnsi="Times New Roman" w:cs="Times New Roman"/>
                <w:sz w:val="24"/>
                <w:szCs w:val="24"/>
              </w:rPr>
            </w:pPr>
            <w:ins w:id="2251"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52" w:author="Mohammad Nayeem Hasan" w:date="2024-07-21T13:03:00Z" w16du:dateUtc="2024-07-21T07:03:00Z">
              <w:tcPr>
                <w:tcW w:w="452" w:type="pct"/>
                <w:gridSpan w:val="2"/>
              </w:tcPr>
            </w:tcPrChange>
          </w:tcPr>
          <w:p w14:paraId="7965B9A8" w14:textId="04F14078" w:rsidR="00F82902" w:rsidRPr="00DF6BDB" w:rsidDel="00D73460" w:rsidRDefault="00F82902" w:rsidP="00B16F81">
            <w:pPr>
              <w:spacing w:after="0" w:line="240" w:lineRule="auto"/>
              <w:rPr>
                <w:ins w:id="2253" w:author="Mohammad Nayeem Hasan" w:date="2024-07-21T01:46:00Z" w16du:dateUtc="2024-07-20T19:46:00Z"/>
                <w:rFonts w:ascii="Times New Roman" w:hAnsi="Times New Roman" w:cs="Times New Roman"/>
                <w:sz w:val="24"/>
                <w:szCs w:val="24"/>
              </w:rPr>
            </w:pPr>
            <w:ins w:id="2254"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2255" w:author="Mohammad Nayeem Hasan" w:date="2024-07-21T13:03:00Z" w16du:dateUtc="2024-07-21T07:03:00Z">
              <w:tcPr>
                <w:tcW w:w="491" w:type="pct"/>
              </w:tcPr>
            </w:tcPrChange>
          </w:tcPr>
          <w:p w14:paraId="4E906993" w14:textId="04D02E42" w:rsidR="00F82902" w:rsidRPr="00DF6BDB" w:rsidDel="00D73460" w:rsidRDefault="00F82902" w:rsidP="00B16F81">
            <w:pPr>
              <w:spacing w:after="0" w:line="240" w:lineRule="auto"/>
              <w:rPr>
                <w:ins w:id="2256" w:author="Mohammad Nayeem Hasan" w:date="2024-07-21T01:46:00Z" w16du:dateUtc="2024-07-20T19:46:00Z"/>
                <w:rFonts w:ascii="Times New Roman" w:hAnsi="Times New Roman" w:cs="Times New Roman"/>
                <w:sz w:val="24"/>
                <w:szCs w:val="24"/>
              </w:rPr>
            </w:pPr>
          </w:p>
        </w:tc>
        <w:tc>
          <w:tcPr>
            <w:tcW w:w="616" w:type="pct"/>
            <w:tcPrChange w:id="2257" w:author="Mohammad Nayeem Hasan" w:date="2024-07-21T13:03:00Z" w16du:dateUtc="2024-07-21T07:03:00Z">
              <w:tcPr>
                <w:tcW w:w="452" w:type="pct"/>
                <w:gridSpan w:val="2"/>
              </w:tcPr>
            </w:tcPrChange>
          </w:tcPr>
          <w:p w14:paraId="6E19680B" w14:textId="7015B967" w:rsidR="00F82902" w:rsidRPr="00DF6BDB" w:rsidDel="00D73460" w:rsidRDefault="00F82902" w:rsidP="00B16F81">
            <w:pPr>
              <w:spacing w:after="0" w:line="240" w:lineRule="auto"/>
              <w:rPr>
                <w:ins w:id="2258" w:author="Mohammad Nayeem Hasan" w:date="2024-07-21T01:46:00Z" w16du:dateUtc="2024-07-20T19:46:00Z"/>
                <w:rFonts w:ascii="Times New Roman" w:hAnsi="Times New Roman" w:cs="Times New Roman"/>
                <w:sz w:val="24"/>
                <w:szCs w:val="24"/>
              </w:rPr>
            </w:pPr>
            <w:ins w:id="2259"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60" w:author="Mohammad Nayeem Hasan" w:date="2024-07-21T13:03:00Z" w16du:dateUtc="2024-07-21T07:03:00Z">
              <w:tcPr>
                <w:tcW w:w="452" w:type="pct"/>
                <w:gridSpan w:val="2"/>
              </w:tcPr>
            </w:tcPrChange>
          </w:tcPr>
          <w:p w14:paraId="5FB96AC0" w14:textId="0C76A440" w:rsidR="00F82902" w:rsidRPr="00DF6BDB" w:rsidDel="00D73460" w:rsidRDefault="00F82902" w:rsidP="00B16F81">
            <w:pPr>
              <w:spacing w:after="0" w:line="240" w:lineRule="auto"/>
              <w:rPr>
                <w:ins w:id="2261" w:author="Mohammad Nayeem Hasan" w:date="2024-07-21T01:46:00Z" w16du:dateUtc="2024-07-20T19:46:00Z"/>
                <w:rFonts w:ascii="Times New Roman" w:hAnsi="Times New Roman" w:cs="Times New Roman"/>
                <w:sz w:val="24"/>
                <w:szCs w:val="24"/>
              </w:rPr>
            </w:pPr>
            <w:ins w:id="2262"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2263" w:author="Mohammad Nayeem Hasan" w:date="2024-07-21T13:03:00Z" w16du:dateUtc="2024-07-21T07:03:00Z">
              <w:tcPr>
                <w:tcW w:w="507" w:type="pct"/>
                <w:gridSpan w:val="2"/>
              </w:tcPr>
            </w:tcPrChange>
          </w:tcPr>
          <w:p w14:paraId="67413239" w14:textId="482B728B" w:rsidR="00F82902" w:rsidRPr="00DF6BDB" w:rsidDel="00D73460" w:rsidRDefault="00F82902" w:rsidP="00B16F81">
            <w:pPr>
              <w:spacing w:after="0" w:line="240" w:lineRule="auto"/>
              <w:rPr>
                <w:ins w:id="2264" w:author="Mohammad Nayeem Hasan" w:date="2024-07-21T01:46:00Z" w16du:dateUtc="2024-07-20T19:46:00Z"/>
                <w:rFonts w:ascii="Times New Roman" w:hAnsi="Times New Roman" w:cs="Times New Roman"/>
                <w:sz w:val="24"/>
                <w:szCs w:val="24"/>
              </w:rPr>
            </w:pPr>
          </w:p>
        </w:tc>
      </w:tr>
      <w:tr w:rsidR="00F82902" w:rsidRPr="00CE3B54" w:rsidDel="00D73460" w14:paraId="12D0EC08" w14:textId="77777777" w:rsidTr="00AA3EE1">
        <w:trPr>
          <w:ins w:id="2265" w:author="Mohammad Nayeem Hasan" w:date="2024-07-21T01:46:00Z" w16du:dateUtc="2024-07-20T19:46:00Z"/>
          <w:trPrChange w:id="2266" w:author="Mohammad Nayeem Hasan" w:date="2024-07-21T13:03:00Z" w16du:dateUtc="2024-07-21T07:03:00Z">
            <w:trPr>
              <w:gridAfter w:val="0"/>
            </w:trPr>
          </w:trPrChange>
        </w:trPr>
        <w:tc>
          <w:tcPr>
            <w:tcW w:w="1071" w:type="pct"/>
            <w:vAlign w:val="center"/>
            <w:tcPrChange w:id="2267" w:author="Mohammad Nayeem Hasan" w:date="2024-07-21T13:03:00Z" w16du:dateUtc="2024-07-21T07:03:00Z">
              <w:tcPr>
                <w:tcW w:w="783" w:type="pct"/>
                <w:vAlign w:val="center"/>
              </w:tcPr>
            </w:tcPrChange>
          </w:tcPr>
          <w:p w14:paraId="3DA2F707" w14:textId="0B64E825" w:rsidR="00F82902" w:rsidRDefault="00F82902" w:rsidP="00B16F81">
            <w:pPr>
              <w:spacing w:after="0" w:line="240" w:lineRule="auto"/>
              <w:rPr>
                <w:ins w:id="2268" w:author="Mohammad Nayeem Hasan" w:date="2024-07-21T01:46:00Z" w16du:dateUtc="2024-07-20T19:46:00Z"/>
                <w:rFonts w:ascii="Times New Roman" w:hAnsi="Times New Roman" w:cs="Times New Roman"/>
                <w:sz w:val="24"/>
                <w:szCs w:val="24"/>
              </w:rPr>
            </w:pPr>
            <w:ins w:id="2269" w:author="Mohammad Nayeem Hasan" w:date="2024-07-21T01:46:00Z" w16du:dateUtc="2024-07-20T19:46:00Z">
              <w:r w:rsidRPr="00877093">
                <w:rPr>
                  <w:rFonts w:ascii="Times New Roman" w:hAnsi="Times New Roman" w:cs="Times New Roman"/>
                  <w:bCs/>
                  <w:sz w:val="24"/>
                  <w:szCs w:val="24"/>
                </w:rPr>
                <w:t>Female</w:t>
              </w:r>
            </w:ins>
          </w:p>
        </w:tc>
        <w:tc>
          <w:tcPr>
            <w:tcW w:w="685" w:type="pct"/>
            <w:tcPrChange w:id="2270" w:author="Mohammad Nayeem Hasan" w:date="2024-07-21T13:03:00Z" w16du:dateUtc="2024-07-21T07:03:00Z">
              <w:tcPr>
                <w:tcW w:w="501" w:type="pct"/>
              </w:tcPr>
            </w:tcPrChange>
          </w:tcPr>
          <w:p w14:paraId="2FEBA248" w14:textId="6E6E6047" w:rsidR="00F82902" w:rsidRPr="00DF6BDB" w:rsidDel="00D73460" w:rsidRDefault="00F82902" w:rsidP="00B16F81">
            <w:pPr>
              <w:spacing w:after="0" w:line="240" w:lineRule="auto"/>
              <w:rPr>
                <w:ins w:id="2271" w:author="Mohammad Nayeem Hasan" w:date="2024-07-21T01:46:00Z" w16du:dateUtc="2024-07-20T19:46:00Z"/>
                <w:rFonts w:ascii="Times New Roman" w:hAnsi="Times New Roman" w:cs="Times New Roman"/>
                <w:sz w:val="24"/>
                <w:szCs w:val="24"/>
              </w:rPr>
            </w:pPr>
            <w:ins w:id="2272"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73" w:author="Mohammad Nayeem Hasan" w:date="2024-07-21T13:03:00Z" w16du:dateUtc="2024-07-21T07:03:00Z">
              <w:tcPr>
                <w:tcW w:w="452" w:type="pct"/>
                <w:gridSpan w:val="2"/>
              </w:tcPr>
            </w:tcPrChange>
          </w:tcPr>
          <w:p w14:paraId="7DBD7CB8" w14:textId="1B707AB5" w:rsidR="00F82902" w:rsidRPr="00DF6BDB" w:rsidDel="00D73460" w:rsidRDefault="00F82902" w:rsidP="00B16F81">
            <w:pPr>
              <w:spacing w:after="0" w:line="240" w:lineRule="auto"/>
              <w:rPr>
                <w:ins w:id="2274" w:author="Mohammad Nayeem Hasan" w:date="2024-07-21T01:46:00Z" w16du:dateUtc="2024-07-20T19:46:00Z"/>
                <w:rFonts w:ascii="Times New Roman" w:hAnsi="Times New Roman" w:cs="Times New Roman"/>
                <w:sz w:val="24"/>
                <w:szCs w:val="24"/>
              </w:rPr>
            </w:pPr>
            <w:ins w:id="2275"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2276" w:author="Mohammad Nayeem Hasan" w:date="2024-07-21T13:03:00Z" w16du:dateUtc="2024-07-21T07:03:00Z">
              <w:tcPr>
                <w:tcW w:w="491" w:type="pct"/>
              </w:tcPr>
            </w:tcPrChange>
          </w:tcPr>
          <w:p w14:paraId="69669381" w14:textId="418B3C5E" w:rsidR="00F82902" w:rsidRPr="00DF6BDB" w:rsidDel="00D73460" w:rsidRDefault="00F82902" w:rsidP="00B16F81">
            <w:pPr>
              <w:spacing w:after="0" w:line="240" w:lineRule="auto"/>
              <w:rPr>
                <w:ins w:id="2277" w:author="Mohammad Nayeem Hasan" w:date="2024-07-21T01:46:00Z" w16du:dateUtc="2024-07-20T19:46:00Z"/>
                <w:rFonts w:ascii="Times New Roman" w:hAnsi="Times New Roman" w:cs="Times New Roman"/>
                <w:sz w:val="24"/>
                <w:szCs w:val="24"/>
              </w:rPr>
            </w:pPr>
          </w:p>
        </w:tc>
        <w:tc>
          <w:tcPr>
            <w:tcW w:w="616" w:type="pct"/>
            <w:tcPrChange w:id="2278" w:author="Mohammad Nayeem Hasan" w:date="2024-07-21T13:03:00Z" w16du:dateUtc="2024-07-21T07:03:00Z">
              <w:tcPr>
                <w:tcW w:w="452" w:type="pct"/>
                <w:gridSpan w:val="2"/>
              </w:tcPr>
            </w:tcPrChange>
          </w:tcPr>
          <w:p w14:paraId="0524BCE0" w14:textId="50E2BAEB" w:rsidR="00F82902" w:rsidRPr="00DF6BDB" w:rsidDel="00D73460" w:rsidRDefault="00F82902" w:rsidP="00B16F81">
            <w:pPr>
              <w:spacing w:after="0" w:line="240" w:lineRule="auto"/>
              <w:rPr>
                <w:ins w:id="2279" w:author="Mohammad Nayeem Hasan" w:date="2024-07-21T01:46:00Z" w16du:dateUtc="2024-07-20T19:46:00Z"/>
                <w:rFonts w:ascii="Times New Roman" w:hAnsi="Times New Roman" w:cs="Times New Roman"/>
                <w:sz w:val="24"/>
                <w:szCs w:val="24"/>
              </w:rPr>
            </w:pPr>
            <w:ins w:id="2280"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81" w:author="Mohammad Nayeem Hasan" w:date="2024-07-21T13:03:00Z" w16du:dateUtc="2024-07-21T07:03:00Z">
              <w:tcPr>
                <w:tcW w:w="452" w:type="pct"/>
                <w:gridSpan w:val="2"/>
              </w:tcPr>
            </w:tcPrChange>
          </w:tcPr>
          <w:p w14:paraId="6D6E9AE4" w14:textId="2529B5CC" w:rsidR="00F82902" w:rsidRPr="00DF6BDB" w:rsidDel="00D73460" w:rsidRDefault="00F82902" w:rsidP="00B16F81">
            <w:pPr>
              <w:spacing w:after="0" w:line="240" w:lineRule="auto"/>
              <w:rPr>
                <w:ins w:id="2282" w:author="Mohammad Nayeem Hasan" w:date="2024-07-21T01:46:00Z" w16du:dateUtc="2024-07-20T19:46:00Z"/>
                <w:rFonts w:ascii="Times New Roman" w:hAnsi="Times New Roman" w:cs="Times New Roman"/>
                <w:sz w:val="24"/>
                <w:szCs w:val="24"/>
              </w:rPr>
            </w:pPr>
            <w:ins w:id="2283"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2284" w:author="Mohammad Nayeem Hasan" w:date="2024-07-21T13:03:00Z" w16du:dateUtc="2024-07-21T07:03:00Z">
              <w:tcPr>
                <w:tcW w:w="507" w:type="pct"/>
                <w:gridSpan w:val="2"/>
              </w:tcPr>
            </w:tcPrChange>
          </w:tcPr>
          <w:p w14:paraId="4738FB8A" w14:textId="45D6083A" w:rsidR="00F82902" w:rsidRPr="00DF6BDB" w:rsidDel="00D73460" w:rsidRDefault="00F82902" w:rsidP="00B16F81">
            <w:pPr>
              <w:spacing w:after="0" w:line="240" w:lineRule="auto"/>
              <w:rPr>
                <w:ins w:id="2285" w:author="Mohammad Nayeem Hasan" w:date="2024-07-21T01:46:00Z" w16du:dateUtc="2024-07-20T19:46:00Z"/>
                <w:rFonts w:ascii="Times New Roman" w:hAnsi="Times New Roman" w:cs="Times New Roman"/>
                <w:sz w:val="24"/>
                <w:szCs w:val="24"/>
              </w:rPr>
            </w:pPr>
          </w:p>
        </w:tc>
      </w:tr>
      <w:tr w:rsidR="006E7128" w:rsidRPr="00CE3B54" w:rsidDel="00D73460" w14:paraId="7E1BCB9D" w14:textId="77777777" w:rsidTr="00AA3EE1">
        <w:trPr>
          <w:ins w:id="2286" w:author="Mohammad Nayeem Hasan" w:date="2024-07-23T23:36:00Z" w16du:dateUtc="2024-07-23T17:36:00Z"/>
        </w:trPr>
        <w:tc>
          <w:tcPr>
            <w:tcW w:w="1071" w:type="pct"/>
            <w:vAlign w:val="center"/>
          </w:tcPr>
          <w:p w14:paraId="5E9970C4" w14:textId="01819663" w:rsidR="006E7128" w:rsidRPr="006E7128" w:rsidRDefault="006E7128" w:rsidP="00B16F81">
            <w:pPr>
              <w:spacing w:after="0" w:line="240" w:lineRule="auto"/>
              <w:rPr>
                <w:ins w:id="2287" w:author="Mohammad Nayeem Hasan" w:date="2024-07-23T23:36:00Z" w16du:dateUtc="2024-07-23T17:36:00Z"/>
                <w:rFonts w:ascii="Times New Roman" w:hAnsi="Times New Roman" w:cs="Times New Roman"/>
                <w:b/>
                <w:bCs/>
                <w:i/>
                <w:sz w:val="24"/>
                <w:szCs w:val="24"/>
                <w:rPrChange w:id="2288" w:author="Mohammad Nayeem Hasan" w:date="2024-07-23T23:37:00Z" w16du:dateUtc="2024-07-23T17:37:00Z">
                  <w:rPr>
                    <w:ins w:id="2289" w:author="Mohammad Nayeem Hasan" w:date="2024-07-23T23:36:00Z" w16du:dateUtc="2024-07-23T17:36:00Z"/>
                    <w:rFonts w:ascii="Times New Roman" w:hAnsi="Times New Roman" w:cs="Times New Roman"/>
                    <w:bCs/>
                    <w:sz w:val="24"/>
                    <w:szCs w:val="24"/>
                  </w:rPr>
                </w:rPrChange>
              </w:rPr>
            </w:pPr>
            <w:ins w:id="2290" w:author="Mohammad Nayeem Hasan" w:date="2024-07-23T23:37:00Z" w16du:dateUtc="2024-07-23T17:37:00Z">
              <w:r w:rsidRPr="006E7128">
                <w:rPr>
                  <w:rFonts w:ascii="Times New Roman" w:hAnsi="Times New Roman" w:cs="Times New Roman"/>
                  <w:b/>
                  <w:bCs/>
                  <w:i/>
                  <w:sz w:val="24"/>
                  <w:szCs w:val="24"/>
                  <w:rPrChange w:id="2291" w:author="Mohammad Nayeem Hasan" w:date="2024-07-23T23:37:00Z" w16du:dateUtc="2024-07-23T17:37:00Z">
                    <w:rPr>
                      <w:rFonts w:ascii="Times New Roman" w:hAnsi="Times New Roman" w:cs="Times New Roman"/>
                      <w:bCs/>
                      <w:sz w:val="24"/>
                      <w:szCs w:val="24"/>
                    </w:rPr>
                  </w:rPrChange>
                </w:rPr>
                <w:t>Livestock Ownership</w:t>
              </w:r>
            </w:ins>
          </w:p>
        </w:tc>
        <w:tc>
          <w:tcPr>
            <w:tcW w:w="685" w:type="pct"/>
          </w:tcPr>
          <w:p w14:paraId="3F880105" w14:textId="77777777" w:rsidR="006E7128" w:rsidRPr="00DF6BDB" w:rsidDel="00D73460" w:rsidRDefault="006E7128" w:rsidP="00B16F81">
            <w:pPr>
              <w:spacing w:after="0" w:line="240" w:lineRule="auto"/>
              <w:rPr>
                <w:ins w:id="2292" w:author="Mohammad Nayeem Hasan" w:date="2024-07-23T23:36:00Z" w16du:dateUtc="2024-07-23T17:36:00Z"/>
                <w:rFonts w:ascii="Times New Roman" w:hAnsi="Times New Roman" w:cs="Times New Roman"/>
                <w:sz w:val="24"/>
                <w:szCs w:val="24"/>
              </w:rPr>
            </w:pPr>
          </w:p>
        </w:tc>
        <w:tc>
          <w:tcPr>
            <w:tcW w:w="616" w:type="pct"/>
          </w:tcPr>
          <w:p w14:paraId="5F9BF348" w14:textId="77777777" w:rsidR="006E7128" w:rsidRPr="00DF6BDB" w:rsidDel="00D73460" w:rsidRDefault="006E7128" w:rsidP="00B16F81">
            <w:pPr>
              <w:spacing w:after="0" w:line="240" w:lineRule="auto"/>
              <w:rPr>
                <w:ins w:id="2293" w:author="Mohammad Nayeem Hasan" w:date="2024-07-23T23:36:00Z" w16du:dateUtc="2024-07-23T17:36:00Z"/>
                <w:rFonts w:ascii="Times New Roman" w:hAnsi="Times New Roman" w:cs="Times New Roman"/>
                <w:sz w:val="24"/>
                <w:szCs w:val="24"/>
              </w:rPr>
            </w:pPr>
          </w:p>
        </w:tc>
        <w:tc>
          <w:tcPr>
            <w:tcW w:w="671" w:type="pct"/>
          </w:tcPr>
          <w:p w14:paraId="7CD10285" w14:textId="77777777" w:rsidR="006E7128" w:rsidRPr="00DF6BDB" w:rsidDel="00D73460" w:rsidRDefault="006E7128" w:rsidP="00B16F81">
            <w:pPr>
              <w:spacing w:after="0" w:line="240" w:lineRule="auto"/>
              <w:rPr>
                <w:ins w:id="2294" w:author="Mohammad Nayeem Hasan" w:date="2024-07-23T23:36:00Z" w16du:dateUtc="2024-07-23T17:36:00Z"/>
                <w:rFonts w:ascii="Times New Roman" w:hAnsi="Times New Roman" w:cs="Times New Roman"/>
                <w:sz w:val="24"/>
                <w:szCs w:val="24"/>
              </w:rPr>
            </w:pPr>
          </w:p>
        </w:tc>
        <w:tc>
          <w:tcPr>
            <w:tcW w:w="616" w:type="pct"/>
          </w:tcPr>
          <w:p w14:paraId="795AA1B2" w14:textId="77777777" w:rsidR="006E7128" w:rsidRPr="00DF6BDB" w:rsidDel="00D73460" w:rsidRDefault="006E7128" w:rsidP="00B16F81">
            <w:pPr>
              <w:spacing w:after="0" w:line="240" w:lineRule="auto"/>
              <w:rPr>
                <w:ins w:id="2295" w:author="Mohammad Nayeem Hasan" w:date="2024-07-23T23:36:00Z" w16du:dateUtc="2024-07-23T17:36:00Z"/>
                <w:rFonts w:ascii="Times New Roman" w:hAnsi="Times New Roman" w:cs="Times New Roman"/>
                <w:sz w:val="24"/>
                <w:szCs w:val="24"/>
              </w:rPr>
            </w:pPr>
          </w:p>
        </w:tc>
        <w:tc>
          <w:tcPr>
            <w:tcW w:w="616" w:type="pct"/>
          </w:tcPr>
          <w:p w14:paraId="24FA33C2" w14:textId="77777777" w:rsidR="006E7128" w:rsidRPr="00DF6BDB" w:rsidDel="00D73460" w:rsidRDefault="006E7128" w:rsidP="00B16F81">
            <w:pPr>
              <w:spacing w:after="0" w:line="240" w:lineRule="auto"/>
              <w:rPr>
                <w:ins w:id="2296" w:author="Mohammad Nayeem Hasan" w:date="2024-07-23T23:36:00Z" w16du:dateUtc="2024-07-23T17:36:00Z"/>
                <w:rFonts w:ascii="Times New Roman" w:hAnsi="Times New Roman" w:cs="Times New Roman"/>
                <w:sz w:val="24"/>
                <w:szCs w:val="24"/>
              </w:rPr>
            </w:pPr>
          </w:p>
        </w:tc>
        <w:tc>
          <w:tcPr>
            <w:tcW w:w="725" w:type="pct"/>
          </w:tcPr>
          <w:p w14:paraId="2DA06A53" w14:textId="77777777" w:rsidR="006E7128" w:rsidRPr="00DF6BDB" w:rsidDel="00D73460" w:rsidRDefault="006E7128" w:rsidP="00B16F81">
            <w:pPr>
              <w:spacing w:after="0" w:line="240" w:lineRule="auto"/>
              <w:rPr>
                <w:ins w:id="2297" w:author="Mohammad Nayeem Hasan" w:date="2024-07-23T23:36:00Z" w16du:dateUtc="2024-07-23T17:36:00Z"/>
                <w:rFonts w:ascii="Times New Roman" w:hAnsi="Times New Roman" w:cs="Times New Roman"/>
                <w:sz w:val="24"/>
                <w:szCs w:val="24"/>
              </w:rPr>
            </w:pPr>
          </w:p>
        </w:tc>
      </w:tr>
      <w:tr w:rsidR="006E7128" w:rsidRPr="00CE3B54" w:rsidDel="00D73460" w14:paraId="234E68C1" w14:textId="77777777" w:rsidTr="00AA3EE1">
        <w:trPr>
          <w:ins w:id="2298" w:author="Mohammad Nayeem Hasan" w:date="2024-07-23T23:36:00Z" w16du:dateUtc="2024-07-23T17:36:00Z"/>
        </w:trPr>
        <w:tc>
          <w:tcPr>
            <w:tcW w:w="1071" w:type="pct"/>
            <w:vAlign w:val="center"/>
          </w:tcPr>
          <w:p w14:paraId="16E5AD70" w14:textId="71A85384" w:rsidR="006E7128" w:rsidRPr="00877093" w:rsidRDefault="006E7128" w:rsidP="006E7128">
            <w:pPr>
              <w:spacing w:after="0" w:line="240" w:lineRule="auto"/>
              <w:rPr>
                <w:ins w:id="2299" w:author="Mohammad Nayeem Hasan" w:date="2024-07-23T23:36:00Z" w16du:dateUtc="2024-07-23T17:36:00Z"/>
                <w:rFonts w:ascii="Times New Roman" w:hAnsi="Times New Roman" w:cs="Times New Roman"/>
                <w:bCs/>
                <w:sz w:val="24"/>
                <w:szCs w:val="24"/>
              </w:rPr>
            </w:pPr>
            <w:ins w:id="2300" w:author="Mohammad Nayeem Hasan" w:date="2024-07-23T23:37:00Z" w16du:dateUtc="2024-07-23T17:37:00Z">
              <w:r>
                <w:rPr>
                  <w:rFonts w:ascii="Times New Roman" w:hAnsi="Times New Roman" w:cs="Times New Roman"/>
                  <w:bCs/>
                  <w:sz w:val="24"/>
                  <w:szCs w:val="24"/>
                </w:rPr>
                <w:t>Yes</w:t>
              </w:r>
            </w:ins>
          </w:p>
        </w:tc>
        <w:tc>
          <w:tcPr>
            <w:tcW w:w="685" w:type="pct"/>
          </w:tcPr>
          <w:p w14:paraId="043B644D" w14:textId="2AB8ED50" w:rsidR="006E7128" w:rsidRPr="00DF6BDB" w:rsidDel="00D73460" w:rsidRDefault="006E7128" w:rsidP="006E7128">
            <w:pPr>
              <w:spacing w:after="0" w:line="240" w:lineRule="auto"/>
              <w:rPr>
                <w:ins w:id="2301" w:author="Mohammad Nayeem Hasan" w:date="2024-07-23T23:36:00Z" w16du:dateUtc="2024-07-23T17:36:00Z"/>
                <w:rFonts w:ascii="Times New Roman" w:hAnsi="Times New Roman" w:cs="Times New Roman"/>
                <w:sz w:val="24"/>
                <w:szCs w:val="24"/>
              </w:rPr>
            </w:pPr>
            <w:ins w:id="2302" w:author="Mohammad Nayeem Hasan" w:date="2024-07-23T23:37:00Z" w16du:dateUtc="2024-07-23T17:37:00Z">
              <w:r w:rsidRPr="00DF6BDB" w:rsidDel="00D73460">
                <w:rPr>
                  <w:rFonts w:ascii="Times New Roman" w:hAnsi="Times New Roman" w:cs="Times New Roman"/>
                  <w:sz w:val="24"/>
                  <w:szCs w:val="24"/>
                </w:rPr>
                <w:t>28 (10.17)</w:t>
              </w:r>
            </w:ins>
          </w:p>
        </w:tc>
        <w:tc>
          <w:tcPr>
            <w:tcW w:w="616" w:type="pct"/>
          </w:tcPr>
          <w:p w14:paraId="7583A3CE" w14:textId="1374EB1C" w:rsidR="006E7128" w:rsidRPr="00DF6BDB" w:rsidDel="00D73460" w:rsidRDefault="006E7128" w:rsidP="006E7128">
            <w:pPr>
              <w:spacing w:after="0" w:line="240" w:lineRule="auto"/>
              <w:rPr>
                <w:ins w:id="2303" w:author="Mohammad Nayeem Hasan" w:date="2024-07-23T23:36:00Z" w16du:dateUtc="2024-07-23T17:36:00Z"/>
                <w:rFonts w:ascii="Times New Roman" w:hAnsi="Times New Roman" w:cs="Times New Roman"/>
                <w:sz w:val="24"/>
                <w:szCs w:val="24"/>
              </w:rPr>
            </w:pPr>
            <w:ins w:id="2304" w:author="Mohammad Nayeem Hasan" w:date="2024-07-23T23:37:00Z" w16du:dateUtc="2024-07-23T17:37:00Z">
              <w:r w:rsidRPr="00DF6BDB" w:rsidDel="00D73460">
                <w:rPr>
                  <w:rFonts w:ascii="Times New Roman" w:hAnsi="Times New Roman" w:cs="Times New Roman"/>
                  <w:sz w:val="24"/>
                  <w:szCs w:val="24"/>
                </w:rPr>
                <w:t>248 (89.83)</w:t>
              </w:r>
            </w:ins>
          </w:p>
        </w:tc>
        <w:tc>
          <w:tcPr>
            <w:tcW w:w="671" w:type="pct"/>
          </w:tcPr>
          <w:p w14:paraId="562FFAC3" w14:textId="77777777" w:rsidR="006E7128" w:rsidRPr="00DF6BDB" w:rsidDel="00D73460" w:rsidRDefault="006E7128" w:rsidP="006E7128">
            <w:pPr>
              <w:spacing w:after="0" w:line="240" w:lineRule="auto"/>
              <w:rPr>
                <w:ins w:id="2305" w:author="Mohammad Nayeem Hasan" w:date="2024-07-23T23:36:00Z" w16du:dateUtc="2024-07-23T17:36:00Z"/>
                <w:rFonts w:ascii="Times New Roman" w:hAnsi="Times New Roman" w:cs="Times New Roman"/>
                <w:sz w:val="24"/>
                <w:szCs w:val="24"/>
              </w:rPr>
            </w:pPr>
          </w:p>
        </w:tc>
        <w:tc>
          <w:tcPr>
            <w:tcW w:w="616" w:type="pct"/>
          </w:tcPr>
          <w:p w14:paraId="09B3FE75" w14:textId="076C4ADF" w:rsidR="006E7128" w:rsidRPr="00DF6BDB" w:rsidDel="00D73460" w:rsidRDefault="006E7128" w:rsidP="006E7128">
            <w:pPr>
              <w:spacing w:after="0" w:line="240" w:lineRule="auto"/>
              <w:rPr>
                <w:ins w:id="2306" w:author="Mohammad Nayeem Hasan" w:date="2024-07-23T23:36:00Z" w16du:dateUtc="2024-07-23T17:36:00Z"/>
                <w:rFonts w:ascii="Times New Roman" w:hAnsi="Times New Roman" w:cs="Times New Roman"/>
                <w:sz w:val="24"/>
                <w:szCs w:val="24"/>
              </w:rPr>
            </w:pPr>
            <w:ins w:id="2307" w:author="Mohammad Nayeem Hasan" w:date="2024-07-23T23:37:00Z" w16du:dateUtc="2024-07-23T17:37:00Z">
              <w:r w:rsidRPr="00DF6BDB" w:rsidDel="00D73460">
                <w:rPr>
                  <w:rFonts w:ascii="Times New Roman" w:hAnsi="Times New Roman" w:cs="Times New Roman"/>
                  <w:sz w:val="24"/>
                  <w:szCs w:val="24"/>
                </w:rPr>
                <w:t>28 (10.17)</w:t>
              </w:r>
            </w:ins>
          </w:p>
        </w:tc>
        <w:tc>
          <w:tcPr>
            <w:tcW w:w="616" w:type="pct"/>
          </w:tcPr>
          <w:p w14:paraId="59358C65" w14:textId="6080FB3E" w:rsidR="006E7128" w:rsidRPr="00DF6BDB" w:rsidDel="00D73460" w:rsidRDefault="006E7128" w:rsidP="006E7128">
            <w:pPr>
              <w:spacing w:after="0" w:line="240" w:lineRule="auto"/>
              <w:rPr>
                <w:ins w:id="2308" w:author="Mohammad Nayeem Hasan" w:date="2024-07-23T23:36:00Z" w16du:dateUtc="2024-07-23T17:36:00Z"/>
                <w:rFonts w:ascii="Times New Roman" w:hAnsi="Times New Roman" w:cs="Times New Roman"/>
                <w:sz w:val="24"/>
                <w:szCs w:val="24"/>
              </w:rPr>
            </w:pPr>
            <w:ins w:id="2309" w:author="Mohammad Nayeem Hasan" w:date="2024-07-23T23:37:00Z" w16du:dateUtc="2024-07-23T17:37:00Z">
              <w:r w:rsidRPr="00DF6BDB" w:rsidDel="00D73460">
                <w:rPr>
                  <w:rFonts w:ascii="Times New Roman" w:hAnsi="Times New Roman" w:cs="Times New Roman"/>
                  <w:sz w:val="24"/>
                  <w:szCs w:val="24"/>
                </w:rPr>
                <w:t>248 (89.83)</w:t>
              </w:r>
            </w:ins>
          </w:p>
        </w:tc>
        <w:tc>
          <w:tcPr>
            <w:tcW w:w="725" w:type="pct"/>
          </w:tcPr>
          <w:p w14:paraId="7657D9E0" w14:textId="77777777" w:rsidR="006E7128" w:rsidRPr="00DF6BDB" w:rsidDel="00D73460" w:rsidRDefault="006E7128" w:rsidP="006E7128">
            <w:pPr>
              <w:spacing w:after="0" w:line="240" w:lineRule="auto"/>
              <w:rPr>
                <w:ins w:id="2310" w:author="Mohammad Nayeem Hasan" w:date="2024-07-23T23:36:00Z" w16du:dateUtc="2024-07-23T17:36:00Z"/>
                <w:rFonts w:ascii="Times New Roman" w:hAnsi="Times New Roman" w:cs="Times New Roman"/>
                <w:sz w:val="24"/>
                <w:szCs w:val="24"/>
              </w:rPr>
            </w:pPr>
          </w:p>
        </w:tc>
      </w:tr>
      <w:tr w:rsidR="006E7128" w:rsidRPr="00CE3B54" w:rsidDel="00D73460" w14:paraId="36E3782B" w14:textId="77777777" w:rsidTr="00AA3EE1">
        <w:trPr>
          <w:ins w:id="2311" w:author="Mohammad Nayeem Hasan" w:date="2024-07-23T23:36:00Z" w16du:dateUtc="2024-07-23T17:36:00Z"/>
        </w:trPr>
        <w:tc>
          <w:tcPr>
            <w:tcW w:w="1071" w:type="pct"/>
            <w:vAlign w:val="center"/>
          </w:tcPr>
          <w:p w14:paraId="40FDD3C5" w14:textId="7B7BADC3" w:rsidR="006E7128" w:rsidRPr="00877093" w:rsidRDefault="006E7128" w:rsidP="006E7128">
            <w:pPr>
              <w:spacing w:after="0" w:line="240" w:lineRule="auto"/>
              <w:rPr>
                <w:ins w:id="2312" w:author="Mohammad Nayeem Hasan" w:date="2024-07-23T23:36:00Z" w16du:dateUtc="2024-07-23T17:36:00Z"/>
                <w:rFonts w:ascii="Times New Roman" w:hAnsi="Times New Roman" w:cs="Times New Roman"/>
                <w:bCs/>
                <w:sz w:val="24"/>
                <w:szCs w:val="24"/>
              </w:rPr>
            </w:pPr>
            <w:ins w:id="2313" w:author="Mohammad Nayeem Hasan" w:date="2024-07-23T23:37:00Z" w16du:dateUtc="2024-07-23T17:37:00Z">
              <w:r>
                <w:rPr>
                  <w:rFonts w:ascii="Times New Roman" w:hAnsi="Times New Roman" w:cs="Times New Roman"/>
                  <w:bCs/>
                  <w:sz w:val="24"/>
                  <w:szCs w:val="24"/>
                </w:rPr>
                <w:t>No</w:t>
              </w:r>
            </w:ins>
          </w:p>
        </w:tc>
        <w:tc>
          <w:tcPr>
            <w:tcW w:w="685" w:type="pct"/>
          </w:tcPr>
          <w:p w14:paraId="64B20475" w14:textId="4F335622" w:rsidR="006E7128" w:rsidRPr="00DF6BDB" w:rsidDel="00D73460" w:rsidRDefault="006E7128" w:rsidP="006E7128">
            <w:pPr>
              <w:spacing w:after="0" w:line="240" w:lineRule="auto"/>
              <w:rPr>
                <w:ins w:id="2314" w:author="Mohammad Nayeem Hasan" w:date="2024-07-23T23:36:00Z" w16du:dateUtc="2024-07-23T17:36:00Z"/>
                <w:rFonts w:ascii="Times New Roman" w:hAnsi="Times New Roman" w:cs="Times New Roman"/>
                <w:sz w:val="24"/>
                <w:szCs w:val="24"/>
              </w:rPr>
            </w:pPr>
            <w:ins w:id="2315" w:author="Mohammad Nayeem Hasan" w:date="2024-07-23T23:37:00Z" w16du:dateUtc="2024-07-23T17:37:00Z">
              <w:r w:rsidRPr="00DF6BDB" w:rsidDel="00D73460">
                <w:rPr>
                  <w:rFonts w:ascii="Times New Roman" w:hAnsi="Times New Roman" w:cs="Times New Roman"/>
                  <w:sz w:val="24"/>
                  <w:szCs w:val="24"/>
                </w:rPr>
                <w:t>30 (5.59)</w:t>
              </w:r>
            </w:ins>
          </w:p>
        </w:tc>
        <w:tc>
          <w:tcPr>
            <w:tcW w:w="616" w:type="pct"/>
          </w:tcPr>
          <w:p w14:paraId="1C61D8D1" w14:textId="7F7C43AB" w:rsidR="006E7128" w:rsidRPr="00DF6BDB" w:rsidDel="00D73460" w:rsidRDefault="006E7128" w:rsidP="006E7128">
            <w:pPr>
              <w:spacing w:after="0" w:line="240" w:lineRule="auto"/>
              <w:rPr>
                <w:ins w:id="2316" w:author="Mohammad Nayeem Hasan" w:date="2024-07-23T23:36:00Z" w16du:dateUtc="2024-07-23T17:36:00Z"/>
                <w:rFonts w:ascii="Times New Roman" w:hAnsi="Times New Roman" w:cs="Times New Roman"/>
                <w:sz w:val="24"/>
                <w:szCs w:val="24"/>
              </w:rPr>
            </w:pPr>
            <w:ins w:id="2317" w:author="Mohammad Nayeem Hasan" w:date="2024-07-23T23:37:00Z" w16du:dateUtc="2024-07-23T17:37:00Z">
              <w:r w:rsidRPr="00DF6BDB" w:rsidDel="00D73460">
                <w:rPr>
                  <w:rFonts w:ascii="Times New Roman" w:hAnsi="Times New Roman" w:cs="Times New Roman"/>
                  <w:sz w:val="24"/>
                  <w:szCs w:val="24"/>
                </w:rPr>
                <w:t>513 (94.41)</w:t>
              </w:r>
            </w:ins>
          </w:p>
        </w:tc>
        <w:tc>
          <w:tcPr>
            <w:tcW w:w="671" w:type="pct"/>
          </w:tcPr>
          <w:p w14:paraId="70C79B5F" w14:textId="77777777" w:rsidR="006E7128" w:rsidRPr="00DF6BDB" w:rsidDel="00D73460" w:rsidRDefault="006E7128" w:rsidP="006E7128">
            <w:pPr>
              <w:spacing w:after="0" w:line="240" w:lineRule="auto"/>
              <w:rPr>
                <w:ins w:id="2318" w:author="Mohammad Nayeem Hasan" w:date="2024-07-23T23:36:00Z" w16du:dateUtc="2024-07-23T17:36:00Z"/>
                <w:rFonts w:ascii="Times New Roman" w:hAnsi="Times New Roman" w:cs="Times New Roman"/>
                <w:sz w:val="24"/>
                <w:szCs w:val="24"/>
              </w:rPr>
            </w:pPr>
          </w:p>
        </w:tc>
        <w:tc>
          <w:tcPr>
            <w:tcW w:w="616" w:type="pct"/>
          </w:tcPr>
          <w:p w14:paraId="34A0765C" w14:textId="5D3CF7D9" w:rsidR="006E7128" w:rsidRPr="00DF6BDB" w:rsidDel="00D73460" w:rsidRDefault="006E7128" w:rsidP="006E7128">
            <w:pPr>
              <w:spacing w:after="0" w:line="240" w:lineRule="auto"/>
              <w:rPr>
                <w:ins w:id="2319" w:author="Mohammad Nayeem Hasan" w:date="2024-07-23T23:36:00Z" w16du:dateUtc="2024-07-23T17:36:00Z"/>
                <w:rFonts w:ascii="Times New Roman" w:hAnsi="Times New Roman" w:cs="Times New Roman"/>
                <w:sz w:val="24"/>
                <w:szCs w:val="24"/>
              </w:rPr>
            </w:pPr>
            <w:ins w:id="2320" w:author="Mohammad Nayeem Hasan" w:date="2024-07-23T23:37:00Z" w16du:dateUtc="2024-07-23T17:37:00Z">
              <w:r w:rsidRPr="00DF6BDB" w:rsidDel="00D73460">
                <w:rPr>
                  <w:rFonts w:ascii="Times New Roman" w:hAnsi="Times New Roman" w:cs="Times New Roman"/>
                  <w:sz w:val="24"/>
                  <w:szCs w:val="24"/>
                </w:rPr>
                <w:t>30 (5.59)</w:t>
              </w:r>
            </w:ins>
          </w:p>
        </w:tc>
        <w:tc>
          <w:tcPr>
            <w:tcW w:w="616" w:type="pct"/>
          </w:tcPr>
          <w:p w14:paraId="0AE9822A" w14:textId="06FD1C13" w:rsidR="006E7128" w:rsidRPr="00DF6BDB" w:rsidDel="00D73460" w:rsidRDefault="006E7128" w:rsidP="006E7128">
            <w:pPr>
              <w:spacing w:after="0" w:line="240" w:lineRule="auto"/>
              <w:rPr>
                <w:ins w:id="2321" w:author="Mohammad Nayeem Hasan" w:date="2024-07-23T23:36:00Z" w16du:dateUtc="2024-07-23T17:36:00Z"/>
                <w:rFonts w:ascii="Times New Roman" w:hAnsi="Times New Roman" w:cs="Times New Roman"/>
                <w:sz w:val="24"/>
                <w:szCs w:val="24"/>
              </w:rPr>
            </w:pPr>
            <w:ins w:id="2322" w:author="Mohammad Nayeem Hasan" w:date="2024-07-23T23:37:00Z" w16du:dateUtc="2024-07-23T17:37:00Z">
              <w:r w:rsidRPr="00DF6BDB" w:rsidDel="00D73460">
                <w:rPr>
                  <w:rFonts w:ascii="Times New Roman" w:hAnsi="Times New Roman" w:cs="Times New Roman"/>
                  <w:sz w:val="24"/>
                  <w:szCs w:val="24"/>
                </w:rPr>
                <w:t>513 (94.41)</w:t>
              </w:r>
            </w:ins>
          </w:p>
        </w:tc>
        <w:tc>
          <w:tcPr>
            <w:tcW w:w="725" w:type="pct"/>
          </w:tcPr>
          <w:p w14:paraId="3B333776" w14:textId="77777777" w:rsidR="006E7128" w:rsidRPr="00DF6BDB" w:rsidDel="00D73460" w:rsidRDefault="006E7128" w:rsidP="006E7128">
            <w:pPr>
              <w:spacing w:after="0" w:line="240" w:lineRule="auto"/>
              <w:rPr>
                <w:ins w:id="2323" w:author="Mohammad Nayeem Hasan" w:date="2024-07-23T23:36:00Z" w16du:dateUtc="2024-07-23T17:36:00Z"/>
                <w:rFonts w:ascii="Times New Roman" w:hAnsi="Times New Roman" w:cs="Times New Roman"/>
                <w:sz w:val="24"/>
                <w:szCs w:val="24"/>
              </w:rPr>
            </w:pPr>
          </w:p>
        </w:tc>
      </w:tr>
      <w:tr w:rsidR="006E7128" w:rsidRPr="00CE3B54" w:rsidDel="00D73460" w14:paraId="02F9F6B8" w14:textId="77777777" w:rsidTr="00AA3EE1">
        <w:trPr>
          <w:ins w:id="2324" w:author="Mohammad Nayeem Hasan" w:date="2024-07-21T01:56:00Z" w16du:dateUtc="2024-07-20T19:56:00Z"/>
          <w:trPrChange w:id="2325" w:author="Mohammad Nayeem Hasan" w:date="2024-07-21T13:03:00Z" w16du:dateUtc="2024-07-21T07:03:00Z">
            <w:trPr>
              <w:gridAfter w:val="0"/>
            </w:trPr>
          </w:trPrChange>
        </w:trPr>
        <w:tc>
          <w:tcPr>
            <w:tcW w:w="1071" w:type="pct"/>
            <w:tcPrChange w:id="2326" w:author="Mohammad Nayeem Hasan" w:date="2024-07-21T13:03:00Z" w16du:dateUtc="2024-07-21T07:03:00Z">
              <w:tcPr>
                <w:tcW w:w="783" w:type="pct"/>
              </w:tcPr>
            </w:tcPrChange>
          </w:tcPr>
          <w:p w14:paraId="344BA968" w14:textId="03975CE0" w:rsidR="006E7128" w:rsidRPr="00B16F81" w:rsidDel="00D73460" w:rsidRDefault="006E7128" w:rsidP="006E7128">
            <w:pPr>
              <w:spacing w:after="0" w:line="240" w:lineRule="auto"/>
              <w:rPr>
                <w:ins w:id="2327" w:author="Mohammad Nayeem Hasan" w:date="2024-07-21T01:56:00Z" w16du:dateUtc="2024-07-20T19:56:00Z"/>
                <w:rFonts w:ascii="Times New Roman" w:hAnsi="Times New Roman" w:cs="Times New Roman"/>
                <w:b/>
                <w:bCs/>
                <w:i/>
                <w:iCs/>
                <w:sz w:val="24"/>
                <w:szCs w:val="24"/>
                <w:rPrChange w:id="2328" w:author="Mohammad Nayeem Hasan" w:date="2024-07-21T02:28:00Z" w16du:dateUtc="2024-07-20T20:28:00Z">
                  <w:rPr>
                    <w:ins w:id="2329" w:author="Mohammad Nayeem Hasan" w:date="2024-07-21T01:56:00Z" w16du:dateUtc="2024-07-20T19:56:00Z"/>
                    <w:rFonts w:ascii="Times New Roman" w:hAnsi="Times New Roman" w:cs="Times New Roman"/>
                    <w:sz w:val="24"/>
                    <w:szCs w:val="24"/>
                  </w:rPr>
                </w:rPrChange>
              </w:rPr>
            </w:pPr>
            <w:ins w:id="2330" w:author="Mohammad Nayeem Hasan" w:date="2024-07-21T01:56:00Z" w16du:dateUtc="2024-07-20T19:56:00Z">
              <w:r w:rsidRPr="00B16F81" w:rsidDel="00D73460">
                <w:rPr>
                  <w:rFonts w:ascii="Times New Roman" w:hAnsi="Times New Roman" w:cs="Times New Roman"/>
                  <w:b/>
                  <w:bCs/>
                  <w:i/>
                  <w:iCs/>
                  <w:sz w:val="24"/>
                  <w:szCs w:val="24"/>
                  <w:rPrChange w:id="2331" w:author="Mohammad Nayeem Hasan" w:date="2024-07-21T02:28:00Z" w16du:dateUtc="2024-07-20T20:28:00Z">
                    <w:rPr>
                      <w:rFonts w:ascii="Times New Roman" w:hAnsi="Times New Roman" w:cs="Times New Roman"/>
                      <w:sz w:val="24"/>
                      <w:szCs w:val="24"/>
                    </w:rPr>
                  </w:rPrChange>
                </w:rPr>
                <w:t>Division</w:t>
              </w:r>
            </w:ins>
          </w:p>
        </w:tc>
        <w:tc>
          <w:tcPr>
            <w:tcW w:w="685" w:type="pct"/>
            <w:tcPrChange w:id="2332" w:author="Mohammad Nayeem Hasan" w:date="2024-07-21T13:03:00Z" w16du:dateUtc="2024-07-21T07:03:00Z">
              <w:tcPr>
                <w:tcW w:w="501" w:type="pct"/>
              </w:tcPr>
            </w:tcPrChange>
          </w:tcPr>
          <w:p w14:paraId="55AEBB38" w14:textId="77777777" w:rsidR="006E7128" w:rsidRPr="00DF6BDB" w:rsidDel="00D73460" w:rsidRDefault="006E7128" w:rsidP="006E7128">
            <w:pPr>
              <w:spacing w:after="0" w:line="240" w:lineRule="auto"/>
              <w:rPr>
                <w:ins w:id="2333" w:author="Mohammad Nayeem Hasan" w:date="2024-07-21T01:56:00Z" w16du:dateUtc="2024-07-20T19:56:00Z"/>
                <w:rFonts w:ascii="Times New Roman" w:hAnsi="Times New Roman" w:cs="Times New Roman"/>
                <w:sz w:val="24"/>
                <w:szCs w:val="24"/>
              </w:rPr>
            </w:pPr>
          </w:p>
        </w:tc>
        <w:tc>
          <w:tcPr>
            <w:tcW w:w="616" w:type="pct"/>
            <w:tcPrChange w:id="2334" w:author="Mohammad Nayeem Hasan" w:date="2024-07-21T13:03:00Z" w16du:dateUtc="2024-07-21T07:03:00Z">
              <w:tcPr>
                <w:tcW w:w="452" w:type="pct"/>
                <w:gridSpan w:val="2"/>
              </w:tcPr>
            </w:tcPrChange>
          </w:tcPr>
          <w:p w14:paraId="2B513547" w14:textId="77777777" w:rsidR="006E7128" w:rsidRPr="00DF6BDB" w:rsidDel="00D73460" w:rsidRDefault="006E7128" w:rsidP="006E7128">
            <w:pPr>
              <w:spacing w:after="0" w:line="240" w:lineRule="auto"/>
              <w:rPr>
                <w:ins w:id="2335" w:author="Mohammad Nayeem Hasan" w:date="2024-07-21T01:56:00Z" w16du:dateUtc="2024-07-20T19:56:00Z"/>
                <w:rFonts w:ascii="Times New Roman" w:hAnsi="Times New Roman" w:cs="Times New Roman"/>
                <w:sz w:val="24"/>
                <w:szCs w:val="24"/>
              </w:rPr>
            </w:pPr>
          </w:p>
        </w:tc>
        <w:tc>
          <w:tcPr>
            <w:tcW w:w="671" w:type="pct"/>
            <w:tcPrChange w:id="2336" w:author="Mohammad Nayeem Hasan" w:date="2024-07-21T13:03:00Z" w16du:dateUtc="2024-07-21T07:03:00Z">
              <w:tcPr>
                <w:tcW w:w="491" w:type="pct"/>
              </w:tcPr>
            </w:tcPrChange>
          </w:tcPr>
          <w:p w14:paraId="6575A7C7" w14:textId="77777777" w:rsidR="006E7128" w:rsidRPr="00DF6BDB" w:rsidDel="00D73460" w:rsidRDefault="006E7128" w:rsidP="006E7128">
            <w:pPr>
              <w:spacing w:after="0" w:line="240" w:lineRule="auto"/>
              <w:rPr>
                <w:ins w:id="2337" w:author="Mohammad Nayeem Hasan" w:date="2024-07-21T01:56:00Z" w16du:dateUtc="2024-07-20T19:56:00Z"/>
                <w:rFonts w:ascii="Times New Roman" w:hAnsi="Times New Roman" w:cs="Times New Roman"/>
                <w:sz w:val="24"/>
                <w:szCs w:val="24"/>
              </w:rPr>
            </w:pPr>
          </w:p>
        </w:tc>
        <w:tc>
          <w:tcPr>
            <w:tcW w:w="616" w:type="pct"/>
            <w:tcPrChange w:id="2338" w:author="Mohammad Nayeem Hasan" w:date="2024-07-21T13:03:00Z" w16du:dateUtc="2024-07-21T07:03:00Z">
              <w:tcPr>
                <w:tcW w:w="452" w:type="pct"/>
                <w:gridSpan w:val="2"/>
              </w:tcPr>
            </w:tcPrChange>
          </w:tcPr>
          <w:p w14:paraId="44C7877D" w14:textId="77777777" w:rsidR="006E7128" w:rsidRPr="00DF6BDB" w:rsidDel="00D73460" w:rsidRDefault="006E7128" w:rsidP="006E7128">
            <w:pPr>
              <w:spacing w:after="0" w:line="240" w:lineRule="auto"/>
              <w:rPr>
                <w:ins w:id="2339" w:author="Mohammad Nayeem Hasan" w:date="2024-07-21T01:56:00Z" w16du:dateUtc="2024-07-20T19:56:00Z"/>
                <w:rFonts w:ascii="Times New Roman" w:hAnsi="Times New Roman" w:cs="Times New Roman"/>
                <w:sz w:val="24"/>
                <w:szCs w:val="24"/>
              </w:rPr>
            </w:pPr>
          </w:p>
        </w:tc>
        <w:tc>
          <w:tcPr>
            <w:tcW w:w="616" w:type="pct"/>
            <w:tcPrChange w:id="2340" w:author="Mohammad Nayeem Hasan" w:date="2024-07-21T13:03:00Z" w16du:dateUtc="2024-07-21T07:03:00Z">
              <w:tcPr>
                <w:tcW w:w="452" w:type="pct"/>
                <w:gridSpan w:val="2"/>
              </w:tcPr>
            </w:tcPrChange>
          </w:tcPr>
          <w:p w14:paraId="35A59263" w14:textId="77777777" w:rsidR="006E7128" w:rsidRPr="00DF6BDB" w:rsidDel="00D73460" w:rsidRDefault="006E7128" w:rsidP="006E7128">
            <w:pPr>
              <w:spacing w:after="0" w:line="240" w:lineRule="auto"/>
              <w:rPr>
                <w:ins w:id="2341" w:author="Mohammad Nayeem Hasan" w:date="2024-07-21T01:56:00Z" w16du:dateUtc="2024-07-20T19:56:00Z"/>
                <w:rFonts w:ascii="Times New Roman" w:hAnsi="Times New Roman" w:cs="Times New Roman"/>
                <w:sz w:val="24"/>
                <w:szCs w:val="24"/>
              </w:rPr>
            </w:pPr>
          </w:p>
        </w:tc>
        <w:tc>
          <w:tcPr>
            <w:tcW w:w="725" w:type="pct"/>
            <w:tcPrChange w:id="2342" w:author="Mohammad Nayeem Hasan" w:date="2024-07-21T13:03:00Z" w16du:dateUtc="2024-07-21T07:03:00Z">
              <w:tcPr>
                <w:tcW w:w="507" w:type="pct"/>
                <w:gridSpan w:val="2"/>
              </w:tcPr>
            </w:tcPrChange>
          </w:tcPr>
          <w:p w14:paraId="2BEDC0D9" w14:textId="77777777" w:rsidR="006E7128" w:rsidRPr="00DF6BDB" w:rsidDel="00D73460" w:rsidRDefault="006E7128" w:rsidP="006E7128">
            <w:pPr>
              <w:spacing w:after="0" w:line="240" w:lineRule="auto"/>
              <w:rPr>
                <w:ins w:id="2343" w:author="Mohammad Nayeem Hasan" w:date="2024-07-21T01:56:00Z" w16du:dateUtc="2024-07-20T19:56:00Z"/>
                <w:rFonts w:ascii="Times New Roman" w:hAnsi="Times New Roman" w:cs="Times New Roman"/>
                <w:sz w:val="24"/>
                <w:szCs w:val="24"/>
              </w:rPr>
            </w:pPr>
          </w:p>
        </w:tc>
      </w:tr>
      <w:tr w:rsidR="006E7128" w:rsidRPr="00CE3B54" w:rsidDel="00D73460" w14:paraId="5FFC3904" w14:textId="77777777" w:rsidTr="00AA3EE1">
        <w:trPr>
          <w:ins w:id="2344" w:author="Mohammad Nayeem Hasan" w:date="2024-07-21T01:56:00Z" w16du:dateUtc="2024-07-20T19:56:00Z"/>
          <w:trPrChange w:id="2345" w:author="Mohammad Nayeem Hasan" w:date="2024-07-21T13:03:00Z" w16du:dateUtc="2024-07-21T07:03:00Z">
            <w:trPr>
              <w:gridAfter w:val="0"/>
            </w:trPr>
          </w:trPrChange>
        </w:trPr>
        <w:tc>
          <w:tcPr>
            <w:tcW w:w="1071" w:type="pct"/>
            <w:tcPrChange w:id="2346" w:author="Mohammad Nayeem Hasan" w:date="2024-07-21T13:03:00Z" w16du:dateUtc="2024-07-21T07:03:00Z">
              <w:tcPr>
                <w:tcW w:w="783" w:type="pct"/>
              </w:tcPr>
            </w:tcPrChange>
          </w:tcPr>
          <w:p w14:paraId="4A7A91BD" w14:textId="60D2B139" w:rsidR="006E7128" w:rsidRPr="00DF6BDB" w:rsidDel="00D73460" w:rsidRDefault="006E7128" w:rsidP="006E7128">
            <w:pPr>
              <w:spacing w:after="0" w:line="240" w:lineRule="auto"/>
              <w:rPr>
                <w:ins w:id="2347" w:author="Mohammad Nayeem Hasan" w:date="2024-07-21T01:56:00Z" w16du:dateUtc="2024-07-20T19:56:00Z"/>
                <w:rFonts w:ascii="Times New Roman" w:hAnsi="Times New Roman" w:cs="Times New Roman"/>
                <w:sz w:val="24"/>
                <w:szCs w:val="24"/>
              </w:rPr>
            </w:pPr>
            <w:ins w:id="2348" w:author="Mohammad Nayeem Hasan" w:date="2024-07-21T01:56:00Z" w16du:dateUtc="2024-07-20T19:56:00Z">
              <w:r w:rsidRPr="00DF6BDB" w:rsidDel="00D73460">
                <w:rPr>
                  <w:rFonts w:ascii="Times New Roman" w:hAnsi="Times New Roman" w:cs="Times New Roman"/>
                  <w:sz w:val="24"/>
                  <w:szCs w:val="24"/>
                </w:rPr>
                <w:t>Barisal</w:t>
              </w:r>
            </w:ins>
          </w:p>
        </w:tc>
        <w:tc>
          <w:tcPr>
            <w:tcW w:w="685" w:type="pct"/>
            <w:tcPrChange w:id="2349" w:author="Mohammad Nayeem Hasan" w:date="2024-07-21T13:03:00Z" w16du:dateUtc="2024-07-21T07:03:00Z">
              <w:tcPr>
                <w:tcW w:w="501" w:type="pct"/>
              </w:tcPr>
            </w:tcPrChange>
          </w:tcPr>
          <w:p w14:paraId="5B35CF89" w14:textId="0DE5CC39" w:rsidR="006E7128" w:rsidRPr="00DF6BDB" w:rsidDel="00D73460" w:rsidRDefault="006E7128" w:rsidP="006E7128">
            <w:pPr>
              <w:spacing w:after="0" w:line="240" w:lineRule="auto"/>
              <w:rPr>
                <w:ins w:id="2350" w:author="Mohammad Nayeem Hasan" w:date="2024-07-21T01:56:00Z" w16du:dateUtc="2024-07-20T19:56:00Z"/>
                <w:rFonts w:ascii="Times New Roman" w:hAnsi="Times New Roman" w:cs="Times New Roman"/>
                <w:sz w:val="24"/>
                <w:szCs w:val="24"/>
              </w:rPr>
            </w:pPr>
            <w:ins w:id="2351" w:author="Mohammad Nayeem Hasan" w:date="2024-07-21T01:56:00Z" w16du:dateUtc="2024-07-20T19:56:00Z">
              <w:r w:rsidRPr="00DF6BDB" w:rsidDel="00D73460">
                <w:rPr>
                  <w:rFonts w:ascii="Times New Roman" w:hAnsi="Times New Roman" w:cs="Times New Roman"/>
                  <w:sz w:val="24"/>
                  <w:szCs w:val="24"/>
                </w:rPr>
                <w:t>23 (17.34)</w:t>
              </w:r>
            </w:ins>
          </w:p>
        </w:tc>
        <w:tc>
          <w:tcPr>
            <w:tcW w:w="616" w:type="pct"/>
            <w:tcPrChange w:id="2352" w:author="Mohammad Nayeem Hasan" w:date="2024-07-21T13:03:00Z" w16du:dateUtc="2024-07-21T07:03:00Z">
              <w:tcPr>
                <w:tcW w:w="452" w:type="pct"/>
                <w:gridSpan w:val="2"/>
              </w:tcPr>
            </w:tcPrChange>
          </w:tcPr>
          <w:p w14:paraId="3A679D60" w14:textId="43D86B7E" w:rsidR="006E7128" w:rsidRPr="00DF6BDB" w:rsidDel="00D73460" w:rsidRDefault="006E7128" w:rsidP="006E7128">
            <w:pPr>
              <w:spacing w:after="0" w:line="240" w:lineRule="auto"/>
              <w:rPr>
                <w:ins w:id="2353" w:author="Mohammad Nayeem Hasan" w:date="2024-07-21T01:56:00Z" w16du:dateUtc="2024-07-20T19:56:00Z"/>
                <w:rFonts w:ascii="Times New Roman" w:hAnsi="Times New Roman" w:cs="Times New Roman"/>
                <w:sz w:val="24"/>
                <w:szCs w:val="24"/>
              </w:rPr>
            </w:pPr>
            <w:ins w:id="2354" w:author="Mohammad Nayeem Hasan" w:date="2024-07-21T01:56:00Z" w16du:dateUtc="2024-07-20T19:56:00Z">
              <w:r w:rsidRPr="00DF6BDB" w:rsidDel="00D73460">
                <w:rPr>
                  <w:rFonts w:ascii="Times New Roman" w:hAnsi="Times New Roman" w:cs="Times New Roman"/>
                  <w:sz w:val="24"/>
                  <w:szCs w:val="24"/>
                </w:rPr>
                <w:t>108 (82.66)</w:t>
              </w:r>
            </w:ins>
          </w:p>
        </w:tc>
        <w:tc>
          <w:tcPr>
            <w:tcW w:w="671" w:type="pct"/>
            <w:tcPrChange w:id="2355" w:author="Mohammad Nayeem Hasan" w:date="2024-07-21T13:03:00Z" w16du:dateUtc="2024-07-21T07:03:00Z">
              <w:tcPr>
                <w:tcW w:w="491" w:type="pct"/>
              </w:tcPr>
            </w:tcPrChange>
          </w:tcPr>
          <w:p w14:paraId="340D4737" w14:textId="490CF0A3" w:rsidR="006E7128" w:rsidRPr="00DF6BDB" w:rsidDel="00D73460" w:rsidRDefault="006E7128" w:rsidP="006E7128">
            <w:pPr>
              <w:spacing w:after="0" w:line="240" w:lineRule="auto"/>
              <w:rPr>
                <w:ins w:id="2356" w:author="Mohammad Nayeem Hasan" w:date="2024-07-21T01:56:00Z" w16du:dateUtc="2024-07-20T19:56:00Z"/>
                <w:rFonts w:ascii="Times New Roman" w:hAnsi="Times New Roman" w:cs="Times New Roman"/>
                <w:sz w:val="24"/>
                <w:szCs w:val="24"/>
              </w:rPr>
            </w:pPr>
          </w:p>
        </w:tc>
        <w:tc>
          <w:tcPr>
            <w:tcW w:w="616" w:type="pct"/>
            <w:tcPrChange w:id="2357" w:author="Mohammad Nayeem Hasan" w:date="2024-07-21T13:03:00Z" w16du:dateUtc="2024-07-21T07:03:00Z">
              <w:tcPr>
                <w:tcW w:w="452" w:type="pct"/>
                <w:gridSpan w:val="2"/>
              </w:tcPr>
            </w:tcPrChange>
          </w:tcPr>
          <w:p w14:paraId="352A8D5A" w14:textId="1E1A55E8" w:rsidR="006E7128" w:rsidRPr="00DF6BDB" w:rsidDel="00D73460" w:rsidRDefault="006E7128" w:rsidP="006E7128">
            <w:pPr>
              <w:spacing w:after="0" w:line="240" w:lineRule="auto"/>
              <w:rPr>
                <w:ins w:id="2358" w:author="Mohammad Nayeem Hasan" w:date="2024-07-21T01:56:00Z" w16du:dateUtc="2024-07-20T19:56:00Z"/>
                <w:rFonts w:ascii="Times New Roman" w:hAnsi="Times New Roman" w:cs="Times New Roman"/>
                <w:sz w:val="24"/>
                <w:szCs w:val="24"/>
              </w:rPr>
            </w:pPr>
            <w:ins w:id="2359" w:author="Mohammad Nayeem Hasan" w:date="2024-07-21T01:56:00Z" w16du:dateUtc="2024-07-20T19:56:00Z">
              <w:r w:rsidRPr="00DF6BDB" w:rsidDel="00D73460">
                <w:rPr>
                  <w:rFonts w:ascii="Times New Roman" w:hAnsi="Times New Roman" w:cs="Times New Roman"/>
                  <w:sz w:val="24"/>
                  <w:szCs w:val="24"/>
                </w:rPr>
                <w:t>23 (17.34)</w:t>
              </w:r>
            </w:ins>
          </w:p>
        </w:tc>
        <w:tc>
          <w:tcPr>
            <w:tcW w:w="616" w:type="pct"/>
            <w:tcPrChange w:id="2360" w:author="Mohammad Nayeem Hasan" w:date="2024-07-21T13:03:00Z" w16du:dateUtc="2024-07-21T07:03:00Z">
              <w:tcPr>
                <w:tcW w:w="452" w:type="pct"/>
                <w:gridSpan w:val="2"/>
              </w:tcPr>
            </w:tcPrChange>
          </w:tcPr>
          <w:p w14:paraId="3C7D8771" w14:textId="735E6A83" w:rsidR="006E7128" w:rsidRPr="00DF6BDB" w:rsidDel="00D73460" w:rsidRDefault="006E7128" w:rsidP="006E7128">
            <w:pPr>
              <w:spacing w:after="0" w:line="240" w:lineRule="auto"/>
              <w:rPr>
                <w:ins w:id="2361" w:author="Mohammad Nayeem Hasan" w:date="2024-07-21T01:56:00Z" w16du:dateUtc="2024-07-20T19:56:00Z"/>
                <w:rFonts w:ascii="Times New Roman" w:hAnsi="Times New Roman" w:cs="Times New Roman"/>
                <w:sz w:val="24"/>
                <w:szCs w:val="24"/>
              </w:rPr>
            </w:pPr>
            <w:ins w:id="2362" w:author="Mohammad Nayeem Hasan" w:date="2024-07-21T01:56:00Z" w16du:dateUtc="2024-07-20T19:56:00Z">
              <w:r w:rsidRPr="00DF6BDB" w:rsidDel="00D73460">
                <w:rPr>
                  <w:rFonts w:ascii="Times New Roman" w:hAnsi="Times New Roman" w:cs="Times New Roman"/>
                  <w:sz w:val="24"/>
                  <w:szCs w:val="24"/>
                </w:rPr>
                <w:t>108 (82.66)</w:t>
              </w:r>
            </w:ins>
          </w:p>
        </w:tc>
        <w:tc>
          <w:tcPr>
            <w:tcW w:w="725" w:type="pct"/>
            <w:tcPrChange w:id="2363" w:author="Mohammad Nayeem Hasan" w:date="2024-07-21T13:03:00Z" w16du:dateUtc="2024-07-21T07:03:00Z">
              <w:tcPr>
                <w:tcW w:w="507" w:type="pct"/>
                <w:gridSpan w:val="2"/>
              </w:tcPr>
            </w:tcPrChange>
          </w:tcPr>
          <w:p w14:paraId="36C1DA69" w14:textId="482989AF" w:rsidR="006E7128" w:rsidRPr="00DF6BDB" w:rsidDel="00D73460" w:rsidRDefault="006E7128" w:rsidP="006E7128">
            <w:pPr>
              <w:spacing w:after="0" w:line="240" w:lineRule="auto"/>
              <w:rPr>
                <w:ins w:id="2364" w:author="Mohammad Nayeem Hasan" w:date="2024-07-21T01:56:00Z" w16du:dateUtc="2024-07-20T19:56:00Z"/>
                <w:rFonts w:ascii="Times New Roman" w:hAnsi="Times New Roman" w:cs="Times New Roman"/>
                <w:sz w:val="24"/>
                <w:szCs w:val="24"/>
              </w:rPr>
            </w:pPr>
          </w:p>
        </w:tc>
      </w:tr>
      <w:tr w:rsidR="006E7128" w:rsidRPr="00CE3B54" w:rsidDel="00D73460" w14:paraId="742C2416" w14:textId="77777777" w:rsidTr="00AA3EE1">
        <w:trPr>
          <w:ins w:id="2365" w:author="Mohammad Nayeem Hasan" w:date="2024-07-21T01:56:00Z" w16du:dateUtc="2024-07-20T19:56:00Z"/>
          <w:trPrChange w:id="2366" w:author="Mohammad Nayeem Hasan" w:date="2024-07-21T13:03:00Z" w16du:dateUtc="2024-07-21T07:03:00Z">
            <w:trPr>
              <w:gridAfter w:val="0"/>
            </w:trPr>
          </w:trPrChange>
        </w:trPr>
        <w:tc>
          <w:tcPr>
            <w:tcW w:w="1071" w:type="pct"/>
            <w:tcPrChange w:id="2367" w:author="Mohammad Nayeem Hasan" w:date="2024-07-21T13:03:00Z" w16du:dateUtc="2024-07-21T07:03:00Z">
              <w:tcPr>
                <w:tcW w:w="783" w:type="pct"/>
              </w:tcPr>
            </w:tcPrChange>
          </w:tcPr>
          <w:p w14:paraId="6A242BD0" w14:textId="14B6D9A3" w:rsidR="006E7128" w:rsidRPr="00DF6BDB" w:rsidDel="00D73460" w:rsidRDefault="006E7128" w:rsidP="006E7128">
            <w:pPr>
              <w:spacing w:after="0" w:line="240" w:lineRule="auto"/>
              <w:rPr>
                <w:ins w:id="2368" w:author="Mohammad Nayeem Hasan" w:date="2024-07-21T01:56:00Z" w16du:dateUtc="2024-07-20T19:56:00Z"/>
                <w:rFonts w:ascii="Times New Roman" w:hAnsi="Times New Roman" w:cs="Times New Roman"/>
                <w:sz w:val="24"/>
                <w:szCs w:val="24"/>
              </w:rPr>
            </w:pPr>
            <w:ins w:id="2369" w:author="Mohammad Nayeem Hasan" w:date="2024-07-21T01:56:00Z" w16du:dateUtc="2024-07-20T19:56:00Z">
              <w:r w:rsidRPr="00DF6BDB" w:rsidDel="00D73460">
                <w:rPr>
                  <w:rFonts w:ascii="Times New Roman" w:hAnsi="Times New Roman" w:cs="Times New Roman"/>
                  <w:sz w:val="24"/>
                  <w:szCs w:val="24"/>
                </w:rPr>
                <w:t>Chattogram</w:t>
              </w:r>
            </w:ins>
          </w:p>
        </w:tc>
        <w:tc>
          <w:tcPr>
            <w:tcW w:w="685" w:type="pct"/>
            <w:tcPrChange w:id="2370" w:author="Mohammad Nayeem Hasan" w:date="2024-07-21T13:03:00Z" w16du:dateUtc="2024-07-21T07:03:00Z">
              <w:tcPr>
                <w:tcW w:w="501" w:type="pct"/>
              </w:tcPr>
            </w:tcPrChange>
          </w:tcPr>
          <w:p w14:paraId="08B1B0D8" w14:textId="45C80F2B" w:rsidR="006E7128" w:rsidRPr="00DF6BDB" w:rsidDel="00D73460" w:rsidRDefault="006E7128" w:rsidP="006E7128">
            <w:pPr>
              <w:spacing w:after="0" w:line="240" w:lineRule="auto"/>
              <w:rPr>
                <w:ins w:id="2371" w:author="Mohammad Nayeem Hasan" w:date="2024-07-21T01:56:00Z" w16du:dateUtc="2024-07-20T19:56:00Z"/>
                <w:rFonts w:ascii="Times New Roman" w:hAnsi="Times New Roman" w:cs="Times New Roman"/>
                <w:sz w:val="24"/>
                <w:szCs w:val="24"/>
              </w:rPr>
            </w:pPr>
            <w:ins w:id="2372" w:author="Mohammad Nayeem Hasan" w:date="2024-07-21T01:56:00Z" w16du:dateUtc="2024-07-20T19:56:00Z">
              <w:r w:rsidRPr="00DF6BDB" w:rsidDel="00D73460">
                <w:rPr>
                  <w:rFonts w:ascii="Times New Roman" w:hAnsi="Times New Roman" w:cs="Times New Roman"/>
                  <w:sz w:val="24"/>
                  <w:szCs w:val="24"/>
                </w:rPr>
                <w:t>38 (7.18)</w:t>
              </w:r>
            </w:ins>
          </w:p>
        </w:tc>
        <w:tc>
          <w:tcPr>
            <w:tcW w:w="616" w:type="pct"/>
            <w:tcPrChange w:id="2373" w:author="Mohammad Nayeem Hasan" w:date="2024-07-21T13:03:00Z" w16du:dateUtc="2024-07-21T07:03:00Z">
              <w:tcPr>
                <w:tcW w:w="452" w:type="pct"/>
                <w:gridSpan w:val="2"/>
              </w:tcPr>
            </w:tcPrChange>
          </w:tcPr>
          <w:p w14:paraId="23D9FFA0" w14:textId="26FAB881" w:rsidR="006E7128" w:rsidRPr="00DF6BDB" w:rsidDel="00D73460" w:rsidRDefault="006E7128" w:rsidP="006E7128">
            <w:pPr>
              <w:spacing w:after="0" w:line="240" w:lineRule="auto"/>
              <w:rPr>
                <w:ins w:id="2374" w:author="Mohammad Nayeem Hasan" w:date="2024-07-21T01:56:00Z" w16du:dateUtc="2024-07-20T19:56:00Z"/>
                <w:rFonts w:ascii="Times New Roman" w:hAnsi="Times New Roman" w:cs="Times New Roman"/>
                <w:sz w:val="24"/>
                <w:szCs w:val="24"/>
              </w:rPr>
            </w:pPr>
            <w:ins w:id="2375" w:author="Mohammad Nayeem Hasan" w:date="2024-07-21T01:56:00Z" w16du:dateUtc="2024-07-20T19:56:00Z">
              <w:r w:rsidRPr="00DF6BDB" w:rsidDel="00D73460">
                <w:rPr>
                  <w:rFonts w:ascii="Times New Roman" w:hAnsi="Times New Roman" w:cs="Times New Roman"/>
                  <w:sz w:val="24"/>
                  <w:szCs w:val="24"/>
                </w:rPr>
                <w:t>496 (92.82)</w:t>
              </w:r>
            </w:ins>
          </w:p>
        </w:tc>
        <w:tc>
          <w:tcPr>
            <w:tcW w:w="671" w:type="pct"/>
            <w:tcPrChange w:id="2376" w:author="Mohammad Nayeem Hasan" w:date="2024-07-21T13:03:00Z" w16du:dateUtc="2024-07-21T07:03:00Z">
              <w:tcPr>
                <w:tcW w:w="491" w:type="pct"/>
              </w:tcPr>
            </w:tcPrChange>
          </w:tcPr>
          <w:p w14:paraId="7D305697" w14:textId="10786646" w:rsidR="006E7128" w:rsidRPr="00DF6BDB" w:rsidDel="00D73460" w:rsidRDefault="006E7128" w:rsidP="006E7128">
            <w:pPr>
              <w:spacing w:after="0" w:line="240" w:lineRule="auto"/>
              <w:rPr>
                <w:ins w:id="2377" w:author="Mohammad Nayeem Hasan" w:date="2024-07-21T01:56:00Z" w16du:dateUtc="2024-07-20T19:56:00Z"/>
                <w:rFonts w:ascii="Times New Roman" w:hAnsi="Times New Roman" w:cs="Times New Roman"/>
                <w:sz w:val="24"/>
                <w:szCs w:val="24"/>
              </w:rPr>
            </w:pPr>
          </w:p>
        </w:tc>
        <w:tc>
          <w:tcPr>
            <w:tcW w:w="616" w:type="pct"/>
            <w:tcPrChange w:id="2378" w:author="Mohammad Nayeem Hasan" w:date="2024-07-21T13:03:00Z" w16du:dateUtc="2024-07-21T07:03:00Z">
              <w:tcPr>
                <w:tcW w:w="452" w:type="pct"/>
                <w:gridSpan w:val="2"/>
              </w:tcPr>
            </w:tcPrChange>
          </w:tcPr>
          <w:p w14:paraId="044433BB" w14:textId="70C52763" w:rsidR="006E7128" w:rsidRPr="00DF6BDB" w:rsidDel="00D73460" w:rsidRDefault="006E7128" w:rsidP="006E7128">
            <w:pPr>
              <w:spacing w:after="0" w:line="240" w:lineRule="auto"/>
              <w:rPr>
                <w:ins w:id="2379" w:author="Mohammad Nayeem Hasan" w:date="2024-07-21T01:56:00Z" w16du:dateUtc="2024-07-20T19:56:00Z"/>
                <w:rFonts w:ascii="Times New Roman" w:hAnsi="Times New Roman" w:cs="Times New Roman"/>
                <w:sz w:val="24"/>
                <w:szCs w:val="24"/>
              </w:rPr>
            </w:pPr>
            <w:ins w:id="2380" w:author="Mohammad Nayeem Hasan" w:date="2024-07-21T01:56:00Z" w16du:dateUtc="2024-07-20T19:56:00Z">
              <w:r w:rsidRPr="00DF6BDB" w:rsidDel="00D73460">
                <w:rPr>
                  <w:rFonts w:ascii="Times New Roman" w:hAnsi="Times New Roman" w:cs="Times New Roman"/>
                  <w:sz w:val="24"/>
                  <w:szCs w:val="24"/>
                </w:rPr>
                <w:t>38 (7.18)</w:t>
              </w:r>
            </w:ins>
          </w:p>
        </w:tc>
        <w:tc>
          <w:tcPr>
            <w:tcW w:w="616" w:type="pct"/>
            <w:tcPrChange w:id="2381" w:author="Mohammad Nayeem Hasan" w:date="2024-07-21T13:03:00Z" w16du:dateUtc="2024-07-21T07:03:00Z">
              <w:tcPr>
                <w:tcW w:w="452" w:type="pct"/>
                <w:gridSpan w:val="2"/>
              </w:tcPr>
            </w:tcPrChange>
          </w:tcPr>
          <w:p w14:paraId="4781347F" w14:textId="5685043D" w:rsidR="006E7128" w:rsidRPr="00DF6BDB" w:rsidDel="00D73460" w:rsidRDefault="006E7128" w:rsidP="006E7128">
            <w:pPr>
              <w:spacing w:after="0" w:line="240" w:lineRule="auto"/>
              <w:rPr>
                <w:ins w:id="2382" w:author="Mohammad Nayeem Hasan" w:date="2024-07-21T01:56:00Z" w16du:dateUtc="2024-07-20T19:56:00Z"/>
                <w:rFonts w:ascii="Times New Roman" w:hAnsi="Times New Roman" w:cs="Times New Roman"/>
                <w:sz w:val="24"/>
                <w:szCs w:val="24"/>
              </w:rPr>
            </w:pPr>
            <w:ins w:id="2383" w:author="Mohammad Nayeem Hasan" w:date="2024-07-21T01:56:00Z" w16du:dateUtc="2024-07-20T19:56:00Z">
              <w:r w:rsidRPr="00DF6BDB" w:rsidDel="00D73460">
                <w:rPr>
                  <w:rFonts w:ascii="Times New Roman" w:hAnsi="Times New Roman" w:cs="Times New Roman"/>
                  <w:sz w:val="24"/>
                  <w:szCs w:val="24"/>
                </w:rPr>
                <w:t>496 (92.82)</w:t>
              </w:r>
            </w:ins>
          </w:p>
        </w:tc>
        <w:tc>
          <w:tcPr>
            <w:tcW w:w="725" w:type="pct"/>
            <w:tcPrChange w:id="2384" w:author="Mohammad Nayeem Hasan" w:date="2024-07-21T13:03:00Z" w16du:dateUtc="2024-07-21T07:03:00Z">
              <w:tcPr>
                <w:tcW w:w="507" w:type="pct"/>
                <w:gridSpan w:val="2"/>
              </w:tcPr>
            </w:tcPrChange>
          </w:tcPr>
          <w:p w14:paraId="42C7C261" w14:textId="7C93E6A5" w:rsidR="006E7128" w:rsidRPr="00DF6BDB" w:rsidDel="00D73460" w:rsidRDefault="006E7128" w:rsidP="006E7128">
            <w:pPr>
              <w:spacing w:after="0" w:line="240" w:lineRule="auto"/>
              <w:rPr>
                <w:ins w:id="2385" w:author="Mohammad Nayeem Hasan" w:date="2024-07-21T01:56:00Z" w16du:dateUtc="2024-07-20T19:56:00Z"/>
                <w:rFonts w:ascii="Times New Roman" w:hAnsi="Times New Roman" w:cs="Times New Roman"/>
                <w:sz w:val="24"/>
                <w:szCs w:val="24"/>
              </w:rPr>
            </w:pPr>
          </w:p>
        </w:tc>
      </w:tr>
      <w:tr w:rsidR="006E7128" w:rsidRPr="00CE3B54" w:rsidDel="00D73460" w14:paraId="09395633" w14:textId="77777777" w:rsidTr="00AA3EE1">
        <w:trPr>
          <w:ins w:id="2386" w:author="Mohammad Nayeem Hasan" w:date="2024-07-21T01:56:00Z" w16du:dateUtc="2024-07-20T19:56:00Z"/>
          <w:trPrChange w:id="2387" w:author="Mohammad Nayeem Hasan" w:date="2024-07-21T13:03:00Z" w16du:dateUtc="2024-07-21T07:03:00Z">
            <w:trPr>
              <w:gridAfter w:val="0"/>
            </w:trPr>
          </w:trPrChange>
        </w:trPr>
        <w:tc>
          <w:tcPr>
            <w:tcW w:w="1071" w:type="pct"/>
            <w:tcPrChange w:id="2388" w:author="Mohammad Nayeem Hasan" w:date="2024-07-21T13:03:00Z" w16du:dateUtc="2024-07-21T07:03:00Z">
              <w:tcPr>
                <w:tcW w:w="783" w:type="pct"/>
              </w:tcPr>
            </w:tcPrChange>
          </w:tcPr>
          <w:p w14:paraId="5C714A04" w14:textId="71F454F9" w:rsidR="006E7128" w:rsidRPr="00DF6BDB" w:rsidDel="00D73460" w:rsidRDefault="006E7128" w:rsidP="006E7128">
            <w:pPr>
              <w:spacing w:after="0" w:line="240" w:lineRule="auto"/>
              <w:rPr>
                <w:ins w:id="2389" w:author="Mohammad Nayeem Hasan" w:date="2024-07-21T01:56:00Z" w16du:dateUtc="2024-07-20T19:56:00Z"/>
                <w:rFonts w:ascii="Times New Roman" w:hAnsi="Times New Roman" w:cs="Times New Roman"/>
                <w:sz w:val="24"/>
                <w:szCs w:val="24"/>
              </w:rPr>
            </w:pPr>
            <w:ins w:id="2390" w:author="Mohammad Nayeem Hasan" w:date="2024-07-21T01:56:00Z" w16du:dateUtc="2024-07-20T19:56:00Z">
              <w:r w:rsidRPr="00DF6BDB" w:rsidDel="00D73460">
                <w:rPr>
                  <w:rFonts w:ascii="Times New Roman" w:hAnsi="Times New Roman" w:cs="Times New Roman"/>
                  <w:sz w:val="24"/>
                  <w:szCs w:val="24"/>
                </w:rPr>
                <w:t>Dhaka</w:t>
              </w:r>
            </w:ins>
          </w:p>
        </w:tc>
        <w:tc>
          <w:tcPr>
            <w:tcW w:w="685" w:type="pct"/>
            <w:tcPrChange w:id="2391" w:author="Mohammad Nayeem Hasan" w:date="2024-07-21T13:03:00Z" w16du:dateUtc="2024-07-21T07:03:00Z">
              <w:tcPr>
                <w:tcW w:w="501" w:type="pct"/>
              </w:tcPr>
            </w:tcPrChange>
          </w:tcPr>
          <w:p w14:paraId="01315632" w14:textId="456CDBC7" w:rsidR="006E7128" w:rsidRPr="00DF6BDB" w:rsidDel="00D73460" w:rsidRDefault="006E7128" w:rsidP="006E7128">
            <w:pPr>
              <w:spacing w:after="0" w:line="240" w:lineRule="auto"/>
              <w:rPr>
                <w:ins w:id="2392" w:author="Mohammad Nayeem Hasan" w:date="2024-07-21T01:56:00Z" w16du:dateUtc="2024-07-20T19:56:00Z"/>
                <w:rFonts w:ascii="Times New Roman" w:hAnsi="Times New Roman" w:cs="Times New Roman"/>
                <w:sz w:val="24"/>
                <w:szCs w:val="24"/>
              </w:rPr>
            </w:pPr>
            <w:ins w:id="2393" w:author="Mohammad Nayeem Hasan" w:date="2024-07-21T01:56:00Z" w16du:dateUtc="2024-07-20T19:56:00Z">
              <w:r w:rsidRPr="00DF6BDB" w:rsidDel="00D73460">
                <w:rPr>
                  <w:rFonts w:ascii="Times New Roman" w:hAnsi="Times New Roman" w:cs="Times New Roman"/>
                  <w:sz w:val="24"/>
                  <w:szCs w:val="24"/>
                </w:rPr>
                <w:t>38 (7.00)</w:t>
              </w:r>
            </w:ins>
          </w:p>
        </w:tc>
        <w:tc>
          <w:tcPr>
            <w:tcW w:w="616" w:type="pct"/>
            <w:tcPrChange w:id="2394" w:author="Mohammad Nayeem Hasan" w:date="2024-07-21T13:03:00Z" w16du:dateUtc="2024-07-21T07:03:00Z">
              <w:tcPr>
                <w:tcW w:w="452" w:type="pct"/>
                <w:gridSpan w:val="2"/>
              </w:tcPr>
            </w:tcPrChange>
          </w:tcPr>
          <w:p w14:paraId="5CC46E5D" w14:textId="7C383CED" w:rsidR="006E7128" w:rsidRPr="00DF6BDB" w:rsidDel="00D73460" w:rsidRDefault="006E7128" w:rsidP="006E7128">
            <w:pPr>
              <w:spacing w:after="0" w:line="240" w:lineRule="auto"/>
              <w:rPr>
                <w:ins w:id="2395" w:author="Mohammad Nayeem Hasan" w:date="2024-07-21T01:56:00Z" w16du:dateUtc="2024-07-20T19:56:00Z"/>
                <w:rFonts w:ascii="Times New Roman" w:hAnsi="Times New Roman" w:cs="Times New Roman"/>
                <w:sz w:val="24"/>
                <w:szCs w:val="24"/>
              </w:rPr>
            </w:pPr>
            <w:ins w:id="2396" w:author="Mohammad Nayeem Hasan" w:date="2024-07-21T01:56:00Z" w16du:dateUtc="2024-07-20T19:56:00Z">
              <w:r w:rsidRPr="00DF6BDB" w:rsidDel="00D73460">
                <w:rPr>
                  <w:rFonts w:ascii="Times New Roman" w:hAnsi="Times New Roman" w:cs="Times New Roman"/>
                  <w:sz w:val="24"/>
                  <w:szCs w:val="24"/>
                </w:rPr>
                <w:t>500 (93.00)</w:t>
              </w:r>
            </w:ins>
          </w:p>
        </w:tc>
        <w:tc>
          <w:tcPr>
            <w:tcW w:w="671" w:type="pct"/>
            <w:tcPrChange w:id="2397" w:author="Mohammad Nayeem Hasan" w:date="2024-07-21T13:03:00Z" w16du:dateUtc="2024-07-21T07:03:00Z">
              <w:tcPr>
                <w:tcW w:w="491" w:type="pct"/>
              </w:tcPr>
            </w:tcPrChange>
          </w:tcPr>
          <w:p w14:paraId="76CADA72" w14:textId="75F842B9" w:rsidR="006E7128" w:rsidRPr="00DF6BDB" w:rsidDel="00D73460" w:rsidRDefault="006E7128" w:rsidP="006E7128">
            <w:pPr>
              <w:spacing w:after="0" w:line="240" w:lineRule="auto"/>
              <w:rPr>
                <w:ins w:id="2398" w:author="Mohammad Nayeem Hasan" w:date="2024-07-21T01:56:00Z" w16du:dateUtc="2024-07-20T19:56:00Z"/>
                <w:rFonts w:ascii="Times New Roman" w:hAnsi="Times New Roman" w:cs="Times New Roman"/>
                <w:sz w:val="24"/>
                <w:szCs w:val="24"/>
              </w:rPr>
            </w:pPr>
          </w:p>
        </w:tc>
        <w:tc>
          <w:tcPr>
            <w:tcW w:w="616" w:type="pct"/>
            <w:tcPrChange w:id="2399" w:author="Mohammad Nayeem Hasan" w:date="2024-07-21T13:03:00Z" w16du:dateUtc="2024-07-21T07:03:00Z">
              <w:tcPr>
                <w:tcW w:w="452" w:type="pct"/>
                <w:gridSpan w:val="2"/>
              </w:tcPr>
            </w:tcPrChange>
          </w:tcPr>
          <w:p w14:paraId="1EC3A757" w14:textId="4C229D1B" w:rsidR="006E7128" w:rsidRPr="00DF6BDB" w:rsidDel="00D73460" w:rsidRDefault="006E7128" w:rsidP="006E7128">
            <w:pPr>
              <w:spacing w:after="0" w:line="240" w:lineRule="auto"/>
              <w:rPr>
                <w:ins w:id="2400" w:author="Mohammad Nayeem Hasan" w:date="2024-07-21T01:56:00Z" w16du:dateUtc="2024-07-20T19:56:00Z"/>
                <w:rFonts w:ascii="Times New Roman" w:hAnsi="Times New Roman" w:cs="Times New Roman"/>
                <w:sz w:val="24"/>
                <w:szCs w:val="24"/>
              </w:rPr>
            </w:pPr>
            <w:ins w:id="2401" w:author="Mohammad Nayeem Hasan" w:date="2024-07-21T01:56:00Z" w16du:dateUtc="2024-07-20T19:56:00Z">
              <w:r w:rsidRPr="00DF6BDB" w:rsidDel="00D73460">
                <w:rPr>
                  <w:rFonts w:ascii="Times New Roman" w:hAnsi="Times New Roman" w:cs="Times New Roman"/>
                  <w:sz w:val="24"/>
                  <w:szCs w:val="24"/>
                </w:rPr>
                <w:t>38 (7.00)</w:t>
              </w:r>
            </w:ins>
          </w:p>
        </w:tc>
        <w:tc>
          <w:tcPr>
            <w:tcW w:w="616" w:type="pct"/>
            <w:tcPrChange w:id="2402" w:author="Mohammad Nayeem Hasan" w:date="2024-07-21T13:03:00Z" w16du:dateUtc="2024-07-21T07:03:00Z">
              <w:tcPr>
                <w:tcW w:w="452" w:type="pct"/>
                <w:gridSpan w:val="2"/>
              </w:tcPr>
            </w:tcPrChange>
          </w:tcPr>
          <w:p w14:paraId="52F7744B" w14:textId="66F1ED39" w:rsidR="006E7128" w:rsidRPr="00DF6BDB" w:rsidDel="00D73460" w:rsidRDefault="006E7128" w:rsidP="006E7128">
            <w:pPr>
              <w:spacing w:after="0" w:line="240" w:lineRule="auto"/>
              <w:rPr>
                <w:ins w:id="2403" w:author="Mohammad Nayeem Hasan" w:date="2024-07-21T01:56:00Z" w16du:dateUtc="2024-07-20T19:56:00Z"/>
                <w:rFonts w:ascii="Times New Roman" w:hAnsi="Times New Roman" w:cs="Times New Roman"/>
                <w:sz w:val="24"/>
                <w:szCs w:val="24"/>
              </w:rPr>
            </w:pPr>
            <w:ins w:id="2404" w:author="Mohammad Nayeem Hasan" w:date="2024-07-21T01:56:00Z" w16du:dateUtc="2024-07-20T19:56:00Z">
              <w:r w:rsidRPr="00DF6BDB" w:rsidDel="00D73460">
                <w:rPr>
                  <w:rFonts w:ascii="Times New Roman" w:hAnsi="Times New Roman" w:cs="Times New Roman"/>
                  <w:sz w:val="24"/>
                  <w:szCs w:val="24"/>
                </w:rPr>
                <w:t>500 (93.00)</w:t>
              </w:r>
            </w:ins>
          </w:p>
        </w:tc>
        <w:tc>
          <w:tcPr>
            <w:tcW w:w="725" w:type="pct"/>
            <w:tcPrChange w:id="2405" w:author="Mohammad Nayeem Hasan" w:date="2024-07-21T13:03:00Z" w16du:dateUtc="2024-07-21T07:03:00Z">
              <w:tcPr>
                <w:tcW w:w="507" w:type="pct"/>
                <w:gridSpan w:val="2"/>
              </w:tcPr>
            </w:tcPrChange>
          </w:tcPr>
          <w:p w14:paraId="7A354A38" w14:textId="5104539B" w:rsidR="006E7128" w:rsidRPr="00DF6BDB" w:rsidDel="00D73460" w:rsidRDefault="006E7128" w:rsidP="006E7128">
            <w:pPr>
              <w:spacing w:after="0" w:line="240" w:lineRule="auto"/>
              <w:rPr>
                <w:ins w:id="2406" w:author="Mohammad Nayeem Hasan" w:date="2024-07-21T01:56:00Z" w16du:dateUtc="2024-07-20T19:56:00Z"/>
                <w:rFonts w:ascii="Times New Roman" w:hAnsi="Times New Roman" w:cs="Times New Roman"/>
                <w:sz w:val="24"/>
                <w:szCs w:val="24"/>
              </w:rPr>
            </w:pPr>
          </w:p>
        </w:tc>
      </w:tr>
      <w:tr w:rsidR="006E7128" w:rsidRPr="00CE3B54" w:rsidDel="00D73460" w14:paraId="213579E1" w14:textId="77777777" w:rsidTr="00AA3EE1">
        <w:trPr>
          <w:ins w:id="2407" w:author="Mohammad Nayeem Hasan" w:date="2024-07-21T01:56:00Z" w16du:dateUtc="2024-07-20T19:56:00Z"/>
          <w:trPrChange w:id="2408" w:author="Mohammad Nayeem Hasan" w:date="2024-07-21T13:03:00Z" w16du:dateUtc="2024-07-21T07:03:00Z">
            <w:trPr>
              <w:gridAfter w:val="0"/>
            </w:trPr>
          </w:trPrChange>
        </w:trPr>
        <w:tc>
          <w:tcPr>
            <w:tcW w:w="1071" w:type="pct"/>
            <w:tcPrChange w:id="2409" w:author="Mohammad Nayeem Hasan" w:date="2024-07-21T13:03:00Z" w16du:dateUtc="2024-07-21T07:03:00Z">
              <w:tcPr>
                <w:tcW w:w="783" w:type="pct"/>
              </w:tcPr>
            </w:tcPrChange>
          </w:tcPr>
          <w:p w14:paraId="77AC9B78" w14:textId="51D4D576" w:rsidR="006E7128" w:rsidRPr="00DF6BDB" w:rsidDel="00D73460" w:rsidRDefault="006E7128" w:rsidP="006E7128">
            <w:pPr>
              <w:spacing w:after="0" w:line="240" w:lineRule="auto"/>
              <w:rPr>
                <w:ins w:id="2410" w:author="Mohammad Nayeem Hasan" w:date="2024-07-21T01:56:00Z" w16du:dateUtc="2024-07-20T19:56:00Z"/>
                <w:rFonts w:ascii="Times New Roman" w:hAnsi="Times New Roman" w:cs="Times New Roman"/>
                <w:sz w:val="24"/>
                <w:szCs w:val="24"/>
              </w:rPr>
            </w:pPr>
            <w:ins w:id="2411" w:author="Mohammad Nayeem Hasan" w:date="2024-07-21T01:56:00Z" w16du:dateUtc="2024-07-20T19:56:00Z">
              <w:r w:rsidRPr="00DF6BDB" w:rsidDel="00D73460">
                <w:rPr>
                  <w:rFonts w:ascii="Times New Roman" w:hAnsi="Times New Roman" w:cs="Times New Roman"/>
                  <w:sz w:val="24"/>
                  <w:szCs w:val="24"/>
                </w:rPr>
                <w:t>Khulna</w:t>
              </w:r>
            </w:ins>
          </w:p>
        </w:tc>
        <w:tc>
          <w:tcPr>
            <w:tcW w:w="685" w:type="pct"/>
            <w:tcPrChange w:id="2412" w:author="Mohammad Nayeem Hasan" w:date="2024-07-21T13:03:00Z" w16du:dateUtc="2024-07-21T07:03:00Z">
              <w:tcPr>
                <w:tcW w:w="501" w:type="pct"/>
              </w:tcPr>
            </w:tcPrChange>
          </w:tcPr>
          <w:p w14:paraId="33D54C98" w14:textId="6D0DF385" w:rsidR="006E7128" w:rsidRPr="00DF6BDB" w:rsidDel="00D73460" w:rsidRDefault="006E7128" w:rsidP="006E7128">
            <w:pPr>
              <w:spacing w:after="0" w:line="240" w:lineRule="auto"/>
              <w:rPr>
                <w:ins w:id="2413" w:author="Mohammad Nayeem Hasan" w:date="2024-07-21T01:56:00Z" w16du:dateUtc="2024-07-20T19:56:00Z"/>
                <w:rFonts w:ascii="Times New Roman" w:hAnsi="Times New Roman" w:cs="Times New Roman"/>
                <w:sz w:val="24"/>
                <w:szCs w:val="24"/>
              </w:rPr>
            </w:pPr>
            <w:ins w:id="2414" w:author="Mohammad Nayeem Hasan" w:date="2024-07-21T01:56:00Z" w16du:dateUtc="2024-07-20T19:56:00Z">
              <w:r w:rsidRPr="00DF6BDB" w:rsidDel="00D73460">
                <w:rPr>
                  <w:rFonts w:ascii="Times New Roman" w:hAnsi="Times New Roman" w:cs="Times New Roman"/>
                  <w:sz w:val="24"/>
                  <w:szCs w:val="24"/>
                </w:rPr>
                <w:t>15 (6.67)</w:t>
              </w:r>
            </w:ins>
          </w:p>
        </w:tc>
        <w:tc>
          <w:tcPr>
            <w:tcW w:w="616" w:type="pct"/>
            <w:tcPrChange w:id="2415" w:author="Mohammad Nayeem Hasan" w:date="2024-07-21T13:03:00Z" w16du:dateUtc="2024-07-21T07:03:00Z">
              <w:tcPr>
                <w:tcW w:w="452" w:type="pct"/>
                <w:gridSpan w:val="2"/>
              </w:tcPr>
            </w:tcPrChange>
          </w:tcPr>
          <w:p w14:paraId="18E842C1" w14:textId="4B44257C" w:rsidR="006E7128" w:rsidRPr="00DF6BDB" w:rsidDel="00D73460" w:rsidRDefault="006E7128" w:rsidP="006E7128">
            <w:pPr>
              <w:spacing w:after="0" w:line="240" w:lineRule="auto"/>
              <w:rPr>
                <w:ins w:id="2416" w:author="Mohammad Nayeem Hasan" w:date="2024-07-21T01:56:00Z" w16du:dateUtc="2024-07-20T19:56:00Z"/>
                <w:rFonts w:ascii="Times New Roman" w:hAnsi="Times New Roman" w:cs="Times New Roman"/>
                <w:sz w:val="24"/>
                <w:szCs w:val="24"/>
              </w:rPr>
            </w:pPr>
            <w:ins w:id="2417" w:author="Mohammad Nayeem Hasan" w:date="2024-07-21T01:56:00Z" w16du:dateUtc="2024-07-20T19:56:00Z">
              <w:r w:rsidRPr="00DF6BDB" w:rsidDel="00D73460">
                <w:rPr>
                  <w:rFonts w:ascii="Times New Roman" w:hAnsi="Times New Roman" w:cs="Times New Roman"/>
                  <w:sz w:val="24"/>
                  <w:szCs w:val="24"/>
                </w:rPr>
                <w:t>212 (93.33)</w:t>
              </w:r>
            </w:ins>
          </w:p>
        </w:tc>
        <w:tc>
          <w:tcPr>
            <w:tcW w:w="671" w:type="pct"/>
            <w:tcPrChange w:id="2418" w:author="Mohammad Nayeem Hasan" w:date="2024-07-21T13:03:00Z" w16du:dateUtc="2024-07-21T07:03:00Z">
              <w:tcPr>
                <w:tcW w:w="491" w:type="pct"/>
              </w:tcPr>
            </w:tcPrChange>
          </w:tcPr>
          <w:p w14:paraId="2155B04B" w14:textId="5024B55B" w:rsidR="006E7128" w:rsidRPr="00DF6BDB" w:rsidDel="00D73460" w:rsidRDefault="006E7128" w:rsidP="006E7128">
            <w:pPr>
              <w:spacing w:after="0" w:line="240" w:lineRule="auto"/>
              <w:rPr>
                <w:ins w:id="2419" w:author="Mohammad Nayeem Hasan" w:date="2024-07-21T01:56:00Z" w16du:dateUtc="2024-07-20T19:56:00Z"/>
                <w:rFonts w:ascii="Times New Roman" w:hAnsi="Times New Roman" w:cs="Times New Roman"/>
                <w:sz w:val="24"/>
                <w:szCs w:val="24"/>
              </w:rPr>
            </w:pPr>
          </w:p>
        </w:tc>
        <w:tc>
          <w:tcPr>
            <w:tcW w:w="616" w:type="pct"/>
            <w:tcPrChange w:id="2420" w:author="Mohammad Nayeem Hasan" w:date="2024-07-21T13:03:00Z" w16du:dateUtc="2024-07-21T07:03:00Z">
              <w:tcPr>
                <w:tcW w:w="452" w:type="pct"/>
                <w:gridSpan w:val="2"/>
              </w:tcPr>
            </w:tcPrChange>
          </w:tcPr>
          <w:p w14:paraId="46C15CC8" w14:textId="495A1686" w:rsidR="006E7128" w:rsidRPr="00DF6BDB" w:rsidDel="00D73460" w:rsidRDefault="006E7128" w:rsidP="006E7128">
            <w:pPr>
              <w:spacing w:after="0" w:line="240" w:lineRule="auto"/>
              <w:rPr>
                <w:ins w:id="2421" w:author="Mohammad Nayeem Hasan" w:date="2024-07-21T01:56:00Z" w16du:dateUtc="2024-07-20T19:56:00Z"/>
                <w:rFonts w:ascii="Times New Roman" w:hAnsi="Times New Roman" w:cs="Times New Roman"/>
                <w:sz w:val="24"/>
                <w:szCs w:val="24"/>
              </w:rPr>
            </w:pPr>
            <w:ins w:id="2422" w:author="Mohammad Nayeem Hasan" w:date="2024-07-21T01:56:00Z" w16du:dateUtc="2024-07-20T19:56:00Z">
              <w:r w:rsidRPr="00DF6BDB" w:rsidDel="00D73460">
                <w:rPr>
                  <w:rFonts w:ascii="Times New Roman" w:hAnsi="Times New Roman" w:cs="Times New Roman"/>
                  <w:sz w:val="24"/>
                  <w:szCs w:val="24"/>
                </w:rPr>
                <w:t>15 (6.67)</w:t>
              </w:r>
            </w:ins>
          </w:p>
        </w:tc>
        <w:tc>
          <w:tcPr>
            <w:tcW w:w="616" w:type="pct"/>
            <w:tcPrChange w:id="2423" w:author="Mohammad Nayeem Hasan" w:date="2024-07-21T13:03:00Z" w16du:dateUtc="2024-07-21T07:03:00Z">
              <w:tcPr>
                <w:tcW w:w="452" w:type="pct"/>
                <w:gridSpan w:val="2"/>
              </w:tcPr>
            </w:tcPrChange>
          </w:tcPr>
          <w:p w14:paraId="03113A9A" w14:textId="201EF417" w:rsidR="006E7128" w:rsidRPr="00DF6BDB" w:rsidDel="00D73460" w:rsidRDefault="006E7128" w:rsidP="006E7128">
            <w:pPr>
              <w:spacing w:after="0" w:line="240" w:lineRule="auto"/>
              <w:rPr>
                <w:ins w:id="2424" w:author="Mohammad Nayeem Hasan" w:date="2024-07-21T01:56:00Z" w16du:dateUtc="2024-07-20T19:56:00Z"/>
                <w:rFonts w:ascii="Times New Roman" w:hAnsi="Times New Roman" w:cs="Times New Roman"/>
                <w:sz w:val="24"/>
                <w:szCs w:val="24"/>
              </w:rPr>
            </w:pPr>
            <w:ins w:id="2425" w:author="Mohammad Nayeem Hasan" w:date="2024-07-21T01:56:00Z" w16du:dateUtc="2024-07-20T19:56:00Z">
              <w:r w:rsidRPr="00DF6BDB" w:rsidDel="00D73460">
                <w:rPr>
                  <w:rFonts w:ascii="Times New Roman" w:hAnsi="Times New Roman" w:cs="Times New Roman"/>
                  <w:sz w:val="24"/>
                  <w:szCs w:val="24"/>
                </w:rPr>
                <w:t>212 (93.33)</w:t>
              </w:r>
            </w:ins>
          </w:p>
        </w:tc>
        <w:tc>
          <w:tcPr>
            <w:tcW w:w="725" w:type="pct"/>
            <w:tcPrChange w:id="2426" w:author="Mohammad Nayeem Hasan" w:date="2024-07-21T13:03:00Z" w16du:dateUtc="2024-07-21T07:03:00Z">
              <w:tcPr>
                <w:tcW w:w="507" w:type="pct"/>
                <w:gridSpan w:val="2"/>
              </w:tcPr>
            </w:tcPrChange>
          </w:tcPr>
          <w:p w14:paraId="4701E689" w14:textId="2E085154" w:rsidR="006E7128" w:rsidRPr="00DF6BDB" w:rsidDel="00D73460" w:rsidRDefault="006E7128" w:rsidP="006E7128">
            <w:pPr>
              <w:spacing w:after="0" w:line="240" w:lineRule="auto"/>
              <w:rPr>
                <w:ins w:id="2427" w:author="Mohammad Nayeem Hasan" w:date="2024-07-21T01:56:00Z" w16du:dateUtc="2024-07-20T19:56:00Z"/>
                <w:rFonts w:ascii="Times New Roman" w:hAnsi="Times New Roman" w:cs="Times New Roman"/>
                <w:sz w:val="24"/>
                <w:szCs w:val="24"/>
              </w:rPr>
            </w:pPr>
          </w:p>
        </w:tc>
      </w:tr>
      <w:tr w:rsidR="006E7128" w:rsidRPr="00CE3B54" w:rsidDel="00D73460" w14:paraId="3E1CF03A" w14:textId="77777777" w:rsidTr="00AA3EE1">
        <w:trPr>
          <w:ins w:id="2428" w:author="Mohammad Nayeem Hasan" w:date="2024-07-21T01:56:00Z" w16du:dateUtc="2024-07-20T19:56:00Z"/>
          <w:trPrChange w:id="2429" w:author="Mohammad Nayeem Hasan" w:date="2024-07-21T13:03:00Z" w16du:dateUtc="2024-07-21T07:03:00Z">
            <w:trPr>
              <w:gridAfter w:val="0"/>
            </w:trPr>
          </w:trPrChange>
        </w:trPr>
        <w:tc>
          <w:tcPr>
            <w:tcW w:w="1071" w:type="pct"/>
            <w:tcPrChange w:id="2430" w:author="Mohammad Nayeem Hasan" w:date="2024-07-21T13:03:00Z" w16du:dateUtc="2024-07-21T07:03:00Z">
              <w:tcPr>
                <w:tcW w:w="783" w:type="pct"/>
              </w:tcPr>
            </w:tcPrChange>
          </w:tcPr>
          <w:p w14:paraId="43B71DE3" w14:textId="676FDD8D" w:rsidR="006E7128" w:rsidRPr="00DF6BDB" w:rsidDel="00D73460" w:rsidRDefault="006E7128" w:rsidP="006E7128">
            <w:pPr>
              <w:spacing w:after="0" w:line="240" w:lineRule="auto"/>
              <w:rPr>
                <w:ins w:id="2431" w:author="Mohammad Nayeem Hasan" w:date="2024-07-21T01:56:00Z" w16du:dateUtc="2024-07-20T19:56:00Z"/>
                <w:rFonts w:ascii="Times New Roman" w:hAnsi="Times New Roman" w:cs="Times New Roman"/>
                <w:sz w:val="24"/>
                <w:szCs w:val="24"/>
              </w:rPr>
            </w:pPr>
            <w:ins w:id="2432" w:author="Mohammad Nayeem Hasan" w:date="2024-07-21T01:56:00Z" w16du:dateUtc="2024-07-20T19:56:00Z">
              <w:r w:rsidRPr="00DF6BDB" w:rsidDel="00D73460">
                <w:rPr>
                  <w:rFonts w:ascii="Times New Roman" w:hAnsi="Times New Roman" w:cs="Times New Roman"/>
                  <w:sz w:val="24"/>
                  <w:szCs w:val="24"/>
                </w:rPr>
                <w:t>Mymensingh</w:t>
              </w:r>
            </w:ins>
          </w:p>
        </w:tc>
        <w:tc>
          <w:tcPr>
            <w:tcW w:w="685" w:type="pct"/>
            <w:tcPrChange w:id="2433" w:author="Mohammad Nayeem Hasan" w:date="2024-07-21T13:03:00Z" w16du:dateUtc="2024-07-21T07:03:00Z">
              <w:tcPr>
                <w:tcW w:w="501" w:type="pct"/>
              </w:tcPr>
            </w:tcPrChange>
          </w:tcPr>
          <w:p w14:paraId="6302717E" w14:textId="49936AB9" w:rsidR="006E7128" w:rsidRPr="00DF6BDB" w:rsidDel="00D73460" w:rsidRDefault="006E7128" w:rsidP="006E7128">
            <w:pPr>
              <w:spacing w:after="0" w:line="240" w:lineRule="auto"/>
              <w:rPr>
                <w:ins w:id="2434" w:author="Mohammad Nayeem Hasan" w:date="2024-07-21T01:56:00Z" w16du:dateUtc="2024-07-20T19:56:00Z"/>
                <w:rFonts w:ascii="Times New Roman" w:hAnsi="Times New Roman" w:cs="Times New Roman"/>
                <w:sz w:val="24"/>
                <w:szCs w:val="24"/>
              </w:rPr>
            </w:pPr>
            <w:ins w:id="2435" w:author="Mohammad Nayeem Hasan" w:date="2024-07-21T01:56:00Z" w16du:dateUtc="2024-07-20T19:56:00Z">
              <w:r w:rsidRPr="00DF6BDB" w:rsidDel="00D73460">
                <w:rPr>
                  <w:rFonts w:ascii="Times New Roman" w:hAnsi="Times New Roman" w:cs="Times New Roman"/>
                  <w:sz w:val="24"/>
                  <w:szCs w:val="24"/>
                </w:rPr>
                <w:t>23 (12.56)</w:t>
              </w:r>
            </w:ins>
          </w:p>
        </w:tc>
        <w:tc>
          <w:tcPr>
            <w:tcW w:w="616" w:type="pct"/>
            <w:tcPrChange w:id="2436" w:author="Mohammad Nayeem Hasan" w:date="2024-07-21T13:03:00Z" w16du:dateUtc="2024-07-21T07:03:00Z">
              <w:tcPr>
                <w:tcW w:w="452" w:type="pct"/>
                <w:gridSpan w:val="2"/>
              </w:tcPr>
            </w:tcPrChange>
          </w:tcPr>
          <w:p w14:paraId="6FC8DB6B" w14:textId="377228C1" w:rsidR="006E7128" w:rsidRPr="00DF6BDB" w:rsidDel="00D73460" w:rsidRDefault="006E7128" w:rsidP="006E7128">
            <w:pPr>
              <w:spacing w:after="0" w:line="240" w:lineRule="auto"/>
              <w:rPr>
                <w:ins w:id="2437" w:author="Mohammad Nayeem Hasan" w:date="2024-07-21T01:56:00Z" w16du:dateUtc="2024-07-20T19:56:00Z"/>
                <w:rFonts w:ascii="Times New Roman" w:hAnsi="Times New Roman" w:cs="Times New Roman"/>
                <w:sz w:val="24"/>
                <w:szCs w:val="24"/>
              </w:rPr>
            </w:pPr>
            <w:ins w:id="2438" w:author="Mohammad Nayeem Hasan" w:date="2024-07-21T01:56:00Z" w16du:dateUtc="2024-07-20T19:56:00Z">
              <w:r w:rsidRPr="00DF6BDB" w:rsidDel="00D73460">
                <w:rPr>
                  <w:rFonts w:ascii="Times New Roman" w:hAnsi="Times New Roman" w:cs="Times New Roman"/>
                  <w:sz w:val="24"/>
                  <w:szCs w:val="24"/>
                </w:rPr>
                <w:t>158 (87.44)</w:t>
              </w:r>
            </w:ins>
          </w:p>
        </w:tc>
        <w:tc>
          <w:tcPr>
            <w:tcW w:w="671" w:type="pct"/>
            <w:tcPrChange w:id="2439" w:author="Mohammad Nayeem Hasan" w:date="2024-07-21T13:03:00Z" w16du:dateUtc="2024-07-21T07:03:00Z">
              <w:tcPr>
                <w:tcW w:w="491" w:type="pct"/>
              </w:tcPr>
            </w:tcPrChange>
          </w:tcPr>
          <w:p w14:paraId="07968040" w14:textId="769A9057" w:rsidR="006E7128" w:rsidRPr="00DF6BDB" w:rsidDel="00D73460" w:rsidRDefault="006E7128" w:rsidP="006E7128">
            <w:pPr>
              <w:spacing w:after="0" w:line="240" w:lineRule="auto"/>
              <w:rPr>
                <w:ins w:id="2440" w:author="Mohammad Nayeem Hasan" w:date="2024-07-21T01:56:00Z" w16du:dateUtc="2024-07-20T19:56:00Z"/>
                <w:rFonts w:ascii="Times New Roman" w:hAnsi="Times New Roman" w:cs="Times New Roman"/>
                <w:sz w:val="24"/>
                <w:szCs w:val="24"/>
              </w:rPr>
            </w:pPr>
          </w:p>
        </w:tc>
        <w:tc>
          <w:tcPr>
            <w:tcW w:w="616" w:type="pct"/>
            <w:tcPrChange w:id="2441" w:author="Mohammad Nayeem Hasan" w:date="2024-07-21T13:03:00Z" w16du:dateUtc="2024-07-21T07:03:00Z">
              <w:tcPr>
                <w:tcW w:w="452" w:type="pct"/>
                <w:gridSpan w:val="2"/>
              </w:tcPr>
            </w:tcPrChange>
          </w:tcPr>
          <w:p w14:paraId="04D6E413" w14:textId="34A4FD82" w:rsidR="006E7128" w:rsidRPr="00DF6BDB" w:rsidDel="00D73460" w:rsidRDefault="006E7128" w:rsidP="006E7128">
            <w:pPr>
              <w:spacing w:after="0" w:line="240" w:lineRule="auto"/>
              <w:rPr>
                <w:ins w:id="2442" w:author="Mohammad Nayeem Hasan" w:date="2024-07-21T01:56:00Z" w16du:dateUtc="2024-07-20T19:56:00Z"/>
                <w:rFonts w:ascii="Times New Roman" w:hAnsi="Times New Roman" w:cs="Times New Roman"/>
                <w:sz w:val="24"/>
                <w:szCs w:val="24"/>
              </w:rPr>
            </w:pPr>
            <w:ins w:id="2443" w:author="Mohammad Nayeem Hasan" w:date="2024-07-21T01:56:00Z" w16du:dateUtc="2024-07-20T19:56:00Z">
              <w:r w:rsidRPr="00DF6BDB" w:rsidDel="00D73460">
                <w:rPr>
                  <w:rFonts w:ascii="Times New Roman" w:hAnsi="Times New Roman" w:cs="Times New Roman"/>
                  <w:sz w:val="24"/>
                  <w:szCs w:val="24"/>
                </w:rPr>
                <w:t>23 (12.56)</w:t>
              </w:r>
            </w:ins>
          </w:p>
        </w:tc>
        <w:tc>
          <w:tcPr>
            <w:tcW w:w="616" w:type="pct"/>
            <w:tcPrChange w:id="2444" w:author="Mohammad Nayeem Hasan" w:date="2024-07-21T13:03:00Z" w16du:dateUtc="2024-07-21T07:03:00Z">
              <w:tcPr>
                <w:tcW w:w="452" w:type="pct"/>
                <w:gridSpan w:val="2"/>
              </w:tcPr>
            </w:tcPrChange>
          </w:tcPr>
          <w:p w14:paraId="42F86DB7" w14:textId="389E3F0A" w:rsidR="006E7128" w:rsidRPr="00DF6BDB" w:rsidDel="00D73460" w:rsidRDefault="006E7128" w:rsidP="006E7128">
            <w:pPr>
              <w:spacing w:after="0" w:line="240" w:lineRule="auto"/>
              <w:rPr>
                <w:ins w:id="2445" w:author="Mohammad Nayeem Hasan" w:date="2024-07-21T01:56:00Z" w16du:dateUtc="2024-07-20T19:56:00Z"/>
                <w:rFonts w:ascii="Times New Roman" w:hAnsi="Times New Roman" w:cs="Times New Roman"/>
                <w:sz w:val="24"/>
                <w:szCs w:val="24"/>
              </w:rPr>
            </w:pPr>
            <w:ins w:id="2446" w:author="Mohammad Nayeem Hasan" w:date="2024-07-21T01:56:00Z" w16du:dateUtc="2024-07-20T19:56:00Z">
              <w:r w:rsidRPr="00DF6BDB" w:rsidDel="00D73460">
                <w:rPr>
                  <w:rFonts w:ascii="Times New Roman" w:hAnsi="Times New Roman" w:cs="Times New Roman"/>
                  <w:sz w:val="24"/>
                  <w:szCs w:val="24"/>
                </w:rPr>
                <w:t>158 (87.44)</w:t>
              </w:r>
            </w:ins>
          </w:p>
        </w:tc>
        <w:tc>
          <w:tcPr>
            <w:tcW w:w="725" w:type="pct"/>
            <w:tcPrChange w:id="2447" w:author="Mohammad Nayeem Hasan" w:date="2024-07-21T13:03:00Z" w16du:dateUtc="2024-07-21T07:03:00Z">
              <w:tcPr>
                <w:tcW w:w="507" w:type="pct"/>
                <w:gridSpan w:val="2"/>
              </w:tcPr>
            </w:tcPrChange>
          </w:tcPr>
          <w:p w14:paraId="4F95E3E4" w14:textId="6EBA7B58" w:rsidR="006E7128" w:rsidRPr="00DF6BDB" w:rsidDel="00D73460" w:rsidRDefault="006E7128" w:rsidP="006E7128">
            <w:pPr>
              <w:spacing w:after="0" w:line="240" w:lineRule="auto"/>
              <w:rPr>
                <w:ins w:id="2448" w:author="Mohammad Nayeem Hasan" w:date="2024-07-21T01:56:00Z" w16du:dateUtc="2024-07-20T19:56:00Z"/>
                <w:rFonts w:ascii="Times New Roman" w:hAnsi="Times New Roman" w:cs="Times New Roman"/>
                <w:sz w:val="24"/>
                <w:szCs w:val="24"/>
              </w:rPr>
            </w:pPr>
          </w:p>
        </w:tc>
      </w:tr>
      <w:tr w:rsidR="006E7128" w:rsidRPr="00CE3B54" w:rsidDel="00D73460" w14:paraId="73948C1F" w14:textId="77777777" w:rsidTr="00AA3EE1">
        <w:trPr>
          <w:ins w:id="2449" w:author="Mohammad Nayeem Hasan" w:date="2024-07-21T01:56:00Z" w16du:dateUtc="2024-07-20T19:56:00Z"/>
          <w:trPrChange w:id="2450" w:author="Mohammad Nayeem Hasan" w:date="2024-07-21T13:03:00Z" w16du:dateUtc="2024-07-21T07:03:00Z">
            <w:trPr>
              <w:gridAfter w:val="0"/>
            </w:trPr>
          </w:trPrChange>
        </w:trPr>
        <w:tc>
          <w:tcPr>
            <w:tcW w:w="1071" w:type="pct"/>
            <w:tcPrChange w:id="2451" w:author="Mohammad Nayeem Hasan" w:date="2024-07-21T13:03:00Z" w16du:dateUtc="2024-07-21T07:03:00Z">
              <w:tcPr>
                <w:tcW w:w="783" w:type="pct"/>
              </w:tcPr>
            </w:tcPrChange>
          </w:tcPr>
          <w:p w14:paraId="7738BD14" w14:textId="2B2F4C87" w:rsidR="006E7128" w:rsidRPr="00DF6BDB" w:rsidDel="00D73460" w:rsidRDefault="006E7128" w:rsidP="006E7128">
            <w:pPr>
              <w:spacing w:after="0" w:line="240" w:lineRule="auto"/>
              <w:rPr>
                <w:ins w:id="2452" w:author="Mohammad Nayeem Hasan" w:date="2024-07-21T01:56:00Z" w16du:dateUtc="2024-07-20T19:56:00Z"/>
                <w:rFonts w:ascii="Times New Roman" w:hAnsi="Times New Roman" w:cs="Times New Roman"/>
                <w:sz w:val="24"/>
                <w:szCs w:val="24"/>
              </w:rPr>
            </w:pPr>
            <w:ins w:id="2453" w:author="Mohammad Nayeem Hasan" w:date="2024-07-21T01:56:00Z" w16du:dateUtc="2024-07-20T19:56:00Z">
              <w:r w:rsidRPr="00DF6BDB" w:rsidDel="00D73460">
                <w:rPr>
                  <w:rFonts w:ascii="Times New Roman" w:hAnsi="Times New Roman" w:cs="Times New Roman"/>
                  <w:sz w:val="24"/>
                  <w:szCs w:val="24"/>
                </w:rPr>
                <w:t>Rajshahi</w:t>
              </w:r>
            </w:ins>
          </w:p>
        </w:tc>
        <w:tc>
          <w:tcPr>
            <w:tcW w:w="685" w:type="pct"/>
            <w:tcPrChange w:id="2454" w:author="Mohammad Nayeem Hasan" w:date="2024-07-21T13:03:00Z" w16du:dateUtc="2024-07-21T07:03:00Z">
              <w:tcPr>
                <w:tcW w:w="501" w:type="pct"/>
              </w:tcPr>
            </w:tcPrChange>
          </w:tcPr>
          <w:p w14:paraId="56BAAA91" w14:textId="5097A9EA" w:rsidR="006E7128" w:rsidRPr="00DF6BDB" w:rsidDel="00D73460" w:rsidRDefault="006E7128" w:rsidP="006E7128">
            <w:pPr>
              <w:spacing w:after="0" w:line="240" w:lineRule="auto"/>
              <w:rPr>
                <w:ins w:id="2455" w:author="Mohammad Nayeem Hasan" w:date="2024-07-21T01:56:00Z" w16du:dateUtc="2024-07-20T19:56:00Z"/>
                <w:rFonts w:ascii="Times New Roman" w:hAnsi="Times New Roman" w:cs="Times New Roman"/>
                <w:sz w:val="24"/>
                <w:szCs w:val="24"/>
              </w:rPr>
            </w:pPr>
            <w:ins w:id="2456" w:author="Mohammad Nayeem Hasan" w:date="2024-07-21T01:56:00Z" w16du:dateUtc="2024-07-20T19:56:00Z">
              <w:r w:rsidRPr="00DF6BDB" w:rsidDel="00D73460">
                <w:rPr>
                  <w:rFonts w:ascii="Times New Roman" w:hAnsi="Times New Roman" w:cs="Times New Roman"/>
                  <w:sz w:val="24"/>
                  <w:szCs w:val="24"/>
                </w:rPr>
                <w:t>15 (5.26)</w:t>
              </w:r>
            </w:ins>
          </w:p>
        </w:tc>
        <w:tc>
          <w:tcPr>
            <w:tcW w:w="616" w:type="pct"/>
            <w:tcPrChange w:id="2457" w:author="Mohammad Nayeem Hasan" w:date="2024-07-21T13:03:00Z" w16du:dateUtc="2024-07-21T07:03:00Z">
              <w:tcPr>
                <w:tcW w:w="452" w:type="pct"/>
                <w:gridSpan w:val="2"/>
              </w:tcPr>
            </w:tcPrChange>
          </w:tcPr>
          <w:p w14:paraId="522E51B8" w14:textId="655E4BCC" w:rsidR="006E7128" w:rsidRPr="00DF6BDB" w:rsidDel="00D73460" w:rsidRDefault="006E7128" w:rsidP="006E7128">
            <w:pPr>
              <w:spacing w:after="0" w:line="240" w:lineRule="auto"/>
              <w:rPr>
                <w:ins w:id="2458" w:author="Mohammad Nayeem Hasan" w:date="2024-07-21T01:56:00Z" w16du:dateUtc="2024-07-20T19:56:00Z"/>
                <w:rFonts w:ascii="Times New Roman" w:hAnsi="Times New Roman" w:cs="Times New Roman"/>
                <w:sz w:val="24"/>
                <w:szCs w:val="24"/>
              </w:rPr>
            </w:pPr>
            <w:ins w:id="2459" w:author="Mohammad Nayeem Hasan" w:date="2024-07-21T01:56:00Z" w16du:dateUtc="2024-07-20T19:56:00Z">
              <w:r w:rsidRPr="00DF6BDB" w:rsidDel="00D73460">
                <w:rPr>
                  <w:rFonts w:ascii="Times New Roman" w:hAnsi="Times New Roman" w:cs="Times New Roman"/>
                  <w:sz w:val="24"/>
                  <w:szCs w:val="24"/>
                </w:rPr>
                <w:t>278 (94.74)</w:t>
              </w:r>
            </w:ins>
          </w:p>
        </w:tc>
        <w:tc>
          <w:tcPr>
            <w:tcW w:w="671" w:type="pct"/>
            <w:tcPrChange w:id="2460" w:author="Mohammad Nayeem Hasan" w:date="2024-07-21T13:03:00Z" w16du:dateUtc="2024-07-21T07:03:00Z">
              <w:tcPr>
                <w:tcW w:w="491" w:type="pct"/>
              </w:tcPr>
            </w:tcPrChange>
          </w:tcPr>
          <w:p w14:paraId="5601DFE7" w14:textId="22A053D1" w:rsidR="006E7128" w:rsidRPr="00DF6BDB" w:rsidDel="00D73460" w:rsidRDefault="006E7128" w:rsidP="006E7128">
            <w:pPr>
              <w:spacing w:after="0" w:line="240" w:lineRule="auto"/>
              <w:rPr>
                <w:ins w:id="2461" w:author="Mohammad Nayeem Hasan" w:date="2024-07-21T01:56:00Z" w16du:dateUtc="2024-07-20T19:56:00Z"/>
                <w:rFonts w:ascii="Times New Roman" w:hAnsi="Times New Roman" w:cs="Times New Roman"/>
                <w:sz w:val="24"/>
                <w:szCs w:val="24"/>
              </w:rPr>
            </w:pPr>
          </w:p>
        </w:tc>
        <w:tc>
          <w:tcPr>
            <w:tcW w:w="616" w:type="pct"/>
            <w:tcPrChange w:id="2462" w:author="Mohammad Nayeem Hasan" w:date="2024-07-21T13:03:00Z" w16du:dateUtc="2024-07-21T07:03:00Z">
              <w:tcPr>
                <w:tcW w:w="452" w:type="pct"/>
                <w:gridSpan w:val="2"/>
              </w:tcPr>
            </w:tcPrChange>
          </w:tcPr>
          <w:p w14:paraId="31F24332" w14:textId="7F8189D7" w:rsidR="006E7128" w:rsidRPr="00DF6BDB" w:rsidDel="00D73460" w:rsidRDefault="006E7128" w:rsidP="006E7128">
            <w:pPr>
              <w:spacing w:after="0" w:line="240" w:lineRule="auto"/>
              <w:rPr>
                <w:ins w:id="2463" w:author="Mohammad Nayeem Hasan" w:date="2024-07-21T01:56:00Z" w16du:dateUtc="2024-07-20T19:56:00Z"/>
                <w:rFonts w:ascii="Times New Roman" w:hAnsi="Times New Roman" w:cs="Times New Roman"/>
                <w:sz w:val="24"/>
                <w:szCs w:val="24"/>
              </w:rPr>
            </w:pPr>
            <w:ins w:id="2464" w:author="Mohammad Nayeem Hasan" w:date="2024-07-21T01:56:00Z" w16du:dateUtc="2024-07-20T19:56:00Z">
              <w:r w:rsidRPr="00DF6BDB" w:rsidDel="00D73460">
                <w:rPr>
                  <w:rFonts w:ascii="Times New Roman" w:hAnsi="Times New Roman" w:cs="Times New Roman"/>
                  <w:sz w:val="24"/>
                  <w:szCs w:val="24"/>
                </w:rPr>
                <w:t>15 (5.26)</w:t>
              </w:r>
            </w:ins>
          </w:p>
        </w:tc>
        <w:tc>
          <w:tcPr>
            <w:tcW w:w="616" w:type="pct"/>
            <w:tcPrChange w:id="2465" w:author="Mohammad Nayeem Hasan" w:date="2024-07-21T13:03:00Z" w16du:dateUtc="2024-07-21T07:03:00Z">
              <w:tcPr>
                <w:tcW w:w="452" w:type="pct"/>
                <w:gridSpan w:val="2"/>
              </w:tcPr>
            </w:tcPrChange>
          </w:tcPr>
          <w:p w14:paraId="3608B140" w14:textId="2791EC4D" w:rsidR="006E7128" w:rsidRPr="00DF6BDB" w:rsidDel="00D73460" w:rsidRDefault="006E7128" w:rsidP="006E7128">
            <w:pPr>
              <w:spacing w:after="0" w:line="240" w:lineRule="auto"/>
              <w:rPr>
                <w:ins w:id="2466" w:author="Mohammad Nayeem Hasan" w:date="2024-07-21T01:56:00Z" w16du:dateUtc="2024-07-20T19:56:00Z"/>
                <w:rFonts w:ascii="Times New Roman" w:hAnsi="Times New Roman" w:cs="Times New Roman"/>
                <w:sz w:val="24"/>
                <w:szCs w:val="24"/>
              </w:rPr>
            </w:pPr>
            <w:ins w:id="2467" w:author="Mohammad Nayeem Hasan" w:date="2024-07-21T01:56:00Z" w16du:dateUtc="2024-07-20T19:56:00Z">
              <w:r w:rsidRPr="00DF6BDB" w:rsidDel="00D73460">
                <w:rPr>
                  <w:rFonts w:ascii="Times New Roman" w:hAnsi="Times New Roman" w:cs="Times New Roman"/>
                  <w:sz w:val="24"/>
                  <w:szCs w:val="24"/>
                </w:rPr>
                <w:t>278 (94.74)</w:t>
              </w:r>
            </w:ins>
          </w:p>
        </w:tc>
        <w:tc>
          <w:tcPr>
            <w:tcW w:w="725" w:type="pct"/>
            <w:tcPrChange w:id="2468" w:author="Mohammad Nayeem Hasan" w:date="2024-07-21T13:03:00Z" w16du:dateUtc="2024-07-21T07:03:00Z">
              <w:tcPr>
                <w:tcW w:w="507" w:type="pct"/>
                <w:gridSpan w:val="2"/>
              </w:tcPr>
            </w:tcPrChange>
          </w:tcPr>
          <w:p w14:paraId="0684C729" w14:textId="031ACF5D" w:rsidR="006E7128" w:rsidRPr="00DF6BDB" w:rsidDel="00D73460" w:rsidRDefault="006E7128" w:rsidP="006E7128">
            <w:pPr>
              <w:spacing w:after="0" w:line="240" w:lineRule="auto"/>
              <w:rPr>
                <w:ins w:id="2469" w:author="Mohammad Nayeem Hasan" w:date="2024-07-21T01:56:00Z" w16du:dateUtc="2024-07-20T19:56:00Z"/>
                <w:rFonts w:ascii="Times New Roman" w:hAnsi="Times New Roman" w:cs="Times New Roman"/>
                <w:sz w:val="24"/>
                <w:szCs w:val="24"/>
              </w:rPr>
            </w:pPr>
          </w:p>
        </w:tc>
      </w:tr>
      <w:tr w:rsidR="006E7128" w:rsidRPr="00CE3B54" w:rsidDel="00D73460" w14:paraId="3E53D79D" w14:textId="77777777" w:rsidTr="00AA3EE1">
        <w:trPr>
          <w:ins w:id="2470" w:author="Mohammad Nayeem Hasan" w:date="2024-07-21T01:56:00Z" w16du:dateUtc="2024-07-20T19:56:00Z"/>
          <w:trPrChange w:id="2471" w:author="Mohammad Nayeem Hasan" w:date="2024-07-21T13:03:00Z" w16du:dateUtc="2024-07-21T07:03:00Z">
            <w:trPr>
              <w:gridAfter w:val="0"/>
            </w:trPr>
          </w:trPrChange>
        </w:trPr>
        <w:tc>
          <w:tcPr>
            <w:tcW w:w="1071" w:type="pct"/>
            <w:tcPrChange w:id="2472" w:author="Mohammad Nayeem Hasan" w:date="2024-07-21T13:03:00Z" w16du:dateUtc="2024-07-21T07:03:00Z">
              <w:tcPr>
                <w:tcW w:w="783" w:type="pct"/>
              </w:tcPr>
            </w:tcPrChange>
          </w:tcPr>
          <w:p w14:paraId="24D073FB" w14:textId="3D910740" w:rsidR="006E7128" w:rsidRPr="00DF6BDB" w:rsidDel="00D73460" w:rsidRDefault="006E7128" w:rsidP="006E7128">
            <w:pPr>
              <w:spacing w:after="0" w:line="240" w:lineRule="auto"/>
              <w:rPr>
                <w:ins w:id="2473" w:author="Mohammad Nayeem Hasan" w:date="2024-07-21T01:56:00Z" w16du:dateUtc="2024-07-20T19:56:00Z"/>
                <w:rFonts w:ascii="Times New Roman" w:hAnsi="Times New Roman" w:cs="Times New Roman"/>
                <w:sz w:val="24"/>
                <w:szCs w:val="24"/>
              </w:rPr>
            </w:pPr>
            <w:ins w:id="2474" w:author="Mohammad Nayeem Hasan" w:date="2024-07-21T01:56:00Z" w16du:dateUtc="2024-07-20T19:56:00Z">
              <w:r w:rsidRPr="00DF6BDB" w:rsidDel="00D73460">
                <w:rPr>
                  <w:rFonts w:ascii="Times New Roman" w:hAnsi="Times New Roman" w:cs="Times New Roman"/>
                  <w:sz w:val="24"/>
                  <w:szCs w:val="24"/>
                </w:rPr>
                <w:t>Rangpur</w:t>
              </w:r>
            </w:ins>
          </w:p>
        </w:tc>
        <w:tc>
          <w:tcPr>
            <w:tcW w:w="685" w:type="pct"/>
            <w:tcPrChange w:id="2475" w:author="Mohammad Nayeem Hasan" w:date="2024-07-21T13:03:00Z" w16du:dateUtc="2024-07-21T07:03:00Z">
              <w:tcPr>
                <w:tcW w:w="501" w:type="pct"/>
              </w:tcPr>
            </w:tcPrChange>
          </w:tcPr>
          <w:p w14:paraId="6BFE1B41" w14:textId="7FCFFBC9" w:rsidR="006E7128" w:rsidRPr="00DF6BDB" w:rsidDel="00D73460" w:rsidRDefault="006E7128" w:rsidP="006E7128">
            <w:pPr>
              <w:spacing w:after="0" w:line="240" w:lineRule="auto"/>
              <w:rPr>
                <w:ins w:id="2476" w:author="Mohammad Nayeem Hasan" w:date="2024-07-21T01:56:00Z" w16du:dateUtc="2024-07-20T19:56:00Z"/>
                <w:rFonts w:ascii="Times New Roman" w:hAnsi="Times New Roman" w:cs="Times New Roman"/>
                <w:sz w:val="24"/>
                <w:szCs w:val="24"/>
              </w:rPr>
            </w:pPr>
            <w:ins w:id="2477" w:author="Mohammad Nayeem Hasan" w:date="2024-07-21T01:56:00Z" w16du:dateUtc="2024-07-20T19:56:00Z">
              <w:r w:rsidRPr="00DF6BDB" w:rsidDel="00D73460">
                <w:rPr>
                  <w:rFonts w:ascii="Times New Roman" w:hAnsi="Times New Roman" w:cs="Times New Roman"/>
                  <w:sz w:val="24"/>
                  <w:szCs w:val="24"/>
                </w:rPr>
                <w:t>14 (5.68)</w:t>
              </w:r>
            </w:ins>
          </w:p>
        </w:tc>
        <w:tc>
          <w:tcPr>
            <w:tcW w:w="616" w:type="pct"/>
            <w:tcPrChange w:id="2478" w:author="Mohammad Nayeem Hasan" w:date="2024-07-21T13:03:00Z" w16du:dateUtc="2024-07-21T07:03:00Z">
              <w:tcPr>
                <w:tcW w:w="452" w:type="pct"/>
                <w:gridSpan w:val="2"/>
              </w:tcPr>
            </w:tcPrChange>
          </w:tcPr>
          <w:p w14:paraId="0E6879DD" w14:textId="68FB508B" w:rsidR="006E7128" w:rsidRPr="00DF6BDB" w:rsidDel="00D73460" w:rsidRDefault="006E7128" w:rsidP="006E7128">
            <w:pPr>
              <w:spacing w:after="0" w:line="240" w:lineRule="auto"/>
              <w:rPr>
                <w:ins w:id="2479" w:author="Mohammad Nayeem Hasan" w:date="2024-07-21T01:56:00Z" w16du:dateUtc="2024-07-20T19:56:00Z"/>
                <w:rFonts w:ascii="Times New Roman" w:hAnsi="Times New Roman" w:cs="Times New Roman"/>
                <w:sz w:val="24"/>
                <w:szCs w:val="24"/>
              </w:rPr>
            </w:pPr>
            <w:ins w:id="2480" w:author="Mohammad Nayeem Hasan" w:date="2024-07-21T01:56:00Z" w16du:dateUtc="2024-07-20T19:56:00Z">
              <w:r w:rsidRPr="00DF6BDB" w:rsidDel="00D73460">
                <w:rPr>
                  <w:rFonts w:ascii="Times New Roman" w:hAnsi="Times New Roman" w:cs="Times New Roman"/>
                  <w:sz w:val="24"/>
                  <w:szCs w:val="24"/>
                </w:rPr>
                <w:t>235 (94.32</w:t>
              </w:r>
            </w:ins>
          </w:p>
        </w:tc>
        <w:tc>
          <w:tcPr>
            <w:tcW w:w="671" w:type="pct"/>
            <w:tcPrChange w:id="2481" w:author="Mohammad Nayeem Hasan" w:date="2024-07-21T13:03:00Z" w16du:dateUtc="2024-07-21T07:03:00Z">
              <w:tcPr>
                <w:tcW w:w="491" w:type="pct"/>
              </w:tcPr>
            </w:tcPrChange>
          </w:tcPr>
          <w:p w14:paraId="5917C077" w14:textId="7BBC364A" w:rsidR="006E7128" w:rsidRPr="00DF6BDB" w:rsidDel="00D73460" w:rsidRDefault="006E7128" w:rsidP="006E7128">
            <w:pPr>
              <w:spacing w:after="0" w:line="240" w:lineRule="auto"/>
              <w:rPr>
                <w:ins w:id="2482" w:author="Mohammad Nayeem Hasan" w:date="2024-07-21T01:56:00Z" w16du:dateUtc="2024-07-20T19:56:00Z"/>
                <w:rFonts w:ascii="Times New Roman" w:hAnsi="Times New Roman" w:cs="Times New Roman"/>
                <w:sz w:val="24"/>
                <w:szCs w:val="24"/>
              </w:rPr>
            </w:pPr>
          </w:p>
        </w:tc>
        <w:tc>
          <w:tcPr>
            <w:tcW w:w="616" w:type="pct"/>
            <w:tcPrChange w:id="2483" w:author="Mohammad Nayeem Hasan" w:date="2024-07-21T13:03:00Z" w16du:dateUtc="2024-07-21T07:03:00Z">
              <w:tcPr>
                <w:tcW w:w="452" w:type="pct"/>
                <w:gridSpan w:val="2"/>
              </w:tcPr>
            </w:tcPrChange>
          </w:tcPr>
          <w:p w14:paraId="42D23DC6" w14:textId="10D7049D" w:rsidR="006E7128" w:rsidRPr="00DF6BDB" w:rsidDel="00D73460" w:rsidRDefault="006E7128" w:rsidP="006E7128">
            <w:pPr>
              <w:spacing w:after="0" w:line="240" w:lineRule="auto"/>
              <w:rPr>
                <w:ins w:id="2484" w:author="Mohammad Nayeem Hasan" w:date="2024-07-21T01:56:00Z" w16du:dateUtc="2024-07-20T19:56:00Z"/>
                <w:rFonts w:ascii="Times New Roman" w:hAnsi="Times New Roman" w:cs="Times New Roman"/>
                <w:sz w:val="24"/>
                <w:szCs w:val="24"/>
              </w:rPr>
            </w:pPr>
            <w:ins w:id="2485" w:author="Mohammad Nayeem Hasan" w:date="2024-07-21T01:56:00Z" w16du:dateUtc="2024-07-20T19:56:00Z">
              <w:r w:rsidRPr="00DF6BDB" w:rsidDel="00D73460">
                <w:rPr>
                  <w:rFonts w:ascii="Times New Roman" w:hAnsi="Times New Roman" w:cs="Times New Roman"/>
                  <w:sz w:val="24"/>
                  <w:szCs w:val="24"/>
                </w:rPr>
                <w:t>14 (5.68)</w:t>
              </w:r>
            </w:ins>
          </w:p>
        </w:tc>
        <w:tc>
          <w:tcPr>
            <w:tcW w:w="616" w:type="pct"/>
            <w:tcPrChange w:id="2486" w:author="Mohammad Nayeem Hasan" w:date="2024-07-21T13:03:00Z" w16du:dateUtc="2024-07-21T07:03:00Z">
              <w:tcPr>
                <w:tcW w:w="452" w:type="pct"/>
                <w:gridSpan w:val="2"/>
              </w:tcPr>
            </w:tcPrChange>
          </w:tcPr>
          <w:p w14:paraId="1698A149" w14:textId="23D8C66B" w:rsidR="006E7128" w:rsidRPr="00DF6BDB" w:rsidDel="00D73460" w:rsidRDefault="006E7128" w:rsidP="006E7128">
            <w:pPr>
              <w:spacing w:after="0" w:line="240" w:lineRule="auto"/>
              <w:rPr>
                <w:ins w:id="2487" w:author="Mohammad Nayeem Hasan" w:date="2024-07-21T01:56:00Z" w16du:dateUtc="2024-07-20T19:56:00Z"/>
                <w:rFonts w:ascii="Times New Roman" w:hAnsi="Times New Roman" w:cs="Times New Roman"/>
                <w:sz w:val="24"/>
                <w:szCs w:val="24"/>
              </w:rPr>
            </w:pPr>
            <w:ins w:id="2488" w:author="Mohammad Nayeem Hasan" w:date="2024-07-21T01:56:00Z" w16du:dateUtc="2024-07-20T19:56:00Z">
              <w:r w:rsidRPr="00DF6BDB" w:rsidDel="00D73460">
                <w:rPr>
                  <w:rFonts w:ascii="Times New Roman" w:hAnsi="Times New Roman" w:cs="Times New Roman"/>
                  <w:sz w:val="24"/>
                  <w:szCs w:val="24"/>
                </w:rPr>
                <w:t>235 (94.32</w:t>
              </w:r>
            </w:ins>
          </w:p>
        </w:tc>
        <w:tc>
          <w:tcPr>
            <w:tcW w:w="725" w:type="pct"/>
            <w:tcPrChange w:id="2489" w:author="Mohammad Nayeem Hasan" w:date="2024-07-21T13:03:00Z" w16du:dateUtc="2024-07-21T07:03:00Z">
              <w:tcPr>
                <w:tcW w:w="507" w:type="pct"/>
                <w:gridSpan w:val="2"/>
              </w:tcPr>
            </w:tcPrChange>
          </w:tcPr>
          <w:p w14:paraId="78702484" w14:textId="3691E7F2" w:rsidR="006E7128" w:rsidRPr="00DF6BDB" w:rsidDel="00D73460" w:rsidRDefault="006E7128" w:rsidP="006E7128">
            <w:pPr>
              <w:spacing w:after="0" w:line="240" w:lineRule="auto"/>
              <w:rPr>
                <w:ins w:id="2490" w:author="Mohammad Nayeem Hasan" w:date="2024-07-21T01:56:00Z" w16du:dateUtc="2024-07-20T19:56:00Z"/>
                <w:rFonts w:ascii="Times New Roman" w:hAnsi="Times New Roman" w:cs="Times New Roman"/>
                <w:sz w:val="24"/>
                <w:szCs w:val="24"/>
              </w:rPr>
            </w:pPr>
          </w:p>
        </w:tc>
      </w:tr>
      <w:tr w:rsidR="006E7128" w:rsidRPr="00CE3B54" w:rsidDel="00D73460" w14:paraId="3623B885" w14:textId="77777777" w:rsidTr="00AA3EE1">
        <w:trPr>
          <w:ins w:id="2491" w:author="Mohammad Nayeem Hasan" w:date="2024-07-21T01:56:00Z" w16du:dateUtc="2024-07-20T19:56:00Z"/>
          <w:trPrChange w:id="2492" w:author="Mohammad Nayeem Hasan" w:date="2024-07-21T13:03:00Z" w16du:dateUtc="2024-07-21T07:03:00Z">
            <w:trPr>
              <w:gridAfter w:val="0"/>
            </w:trPr>
          </w:trPrChange>
        </w:trPr>
        <w:tc>
          <w:tcPr>
            <w:tcW w:w="1071" w:type="pct"/>
            <w:tcPrChange w:id="2493" w:author="Mohammad Nayeem Hasan" w:date="2024-07-21T13:03:00Z" w16du:dateUtc="2024-07-21T07:03:00Z">
              <w:tcPr>
                <w:tcW w:w="783" w:type="pct"/>
              </w:tcPr>
            </w:tcPrChange>
          </w:tcPr>
          <w:p w14:paraId="31836C0C" w14:textId="37775DB8" w:rsidR="006E7128" w:rsidRPr="00DF6BDB" w:rsidDel="00D73460" w:rsidRDefault="006E7128" w:rsidP="006E7128">
            <w:pPr>
              <w:spacing w:after="0" w:line="240" w:lineRule="auto"/>
              <w:rPr>
                <w:ins w:id="2494" w:author="Mohammad Nayeem Hasan" w:date="2024-07-21T01:56:00Z" w16du:dateUtc="2024-07-20T19:56:00Z"/>
                <w:rFonts w:ascii="Times New Roman" w:hAnsi="Times New Roman" w:cs="Times New Roman"/>
                <w:sz w:val="24"/>
                <w:szCs w:val="24"/>
              </w:rPr>
            </w:pPr>
            <w:ins w:id="2495" w:author="Mohammad Nayeem Hasan" w:date="2024-07-21T01:56:00Z" w16du:dateUtc="2024-07-20T19:56:00Z">
              <w:r w:rsidRPr="00DF6BDB" w:rsidDel="00D73460">
                <w:rPr>
                  <w:rFonts w:ascii="Times New Roman" w:hAnsi="Times New Roman" w:cs="Times New Roman"/>
                  <w:sz w:val="24"/>
                  <w:szCs w:val="24"/>
                </w:rPr>
                <w:t>Sylhet</w:t>
              </w:r>
            </w:ins>
          </w:p>
        </w:tc>
        <w:tc>
          <w:tcPr>
            <w:tcW w:w="685" w:type="pct"/>
            <w:tcPrChange w:id="2496" w:author="Mohammad Nayeem Hasan" w:date="2024-07-21T13:03:00Z" w16du:dateUtc="2024-07-21T07:03:00Z">
              <w:tcPr>
                <w:tcW w:w="501" w:type="pct"/>
              </w:tcPr>
            </w:tcPrChange>
          </w:tcPr>
          <w:p w14:paraId="19D4D563" w14:textId="79533096" w:rsidR="006E7128" w:rsidRPr="00DF6BDB" w:rsidDel="00D73460" w:rsidRDefault="006E7128" w:rsidP="006E7128">
            <w:pPr>
              <w:spacing w:after="0" w:line="240" w:lineRule="auto"/>
              <w:rPr>
                <w:ins w:id="2497" w:author="Mohammad Nayeem Hasan" w:date="2024-07-21T01:56:00Z" w16du:dateUtc="2024-07-20T19:56:00Z"/>
                <w:rFonts w:ascii="Times New Roman" w:hAnsi="Times New Roman" w:cs="Times New Roman"/>
                <w:sz w:val="24"/>
                <w:szCs w:val="24"/>
              </w:rPr>
            </w:pPr>
            <w:ins w:id="2498" w:author="Mohammad Nayeem Hasan" w:date="2024-07-21T01:56:00Z" w16du:dateUtc="2024-07-20T19:56:00Z">
              <w:r w:rsidRPr="00DF6BDB" w:rsidDel="00D73460">
                <w:rPr>
                  <w:rFonts w:ascii="Times New Roman" w:hAnsi="Times New Roman" w:cs="Times New Roman"/>
                  <w:sz w:val="24"/>
                  <w:szCs w:val="24"/>
                </w:rPr>
                <w:t>7 (3.69)</w:t>
              </w:r>
            </w:ins>
          </w:p>
        </w:tc>
        <w:tc>
          <w:tcPr>
            <w:tcW w:w="616" w:type="pct"/>
            <w:tcPrChange w:id="2499" w:author="Mohammad Nayeem Hasan" w:date="2024-07-21T13:03:00Z" w16du:dateUtc="2024-07-21T07:03:00Z">
              <w:tcPr>
                <w:tcW w:w="452" w:type="pct"/>
                <w:gridSpan w:val="2"/>
              </w:tcPr>
            </w:tcPrChange>
          </w:tcPr>
          <w:p w14:paraId="150B0651" w14:textId="077BD50B" w:rsidR="006E7128" w:rsidRPr="00DF6BDB" w:rsidDel="00D73460" w:rsidRDefault="006E7128" w:rsidP="006E7128">
            <w:pPr>
              <w:spacing w:after="0" w:line="240" w:lineRule="auto"/>
              <w:rPr>
                <w:ins w:id="2500" w:author="Mohammad Nayeem Hasan" w:date="2024-07-21T01:56:00Z" w16du:dateUtc="2024-07-20T19:56:00Z"/>
                <w:rFonts w:ascii="Times New Roman" w:hAnsi="Times New Roman" w:cs="Times New Roman"/>
                <w:sz w:val="24"/>
                <w:szCs w:val="24"/>
              </w:rPr>
            </w:pPr>
            <w:ins w:id="2501" w:author="Mohammad Nayeem Hasan" w:date="2024-07-21T01:56:00Z" w16du:dateUtc="2024-07-20T19:56:00Z">
              <w:r w:rsidRPr="00DF6BDB" w:rsidDel="00D73460">
                <w:rPr>
                  <w:rFonts w:ascii="Times New Roman" w:hAnsi="Times New Roman" w:cs="Times New Roman"/>
                  <w:sz w:val="24"/>
                  <w:szCs w:val="24"/>
                </w:rPr>
                <w:t>172 (96.31)</w:t>
              </w:r>
            </w:ins>
          </w:p>
        </w:tc>
        <w:tc>
          <w:tcPr>
            <w:tcW w:w="671" w:type="pct"/>
            <w:tcPrChange w:id="2502" w:author="Mohammad Nayeem Hasan" w:date="2024-07-21T13:03:00Z" w16du:dateUtc="2024-07-21T07:03:00Z">
              <w:tcPr>
                <w:tcW w:w="491" w:type="pct"/>
              </w:tcPr>
            </w:tcPrChange>
          </w:tcPr>
          <w:p w14:paraId="62FE129D" w14:textId="7E7BAC04" w:rsidR="006E7128" w:rsidRPr="00DF6BDB" w:rsidDel="00D73460" w:rsidRDefault="006E7128" w:rsidP="006E7128">
            <w:pPr>
              <w:spacing w:after="0" w:line="240" w:lineRule="auto"/>
              <w:rPr>
                <w:ins w:id="2503" w:author="Mohammad Nayeem Hasan" w:date="2024-07-21T01:56:00Z" w16du:dateUtc="2024-07-20T19:56:00Z"/>
                <w:rFonts w:ascii="Times New Roman" w:hAnsi="Times New Roman" w:cs="Times New Roman"/>
                <w:sz w:val="24"/>
                <w:szCs w:val="24"/>
              </w:rPr>
            </w:pPr>
          </w:p>
        </w:tc>
        <w:tc>
          <w:tcPr>
            <w:tcW w:w="616" w:type="pct"/>
            <w:tcPrChange w:id="2504" w:author="Mohammad Nayeem Hasan" w:date="2024-07-21T13:03:00Z" w16du:dateUtc="2024-07-21T07:03:00Z">
              <w:tcPr>
                <w:tcW w:w="452" w:type="pct"/>
                <w:gridSpan w:val="2"/>
              </w:tcPr>
            </w:tcPrChange>
          </w:tcPr>
          <w:p w14:paraId="1B0934D1" w14:textId="543B1A92" w:rsidR="006E7128" w:rsidRPr="00DF6BDB" w:rsidDel="00D73460" w:rsidRDefault="006E7128" w:rsidP="006E7128">
            <w:pPr>
              <w:spacing w:after="0" w:line="240" w:lineRule="auto"/>
              <w:rPr>
                <w:ins w:id="2505" w:author="Mohammad Nayeem Hasan" w:date="2024-07-21T01:56:00Z" w16du:dateUtc="2024-07-20T19:56:00Z"/>
                <w:rFonts w:ascii="Times New Roman" w:hAnsi="Times New Roman" w:cs="Times New Roman"/>
                <w:sz w:val="24"/>
                <w:szCs w:val="24"/>
              </w:rPr>
            </w:pPr>
            <w:ins w:id="2506" w:author="Mohammad Nayeem Hasan" w:date="2024-07-21T01:56:00Z" w16du:dateUtc="2024-07-20T19:56:00Z">
              <w:r w:rsidRPr="00DF6BDB" w:rsidDel="00D73460">
                <w:rPr>
                  <w:rFonts w:ascii="Times New Roman" w:hAnsi="Times New Roman" w:cs="Times New Roman"/>
                  <w:sz w:val="24"/>
                  <w:szCs w:val="24"/>
                </w:rPr>
                <w:t>7 (3.69)</w:t>
              </w:r>
            </w:ins>
          </w:p>
        </w:tc>
        <w:tc>
          <w:tcPr>
            <w:tcW w:w="616" w:type="pct"/>
            <w:tcPrChange w:id="2507" w:author="Mohammad Nayeem Hasan" w:date="2024-07-21T13:03:00Z" w16du:dateUtc="2024-07-21T07:03:00Z">
              <w:tcPr>
                <w:tcW w:w="452" w:type="pct"/>
                <w:gridSpan w:val="2"/>
              </w:tcPr>
            </w:tcPrChange>
          </w:tcPr>
          <w:p w14:paraId="4B3BF6E3" w14:textId="7A772CCD" w:rsidR="006E7128" w:rsidRPr="00DF6BDB" w:rsidDel="00D73460" w:rsidRDefault="006E7128" w:rsidP="006E7128">
            <w:pPr>
              <w:spacing w:after="0" w:line="240" w:lineRule="auto"/>
              <w:rPr>
                <w:ins w:id="2508" w:author="Mohammad Nayeem Hasan" w:date="2024-07-21T01:56:00Z" w16du:dateUtc="2024-07-20T19:56:00Z"/>
                <w:rFonts w:ascii="Times New Roman" w:hAnsi="Times New Roman" w:cs="Times New Roman"/>
                <w:sz w:val="24"/>
                <w:szCs w:val="24"/>
              </w:rPr>
            </w:pPr>
            <w:ins w:id="2509" w:author="Mohammad Nayeem Hasan" w:date="2024-07-21T01:56:00Z" w16du:dateUtc="2024-07-20T19:56:00Z">
              <w:r w:rsidRPr="00DF6BDB" w:rsidDel="00D73460">
                <w:rPr>
                  <w:rFonts w:ascii="Times New Roman" w:hAnsi="Times New Roman" w:cs="Times New Roman"/>
                  <w:sz w:val="24"/>
                  <w:szCs w:val="24"/>
                </w:rPr>
                <w:t>172 (96.31)</w:t>
              </w:r>
            </w:ins>
          </w:p>
        </w:tc>
        <w:tc>
          <w:tcPr>
            <w:tcW w:w="725" w:type="pct"/>
            <w:tcPrChange w:id="2510" w:author="Mohammad Nayeem Hasan" w:date="2024-07-21T13:03:00Z" w16du:dateUtc="2024-07-21T07:03:00Z">
              <w:tcPr>
                <w:tcW w:w="507" w:type="pct"/>
                <w:gridSpan w:val="2"/>
              </w:tcPr>
            </w:tcPrChange>
          </w:tcPr>
          <w:p w14:paraId="567B4ECF" w14:textId="167BFB7F" w:rsidR="006E7128" w:rsidRPr="00DF6BDB" w:rsidDel="00D73460" w:rsidRDefault="006E7128" w:rsidP="006E7128">
            <w:pPr>
              <w:spacing w:after="0" w:line="240" w:lineRule="auto"/>
              <w:rPr>
                <w:ins w:id="2511" w:author="Mohammad Nayeem Hasan" w:date="2024-07-21T01:56:00Z" w16du:dateUtc="2024-07-20T19:56:00Z"/>
                <w:rFonts w:ascii="Times New Roman" w:hAnsi="Times New Roman" w:cs="Times New Roman"/>
                <w:sz w:val="24"/>
                <w:szCs w:val="24"/>
              </w:rPr>
            </w:pPr>
          </w:p>
        </w:tc>
      </w:tr>
      <w:tr w:rsidR="006E7128" w:rsidRPr="00CE3B54" w:rsidDel="00D73460" w14:paraId="740E011A" w14:textId="2A4E9E3E" w:rsidTr="00AA3EE1">
        <w:trPr>
          <w:ins w:id="2512" w:author="Mohammad Nayeem Hasan" w:date="2024-07-18T15:21:00Z"/>
          <w:trPrChange w:id="2513" w:author="Mohammad Nayeem Hasan" w:date="2024-07-21T13:03:00Z" w16du:dateUtc="2024-07-21T07:03:00Z">
            <w:trPr>
              <w:gridAfter w:val="0"/>
            </w:trPr>
          </w:trPrChange>
        </w:trPr>
        <w:tc>
          <w:tcPr>
            <w:tcW w:w="1071" w:type="pct"/>
            <w:tcPrChange w:id="2514" w:author="Mohammad Nayeem Hasan" w:date="2024-07-21T13:03:00Z" w16du:dateUtc="2024-07-21T07:03:00Z">
              <w:tcPr>
                <w:tcW w:w="783" w:type="pct"/>
              </w:tcPr>
            </w:tcPrChange>
          </w:tcPr>
          <w:p w14:paraId="68711E9A" w14:textId="77777777" w:rsidR="006E7128" w:rsidRPr="00B16F81" w:rsidDel="00D73460" w:rsidRDefault="006E7128" w:rsidP="006E7128">
            <w:pPr>
              <w:spacing w:after="0" w:line="240" w:lineRule="auto"/>
              <w:rPr>
                <w:ins w:id="2515" w:author="Mohammad Nayeem Hasan" w:date="2024-07-18T15:21:00Z" w16du:dateUtc="2024-07-18T09:21:00Z"/>
                <w:rFonts w:ascii="Times New Roman" w:hAnsi="Times New Roman" w:cs="Times New Roman"/>
                <w:b/>
                <w:bCs/>
                <w:i/>
                <w:iCs/>
                <w:sz w:val="24"/>
                <w:szCs w:val="24"/>
                <w:rPrChange w:id="2516" w:author="Mohammad Nayeem Hasan" w:date="2024-07-21T02:28:00Z" w16du:dateUtc="2024-07-20T20:28:00Z">
                  <w:rPr>
                    <w:ins w:id="2517" w:author="Mohammad Nayeem Hasan" w:date="2024-07-18T15:21:00Z" w16du:dateUtc="2024-07-18T09:21:00Z"/>
                    <w:rFonts w:ascii="Times New Roman" w:hAnsi="Times New Roman" w:cs="Times New Roman"/>
                    <w:sz w:val="24"/>
                    <w:szCs w:val="24"/>
                  </w:rPr>
                </w:rPrChange>
              </w:rPr>
            </w:pPr>
            <w:ins w:id="2518" w:author="Mohammad Nayeem Hasan" w:date="2024-07-18T15:21:00Z" w16du:dateUtc="2024-07-18T09:21:00Z">
              <w:r w:rsidRPr="00B16F81" w:rsidDel="00D73460">
                <w:rPr>
                  <w:rFonts w:ascii="Times New Roman" w:hAnsi="Times New Roman" w:cs="Times New Roman"/>
                  <w:b/>
                  <w:bCs/>
                  <w:i/>
                  <w:iCs/>
                  <w:sz w:val="24"/>
                  <w:szCs w:val="24"/>
                  <w:rPrChange w:id="2519" w:author="Mohammad Nayeem Hasan" w:date="2024-07-21T02:28:00Z" w16du:dateUtc="2024-07-20T20:28:00Z">
                    <w:rPr>
                      <w:rFonts w:ascii="Times New Roman" w:hAnsi="Times New Roman" w:cs="Times New Roman"/>
                      <w:sz w:val="24"/>
                      <w:szCs w:val="24"/>
                    </w:rPr>
                  </w:rPrChange>
                </w:rPr>
                <w:t>Toilet facility type</w:t>
              </w:r>
            </w:ins>
          </w:p>
        </w:tc>
        <w:tc>
          <w:tcPr>
            <w:tcW w:w="685" w:type="pct"/>
            <w:tcPrChange w:id="2520" w:author="Mohammad Nayeem Hasan" w:date="2024-07-21T13:03:00Z" w16du:dateUtc="2024-07-21T07:03:00Z">
              <w:tcPr>
                <w:tcW w:w="501" w:type="pct"/>
              </w:tcPr>
            </w:tcPrChange>
          </w:tcPr>
          <w:p w14:paraId="56AFF008" w14:textId="77777777" w:rsidR="006E7128" w:rsidRPr="00DF6BDB" w:rsidDel="00D73460" w:rsidRDefault="006E7128" w:rsidP="006E7128">
            <w:pPr>
              <w:spacing w:after="0" w:line="240" w:lineRule="auto"/>
              <w:rPr>
                <w:ins w:id="2521" w:author="Mohammad Nayeem Hasan" w:date="2024-07-18T15:21:00Z" w16du:dateUtc="2024-07-18T09:21:00Z"/>
                <w:rFonts w:ascii="Times New Roman" w:hAnsi="Times New Roman" w:cs="Times New Roman"/>
                <w:sz w:val="24"/>
                <w:szCs w:val="24"/>
              </w:rPr>
            </w:pPr>
          </w:p>
        </w:tc>
        <w:tc>
          <w:tcPr>
            <w:tcW w:w="616" w:type="pct"/>
            <w:tcPrChange w:id="2522" w:author="Mohammad Nayeem Hasan" w:date="2024-07-21T13:03:00Z" w16du:dateUtc="2024-07-21T07:03:00Z">
              <w:tcPr>
                <w:tcW w:w="452" w:type="pct"/>
                <w:gridSpan w:val="2"/>
              </w:tcPr>
            </w:tcPrChange>
          </w:tcPr>
          <w:p w14:paraId="369846F0" w14:textId="77777777" w:rsidR="006E7128" w:rsidRPr="00DF6BDB" w:rsidDel="00D73460" w:rsidRDefault="006E7128" w:rsidP="006E7128">
            <w:pPr>
              <w:spacing w:after="0" w:line="240" w:lineRule="auto"/>
              <w:rPr>
                <w:ins w:id="2523" w:author="Mohammad Nayeem Hasan" w:date="2024-07-18T15:21:00Z" w16du:dateUtc="2024-07-18T09:21:00Z"/>
                <w:rFonts w:ascii="Times New Roman" w:hAnsi="Times New Roman" w:cs="Times New Roman"/>
                <w:sz w:val="24"/>
                <w:szCs w:val="24"/>
              </w:rPr>
            </w:pPr>
          </w:p>
        </w:tc>
        <w:tc>
          <w:tcPr>
            <w:tcW w:w="671" w:type="pct"/>
            <w:tcPrChange w:id="2524" w:author="Mohammad Nayeem Hasan" w:date="2024-07-21T13:03:00Z" w16du:dateUtc="2024-07-21T07:03:00Z">
              <w:tcPr>
                <w:tcW w:w="491" w:type="pct"/>
              </w:tcPr>
            </w:tcPrChange>
          </w:tcPr>
          <w:p w14:paraId="0AE62B79" w14:textId="77777777" w:rsidR="006E7128" w:rsidRPr="00DF6BDB" w:rsidDel="00D73460" w:rsidRDefault="006E7128" w:rsidP="006E7128">
            <w:pPr>
              <w:spacing w:after="0" w:line="240" w:lineRule="auto"/>
              <w:rPr>
                <w:ins w:id="2525" w:author="Mohammad Nayeem Hasan" w:date="2024-07-18T15:21:00Z" w16du:dateUtc="2024-07-18T09:21:00Z"/>
                <w:rFonts w:ascii="Times New Roman" w:hAnsi="Times New Roman" w:cs="Times New Roman"/>
                <w:sz w:val="24"/>
                <w:szCs w:val="24"/>
              </w:rPr>
            </w:pPr>
          </w:p>
        </w:tc>
        <w:tc>
          <w:tcPr>
            <w:tcW w:w="616" w:type="pct"/>
            <w:tcPrChange w:id="2526" w:author="Mohammad Nayeem Hasan" w:date="2024-07-21T13:03:00Z" w16du:dateUtc="2024-07-21T07:03:00Z">
              <w:tcPr>
                <w:tcW w:w="452" w:type="pct"/>
                <w:gridSpan w:val="2"/>
              </w:tcPr>
            </w:tcPrChange>
          </w:tcPr>
          <w:p w14:paraId="40387757" w14:textId="77777777" w:rsidR="006E7128" w:rsidRPr="00DF6BDB" w:rsidDel="00D73460" w:rsidRDefault="006E7128" w:rsidP="006E7128">
            <w:pPr>
              <w:spacing w:after="0" w:line="240" w:lineRule="auto"/>
              <w:rPr>
                <w:ins w:id="2527" w:author="Mohammad Nayeem Hasan" w:date="2024-07-18T16:45:00Z" w16du:dateUtc="2024-07-18T10:45:00Z"/>
                <w:rFonts w:ascii="Times New Roman" w:hAnsi="Times New Roman" w:cs="Times New Roman"/>
                <w:sz w:val="24"/>
                <w:szCs w:val="24"/>
              </w:rPr>
            </w:pPr>
          </w:p>
        </w:tc>
        <w:tc>
          <w:tcPr>
            <w:tcW w:w="616" w:type="pct"/>
            <w:tcPrChange w:id="2528" w:author="Mohammad Nayeem Hasan" w:date="2024-07-21T13:03:00Z" w16du:dateUtc="2024-07-21T07:03:00Z">
              <w:tcPr>
                <w:tcW w:w="452" w:type="pct"/>
                <w:gridSpan w:val="2"/>
              </w:tcPr>
            </w:tcPrChange>
          </w:tcPr>
          <w:p w14:paraId="1A2DC789" w14:textId="77777777" w:rsidR="006E7128" w:rsidRPr="00DF6BDB" w:rsidDel="00D73460" w:rsidRDefault="006E7128" w:rsidP="006E7128">
            <w:pPr>
              <w:spacing w:after="0" w:line="240" w:lineRule="auto"/>
              <w:rPr>
                <w:ins w:id="2529" w:author="Mohammad Nayeem Hasan" w:date="2024-07-18T16:45:00Z" w16du:dateUtc="2024-07-18T10:45:00Z"/>
                <w:rFonts w:ascii="Times New Roman" w:hAnsi="Times New Roman" w:cs="Times New Roman"/>
                <w:sz w:val="24"/>
                <w:szCs w:val="24"/>
              </w:rPr>
            </w:pPr>
          </w:p>
        </w:tc>
        <w:tc>
          <w:tcPr>
            <w:tcW w:w="725" w:type="pct"/>
            <w:tcPrChange w:id="2530" w:author="Mohammad Nayeem Hasan" w:date="2024-07-21T13:03:00Z" w16du:dateUtc="2024-07-21T07:03:00Z">
              <w:tcPr>
                <w:tcW w:w="507" w:type="pct"/>
                <w:gridSpan w:val="2"/>
              </w:tcPr>
            </w:tcPrChange>
          </w:tcPr>
          <w:p w14:paraId="3C7030FD" w14:textId="77777777" w:rsidR="006E7128" w:rsidRPr="00DF6BDB" w:rsidDel="00D73460" w:rsidRDefault="006E7128" w:rsidP="006E7128">
            <w:pPr>
              <w:spacing w:after="0" w:line="240" w:lineRule="auto"/>
              <w:rPr>
                <w:ins w:id="2531" w:author="Mohammad Nayeem Hasan" w:date="2024-07-18T16:46:00Z" w16du:dateUtc="2024-07-18T10:46:00Z"/>
                <w:rFonts w:ascii="Times New Roman" w:hAnsi="Times New Roman" w:cs="Times New Roman"/>
                <w:sz w:val="24"/>
                <w:szCs w:val="24"/>
              </w:rPr>
            </w:pPr>
          </w:p>
        </w:tc>
      </w:tr>
      <w:tr w:rsidR="006E7128" w:rsidRPr="00CE3B54" w:rsidDel="00D73460" w14:paraId="7069D418" w14:textId="5F5C8946" w:rsidTr="00AA3EE1">
        <w:trPr>
          <w:ins w:id="2532" w:author="Mohammad Nayeem Hasan" w:date="2024-07-18T15:21:00Z"/>
          <w:trPrChange w:id="2533" w:author="Mohammad Nayeem Hasan" w:date="2024-07-21T13:03:00Z" w16du:dateUtc="2024-07-21T07:03:00Z">
            <w:trPr>
              <w:gridAfter w:val="0"/>
            </w:trPr>
          </w:trPrChange>
        </w:trPr>
        <w:tc>
          <w:tcPr>
            <w:tcW w:w="1071" w:type="pct"/>
            <w:tcPrChange w:id="2534" w:author="Mohammad Nayeem Hasan" w:date="2024-07-21T13:03:00Z" w16du:dateUtc="2024-07-21T07:03:00Z">
              <w:tcPr>
                <w:tcW w:w="783" w:type="pct"/>
              </w:tcPr>
            </w:tcPrChange>
          </w:tcPr>
          <w:p w14:paraId="584D3BE7" w14:textId="77777777" w:rsidR="006E7128" w:rsidRPr="00DF6BDB" w:rsidDel="00D73460" w:rsidRDefault="006E7128" w:rsidP="006E7128">
            <w:pPr>
              <w:spacing w:after="0" w:line="240" w:lineRule="auto"/>
              <w:rPr>
                <w:ins w:id="2535" w:author="Mohammad Nayeem Hasan" w:date="2024-07-18T15:21:00Z" w16du:dateUtc="2024-07-18T09:21:00Z"/>
                <w:rFonts w:ascii="Times New Roman" w:hAnsi="Times New Roman" w:cs="Times New Roman"/>
                <w:sz w:val="24"/>
                <w:szCs w:val="24"/>
              </w:rPr>
            </w:pPr>
            <w:ins w:id="2536" w:author="Mohammad Nayeem Hasan" w:date="2024-07-18T15:21:00Z" w16du:dateUtc="2024-07-18T09:21:00Z">
              <w:r w:rsidRPr="00DF6BDB" w:rsidDel="00D73460">
                <w:rPr>
                  <w:rFonts w:ascii="Times New Roman" w:hAnsi="Times New Roman" w:cs="Times New Roman"/>
                  <w:sz w:val="24"/>
                  <w:szCs w:val="24"/>
                </w:rPr>
                <w:lastRenderedPageBreak/>
                <w:t>Improved</w:t>
              </w:r>
            </w:ins>
          </w:p>
        </w:tc>
        <w:tc>
          <w:tcPr>
            <w:tcW w:w="685" w:type="pct"/>
            <w:tcPrChange w:id="2537" w:author="Mohammad Nayeem Hasan" w:date="2024-07-21T13:03:00Z" w16du:dateUtc="2024-07-21T07:03:00Z">
              <w:tcPr>
                <w:tcW w:w="501" w:type="pct"/>
              </w:tcPr>
            </w:tcPrChange>
          </w:tcPr>
          <w:p w14:paraId="25FFF7B1" w14:textId="77777777" w:rsidR="006E7128" w:rsidRPr="00DF6BDB" w:rsidDel="00D73460" w:rsidRDefault="006E7128" w:rsidP="006E7128">
            <w:pPr>
              <w:spacing w:after="0" w:line="240" w:lineRule="auto"/>
              <w:rPr>
                <w:ins w:id="2538" w:author="Mohammad Nayeem Hasan" w:date="2024-07-18T15:21:00Z" w16du:dateUtc="2024-07-18T09:21:00Z"/>
                <w:rFonts w:ascii="Times New Roman" w:hAnsi="Times New Roman" w:cs="Times New Roman"/>
                <w:sz w:val="24"/>
                <w:szCs w:val="24"/>
              </w:rPr>
            </w:pPr>
            <w:ins w:id="2539" w:author="Mohammad Nayeem Hasan" w:date="2024-07-18T15:21:00Z" w16du:dateUtc="2024-07-18T09:21:00Z">
              <w:r w:rsidRPr="00DF6BDB" w:rsidDel="00D73460">
                <w:rPr>
                  <w:rFonts w:ascii="Times New Roman" w:hAnsi="Times New Roman" w:cs="Times New Roman"/>
                  <w:sz w:val="24"/>
                  <w:szCs w:val="24"/>
                </w:rPr>
                <w:t>168 (7.44)</w:t>
              </w:r>
            </w:ins>
          </w:p>
        </w:tc>
        <w:tc>
          <w:tcPr>
            <w:tcW w:w="616" w:type="pct"/>
            <w:tcPrChange w:id="2540" w:author="Mohammad Nayeem Hasan" w:date="2024-07-21T13:03:00Z" w16du:dateUtc="2024-07-21T07:03:00Z">
              <w:tcPr>
                <w:tcW w:w="452" w:type="pct"/>
                <w:gridSpan w:val="2"/>
              </w:tcPr>
            </w:tcPrChange>
          </w:tcPr>
          <w:p w14:paraId="67CE14EB" w14:textId="77777777" w:rsidR="006E7128" w:rsidRPr="00DF6BDB" w:rsidDel="00D73460" w:rsidRDefault="006E7128" w:rsidP="006E7128">
            <w:pPr>
              <w:spacing w:after="0" w:line="240" w:lineRule="auto"/>
              <w:rPr>
                <w:ins w:id="2541" w:author="Mohammad Nayeem Hasan" w:date="2024-07-18T15:21:00Z" w16du:dateUtc="2024-07-18T09:21:00Z"/>
                <w:rFonts w:ascii="Times New Roman" w:hAnsi="Times New Roman" w:cs="Times New Roman"/>
                <w:sz w:val="24"/>
                <w:szCs w:val="24"/>
              </w:rPr>
            </w:pPr>
            <w:ins w:id="2542" w:author="Mohammad Nayeem Hasan" w:date="2024-07-18T15:21:00Z" w16du:dateUtc="2024-07-18T09:21:00Z">
              <w:r w:rsidRPr="00DF6BDB" w:rsidDel="00D73460">
                <w:rPr>
                  <w:rFonts w:ascii="Times New Roman" w:hAnsi="Times New Roman" w:cs="Times New Roman"/>
                  <w:sz w:val="24"/>
                  <w:szCs w:val="24"/>
                </w:rPr>
                <w:t>2083 (92.56)</w:t>
              </w:r>
            </w:ins>
          </w:p>
        </w:tc>
        <w:tc>
          <w:tcPr>
            <w:tcW w:w="671" w:type="pct"/>
            <w:tcPrChange w:id="2543" w:author="Mohammad Nayeem Hasan" w:date="2024-07-21T13:03:00Z" w16du:dateUtc="2024-07-21T07:03:00Z">
              <w:tcPr>
                <w:tcW w:w="491" w:type="pct"/>
              </w:tcPr>
            </w:tcPrChange>
          </w:tcPr>
          <w:p w14:paraId="6805707B" w14:textId="69830E76" w:rsidR="006E7128" w:rsidRPr="00DF6BDB" w:rsidDel="00D73460" w:rsidRDefault="006E7128" w:rsidP="006E7128">
            <w:pPr>
              <w:spacing w:after="0" w:line="240" w:lineRule="auto"/>
              <w:rPr>
                <w:ins w:id="2544" w:author="Mohammad Nayeem Hasan" w:date="2024-07-18T15:21:00Z" w16du:dateUtc="2024-07-18T09:21:00Z"/>
                <w:rFonts w:ascii="Times New Roman" w:hAnsi="Times New Roman" w:cs="Times New Roman"/>
                <w:sz w:val="24"/>
                <w:szCs w:val="24"/>
              </w:rPr>
            </w:pPr>
          </w:p>
        </w:tc>
        <w:tc>
          <w:tcPr>
            <w:tcW w:w="616" w:type="pct"/>
            <w:tcPrChange w:id="2545" w:author="Mohammad Nayeem Hasan" w:date="2024-07-21T13:03:00Z" w16du:dateUtc="2024-07-21T07:03:00Z">
              <w:tcPr>
                <w:tcW w:w="452" w:type="pct"/>
                <w:gridSpan w:val="2"/>
              </w:tcPr>
            </w:tcPrChange>
          </w:tcPr>
          <w:p w14:paraId="318CFFE5" w14:textId="6780C1CF" w:rsidR="006E7128" w:rsidRPr="00DF6BDB" w:rsidDel="00D73460" w:rsidRDefault="006E7128" w:rsidP="006E7128">
            <w:pPr>
              <w:spacing w:after="0" w:line="240" w:lineRule="auto"/>
              <w:rPr>
                <w:ins w:id="2546" w:author="Mohammad Nayeem Hasan" w:date="2024-07-18T16:45:00Z" w16du:dateUtc="2024-07-18T10:45:00Z"/>
                <w:rFonts w:ascii="Times New Roman" w:hAnsi="Times New Roman" w:cs="Times New Roman"/>
                <w:sz w:val="24"/>
                <w:szCs w:val="24"/>
              </w:rPr>
            </w:pPr>
            <w:ins w:id="2547" w:author="Mohammad Nayeem Hasan" w:date="2024-07-21T01:35:00Z" w16du:dateUtc="2024-07-20T19:35:00Z">
              <w:r w:rsidRPr="00DF6BDB" w:rsidDel="00D73460">
                <w:rPr>
                  <w:rFonts w:ascii="Times New Roman" w:hAnsi="Times New Roman" w:cs="Times New Roman"/>
                  <w:sz w:val="24"/>
                  <w:szCs w:val="24"/>
                </w:rPr>
                <w:t>168 (7.44)</w:t>
              </w:r>
            </w:ins>
          </w:p>
        </w:tc>
        <w:tc>
          <w:tcPr>
            <w:tcW w:w="616" w:type="pct"/>
            <w:tcPrChange w:id="2548" w:author="Mohammad Nayeem Hasan" w:date="2024-07-21T13:03:00Z" w16du:dateUtc="2024-07-21T07:03:00Z">
              <w:tcPr>
                <w:tcW w:w="452" w:type="pct"/>
                <w:gridSpan w:val="2"/>
              </w:tcPr>
            </w:tcPrChange>
          </w:tcPr>
          <w:p w14:paraId="3AA3EF95" w14:textId="5198239A" w:rsidR="006E7128" w:rsidRPr="00DF6BDB" w:rsidDel="00D73460" w:rsidRDefault="006E7128" w:rsidP="006E7128">
            <w:pPr>
              <w:spacing w:after="0" w:line="240" w:lineRule="auto"/>
              <w:rPr>
                <w:ins w:id="2549" w:author="Mohammad Nayeem Hasan" w:date="2024-07-18T16:45:00Z" w16du:dateUtc="2024-07-18T10:45:00Z"/>
                <w:rFonts w:ascii="Times New Roman" w:hAnsi="Times New Roman" w:cs="Times New Roman"/>
                <w:sz w:val="24"/>
                <w:szCs w:val="24"/>
              </w:rPr>
            </w:pPr>
            <w:ins w:id="2550" w:author="Mohammad Nayeem Hasan" w:date="2024-07-21T01:35:00Z" w16du:dateUtc="2024-07-20T19:35:00Z">
              <w:r w:rsidRPr="00DF6BDB" w:rsidDel="00D73460">
                <w:rPr>
                  <w:rFonts w:ascii="Times New Roman" w:hAnsi="Times New Roman" w:cs="Times New Roman"/>
                  <w:sz w:val="24"/>
                  <w:szCs w:val="24"/>
                </w:rPr>
                <w:t>2083 (92.56)</w:t>
              </w:r>
            </w:ins>
          </w:p>
        </w:tc>
        <w:tc>
          <w:tcPr>
            <w:tcW w:w="725" w:type="pct"/>
            <w:tcPrChange w:id="2551" w:author="Mohammad Nayeem Hasan" w:date="2024-07-21T13:03:00Z" w16du:dateUtc="2024-07-21T07:03:00Z">
              <w:tcPr>
                <w:tcW w:w="507" w:type="pct"/>
                <w:gridSpan w:val="2"/>
              </w:tcPr>
            </w:tcPrChange>
          </w:tcPr>
          <w:p w14:paraId="1BE44C01" w14:textId="2D6BF3AE" w:rsidR="006E7128" w:rsidRPr="00DF6BDB" w:rsidDel="00D73460" w:rsidRDefault="006E7128" w:rsidP="006E7128">
            <w:pPr>
              <w:spacing w:after="0" w:line="240" w:lineRule="auto"/>
              <w:rPr>
                <w:ins w:id="2552" w:author="Mohammad Nayeem Hasan" w:date="2024-07-18T16:46:00Z" w16du:dateUtc="2024-07-18T10:46:00Z"/>
                <w:rFonts w:ascii="Times New Roman" w:hAnsi="Times New Roman" w:cs="Times New Roman"/>
                <w:sz w:val="24"/>
                <w:szCs w:val="24"/>
              </w:rPr>
            </w:pPr>
          </w:p>
        </w:tc>
      </w:tr>
      <w:tr w:rsidR="006E7128" w:rsidRPr="00CE3B54" w:rsidDel="00D73460" w14:paraId="20B88EA2" w14:textId="56027E4B" w:rsidTr="00AA3EE1">
        <w:trPr>
          <w:ins w:id="2553" w:author="Mohammad Nayeem Hasan" w:date="2024-07-18T15:21:00Z"/>
          <w:trPrChange w:id="2554" w:author="Mohammad Nayeem Hasan" w:date="2024-07-21T13:03:00Z" w16du:dateUtc="2024-07-21T07:03:00Z">
            <w:trPr>
              <w:gridAfter w:val="0"/>
            </w:trPr>
          </w:trPrChange>
        </w:trPr>
        <w:tc>
          <w:tcPr>
            <w:tcW w:w="1071" w:type="pct"/>
            <w:tcPrChange w:id="2555" w:author="Mohammad Nayeem Hasan" w:date="2024-07-21T13:03:00Z" w16du:dateUtc="2024-07-21T07:03:00Z">
              <w:tcPr>
                <w:tcW w:w="783" w:type="pct"/>
              </w:tcPr>
            </w:tcPrChange>
          </w:tcPr>
          <w:p w14:paraId="26FAA205" w14:textId="77777777" w:rsidR="006E7128" w:rsidRPr="00DF6BDB" w:rsidDel="00D73460" w:rsidRDefault="006E7128" w:rsidP="006E7128">
            <w:pPr>
              <w:spacing w:after="0" w:line="240" w:lineRule="auto"/>
              <w:rPr>
                <w:ins w:id="2556" w:author="Mohammad Nayeem Hasan" w:date="2024-07-18T15:21:00Z" w16du:dateUtc="2024-07-18T09:21:00Z"/>
                <w:rFonts w:ascii="Times New Roman" w:hAnsi="Times New Roman" w:cs="Times New Roman"/>
                <w:sz w:val="24"/>
                <w:szCs w:val="24"/>
              </w:rPr>
            </w:pPr>
            <w:ins w:id="2557" w:author="Mohammad Nayeem Hasan" w:date="2024-07-18T15:21:00Z" w16du:dateUtc="2024-07-18T09:21:00Z">
              <w:r w:rsidRPr="00DF6BDB" w:rsidDel="00D73460">
                <w:rPr>
                  <w:rFonts w:ascii="Times New Roman" w:hAnsi="Times New Roman" w:cs="Times New Roman"/>
                  <w:sz w:val="24"/>
                  <w:szCs w:val="24"/>
                </w:rPr>
                <w:t>Non-improved</w:t>
              </w:r>
            </w:ins>
          </w:p>
        </w:tc>
        <w:tc>
          <w:tcPr>
            <w:tcW w:w="685" w:type="pct"/>
            <w:tcPrChange w:id="2558" w:author="Mohammad Nayeem Hasan" w:date="2024-07-21T13:03:00Z" w16du:dateUtc="2024-07-21T07:03:00Z">
              <w:tcPr>
                <w:tcW w:w="501" w:type="pct"/>
              </w:tcPr>
            </w:tcPrChange>
          </w:tcPr>
          <w:p w14:paraId="782652AF" w14:textId="77777777" w:rsidR="006E7128" w:rsidRPr="00DF6BDB" w:rsidDel="00D73460" w:rsidRDefault="006E7128" w:rsidP="006E7128">
            <w:pPr>
              <w:spacing w:after="0" w:line="240" w:lineRule="auto"/>
              <w:rPr>
                <w:ins w:id="2559" w:author="Mohammad Nayeem Hasan" w:date="2024-07-18T15:21:00Z" w16du:dateUtc="2024-07-18T09:21:00Z"/>
                <w:rFonts w:ascii="Times New Roman" w:hAnsi="Times New Roman" w:cs="Times New Roman"/>
                <w:sz w:val="24"/>
                <w:szCs w:val="24"/>
              </w:rPr>
            </w:pPr>
            <w:ins w:id="2560" w:author="Mohammad Nayeem Hasan" w:date="2024-07-18T15:21:00Z" w16du:dateUtc="2024-07-18T09:21:00Z">
              <w:r w:rsidRPr="00DF6BDB" w:rsidDel="00D73460">
                <w:rPr>
                  <w:rFonts w:ascii="Times New Roman" w:hAnsi="Times New Roman" w:cs="Times New Roman"/>
                  <w:sz w:val="24"/>
                  <w:szCs w:val="24"/>
                </w:rPr>
                <w:t>5 (6.43)</w:t>
              </w:r>
            </w:ins>
          </w:p>
        </w:tc>
        <w:tc>
          <w:tcPr>
            <w:tcW w:w="616" w:type="pct"/>
            <w:tcPrChange w:id="2561" w:author="Mohammad Nayeem Hasan" w:date="2024-07-21T13:03:00Z" w16du:dateUtc="2024-07-21T07:03:00Z">
              <w:tcPr>
                <w:tcW w:w="452" w:type="pct"/>
                <w:gridSpan w:val="2"/>
              </w:tcPr>
            </w:tcPrChange>
          </w:tcPr>
          <w:p w14:paraId="713EFE9B" w14:textId="77777777" w:rsidR="006E7128" w:rsidRPr="00DF6BDB" w:rsidDel="00D73460" w:rsidRDefault="006E7128" w:rsidP="006E7128">
            <w:pPr>
              <w:spacing w:after="0" w:line="240" w:lineRule="auto"/>
              <w:rPr>
                <w:ins w:id="2562" w:author="Mohammad Nayeem Hasan" w:date="2024-07-18T15:21:00Z" w16du:dateUtc="2024-07-18T09:21:00Z"/>
                <w:rFonts w:ascii="Times New Roman" w:hAnsi="Times New Roman" w:cs="Times New Roman"/>
                <w:sz w:val="24"/>
                <w:szCs w:val="24"/>
              </w:rPr>
            </w:pPr>
            <w:ins w:id="2563" w:author="Mohammad Nayeem Hasan" w:date="2024-07-18T15:21:00Z" w16du:dateUtc="2024-07-18T09:21:00Z">
              <w:r w:rsidRPr="00DF6BDB" w:rsidDel="00D73460">
                <w:rPr>
                  <w:rFonts w:ascii="Times New Roman" w:hAnsi="Times New Roman" w:cs="Times New Roman"/>
                  <w:sz w:val="24"/>
                  <w:szCs w:val="24"/>
                </w:rPr>
                <w:t>76 (93.57)</w:t>
              </w:r>
            </w:ins>
          </w:p>
        </w:tc>
        <w:tc>
          <w:tcPr>
            <w:tcW w:w="671" w:type="pct"/>
            <w:tcPrChange w:id="2564" w:author="Mohammad Nayeem Hasan" w:date="2024-07-21T13:03:00Z" w16du:dateUtc="2024-07-21T07:03:00Z">
              <w:tcPr>
                <w:tcW w:w="491" w:type="pct"/>
              </w:tcPr>
            </w:tcPrChange>
          </w:tcPr>
          <w:p w14:paraId="18BA640A" w14:textId="63CEAC31" w:rsidR="006E7128" w:rsidRPr="00DF6BDB" w:rsidDel="00D73460" w:rsidRDefault="006E7128" w:rsidP="006E7128">
            <w:pPr>
              <w:spacing w:after="0" w:line="240" w:lineRule="auto"/>
              <w:rPr>
                <w:ins w:id="2565" w:author="Mohammad Nayeem Hasan" w:date="2024-07-18T15:21:00Z" w16du:dateUtc="2024-07-18T09:21:00Z"/>
                <w:rFonts w:ascii="Times New Roman" w:hAnsi="Times New Roman" w:cs="Times New Roman"/>
                <w:sz w:val="24"/>
                <w:szCs w:val="24"/>
              </w:rPr>
            </w:pPr>
          </w:p>
        </w:tc>
        <w:tc>
          <w:tcPr>
            <w:tcW w:w="616" w:type="pct"/>
            <w:tcPrChange w:id="2566" w:author="Mohammad Nayeem Hasan" w:date="2024-07-21T13:03:00Z" w16du:dateUtc="2024-07-21T07:03:00Z">
              <w:tcPr>
                <w:tcW w:w="452" w:type="pct"/>
                <w:gridSpan w:val="2"/>
              </w:tcPr>
            </w:tcPrChange>
          </w:tcPr>
          <w:p w14:paraId="3CB7D882" w14:textId="2FDDA0DD" w:rsidR="006E7128" w:rsidRPr="00DF6BDB" w:rsidDel="00D73460" w:rsidRDefault="006E7128" w:rsidP="006E7128">
            <w:pPr>
              <w:spacing w:after="0" w:line="240" w:lineRule="auto"/>
              <w:rPr>
                <w:ins w:id="2567" w:author="Mohammad Nayeem Hasan" w:date="2024-07-18T16:45:00Z" w16du:dateUtc="2024-07-18T10:45:00Z"/>
                <w:rFonts w:ascii="Times New Roman" w:hAnsi="Times New Roman" w:cs="Times New Roman"/>
                <w:sz w:val="24"/>
                <w:szCs w:val="24"/>
              </w:rPr>
            </w:pPr>
            <w:ins w:id="2568" w:author="Mohammad Nayeem Hasan" w:date="2024-07-21T01:35:00Z" w16du:dateUtc="2024-07-20T19:35:00Z">
              <w:r w:rsidRPr="00DF6BDB" w:rsidDel="00D73460">
                <w:rPr>
                  <w:rFonts w:ascii="Times New Roman" w:hAnsi="Times New Roman" w:cs="Times New Roman"/>
                  <w:sz w:val="24"/>
                  <w:szCs w:val="24"/>
                </w:rPr>
                <w:t>5 (6.43)</w:t>
              </w:r>
            </w:ins>
          </w:p>
        </w:tc>
        <w:tc>
          <w:tcPr>
            <w:tcW w:w="616" w:type="pct"/>
            <w:tcPrChange w:id="2569" w:author="Mohammad Nayeem Hasan" w:date="2024-07-21T13:03:00Z" w16du:dateUtc="2024-07-21T07:03:00Z">
              <w:tcPr>
                <w:tcW w:w="452" w:type="pct"/>
                <w:gridSpan w:val="2"/>
              </w:tcPr>
            </w:tcPrChange>
          </w:tcPr>
          <w:p w14:paraId="107DF68A" w14:textId="647116C6" w:rsidR="006E7128" w:rsidRPr="00DF6BDB" w:rsidDel="00D73460" w:rsidRDefault="006E7128" w:rsidP="006E7128">
            <w:pPr>
              <w:spacing w:after="0" w:line="240" w:lineRule="auto"/>
              <w:rPr>
                <w:ins w:id="2570" w:author="Mohammad Nayeem Hasan" w:date="2024-07-18T16:45:00Z" w16du:dateUtc="2024-07-18T10:45:00Z"/>
                <w:rFonts w:ascii="Times New Roman" w:hAnsi="Times New Roman" w:cs="Times New Roman"/>
                <w:sz w:val="24"/>
                <w:szCs w:val="24"/>
              </w:rPr>
            </w:pPr>
            <w:ins w:id="2571" w:author="Mohammad Nayeem Hasan" w:date="2024-07-21T01:35:00Z" w16du:dateUtc="2024-07-20T19:35:00Z">
              <w:r w:rsidRPr="00DF6BDB" w:rsidDel="00D73460">
                <w:rPr>
                  <w:rFonts w:ascii="Times New Roman" w:hAnsi="Times New Roman" w:cs="Times New Roman"/>
                  <w:sz w:val="24"/>
                  <w:szCs w:val="24"/>
                </w:rPr>
                <w:t>76 (93.57)</w:t>
              </w:r>
            </w:ins>
          </w:p>
        </w:tc>
        <w:tc>
          <w:tcPr>
            <w:tcW w:w="725" w:type="pct"/>
            <w:tcPrChange w:id="2572" w:author="Mohammad Nayeem Hasan" w:date="2024-07-21T13:03:00Z" w16du:dateUtc="2024-07-21T07:03:00Z">
              <w:tcPr>
                <w:tcW w:w="507" w:type="pct"/>
                <w:gridSpan w:val="2"/>
              </w:tcPr>
            </w:tcPrChange>
          </w:tcPr>
          <w:p w14:paraId="7EF3590E" w14:textId="21702B10" w:rsidR="006E7128" w:rsidRPr="00DF6BDB" w:rsidDel="00D73460" w:rsidRDefault="006E7128" w:rsidP="006E7128">
            <w:pPr>
              <w:spacing w:after="0" w:line="240" w:lineRule="auto"/>
              <w:rPr>
                <w:ins w:id="2573" w:author="Mohammad Nayeem Hasan" w:date="2024-07-18T16:46:00Z" w16du:dateUtc="2024-07-18T10:46:00Z"/>
                <w:rFonts w:ascii="Times New Roman" w:hAnsi="Times New Roman" w:cs="Times New Roman"/>
                <w:sz w:val="24"/>
                <w:szCs w:val="24"/>
              </w:rPr>
            </w:pPr>
          </w:p>
        </w:tc>
      </w:tr>
      <w:tr w:rsidR="006E7128" w:rsidRPr="00CE3B54" w:rsidDel="00D73460" w14:paraId="1D73F296" w14:textId="65DC762E" w:rsidTr="00AA3EE1">
        <w:trPr>
          <w:ins w:id="2574" w:author="Mohammad Nayeem Hasan" w:date="2024-07-18T15:21:00Z"/>
          <w:trPrChange w:id="2575" w:author="Mohammad Nayeem Hasan" w:date="2024-07-21T13:03:00Z" w16du:dateUtc="2024-07-21T07:03:00Z">
            <w:trPr>
              <w:gridAfter w:val="0"/>
            </w:trPr>
          </w:trPrChange>
        </w:trPr>
        <w:tc>
          <w:tcPr>
            <w:tcW w:w="1071" w:type="pct"/>
            <w:tcPrChange w:id="2576" w:author="Mohammad Nayeem Hasan" w:date="2024-07-21T13:03:00Z" w16du:dateUtc="2024-07-21T07:03:00Z">
              <w:tcPr>
                <w:tcW w:w="783" w:type="pct"/>
              </w:tcPr>
            </w:tcPrChange>
          </w:tcPr>
          <w:p w14:paraId="6344A934" w14:textId="77777777" w:rsidR="006E7128" w:rsidRPr="00B16F81" w:rsidDel="00D73460" w:rsidRDefault="006E7128" w:rsidP="006E7128">
            <w:pPr>
              <w:spacing w:after="0" w:line="240" w:lineRule="auto"/>
              <w:rPr>
                <w:ins w:id="2577" w:author="Mohammad Nayeem Hasan" w:date="2024-07-18T15:21:00Z" w16du:dateUtc="2024-07-18T09:21:00Z"/>
                <w:rFonts w:ascii="Times New Roman" w:hAnsi="Times New Roman" w:cs="Times New Roman"/>
                <w:b/>
                <w:bCs/>
                <w:i/>
                <w:iCs/>
                <w:sz w:val="24"/>
                <w:szCs w:val="24"/>
                <w:rPrChange w:id="2578" w:author="Mohammad Nayeem Hasan" w:date="2024-07-21T02:28:00Z" w16du:dateUtc="2024-07-20T20:28:00Z">
                  <w:rPr>
                    <w:ins w:id="2579" w:author="Mohammad Nayeem Hasan" w:date="2024-07-18T15:21:00Z" w16du:dateUtc="2024-07-18T09:21:00Z"/>
                    <w:rFonts w:ascii="Times New Roman" w:hAnsi="Times New Roman" w:cs="Times New Roman"/>
                    <w:sz w:val="24"/>
                    <w:szCs w:val="24"/>
                  </w:rPr>
                </w:rPrChange>
              </w:rPr>
            </w:pPr>
            <w:ins w:id="2580" w:author="Mohammad Nayeem Hasan" w:date="2024-07-18T15:21:00Z" w16du:dateUtc="2024-07-18T09:21:00Z">
              <w:r w:rsidRPr="00B16F81" w:rsidDel="00D73460">
                <w:rPr>
                  <w:rFonts w:ascii="Times New Roman" w:hAnsi="Times New Roman" w:cs="Times New Roman"/>
                  <w:b/>
                  <w:bCs/>
                  <w:i/>
                  <w:iCs/>
                  <w:sz w:val="24"/>
                  <w:szCs w:val="24"/>
                  <w:rPrChange w:id="2581" w:author="Mohammad Nayeem Hasan" w:date="2024-07-21T02:28:00Z" w16du:dateUtc="2024-07-20T20:28:00Z">
                    <w:rPr>
                      <w:rFonts w:ascii="Times New Roman" w:hAnsi="Times New Roman" w:cs="Times New Roman"/>
                      <w:sz w:val="24"/>
                      <w:szCs w:val="24"/>
                    </w:rPr>
                  </w:rPrChange>
                </w:rPr>
                <w:t>Toilet facility shared</w:t>
              </w:r>
            </w:ins>
          </w:p>
        </w:tc>
        <w:tc>
          <w:tcPr>
            <w:tcW w:w="685" w:type="pct"/>
            <w:tcPrChange w:id="2582" w:author="Mohammad Nayeem Hasan" w:date="2024-07-21T13:03:00Z" w16du:dateUtc="2024-07-21T07:03:00Z">
              <w:tcPr>
                <w:tcW w:w="501" w:type="pct"/>
              </w:tcPr>
            </w:tcPrChange>
          </w:tcPr>
          <w:p w14:paraId="5C1C0D40" w14:textId="77777777" w:rsidR="006E7128" w:rsidRPr="00DF6BDB" w:rsidDel="00D73460" w:rsidRDefault="006E7128" w:rsidP="006E7128">
            <w:pPr>
              <w:spacing w:after="0" w:line="240" w:lineRule="auto"/>
              <w:rPr>
                <w:ins w:id="2583" w:author="Mohammad Nayeem Hasan" w:date="2024-07-18T15:21:00Z" w16du:dateUtc="2024-07-18T09:21:00Z"/>
                <w:rFonts w:ascii="Times New Roman" w:hAnsi="Times New Roman" w:cs="Times New Roman"/>
                <w:sz w:val="24"/>
                <w:szCs w:val="24"/>
              </w:rPr>
            </w:pPr>
          </w:p>
        </w:tc>
        <w:tc>
          <w:tcPr>
            <w:tcW w:w="616" w:type="pct"/>
            <w:tcPrChange w:id="2584" w:author="Mohammad Nayeem Hasan" w:date="2024-07-21T13:03:00Z" w16du:dateUtc="2024-07-21T07:03:00Z">
              <w:tcPr>
                <w:tcW w:w="452" w:type="pct"/>
                <w:gridSpan w:val="2"/>
              </w:tcPr>
            </w:tcPrChange>
          </w:tcPr>
          <w:p w14:paraId="3B353687" w14:textId="77777777" w:rsidR="006E7128" w:rsidRPr="00DF6BDB" w:rsidDel="00D73460" w:rsidRDefault="006E7128" w:rsidP="006E7128">
            <w:pPr>
              <w:spacing w:after="0" w:line="240" w:lineRule="auto"/>
              <w:rPr>
                <w:ins w:id="2585" w:author="Mohammad Nayeem Hasan" w:date="2024-07-18T15:21:00Z" w16du:dateUtc="2024-07-18T09:21:00Z"/>
                <w:rFonts w:ascii="Times New Roman" w:hAnsi="Times New Roman" w:cs="Times New Roman"/>
                <w:sz w:val="24"/>
                <w:szCs w:val="24"/>
              </w:rPr>
            </w:pPr>
          </w:p>
        </w:tc>
        <w:tc>
          <w:tcPr>
            <w:tcW w:w="671" w:type="pct"/>
            <w:tcPrChange w:id="2586" w:author="Mohammad Nayeem Hasan" w:date="2024-07-21T13:03:00Z" w16du:dateUtc="2024-07-21T07:03:00Z">
              <w:tcPr>
                <w:tcW w:w="491" w:type="pct"/>
              </w:tcPr>
            </w:tcPrChange>
          </w:tcPr>
          <w:p w14:paraId="0379B090" w14:textId="77777777" w:rsidR="006E7128" w:rsidRPr="00DF6BDB" w:rsidDel="00D73460" w:rsidRDefault="006E7128" w:rsidP="006E7128">
            <w:pPr>
              <w:spacing w:after="0" w:line="240" w:lineRule="auto"/>
              <w:rPr>
                <w:ins w:id="2587" w:author="Mohammad Nayeem Hasan" w:date="2024-07-18T15:21:00Z" w16du:dateUtc="2024-07-18T09:21:00Z"/>
                <w:rFonts w:ascii="Times New Roman" w:hAnsi="Times New Roman" w:cs="Times New Roman"/>
                <w:sz w:val="24"/>
                <w:szCs w:val="24"/>
              </w:rPr>
            </w:pPr>
          </w:p>
        </w:tc>
        <w:tc>
          <w:tcPr>
            <w:tcW w:w="616" w:type="pct"/>
            <w:tcPrChange w:id="2588" w:author="Mohammad Nayeem Hasan" w:date="2024-07-21T13:03:00Z" w16du:dateUtc="2024-07-21T07:03:00Z">
              <w:tcPr>
                <w:tcW w:w="452" w:type="pct"/>
                <w:gridSpan w:val="2"/>
              </w:tcPr>
            </w:tcPrChange>
          </w:tcPr>
          <w:p w14:paraId="52C98500" w14:textId="77777777" w:rsidR="006E7128" w:rsidRPr="00DF6BDB" w:rsidDel="00D73460" w:rsidRDefault="006E7128" w:rsidP="006E7128">
            <w:pPr>
              <w:spacing w:after="0" w:line="240" w:lineRule="auto"/>
              <w:rPr>
                <w:ins w:id="2589" w:author="Mohammad Nayeem Hasan" w:date="2024-07-18T16:45:00Z" w16du:dateUtc="2024-07-18T10:45:00Z"/>
                <w:rFonts w:ascii="Times New Roman" w:hAnsi="Times New Roman" w:cs="Times New Roman"/>
                <w:sz w:val="24"/>
                <w:szCs w:val="24"/>
              </w:rPr>
            </w:pPr>
          </w:p>
        </w:tc>
        <w:tc>
          <w:tcPr>
            <w:tcW w:w="616" w:type="pct"/>
            <w:tcPrChange w:id="2590" w:author="Mohammad Nayeem Hasan" w:date="2024-07-21T13:03:00Z" w16du:dateUtc="2024-07-21T07:03:00Z">
              <w:tcPr>
                <w:tcW w:w="452" w:type="pct"/>
                <w:gridSpan w:val="2"/>
              </w:tcPr>
            </w:tcPrChange>
          </w:tcPr>
          <w:p w14:paraId="67792678" w14:textId="77777777" w:rsidR="006E7128" w:rsidRPr="00DF6BDB" w:rsidDel="00D73460" w:rsidRDefault="006E7128" w:rsidP="006E7128">
            <w:pPr>
              <w:spacing w:after="0" w:line="240" w:lineRule="auto"/>
              <w:rPr>
                <w:ins w:id="2591" w:author="Mohammad Nayeem Hasan" w:date="2024-07-18T16:45:00Z" w16du:dateUtc="2024-07-18T10:45:00Z"/>
                <w:rFonts w:ascii="Times New Roman" w:hAnsi="Times New Roman" w:cs="Times New Roman"/>
                <w:sz w:val="24"/>
                <w:szCs w:val="24"/>
              </w:rPr>
            </w:pPr>
          </w:p>
        </w:tc>
        <w:tc>
          <w:tcPr>
            <w:tcW w:w="725" w:type="pct"/>
            <w:tcPrChange w:id="2592" w:author="Mohammad Nayeem Hasan" w:date="2024-07-21T13:03:00Z" w16du:dateUtc="2024-07-21T07:03:00Z">
              <w:tcPr>
                <w:tcW w:w="507" w:type="pct"/>
                <w:gridSpan w:val="2"/>
              </w:tcPr>
            </w:tcPrChange>
          </w:tcPr>
          <w:p w14:paraId="6B9F6CBA" w14:textId="77777777" w:rsidR="006E7128" w:rsidRPr="00DF6BDB" w:rsidDel="00D73460" w:rsidRDefault="006E7128" w:rsidP="006E7128">
            <w:pPr>
              <w:spacing w:after="0" w:line="240" w:lineRule="auto"/>
              <w:rPr>
                <w:ins w:id="2593" w:author="Mohammad Nayeem Hasan" w:date="2024-07-18T16:46:00Z" w16du:dateUtc="2024-07-18T10:46:00Z"/>
                <w:rFonts w:ascii="Times New Roman" w:hAnsi="Times New Roman" w:cs="Times New Roman"/>
                <w:sz w:val="24"/>
                <w:szCs w:val="24"/>
              </w:rPr>
            </w:pPr>
          </w:p>
        </w:tc>
      </w:tr>
      <w:tr w:rsidR="006E7128" w:rsidRPr="00CE3B54" w:rsidDel="00D73460" w14:paraId="64AFFD75" w14:textId="2BC624B3" w:rsidTr="00AA3EE1">
        <w:trPr>
          <w:ins w:id="2594" w:author="Mohammad Nayeem Hasan" w:date="2024-07-18T15:21:00Z"/>
          <w:trPrChange w:id="2595" w:author="Mohammad Nayeem Hasan" w:date="2024-07-21T13:03:00Z" w16du:dateUtc="2024-07-21T07:03:00Z">
            <w:trPr>
              <w:gridAfter w:val="0"/>
            </w:trPr>
          </w:trPrChange>
        </w:trPr>
        <w:tc>
          <w:tcPr>
            <w:tcW w:w="1071" w:type="pct"/>
            <w:tcPrChange w:id="2596" w:author="Mohammad Nayeem Hasan" w:date="2024-07-21T13:03:00Z" w16du:dateUtc="2024-07-21T07:03:00Z">
              <w:tcPr>
                <w:tcW w:w="783" w:type="pct"/>
              </w:tcPr>
            </w:tcPrChange>
          </w:tcPr>
          <w:p w14:paraId="042E21CA" w14:textId="77777777" w:rsidR="006E7128" w:rsidRPr="00DF6BDB" w:rsidDel="00D73460" w:rsidRDefault="006E7128" w:rsidP="006E7128">
            <w:pPr>
              <w:spacing w:after="0" w:line="240" w:lineRule="auto"/>
              <w:rPr>
                <w:ins w:id="2597" w:author="Mohammad Nayeem Hasan" w:date="2024-07-18T15:21:00Z" w16du:dateUtc="2024-07-18T09:21:00Z"/>
                <w:rFonts w:ascii="Times New Roman" w:hAnsi="Times New Roman" w:cs="Times New Roman"/>
                <w:sz w:val="24"/>
                <w:szCs w:val="24"/>
              </w:rPr>
            </w:pPr>
            <w:ins w:id="2598" w:author="Mohammad Nayeem Hasan" w:date="2024-07-18T15:21:00Z" w16du:dateUtc="2024-07-18T09:21:00Z">
              <w:r w:rsidRPr="00DF6BDB" w:rsidDel="00D73460">
                <w:rPr>
                  <w:rFonts w:ascii="Times New Roman" w:hAnsi="Times New Roman" w:cs="Times New Roman"/>
                  <w:sz w:val="24"/>
                  <w:szCs w:val="24"/>
                </w:rPr>
                <w:t>Yes</w:t>
              </w:r>
            </w:ins>
          </w:p>
        </w:tc>
        <w:tc>
          <w:tcPr>
            <w:tcW w:w="685" w:type="pct"/>
            <w:tcPrChange w:id="2599" w:author="Mohammad Nayeem Hasan" w:date="2024-07-21T13:03:00Z" w16du:dateUtc="2024-07-21T07:03:00Z">
              <w:tcPr>
                <w:tcW w:w="501" w:type="pct"/>
              </w:tcPr>
            </w:tcPrChange>
          </w:tcPr>
          <w:p w14:paraId="78D2E5D2" w14:textId="77777777" w:rsidR="006E7128" w:rsidRPr="00DF6BDB" w:rsidDel="00D73460" w:rsidRDefault="006E7128" w:rsidP="006E7128">
            <w:pPr>
              <w:spacing w:after="0" w:line="240" w:lineRule="auto"/>
              <w:rPr>
                <w:ins w:id="2600" w:author="Mohammad Nayeem Hasan" w:date="2024-07-18T15:21:00Z" w16du:dateUtc="2024-07-18T09:21:00Z"/>
                <w:rFonts w:ascii="Times New Roman" w:hAnsi="Times New Roman" w:cs="Times New Roman"/>
                <w:sz w:val="24"/>
                <w:szCs w:val="24"/>
              </w:rPr>
            </w:pPr>
            <w:ins w:id="2601" w:author="Mohammad Nayeem Hasan" w:date="2024-07-18T15:21:00Z" w16du:dateUtc="2024-07-18T09:21:00Z">
              <w:r w:rsidRPr="00DF6BDB" w:rsidDel="00D73460">
                <w:rPr>
                  <w:rFonts w:ascii="Times New Roman" w:hAnsi="Times New Roman" w:cs="Times New Roman"/>
                  <w:sz w:val="24"/>
                  <w:szCs w:val="24"/>
                </w:rPr>
                <w:t>58 (7.85)</w:t>
              </w:r>
            </w:ins>
          </w:p>
        </w:tc>
        <w:tc>
          <w:tcPr>
            <w:tcW w:w="616" w:type="pct"/>
            <w:tcPrChange w:id="2602" w:author="Mohammad Nayeem Hasan" w:date="2024-07-21T13:03:00Z" w16du:dateUtc="2024-07-21T07:03:00Z">
              <w:tcPr>
                <w:tcW w:w="452" w:type="pct"/>
                <w:gridSpan w:val="2"/>
              </w:tcPr>
            </w:tcPrChange>
          </w:tcPr>
          <w:p w14:paraId="4DC7A645" w14:textId="77777777" w:rsidR="006E7128" w:rsidRPr="00DF6BDB" w:rsidDel="00D73460" w:rsidRDefault="006E7128" w:rsidP="006E7128">
            <w:pPr>
              <w:spacing w:after="0" w:line="240" w:lineRule="auto"/>
              <w:rPr>
                <w:ins w:id="2603" w:author="Mohammad Nayeem Hasan" w:date="2024-07-18T15:21:00Z" w16du:dateUtc="2024-07-18T09:21:00Z"/>
                <w:rFonts w:ascii="Times New Roman" w:hAnsi="Times New Roman" w:cs="Times New Roman"/>
                <w:sz w:val="24"/>
                <w:szCs w:val="24"/>
              </w:rPr>
            </w:pPr>
            <w:ins w:id="2604" w:author="Mohammad Nayeem Hasan" w:date="2024-07-18T15:21:00Z" w16du:dateUtc="2024-07-18T09:21:00Z">
              <w:r w:rsidRPr="00DF6BDB" w:rsidDel="00D73460">
                <w:rPr>
                  <w:rFonts w:ascii="Times New Roman" w:hAnsi="Times New Roman" w:cs="Times New Roman"/>
                  <w:sz w:val="24"/>
                  <w:szCs w:val="24"/>
                </w:rPr>
                <w:t>675 (92.15)</w:t>
              </w:r>
            </w:ins>
          </w:p>
        </w:tc>
        <w:tc>
          <w:tcPr>
            <w:tcW w:w="671" w:type="pct"/>
            <w:tcPrChange w:id="2605" w:author="Mohammad Nayeem Hasan" w:date="2024-07-21T13:03:00Z" w16du:dateUtc="2024-07-21T07:03:00Z">
              <w:tcPr>
                <w:tcW w:w="491" w:type="pct"/>
              </w:tcPr>
            </w:tcPrChange>
          </w:tcPr>
          <w:p w14:paraId="7F427E01" w14:textId="0AB0C027" w:rsidR="006E7128" w:rsidRPr="00DF6BDB" w:rsidDel="00D73460" w:rsidRDefault="006E7128" w:rsidP="006E7128">
            <w:pPr>
              <w:spacing w:after="0" w:line="240" w:lineRule="auto"/>
              <w:rPr>
                <w:ins w:id="2606" w:author="Mohammad Nayeem Hasan" w:date="2024-07-18T15:21:00Z" w16du:dateUtc="2024-07-18T09:21:00Z"/>
                <w:rFonts w:ascii="Times New Roman" w:hAnsi="Times New Roman" w:cs="Times New Roman"/>
                <w:sz w:val="24"/>
                <w:szCs w:val="24"/>
              </w:rPr>
            </w:pPr>
          </w:p>
        </w:tc>
        <w:tc>
          <w:tcPr>
            <w:tcW w:w="616" w:type="pct"/>
            <w:tcPrChange w:id="2607" w:author="Mohammad Nayeem Hasan" w:date="2024-07-21T13:03:00Z" w16du:dateUtc="2024-07-21T07:03:00Z">
              <w:tcPr>
                <w:tcW w:w="452" w:type="pct"/>
                <w:gridSpan w:val="2"/>
              </w:tcPr>
            </w:tcPrChange>
          </w:tcPr>
          <w:p w14:paraId="5A69C0EA" w14:textId="56561650" w:rsidR="006E7128" w:rsidRPr="00DF6BDB" w:rsidDel="00D73460" w:rsidRDefault="006E7128" w:rsidP="006E7128">
            <w:pPr>
              <w:spacing w:after="0" w:line="240" w:lineRule="auto"/>
              <w:rPr>
                <w:ins w:id="2608" w:author="Mohammad Nayeem Hasan" w:date="2024-07-18T16:45:00Z" w16du:dateUtc="2024-07-18T10:45:00Z"/>
                <w:rFonts w:ascii="Times New Roman" w:hAnsi="Times New Roman" w:cs="Times New Roman"/>
                <w:sz w:val="24"/>
                <w:szCs w:val="24"/>
              </w:rPr>
            </w:pPr>
            <w:ins w:id="2609" w:author="Mohammad Nayeem Hasan" w:date="2024-07-21T01:35:00Z" w16du:dateUtc="2024-07-20T19:35:00Z">
              <w:r w:rsidRPr="00DF6BDB" w:rsidDel="00D73460">
                <w:rPr>
                  <w:rFonts w:ascii="Times New Roman" w:hAnsi="Times New Roman" w:cs="Times New Roman"/>
                  <w:sz w:val="24"/>
                  <w:szCs w:val="24"/>
                </w:rPr>
                <w:t>58 (7.85)</w:t>
              </w:r>
            </w:ins>
          </w:p>
        </w:tc>
        <w:tc>
          <w:tcPr>
            <w:tcW w:w="616" w:type="pct"/>
            <w:tcPrChange w:id="2610" w:author="Mohammad Nayeem Hasan" w:date="2024-07-21T13:03:00Z" w16du:dateUtc="2024-07-21T07:03:00Z">
              <w:tcPr>
                <w:tcW w:w="452" w:type="pct"/>
                <w:gridSpan w:val="2"/>
              </w:tcPr>
            </w:tcPrChange>
          </w:tcPr>
          <w:p w14:paraId="15C1E0F8" w14:textId="3FA2E097" w:rsidR="006E7128" w:rsidRPr="00DF6BDB" w:rsidDel="00D73460" w:rsidRDefault="006E7128" w:rsidP="006E7128">
            <w:pPr>
              <w:spacing w:after="0" w:line="240" w:lineRule="auto"/>
              <w:rPr>
                <w:ins w:id="2611" w:author="Mohammad Nayeem Hasan" w:date="2024-07-18T16:45:00Z" w16du:dateUtc="2024-07-18T10:45:00Z"/>
                <w:rFonts w:ascii="Times New Roman" w:hAnsi="Times New Roman" w:cs="Times New Roman"/>
                <w:sz w:val="24"/>
                <w:szCs w:val="24"/>
              </w:rPr>
            </w:pPr>
            <w:ins w:id="2612" w:author="Mohammad Nayeem Hasan" w:date="2024-07-21T01:35:00Z" w16du:dateUtc="2024-07-20T19:35:00Z">
              <w:r w:rsidRPr="00DF6BDB" w:rsidDel="00D73460">
                <w:rPr>
                  <w:rFonts w:ascii="Times New Roman" w:hAnsi="Times New Roman" w:cs="Times New Roman"/>
                  <w:sz w:val="24"/>
                  <w:szCs w:val="24"/>
                </w:rPr>
                <w:t>675 (92.15)</w:t>
              </w:r>
            </w:ins>
          </w:p>
        </w:tc>
        <w:tc>
          <w:tcPr>
            <w:tcW w:w="725" w:type="pct"/>
            <w:tcPrChange w:id="2613" w:author="Mohammad Nayeem Hasan" w:date="2024-07-21T13:03:00Z" w16du:dateUtc="2024-07-21T07:03:00Z">
              <w:tcPr>
                <w:tcW w:w="507" w:type="pct"/>
                <w:gridSpan w:val="2"/>
              </w:tcPr>
            </w:tcPrChange>
          </w:tcPr>
          <w:p w14:paraId="4DAF9329" w14:textId="6730B7E9" w:rsidR="006E7128" w:rsidRPr="00DF6BDB" w:rsidDel="00D73460" w:rsidRDefault="006E7128" w:rsidP="006E7128">
            <w:pPr>
              <w:spacing w:after="0" w:line="240" w:lineRule="auto"/>
              <w:rPr>
                <w:ins w:id="2614" w:author="Mohammad Nayeem Hasan" w:date="2024-07-18T16:46:00Z" w16du:dateUtc="2024-07-18T10:46:00Z"/>
                <w:rFonts w:ascii="Times New Roman" w:hAnsi="Times New Roman" w:cs="Times New Roman"/>
                <w:sz w:val="24"/>
                <w:szCs w:val="24"/>
              </w:rPr>
            </w:pPr>
          </w:p>
        </w:tc>
      </w:tr>
      <w:tr w:rsidR="006E7128" w:rsidRPr="00CE3B54" w:rsidDel="00D73460" w14:paraId="0A78A0C1" w14:textId="5D406D99" w:rsidTr="00AA3EE1">
        <w:trPr>
          <w:ins w:id="2615" w:author="Mohammad Nayeem Hasan" w:date="2024-07-18T15:21:00Z"/>
          <w:trPrChange w:id="2616" w:author="Mohammad Nayeem Hasan" w:date="2024-07-21T13:03:00Z" w16du:dateUtc="2024-07-21T07:03:00Z">
            <w:trPr>
              <w:gridAfter w:val="0"/>
            </w:trPr>
          </w:trPrChange>
        </w:trPr>
        <w:tc>
          <w:tcPr>
            <w:tcW w:w="1071" w:type="pct"/>
            <w:tcPrChange w:id="2617" w:author="Mohammad Nayeem Hasan" w:date="2024-07-21T13:03:00Z" w16du:dateUtc="2024-07-21T07:03:00Z">
              <w:tcPr>
                <w:tcW w:w="783" w:type="pct"/>
              </w:tcPr>
            </w:tcPrChange>
          </w:tcPr>
          <w:p w14:paraId="4E9B4F50" w14:textId="77777777" w:rsidR="006E7128" w:rsidRPr="00DF6BDB" w:rsidDel="00D73460" w:rsidRDefault="006E7128" w:rsidP="006E7128">
            <w:pPr>
              <w:spacing w:after="0" w:line="240" w:lineRule="auto"/>
              <w:rPr>
                <w:ins w:id="2618" w:author="Mohammad Nayeem Hasan" w:date="2024-07-18T15:21:00Z" w16du:dateUtc="2024-07-18T09:21:00Z"/>
                <w:rFonts w:ascii="Times New Roman" w:hAnsi="Times New Roman" w:cs="Times New Roman"/>
                <w:sz w:val="24"/>
                <w:szCs w:val="24"/>
              </w:rPr>
            </w:pPr>
            <w:ins w:id="2619" w:author="Mohammad Nayeem Hasan" w:date="2024-07-18T15:21:00Z" w16du:dateUtc="2024-07-18T09:21:00Z">
              <w:r w:rsidRPr="00DF6BDB" w:rsidDel="00D73460">
                <w:rPr>
                  <w:rFonts w:ascii="Times New Roman" w:hAnsi="Times New Roman" w:cs="Times New Roman"/>
                  <w:sz w:val="24"/>
                  <w:szCs w:val="24"/>
                </w:rPr>
                <w:t>No</w:t>
              </w:r>
            </w:ins>
          </w:p>
        </w:tc>
        <w:tc>
          <w:tcPr>
            <w:tcW w:w="685" w:type="pct"/>
            <w:tcPrChange w:id="2620" w:author="Mohammad Nayeem Hasan" w:date="2024-07-21T13:03:00Z" w16du:dateUtc="2024-07-21T07:03:00Z">
              <w:tcPr>
                <w:tcW w:w="501" w:type="pct"/>
              </w:tcPr>
            </w:tcPrChange>
          </w:tcPr>
          <w:p w14:paraId="373E99CA" w14:textId="77777777" w:rsidR="006E7128" w:rsidRPr="00DF6BDB" w:rsidDel="00D73460" w:rsidRDefault="006E7128" w:rsidP="006E7128">
            <w:pPr>
              <w:spacing w:after="0" w:line="240" w:lineRule="auto"/>
              <w:rPr>
                <w:ins w:id="2621" w:author="Mohammad Nayeem Hasan" w:date="2024-07-18T15:21:00Z" w16du:dateUtc="2024-07-18T09:21:00Z"/>
                <w:rFonts w:ascii="Times New Roman" w:hAnsi="Times New Roman" w:cs="Times New Roman"/>
                <w:sz w:val="24"/>
                <w:szCs w:val="24"/>
              </w:rPr>
            </w:pPr>
            <w:ins w:id="2622" w:author="Mohammad Nayeem Hasan" w:date="2024-07-18T15:21:00Z" w16du:dateUtc="2024-07-18T09:21:00Z">
              <w:r w:rsidRPr="00DF6BDB" w:rsidDel="00D73460">
                <w:rPr>
                  <w:rFonts w:ascii="Times New Roman" w:hAnsi="Times New Roman" w:cs="Times New Roman"/>
                  <w:sz w:val="24"/>
                  <w:szCs w:val="24"/>
                </w:rPr>
                <w:t>115 (7.32)</w:t>
              </w:r>
            </w:ins>
          </w:p>
        </w:tc>
        <w:tc>
          <w:tcPr>
            <w:tcW w:w="616" w:type="pct"/>
            <w:tcPrChange w:id="2623" w:author="Mohammad Nayeem Hasan" w:date="2024-07-21T13:03:00Z" w16du:dateUtc="2024-07-21T07:03:00Z">
              <w:tcPr>
                <w:tcW w:w="452" w:type="pct"/>
                <w:gridSpan w:val="2"/>
              </w:tcPr>
            </w:tcPrChange>
          </w:tcPr>
          <w:p w14:paraId="779E992B" w14:textId="77777777" w:rsidR="006E7128" w:rsidRPr="00DF6BDB" w:rsidDel="00D73460" w:rsidRDefault="006E7128" w:rsidP="006E7128">
            <w:pPr>
              <w:spacing w:after="0" w:line="240" w:lineRule="auto"/>
              <w:rPr>
                <w:ins w:id="2624" w:author="Mohammad Nayeem Hasan" w:date="2024-07-18T15:21:00Z" w16du:dateUtc="2024-07-18T09:21:00Z"/>
                <w:rFonts w:ascii="Times New Roman" w:hAnsi="Times New Roman" w:cs="Times New Roman"/>
                <w:sz w:val="24"/>
                <w:szCs w:val="24"/>
              </w:rPr>
            </w:pPr>
            <w:ins w:id="2625" w:author="Mohammad Nayeem Hasan" w:date="2024-07-18T15:21:00Z" w16du:dateUtc="2024-07-18T09:21:00Z">
              <w:r w:rsidRPr="00DF6BDB" w:rsidDel="00D73460">
                <w:rPr>
                  <w:rFonts w:ascii="Times New Roman" w:hAnsi="Times New Roman" w:cs="Times New Roman"/>
                  <w:sz w:val="24"/>
                  <w:szCs w:val="24"/>
                </w:rPr>
                <w:t>1456 (92.68)</w:t>
              </w:r>
            </w:ins>
          </w:p>
        </w:tc>
        <w:tc>
          <w:tcPr>
            <w:tcW w:w="671" w:type="pct"/>
            <w:tcPrChange w:id="2626" w:author="Mohammad Nayeem Hasan" w:date="2024-07-21T13:03:00Z" w16du:dateUtc="2024-07-21T07:03:00Z">
              <w:tcPr>
                <w:tcW w:w="491" w:type="pct"/>
              </w:tcPr>
            </w:tcPrChange>
          </w:tcPr>
          <w:p w14:paraId="1A670F11" w14:textId="39C83E4F" w:rsidR="006E7128" w:rsidRPr="00DF6BDB" w:rsidDel="00D73460" w:rsidRDefault="006E7128" w:rsidP="006E7128">
            <w:pPr>
              <w:spacing w:after="0" w:line="240" w:lineRule="auto"/>
              <w:rPr>
                <w:ins w:id="2627" w:author="Mohammad Nayeem Hasan" w:date="2024-07-18T15:21:00Z" w16du:dateUtc="2024-07-18T09:21:00Z"/>
                <w:rFonts w:ascii="Times New Roman" w:hAnsi="Times New Roman" w:cs="Times New Roman"/>
                <w:sz w:val="24"/>
                <w:szCs w:val="24"/>
              </w:rPr>
            </w:pPr>
          </w:p>
        </w:tc>
        <w:tc>
          <w:tcPr>
            <w:tcW w:w="616" w:type="pct"/>
            <w:tcPrChange w:id="2628" w:author="Mohammad Nayeem Hasan" w:date="2024-07-21T13:03:00Z" w16du:dateUtc="2024-07-21T07:03:00Z">
              <w:tcPr>
                <w:tcW w:w="452" w:type="pct"/>
                <w:gridSpan w:val="2"/>
              </w:tcPr>
            </w:tcPrChange>
          </w:tcPr>
          <w:p w14:paraId="67E55AD4" w14:textId="55C77844" w:rsidR="006E7128" w:rsidRPr="00DF6BDB" w:rsidDel="00D73460" w:rsidRDefault="006E7128" w:rsidP="006E7128">
            <w:pPr>
              <w:spacing w:after="0" w:line="240" w:lineRule="auto"/>
              <w:rPr>
                <w:ins w:id="2629" w:author="Mohammad Nayeem Hasan" w:date="2024-07-18T16:45:00Z" w16du:dateUtc="2024-07-18T10:45:00Z"/>
                <w:rFonts w:ascii="Times New Roman" w:hAnsi="Times New Roman" w:cs="Times New Roman"/>
                <w:sz w:val="24"/>
                <w:szCs w:val="24"/>
              </w:rPr>
            </w:pPr>
            <w:ins w:id="2630" w:author="Mohammad Nayeem Hasan" w:date="2024-07-21T01:35:00Z" w16du:dateUtc="2024-07-20T19:35:00Z">
              <w:r w:rsidRPr="00DF6BDB" w:rsidDel="00D73460">
                <w:rPr>
                  <w:rFonts w:ascii="Times New Roman" w:hAnsi="Times New Roman" w:cs="Times New Roman"/>
                  <w:sz w:val="24"/>
                  <w:szCs w:val="24"/>
                </w:rPr>
                <w:t>115 (7.32)</w:t>
              </w:r>
            </w:ins>
          </w:p>
        </w:tc>
        <w:tc>
          <w:tcPr>
            <w:tcW w:w="616" w:type="pct"/>
            <w:tcPrChange w:id="2631" w:author="Mohammad Nayeem Hasan" w:date="2024-07-21T13:03:00Z" w16du:dateUtc="2024-07-21T07:03:00Z">
              <w:tcPr>
                <w:tcW w:w="452" w:type="pct"/>
                <w:gridSpan w:val="2"/>
              </w:tcPr>
            </w:tcPrChange>
          </w:tcPr>
          <w:p w14:paraId="3B16F6AB" w14:textId="605D9AE6" w:rsidR="006E7128" w:rsidRPr="00DF6BDB" w:rsidDel="00D73460" w:rsidRDefault="006E7128" w:rsidP="006E7128">
            <w:pPr>
              <w:spacing w:after="0" w:line="240" w:lineRule="auto"/>
              <w:rPr>
                <w:ins w:id="2632" w:author="Mohammad Nayeem Hasan" w:date="2024-07-18T16:45:00Z" w16du:dateUtc="2024-07-18T10:45:00Z"/>
                <w:rFonts w:ascii="Times New Roman" w:hAnsi="Times New Roman" w:cs="Times New Roman"/>
                <w:sz w:val="24"/>
                <w:szCs w:val="24"/>
              </w:rPr>
            </w:pPr>
            <w:ins w:id="2633" w:author="Mohammad Nayeem Hasan" w:date="2024-07-21T01:35:00Z" w16du:dateUtc="2024-07-20T19:35:00Z">
              <w:r w:rsidRPr="00DF6BDB" w:rsidDel="00D73460">
                <w:rPr>
                  <w:rFonts w:ascii="Times New Roman" w:hAnsi="Times New Roman" w:cs="Times New Roman"/>
                  <w:sz w:val="24"/>
                  <w:szCs w:val="24"/>
                </w:rPr>
                <w:t>1456 (92.68)</w:t>
              </w:r>
            </w:ins>
          </w:p>
        </w:tc>
        <w:tc>
          <w:tcPr>
            <w:tcW w:w="725" w:type="pct"/>
            <w:tcPrChange w:id="2634" w:author="Mohammad Nayeem Hasan" w:date="2024-07-21T13:03:00Z" w16du:dateUtc="2024-07-21T07:03:00Z">
              <w:tcPr>
                <w:tcW w:w="507" w:type="pct"/>
                <w:gridSpan w:val="2"/>
              </w:tcPr>
            </w:tcPrChange>
          </w:tcPr>
          <w:p w14:paraId="0F9D3E08" w14:textId="530C6133" w:rsidR="006E7128" w:rsidRPr="00DF6BDB" w:rsidDel="00D73460" w:rsidRDefault="006E7128" w:rsidP="006E7128">
            <w:pPr>
              <w:spacing w:after="0" w:line="240" w:lineRule="auto"/>
              <w:rPr>
                <w:ins w:id="2635" w:author="Mohammad Nayeem Hasan" w:date="2024-07-18T16:46:00Z" w16du:dateUtc="2024-07-18T10:46:00Z"/>
                <w:rFonts w:ascii="Times New Roman" w:hAnsi="Times New Roman" w:cs="Times New Roman"/>
                <w:sz w:val="24"/>
                <w:szCs w:val="24"/>
              </w:rPr>
            </w:pPr>
          </w:p>
        </w:tc>
      </w:tr>
      <w:tr w:rsidR="006E7128" w:rsidRPr="00CE3B54" w:rsidDel="00D73460" w14:paraId="2AAA536A" w14:textId="77777777" w:rsidTr="00AA3EE1">
        <w:trPr>
          <w:ins w:id="2636" w:author="Mohammad Nayeem Hasan" w:date="2024-07-21T02:25:00Z" w16du:dateUtc="2024-07-20T20:25:00Z"/>
          <w:trPrChange w:id="2637" w:author="Mohammad Nayeem Hasan" w:date="2024-07-21T13:03:00Z" w16du:dateUtc="2024-07-21T07:03:00Z">
            <w:trPr>
              <w:gridAfter w:val="0"/>
            </w:trPr>
          </w:trPrChange>
        </w:trPr>
        <w:tc>
          <w:tcPr>
            <w:tcW w:w="1071" w:type="pct"/>
            <w:tcPrChange w:id="2638" w:author="Mohammad Nayeem Hasan" w:date="2024-07-21T13:03:00Z" w16du:dateUtc="2024-07-21T07:03:00Z">
              <w:tcPr>
                <w:tcW w:w="783" w:type="pct"/>
              </w:tcPr>
            </w:tcPrChange>
          </w:tcPr>
          <w:p w14:paraId="1599EAF5" w14:textId="2D061CDF" w:rsidR="006E7128" w:rsidRPr="00B16F81" w:rsidDel="00D73460" w:rsidRDefault="006E7128" w:rsidP="006E7128">
            <w:pPr>
              <w:spacing w:after="0" w:line="240" w:lineRule="auto"/>
              <w:rPr>
                <w:ins w:id="2639" w:author="Mohammad Nayeem Hasan" w:date="2024-07-21T02:25:00Z" w16du:dateUtc="2024-07-20T20:25:00Z"/>
                <w:rFonts w:ascii="Times New Roman" w:hAnsi="Times New Roman" w:cs="Times New Roman"/>
                <w:b/>
                <w:bCs/>
                <w:i/>
                <w:iCs/>
                <w:sz w:val="24"/>
                <w:szCs w:val="24"/>
                <w:rPrChange w:id="2640" w:author="Mohammad Nayeem Hasan" w:date="2024-07-21T02:28:00Z" w16du:dateUtc="2024-07-20T20:28:00Z">
                  <w:rPr>
                    <w:ins w:id="2641" w:author="Mohammad Nayeem Hasan" w:date="2024-07-21T02:25:00Z" w16du:dateUtc="2024-07-20T20:25:00Z"/>
                    <w:rFonts w:ascii="Times New Roman" w:hAnsi="Times New Roman" w:cs="Times New Roman"/>
                    <w:b/>
                    <w:bCs/>
                    <w:sz w:val="24"/>
                    <w:szCs w:val="24"/>
                  </w:rPr>
                </w:rPrChange>
              </w:rPr>
            </w:pPr>
            <w:ins w:id="2642" w:author="Mohammad Nayeem Hasan" w:date="2024-07-21T02:25:00Z" w16du:dateUtc="2024-07-20T20:25:00Z">
              <w:r w:rsidRPr="00B16F81" w:rsidDel="00D73460">
                <w:rPr>
                  <w:rFonts w:ascii="Times New Roman" w:hAnsi="Times New Roman" w:cs="Times New Roman"/>
                  <w:b/>
                  <w:bCs/>
                  <w:i/>
                  <w:iCs/>
                  <w:sz w:val="24"/>
                  <w:szCs w:val="24"/>
                  <w:rPrChange w:id="2643" w:author="Mohammad Nayeem Hasan" w:date="2024-07-21T02:28:00Z" w16du:dateUtc="2024-07-20T20:28:00Z">
                    <w:rPr>
                      <w:rFonts w:ascii="Times New Roman" w:hAnsi="Times New Roman" w:cs="Times New Roman"/>
                      <w:sz w:val="24"/>
                      <w:szCs w:val="24"/>
                    </w:rPr>
                  </w:rPrChange>
                </w:rPr>
                <w:t>Source of water</w:t>
              </w:r>
            </w:ins>
          </w:p>
        </w:tc>
        <w:tc>
          <w:tcPr>
            <w:tcW w:w="685" w:type="pct"/>
            <w:tcPrChange w:id="2644" w:author="Mohammad Nayeem Hasan" w:date="2024-07-21T13:03:00Z" w16du:dateUtc="2024-07-21T07:03:00Z">
              <w:tcPr>
                <w:tcW w:w="501" w:type="pct"/>
              </w:tcPr>
            </w:tcPrChange>
          </w:tcPr>
          <w:p w14:paraId="4CD76A62" w14:textId="77777777" w:rsidR="006E7128" w:rsidRPr="00DF6BDB" w:rsidDel="00D73460" w:rsidRDefault="006E7128" w:rsidP="006E7128">
            <w:pPr>
              <w:spacing w:after="0" w:line="240" w:lineRule="auto"/>
              <w:rPr>
                <w:ins w:id="2645" w:author="Mohammad Nayeem Hasan" w:date="2024-07-21T02:25:00Z" w16du:dateUtc="2024-07-20T20:25:00Z"/>
                <w:rFonts w:ascii="Times New Roman" w:hAnsi="Times New Roman" w:cs="Times New Roman"/>
                <w:sz w:val="24"/>
                <w:szCs w:val="24"/>
              </w:rPr>
            </w:pPr>
          </w:p>
        </w:tc>
        <w:tc>
          <w:tcPr>
            <w:tcW w:w="616" w:type="pct"/>
            <w:tcPrChange w:id="2646" w:author="Mohammad Nayeem Hasan" w:date="2024-07-21T13:03:00Z" w16du:dateUtc="2024-07-21T07:03:00Z">
              <w:tcPr>
                <w:tcW w:w="452" w:type="pct"/>
                <w:gridSpan w:val="2"/>
              </w:tcPr>
            </w:tcPrChange>
          </w:tcPr>
          <w:p w14:paraId="7F18FFF9" w14:textId="77777777" w:rsidR="006E7128" w:rsidRPr="00DF6BDB" w:rsidDel="00D73460" w:rsidRDefault="006E7128" w:rsidP="006E7128">
            <w:pPr>
              <w:spacing w:after="0" w:line="240" w:lineRule="auto"/>
              <w:rPr>
                <w:ins w:id="2647" w:author="Mohammad Nayeem Hasan" w:date="2024-07-21T02:25:00Z" w16du:dateUtc="2024-07-20T20:25:00Z"/>
                <w:rFonts w:ascii="Times New Roman" w:hAnsi="Times New Roman" w:cs="Times New Roman"/>
                <w:sz w:val="24"/>
                <w:szCs w:val="24"/>
              </w:rPr>
            </w:pPr>
          </w:p>
        </w:tc>
        <w:tc>
          <w:tcPr>
            <w:tcW w:w="671" w:type="pct"/>
            <w:tcPrChange w:id="2648" w:author="Mohammad Nayeem Hasan" w:date="2024-07-21T13:03:00Z" w16du:dateUtc="2024-07-21T07:03:00Z">
              <w:tcPr>
                <w:tcW w:w="491" w:type="pct"/>
              </w:tcPr>
            </w:tcPrChange>
          </w:tcPr>
          <w:p w14:paraId="7D20F382" w14:textId="77777777" w:rsidR="006E7128" w:rsidRPr="00DF6BDB" w:rsidDel="00D73460" w:rsidRDefault="006E7128" w:rsidP="006E7128">
            <w:pPr>
              <w:spacing w:after="0" w:line="240" w:lineRule="auto"/>
              <w:rPr>
                <w:ins w:id="2649" w:author="Mohammad Nayeem Hasan" w:date="2024-07-21T02:25:00Z" w16du:dateUtc="2024-07-20T20:25:00Z"/>
                <w:rFonts w:ascii="Times New Roman" w:hAnsi="Times New Roman" w:cs="Times New Roman"/>
                <w:sz w:val="24"/>
                <w:szCs w:val="24"/>
              </w:rPr>
            </w:pPr>
          </w:p>
        </w:tc>
        <w:tc>
          <w:tcPr>
            <w:tcW w:w="616" w:type="pct"/>
            <w:tcPrChange w:id="2650" w:author="Mohammad Nayeem Hasan" w:date="2024-07-21T13:03:00Z" w16du:dateUtc="2024-07-21T07:03:00Z">
              <w:tcPr>
                <w:tcW w:w="452" w:type="pct"/>
                <w:gridSpan w:val="2"/>
              </w:tcPr>
            </w:tcPrChange>
          </w:tcPr>
          <w:p w14:paraId="103825E6" w14:textId="77777777" w:rsidR="006E7128" w:rsidRPr="00DF6BDB" w:rsidDel="00D73460" w:rsidRDefault="006E7128" w:rsidP="006E7128">
            <w:pPr>
              <w:spacing w:after="0" w:line="240" w:lineRule="auto"/>
              <w:rPr>
                <w:ins w:id="2651" w:author="Mohammad Nayeem Hasan" w:date="2024-07-21T02:25:00Z" w16du:dateUtc="2024-07-20T20:25:00Z"/>
                <w:rFonts w:ascii="Times New Roman" w:hAnsi="Times New Roman" w:cs="Times New Roman"/>
                <w:sz w:val="24"/>
                <w:szCs w:val="24"/>
              </w:rPr>
            </w:pPr>
          </w:p>
        </w:tc>
        <w:tc>
          <w:tcPr>
            <w:tcW w:w="616" w:type="pct"/>
            <w:tcPrChange w:id="2652" w:author="Mohammad Nayeem Hasan" w:date="2024-07-21T13:03:00Z" w16du:dateUtc="2024-07-21T07:03:00Z">
              <w:tcPr>
                <w:tcW w:w="452" w:type="pct"/>
                <w:gridSpan w:val="2"/>
              </w:tcPr>
            </w:tcPrChange>
          </w:tcPr>
          <w:p w14:paraId="5512B01C" w14:textId="77777777" w:rsidR="006E7128" w:rsidRPr="00DF6BDB" w:rsidDel="00D73460" w:rsidRDefault="006E7128" w:rsidP="006E7128">
            <w:pPr>
              <w:spacing w:after="0" w:line="240" w:lineRule="auto"/>
              <w:rPr>
                <w:ins w:id="2653" w:author="Mohammad Nayeem Hasan" w:date="2024-07-21T02:25:00Z" w16du:dateUtc="2024-07-20T20:25:00Z"/>
                <w:rFonts w:ascii="Times New Roman" w:hAnsi="Times New Roman" w:cs="Times New Roman"/>
                <w:sz w:val="24"/>
                <w:szCs w:val="24"/>
              </w:rPr>
            </w:pPr>
          </w:p>
        </w:tc>
        <w:tc>
          <w:tcPr>
            <w:tcW w:w="725" w:type="pct"/>
            <w:tcPrChange w:id="2654" w:author="Mohammad Nayeem Hasan" w:date="2024-07-21T13:03:00Z" w16du:dateUtc="2024-07-21T07:03:00Z">
              <w:tcPr>
                <w:tcW w:w="507" w:type="pct"/>
                <w:gridSpan w:val="2"/>
              </w:tcPr>
            </w:tcPrChange>
          </w:tcPr>
          <w:p w14:paraId="48FB0DEB" w14:textId="77777777" w:rsidR="006E7128" w:rsidRPr="00DF6BDB" w:rsidDel="00D73460" w:rsidRDefault="006E7128" w:rsidP="006E7128">
            <w:pPr>
              <w:spacing w:after="0" w:line="240" w:lineRule="auto"/>
              <w:rPr>
                <w:ins w:id="2655" w:author="Mohammad Nayeem Hasan" w:date="2024-07-21T02:25:00Z" w16du:dateUtc="2024-07-20T20:25:00Z"/>
                <w:rFonts w:ascii="Times New Roman" w:hAnsi="Times New Roman" w:cs="Times New Roman"/>
                <w:sz w:val="24"/>
                <w:szCs w:val="24"/>
              </w:rPr>
            </w:pPr>
          </w:p>
        </w:tc>
      </w:tr>
      <w:tr w:rsidR="006E7128" w:rsidRPr="00CE3B54" w:rsidDel="00D73460" w14:paraId="0DE76382" w14:textId="77777777" w:rsidTr="00AA3EE1">
        <w:trPr>
          <w:ins w:id="2656" w:author="Mohammad Nayeem Hasan" w:date="2024-07-21T02:25:00Z" w16du:dateUtc="2024-07-20T20:25:00Z"/>
          <w:trPrChange w:id="2657" w:author="Mohammad Nayeem Hasan" w:date="2024-07-21T13:03:00Z" w16du:dateUtc="2024-07-21T07:03:00Z">
            <w:trPr>
              <w:gridAfter w:val="0"/>
            </w:trPr>
          </w:trPrChange>
        </w:trPr>
        <w:tc>
          <w:tcPr>
            <w:tcW w:w="1071" w:type="pct"/>
            <w:tcPrChange w:id="2658" w:author="Mohammad Nayeem Hasan" w:date="2024-07-21T13:03:00Z" w16du:dateUtc="2024-07-21T07:03:00Z">
              <w:tcPr>
                <w:tcW w:w="783" w:type="pct"/>
              </w:tcPr>
            </w:tcPrChange>
          </w:tcPr>
          <w:p w14:paraId="634ECE4A" w14:textId="5E8E6B61" w:rsidR="006E7128" w:rsidRPr="008145C6" w:rsidDel="00D73460" w:rsidRDefault="006E7128" w:rsidP="006E7128">
            <w:pPr>
              <w:spacing w:after="0" w:line="240" w:lineRule="auto"/>
              <w:rPr>
                <w:ins w:id="2659" w:author="Mohammad Nayeem Hasan" w:date="2024-07-21T02:25:00Z" w16du:dateUtc="2024-07-20T20:25:00Z"/>
                <w:rFonts w:ascii="Times New Roman" w:hAnsi="Times New Roman" w:cs="Times New Roman"/>
                <w:b/>
                <w:bCs/>
                <w:sz w:val="24"/>
                <w:szCs w:val="24"/>
              </w:rPr>
            </w:pPr>
            <w:ins w:id="2660" w:author="Mohammad Nayeem Hasan" w:date="2024-07-21T02:25:00Z" w16du:dateUtc="2024-07-20T20:25:00Z">
              <w:r w:rsidRPr="00DF6BDB" w:rsidDel="00D73460">
                <w:rPr>
                  <w:rFonts w:ascii="Times New Roman" w:hAnsi="Times New Roman" w:cs="Times New Roman"/>
                  <w:sz w:val="24"/>
                  <w:szCs w:val="24"/>
                </w:rPr>
                <w:t>Direct from source</w:t>
              </w:r>
            </w:ins>
          </w:p>
        </w:tc>
        <w:tc>
          <w:tcPr>
            <w:tcW w:w="685" w:type="pct"/>
            <w:tcPrChange w:id="2661" w:author="Mohammad Nayeem Hasan" w:date="2024-07-21T13:03:00Z" w16du:dateUtc="2024-07-21T07:03:00Z">
              <w:tcPr>
                <w:tcW w:w="501" w:type="pct"/>
              </w:tcPr>
            </w:tcPrChange>
          </w:tcPr>
          <w:p w14:paraId="614CE358" w14:textId="18BA5650" w:rsidR="006E7128" w:rsidRPr="00DF6BDB" w:rsidDel="00D73460" w:rsidRDefault="006E7128" w:rsidP="006E7128">
            <w:pPr>
              <w:spacing w:after="0" w:line="240" w:lineRule="auto"/>
              <w:rPr>
                <w:ins w:id="2662" w:author="Mohammad Nayeem Hasan" w:date="2024-07-21T02:25:00Z" w16du:dateUtc="2024-07-20T20:25:00Z"/>
                <w:rFonts w:ascii="Times New Roman" w:hAnsi="Times New Roman" w:cs="Times New Roman"/>
                <w:sz w:val="24"/>
                <w:szCs w:val="24"/>
              </w:rPr>
            </w:pPr>
            <w:ins w:id="2663" w:author="Mohammad Nayeem Hasan" w:date="2024-07-21T02:25:00Z" w16du:dateUtc="2024-07-20T20:25:00Z">
              <w:r w:rsidRPr="00DF6BDB" w:rsidDel="00D73460">
                <w:rPr>
                  <w:rFonts w:ascii="Times New Roman" w:hAnsi="Times New Roman" w:cs="Times New Roman"/>
                  <w:sz w:val="24"/>
                  <w:szCs w:val="24"/>
                </w:rPr>
                <w:t>11 (7.37)</w:t>
              </w:r>
            </w:ins>
          </w:p>
        </w:tc>
        <w:tc>
          <w:tcPr>
            <w:tcW w:w="616" w:type="pct"/>
            <w:tcPrChange w:id="2664" w:author="Mohammad Nayeem Hasan" w:date="2024-07-21T13:03:00Z" w16du:dateUtc="2024-07-21T07:03:00Z">
              <w:tcPr>
                <w:tcW w:w="452" w:type="pct"/>
                <w:gridSpan w:val="2"/>
              </w:tcPr>
            </w:tcPrChange>
          </w:tcPr>
          <w:p w14:paraId="5DBA877A" w14:textId="3F8DE805" w:rsidR="006E7128" w:rsidRPr="00DF6BDB" w:rsidDel="00D73460" w:rsidRDefault="006E7128" w:rsidP="006E7128">
            <w:pPr>
              <w:spacing w:after="0" w:line="240" w:lineRule="auto"/>
              <w:rPr>
                <w:ins w:id="2665" w:author="Mohammad Nayeem Hasan" w:date="2024-07-21T02:25:00Z" w16du:dateUtc="2024-07-20T20:25:00Z"/>
                <w:rFonts w:ascii="Times New Roman" w:hAnsi="Times New Roman" w:cs="Times New Roman"/>
                <w:sz w:val="24"/>
                <w:szCs w:val="24"/>
              </w:rPr>
            </w:pPr>
            <w:ins w:id="2666" w:author="Mohammad Nayeem Hasan" w:date="2024-07-21T02:25:00Z" w16du:dateUtc="2024-07-20T20:25:00Z">
              <w:r w:rsidRPr="00DF6BDB" w:rsidDel="00D73460">
                <w:rPr>
                  <w:rFonts w:ascii="Times New Roman" w:hAnsi="Times New Roman" w:cs="Times New Roman"/>
                  <w:sz w:val="24"/>
                  <w:szCs w:val="24"/>
                </w:rPr>
                <w:t>134 (92.63)</w:t>
              </w:r>
            </w:ins>
          </w:p>
        </w:tc>
        <w:tc>
          <w:tcPr>
            <w:tcW w:w="671" w:type="pct"/>
            <w:tcPrChange w:id="2667" w:author="Mohammad Nayeem Hasan" w:date="2024-07-21T13:03:00Z" w16du:dateUtc="2024-07-21T07:03:00Z">
              <w:tcPr>
                <w:tcW w:w="491" w:type="pct"/>
              </w:tcPr>
            </w:tcPrChange>
          </w:tcPr>
          <w:p w14:paraId="57EC2B5C" w14:textId="3C1ED9BB" w:rsidR="006E7128" w:rsidRPr="00DF6BDB" w:rsidDel="00D73460" w:rsidRDefault="006E7128" w:rsidP="006E7128">
            <w:pPr>
              <w:spacing w:after="0" w:line="240" w:lineRule="auto"/>
              <w:rPr>
                <w:ins w:id="2668" w:author="Mohammad Nayeem Hasan" w:date="2024-07-21T02:25:00Z" w16du:dateUtc="2024-07-20T20:25:00Z"/>
                <w:rFonts w:ascii="Times New Roman" w:hAnsi="Times New Roman" w:cs="Times New Roman"/>
                <w:sz w:val="24"/>
                <w:szCs w:val="24"/>
              </w:rPr>
            </w:pPr>
          </w:p>
        </w:tc>
        <w:tc>
          <w:tcPr>
            <w:tcW w:w="616" w:type="pct"/>
            <w:tcPrChange w:id="2669" w:author="Mohammad Nayeem Hasan" w:date="2024-07-21T13:03:00Z" w16du:dateUtc="2024-07-21T07:03:00Z">
              <w:tcPr>
                <w:tcW w:w="452" w:type="pct"/>
                <w:gridSpan w:val="2"/>
              </w:tcPr>
            </w:tcPrChange>
          </w:tcPr>
          <w:p w14:paraId="60DC7B50" w14:textId="7FFA65E6" w:rsidR="006E7128" w:rsidRPr="00DF6BDB" w:rsidDel="00D73460" w:rsidRDefault="006E7128" w:rsidP="006E7128">
            <w:pPr>
              <w:spacing w:after="0" w:line="240" w:lineRule="auto"/>
              <w:rPr>
                <w:ins w:id="2670" w:author="Mohammad Nayeem Hasan" w:date="2024-07-21T02:25:00Z" w16du:dateUtc="2024-07-20T20:25:00Z"/>
                <w:rFonts w:ascii="Times New Roman" w:hAnsi="Times New Roman" w:cs="Times New Roman"/>
                <w:sz w:val="24"/>
                <w:szCs w:val="24"/>
              </w:rPr>
            </w:pPr>
            <w:ins w:id="2671" w:author="Mohammad Nayeem Hasan" w:date="2024-07-21T02:25:00Z" w16du:dateUtc="2024-07-20T20:25:00Z">
              <w:r w:rsidRPr="00DF6BDB" w:rsidDel="00D73460">
                <w:rPr>
                  <w:rFonts w:ascii="Times New Roman" w:hAnsi="Times New Roman" w:cs="Times New Roman"/>
                  <w:sz w:val="24"/>
                  <w:szCs w:val="24"/>
                </w:rPr>
                <w:t>11 (7.37)</w:t>
              </w:r>
            </w:ins>
          </w:p>
        </w:tc>
        <w:tc>
          <w:tcPr>
            <w:tcW w:w="616" w:type="pct"/>
            <w:tcPrChange w:id="2672" w:author="Mohammad Nayeem Hasan" w:date="2024-07-21T13:03:00Z" w16du:dateUtc="2024-07-21T07:03:00Z">
              <w:tcPr>
                <w:tcW w:w="452" w:type="pct"/>
                <w:gridSpan w:val="2"/>
              </w:tcPr>
            </w:tcPrChange>
          </w:tcPr>
          <w:p w14:paraId="05739A36" w14:textId="44242649" w:rsidR="006E7128" w:rsidRPr="00DF6BDB" w:rsidDel="00D73460" w:rsidRDefault="006E7128" w:rsidP="006E7128">
            <w:pPr>
              <w:spacing w:after="0" w:line="240" w:lineRule="auto"/>
              <w:rPr>
                <w:ins w:id="2673" w:author="Mohammad Nayeem Hasan" w:date="2024-07-21T02:25:00Z" w16du:dateUtc="2024-07-20T20:25:00Z"/>
                <w:rFonts w:ascii="Times New Roman" w:hAnsi="Times New Roman" w:cs="Times New Roman"/>
                <w:sz w:val="24"/>
                <w:szCs w:val="24"/>
              </w:rPr>
            </w:pPr>
            <w:ins w:id="2674" w:author="Mohammad Nayeem Hasan" w:date="2024-07-21T02:25:00Z" w16du:dateUtc="2024-07-20T20:25:00Z">
              <w:r w:rsidRPr="00DF6BDB" w:rsidDel="00D73460">
                <w:rPr>
                  <w:rFonts w:ascii="Times New Roman" w:hAnsi="Times New Roman" w:cs="Times New Roman"/>
                  <w:sz w:val="24"/>
                  <w:szCs w:val="24"/>
                </w:rPr>
                <w:t>134 (92.63)</w:t>
              </w:r>
            </w:ins>
          </w:p>
        </w:tc>
        <w:tc>
          <w:tcPr>
            <w:tcW w:w="725" w:type="pct"/>
            <w:tcPrChange w:id="2675" w:author="Mohammad Nayeem Hasan" w:date="2024-07-21T13:03:00Z" w16du:dateUtc="2024-07-21T07:03:00Z">
              <w:tcPr>
                <w:tcW w:w="507" w:type="pct"/>
                <w:gridSpan w:val="2"/>
              </w:tcPr>
            </w:tcPrChange>
          </w:tcPr>
          <w:p w14:paraId="3EEFBD8B" w14:textId="765C5444" w:rsidR="006E7128" w:rsidRPr="00DF6BDB" w:rsidDel="00D73460" w:rsidRDefault="006E7128" w:rsidP="006E7128">
            <w:pPr>
              <w:spacing w:after="0" w:line="240" w:lineRule="auto"/>
              <w:rPr>
                <w:ins w:id="2676" w:author="Mohammad Nayeem Hasan" w:date="2024-07-21T02:25:00Z" w16du:dateUtc="2024-07-20T20:25:00Z"/>
                <w:rFonts w:ascii="Times New Roman" w:hAnsi="Times New Roman" w:cs="Times New Roman"/>
                <w:sz w:val="24"/>
                <w:szCs w:val="24"/>
              </w:rPr>
            </w:pPr>
          </w:p>
        </w:tc>
      </w:tr>
      <w:tr w:rsidR="006E7128" w:rsidRPr="00CE3B54" w:rsidDel="00D73460" w14:paraId="71F08564" w14:textId="77777777" w:rsidTr="00AA3EE1">
        <w:trPr>
          <w:ins w:id="2677" w:author="Mohammad Nayeem Hasan" w:date="2024-07-21T02:25:00Z" w16du:dateUtc="2024-07-20T20:25:00Z"/>
          <w:trPrChange w:id="2678" w:author="Mohammad Nayeem Hasan" w:date="2024-07-21T13:03:00Z" w16du:dateUtc="2024-07-21T07:03:00Z">
            <w:trPr>
              <w:gridAfter w:val="0"/>
            </w:trPr>
          </w:trPrChange>
        </w:trPr>
        <w:tc>
          <w:tcPr>
            <w:tcW w:w="1071" w:type="pct"/>
            <w:tcPrChange w:id="2679" w:author="Mohammad Nayeem Hasan" w:date="2024-07-21T13:03:00Z" w16du:dateUtc="2024-07-21T07:03:00Z">
              <w:tcPr>
                <w:tcW w:w="783" w:type="pct"/>
              </w:tcPr>
            </w:tcPrChange>
          </w:tcPr>
          <w:p w14:paraId="00E135BE" w14:textId="2EB3376F" w:rsidR="006E7128" w:rsidRPr="008145C6" w:rsidDel="00D73460" w:rsidRDefault="006E7128" w:rsidP="006E7128">
            <w:pPr>
              <w:spacing w:after="0" w:line="240" w:lineRule="auto"/>
              <w:rPr>
                <w:ins w:id="2680" w:author="Mohammad Nayeem Hasan" w:date="2024-07-21T02:25:00Z" w16du:dateUtc="2024-07-20T20:25:00Z"/>
                <w:rFonts w:ascii="Times New Roman" w:hAnsi="Times New Roman" w:cs="Times New Roman"/>
                <w:b/>
                <w:bCs/>
                <w:sz w:val="24"/>
                <w:szCs w:val="24"/>
              </w:rPr>
            </w:pPr>
            <w:ins w:id="2681" w:author="Mohammad Nayeem Hasan" w:date="2024-07-21T02:25:00Z" w16du:dateUtc="2024-07-20T20:25:00Z">
              <w:r w:rsidRPr="00DF6BDB" w:rsidDel="00D73460">
                <w:rPr>
                  <w:rFonts w:ascii="Times New Roman" w:hAnsi="Times New Roman" w:cs="Times New Roman"/>
                  <w:sz w:val="24"/>
                  <w:szCs w:val="24"/>
                </w:rPr>
                <w:t>Covered container</w:t>
              </w:r>
            </w:ins>
          </w:p>
        </w:tc>
        <w:tc>
          <w:tcPr>
            <w:tcW w:w="685" w:type="pct"/>
            <w:tcPrChange w:id="2682" w:author="Mohammad Nayeem Hasan" w:date="2024-07-21T13:03:00Z" w16du:dateUtc="2024-07-21T07:03:00Z">
              <w:tcPr>
                <w:tcW w:w="501" w:type="pct"/>
              </w:tcPr>
            </w:tcPrChange>
          </w:tcPr>
          <w:p w14:paraId="5AD76063" w14:textId="2C6263E8" w:rsidR="006E7128" w:rsidRPr="00DF6BDB" w:rsidDel="00D73460" w:rsidRDefault="006E7128" w:rsidP="006E7128">
            <w:pPr>
              <w:spacing w:after="0" w:line="240" w:lineRule="auto"/>
              <w:rPr>
                <w:ins w:id="2683" w:author="Mohammad Nayeem Hasan" w:date="2024-07-21T02:25:00Z" w16du:dateUtc="2024-07-20T20:25:00Z"/>
                <w:rFonts w:ascii="Times New Roman" w:hAnsi="Times New Roman" w:cs="Times New Roman"/>
                <w:sz w:val="24"/>
                <w:szCs w:val="24"/>
              </w:rPr>
            </w:pPr>
            <w:ins w:id="2684" w:author="Mohammad Nayeem Hasan" w:date="2024-07-21T02:25:00Z" w16du:dateUtc="2024-07-20T20:25:00Z">
              <w:r w:rsidRPr="00DF6BDB" w:rsidDel="00D73460">
                <w:rPr>
                  <w:rFonts w:ascii="Times New Roman" w:hAnsi="Times New Roman" w:cs="Times New Roman"/>
                  <w:sz w:val="24"/>
                  <w:szCs w:val="24"/>
                </w:rPr>
                <w:t>117 (7.99)</w:t>
              </w:r>
            </w:ins>
          </w:p>
        </w:tc>
        <w:tc>
          <w:tcPr>
            <w:tcW w:w="616" w:type="pct"/>
            <w:tcPrChange w:id="2685" w:author="Mohammad Nayeem Hasan" w:date="2024-07-21T13:03:00Z" w16du:dateUtc="2024-07-21T07:03:00Z">
              <w:tcPr>
                <w:tcW w:w="452" w:type="pct"/>
                <w:gridSpan w:val="2"/>
              </w:tcPr>
            </w:tcPrChange>
          </w:tcPr>
          <w:p w14:paraId="13998FCF" w14:textId="559F992A" w:rsidR="006E7128" w:rsidRPr="00DF6BDB" w:rsidDel="00D73460" w:rsidRDefault="006E7128" w:rsidP="006E7128">
            <w:pPr>
              <w:spacing w:after="0" w:line="240" w:lineRule="auto"/>
              <w:rPr>
                <w:ins w:id="2686" w:author="Mohammad Nayeem Hasan" w:date="2024-07-21T02:25:00Z" w16du:dateUtc="2024-07-20T20:25:00Z"/>
                <w:rFonts w:ascii="Times New Roman" w:hAnsi="Times New Roman" w:cs="Times New Roman"/>
                <w:sz w:val="24"/>
                <w:szCs w:val="24"/>
              </w:rPr>
            </w:pPr>
            <w:ins w:id="2687" w:author="Mohammad Nayeem Hasan" w:date="2024-07-21T02:25:00Z" w16du:dateUtc="2024-07-20T20:25:00Z">
              <w:r w:rsidRPr="00DF6BDB" w:rsidDel="00D73460">
                <w:rPr>
                  <w:rFonts w:ascii="Times New Roman" w:hAnsi="Times New Roman" w:cs="Times New Roman"/>
                  <w:sz w:val="24"/>
                  <w:szCs w:val="24"/>
                </w:rPr>
                <w:t>1346 (92.01)</w:t>
              </w:r>
            </w:ins>
          </w:p>
        </w:tc>
        <w:tc>
          <w:tcPr>
            <w:tcW w:w="671" w:type="pct"/>
            <w:tcPrChange w:id="2688" w:author="Mohammad Nayeem Hasan" w:date="2024-07-21T13:03:00Z" w16du:dateUtc="2024-07-21T07:03:00Z">
              <w:tcPr>
                <w:tcW w:w="491" w:type="pct"/>
              </w:tcPr>
            </w:tcPrChange>
          </w:tcPr>
          <w:p w14:paraId="052EAEFA" w14:textId="0693B3BA" w:rsidR="006E7128" w:rsidRPr="00DF6BDB" w:rsidDel="00D73460" w:rsidRDefault="006E7128" w:rsidP="006E7128">
            <w:pPr>
              <w:spacing w:after="0" w:line="240" w:lineRule="auto"/>
              <w:rPr>
                <w:ins w:id="2689" w:author="Mohammad Nayeem Hasan" w:date="2024-07-21T02:25:00Z" w16du:dateUtc="2024-07-20T20:25:00Z"/>
                <w:rFonts w:ascii="Times New Roman" w:hAnsi="Times New Roman" w:cs="Times New Roman"/>
                <w:sz w:val="24"/>
                <w:szCs w:val="24"/>
              </w:rPr>
            </w:pPr>
          </w:p>
        </w:tc>
        <w:tc>
          <w:tcPr>
            <w:tcW w:w="616" w:type="pct"/>
            <w:tcPrChange w:id="2690" w:author="Mohammad Nayeem Hasan" w:date="2024-07-21T13:03:00Z" w16du:dateUtc="2024-07-21T07:03:00Z">
              <w:tcPr>
                <w:tcW w:w="452" w:type="pct"/>
                <w:gridSpan w:val="2"/>
              </w:tcPr>
            </w:tcPrChange>
          </w:tcPr>
          <w:p w14:paraId="4A48F60B" w14:textId="533FEF1D" w:rsidR="006E7128" w:rsidRPr="00DF6BDB" w:rsidDel="00D73460" w:rsidRDefault="006E7128" w:rsidP="006E7128">
            <w:pPr>
              <w:spacing w:after="0" w:line="240" w:lineRule="auto"/>
              <w:rPr>
                <w:ins w:id="2691" w:author="Mohammad Nayeem Hasan" w:date="2024-07-21T02:25:00Z" w16du:dateUtc="2024-07-20T20:25:00Z"/>
                <w:rFonts w:ascii="Times New Roman" w:hAnsi="Times New Roman" w:cs="Times New Roman"/>
                <w:sz w:val="24"/>
                <w:szCs w:val="24"/>
              </w:rPr>
            </w:pPr>
            <w:ins w:id="2692" w:author="Mohammad Nayeem Hasan" w:date="2024-07-21T02:25:00Z" w16du:dateUtc="2024-07-20T20:25:00Z">
              <w:r w:rsidRPr="00DF6BDB" w:rsidDel="00D73460">
                <w:rPr>
                  <w:rFonts w:ascii="Times New Roman" w:hAnsi="Times New Roman" w:cs="Times New Roman"/>
                  <w:sz w:val="24"/>
                  <w:szCs w:val="24"/>
                </w:rPr>
                <w:t>117 (7.99)</w:t>
              </w:r>
            </w:ins>
          </w:p>
        </w:tc>
        <w:tc>
          <w:tcPr>
            <w:tcW w:w="616" w:type="pct"/>
            <w:tcPrChange w:id="2693" w:author="Mohammad Nayeem Hasan" w:date="2024-07-21T13:03:00Z" w16du:dateUtc="2024-07-21T07:03:00Z">
              <w:tcPr>
                <w:tcW w:w="452" w:type="pct"/>
                <w:gridSpan w:val="2"/>
              </w:tcPr>
            </w:tcPrChange>
          </w:tcPr>
          <w:p w14:paraId="6C13D9F0" w14:textId="56C51CD3" w:rsidR="006E7128" w:rsidRPr="00DF6BDB" w:rsidDel="00D73460" w:rsidRDefault="006E7128" w:rsidP="006E7128">
            <w:pPr>
              <w:spacing w:after="0" w:line="240" w:lineRule="auto"/>
              <w:rPr>
                <w:ins w:id="2694" w:author="Mohammad Nayeem Hasan" w:date="2024-07-21T02:25:00Z" w16du:dateUtc="2024-07-20T20:25:00Z"/>
                <w:rFonts w:ascii="Times New Roman" w:hAnsi="Times New Roman" w:cs="Times New Roman"/>
                <w:sz w:val="24"/>
                <w:szCs w:val="24"/>
              </w:rPr>
            </w:pPr>
            <w:ins w:id="2695" w:author="Mohammad Nayeem Hasan" w:date="2024-07-21T02:25:00Z" w16du:dateUtc="2024-07-20T20:25:00Z">
              <w:r w:rsidRPr="00DF6BDB" w:rsidDel="00D73460">
                <w:rPr>
                  <w:rFonts w:ascii="Times New Roman" w:hAnsi="Times New Roman" w:cs="Times New Roman"/>
                  <w:sz w:val="24"/>
                  <w:szCs w:val="24"/>
                </w:rPr>
                <w:t>1346 (92.01)</w:t>
              </w:r>
            </w:ins>
          </w:p>
        </w:tc>
        <w:tc>
          <w:tcPr>
            <w:tcW w:w="725" w:type="pct"/>
            <w:tcPrChange w:id="2696" w:author="Mohammad Nayeem Hasan" w:date="2024-07-21T13:03:00Z" w16du:dateUtc="2024-07-21T07:03:00Z">
              <w:tcPr>
                <w:tcW w:w="507" w:type="pct"/>
                <w:gridSpan w:val="2"/>
              </w:tcPr>
            </w:tcPrChange>
          </w:tcPr>
          <w:p w14:paraId="509CB323" w14:textId="4F199AFB" w:rsidR="006E7128" w:rsidRPr="00DF6BDB" w:rsidDel="00D73460" w:rsidRDefault="006E7128" w:rsidP="006E7128">
            <w:pPr>
              <w:spacing w:after="0" w:line="240" w:lineRule="auto"/>
              <w:rPr>
                <w:ins w:id="2697" w:author="Mohammad Nayeem Hasan" w:date="2024-07-21T02:25:00Z" w16du:dateUtc="2024-07-20T20:25:00Z"/>
                <w:rFonts w:ascii="Times New Roman" w:hAnsi="Times New Roman" w:cs="Times New Roman"/>
                <w:sz w:val="24"/>
                <w:szCs w:val="24"/>
              </w:rPr>
            </w:pPr>
          </w:p>
        </w:tc>
      </w:tr>
      <w:tr w:rsidR="006E7128" w:rsidRPr="00CE3B54" w:rsidDel="00D73460" w14:paraId="799BC7B3" w14:textId="77777777" w:rsidTr="00AA3EE1">
        <w:trPr>
          <w:ins w:id="2698" w:author="Mohammad Nayeem Hasan" w:date="2024-07-21T02:25:00Z" w16du:dateUtc="2024-07-20T20:25:00Z"/>
          <w:trPrChange w:id="2699" w:author="Mohammad Nayeem Hasan" w:date="2024-07-21T13:03:00Z" w16du:dateUtc="2024-07-21T07:03:00Z">
            <w:trPr>
              <w:gridAfter w:val="0"/>
            </w:trPr>
          </w:trPrChange>
        </w:trPr>
        <w:tc>
          <w:tcPr>
            <w:tcW w:w="1071" w:type="pct"/>
            <w:tcPrChange w:id="2700" w:author="Mohammad Nayeem Hasan" w:date="2024-07-21T13:03:00Z" w16du:dateUtc="2024-07-21T07:03:00Z">
              <w:tcPr>
                <w:tcW w:w="783" w:type="pct"/>
              </w:tcPr>
            </w:tcPrChange>
          </w:tcPr>
          <w:p w14:paraId="333A38DA" w14:textId="6DFC3C98" w:rsidR="006E7128" w:rsidRPr="008145C6" w:rsidDel="00D73460" w:rsidRDefault="006E7128" w:rsidP="006E7128">
            <w:pPr>
              <w:spacing w:after="0" w:line="240" w:lineRule="auto"/>
              <w:rPr>
                <w:ins w:id="2701" w:author="Mohammad Nayeem Hasan" w:date="2024-07-21T02:25:00Z" w16du:dateUtc="2024-07-20T20:25:00Z"/>
                <w:rFonts w:ascii="Times New Roman" w:hAnsi="Times New Roman" w:cs="Times New Roman"/>
                <w:b/>
                <w:bCs/>
                <w:sz w:val="24"/>
                <w:szCs w:val="24"/>
              </w:rPr>
            </w:pPr>
            <w:ins w:id="2702" w:author="Mohammad Nayeem Hasan" w:date="2024-07-21T02:25:00Z" w16du:dateUtc="2024-07-20T20:25:00Z">
              <w:r w:rsidRPr="00DF6BDB" w:rsidDel="00D73460">
                <w:rPr>
                  <w:rFonts w:ascii="Times New Roman" w:hAnsi="Times New Roman" w:cs="Times New Roman"/>
                  <w:sz w:val="24"/>
                  <w:szCs w:val="24"/>
                </w:rPr>
                <w:t>Uncovered container</w:t>
              </w:r>
            </w:ins>
          </w:p>
        </w:tc>
        <w:tc>
          <w:tcPr>
            <w:tcW w:w="685" w:type="pct"/>
            <w:tcPrChange w:id="2703" w:author="Mohammad Nayeem Hasan" w:date="2024-07-21T13:03:00Z" w16du:dateUtc="2024-07-21T07:03:00Z">
              <w:tcPr>
                <w:tcW w:w="501" w:type="pct"/>
              </w:tcPr>
            </w:tcPrChange>
          </w:tcPr>
          <w:p w14:paraId="5BA3CFD8" w14:textId="00AD7EF8" w:rsidR="006E7128" w:rsidRPr="00DF6BDB" w:rsidDel="00D73460" w:rsidRDefault="006E7128" w:rsidP="006E7128">
            <w:pPr>
              <w:spacing w:after="0" w:line="240" w:lineRule="auto"/>
              <w:rPr>
                <w:ins w:id="2704" w:author="Mohammad Nayeem Hasan" w:date="2024-07-21T02:25:00Z" w16du:dateUtc="2024-07-20T20:25:00Z"/>
                <w:rFonts w:ascii="Times New Roman" w:hAnsi="Times New Roman" w:cs="Times New Roman"/>
                <w:sz w:val="24"/>
                <w:szCs w:val="24"/>
              </w:rPr>
            </w:pPr>
            <w:ins w:id="2705" w:author="Mohammad Nayeem Hasan" w:date="2024-07-21T02:25:00Z" w16du:dateUtc="2024-07-20T20:25:00Z">
              <w:r w:rsidRPr="00DF6BDB" w:rsidDel="00D73460">
                <w:rPr>
                  <w:rFonts w:ascii="Times New Roman" w:hAnsi="Times New Roman" w:cs="Times New Roman"/>
                  <w:sz w:val="24"/>
                  <w:szCs w:val="24"/>
                </w:rPr>
                <w:t>45 (6.28)</w:t>
              </w:r>
            </w:ins>
          </w:p>
        </w:tc>
        <w:tc>
          <w:tcPr>
            <w:tcW w:w="616" w:type="pct"/>
            <w:tcPrChange w:id="2706" w:author="Mohammad Nayeem Hasan" w:date="2024-07-21T13:03:00Z" w16du:dateUtc="2024-07-21T07:03:00Z">
              <w:tcPr>
                <w:tcW w:w="452" w:type="pct"/>
                <w:gridSpan w:val="2"/>
              </w:tcPr>
            </w:tcPrChange>
          </w:tcPr>
          <w:p w14:paraId="36698AB4" w14:textId="1AECAB5D" w:rsidR="006E7128" w:rsidRPr="00DF6BDB" w:rsidDel="00D73460" w:rsidRDefault="006E7128" w:rsidP="006E7128">
            <w:pPr>
              <w:spacing w:after="0" w:line="240" w:lineRule="auto"/>
              <w:rPr>
                <w:ins w:id="2707" w:author="Mohammad Nayeem Hasan" w:date="2024-07-21T02:25:00Z" w16du:dateUtc="2024-07-20T20:25:00Z"/>
                <w:rFonts w:ascii="Times New Roman" w:hAnsi="Times New Roman" w:cs="Times New Roman"/>
                <w:sz w:val="24"/>
                <w:szCs w:val="24"/>
              </w:rPr>
            </w:pPr>
            <w:ins w:id="2708" w:author="Mohammad Nayeem Hasan" w:date="2024-07-21T02:25:00Z" w16du:dateUtc="2024-07-20T20:25:00Z">
              <w:r w:rsidRPr="00DF6BDB" w:rsidDel="00D73460">
                <w:rPr>
                  <w:rFonts w:ascii="Times New Roman" w:hAnsi="Times New Roman" w:cs="Times New Roman"/>
                  <w:sz w:val="24"/>
                  <w:szCs w:val="24"/>
                </w:rPr>
                <w:t>675 (93.73)</w:t>
              </w:r>
            </w:ins>
          </w:p>
        </w:tc>
        <w:tc>
          <w:tcPr>
            <w:tcW w:w="671" w:type="pct"/>
            <w:tcPrChange w:id="2709" w:author="Mohammad Nayeem Hasan" w:date="2024-07-21T13:03:00Z" w16du:dateUtc="2024-07-21T07:03:00Z">
              <w:tcPr>
                <w:tcW w:w="491" w:type="pct"/>
              </w:tcPr>
            </w:tcPrChange>
          </w:tcPr>
          <w:p w14:paraId="09FAF130" w14:textId="6B62A369" w:rsidR="006E7128" w:rsidRPr="00DF6BDB" w:rsidDel="00D73460" w:rsidRDefault="006E7128" w:rsidP="006E7128">
            <w:pPr>
              <w:spacing w:after="0" w:line="240" w:lineRule="auto"/>
              <w:rPr>
                <w:ins w:id="2710" w:author="Mohammad Nayeem Hasan" w:date="2024-07-21T02:25:00Z" w16du:dateUtc="2024-07-20T20:25:00Z"/>
                <w:rFonts w:ascii="Times New Roman" w:hAnsi="Times New Roman" w:cs="Times New Roman"/>
                <w:sz w:val="24"/>
                <w:szCs w:val="24"/>
              </w:rPr>
            </w:pPr>
          </w:p>
        </w:tc>
        <w:tc>
          <w:tcPr>
            <w:tcW w:w="616" w:type="pct"/>
            <w:tcPrChange w:id="2711" w:author="Mohammad Nayeem Hasan" w:date="2024-07-21T13:03:00Z" w16du:dateUtc="2024-07-21T07:03:00Z">
              <w:tcPr>
                <w:tcW w:w="452" w:type="pct"/>
                <w:gridSpan w:val="2"/>
              </w:tcPr>
            </w:tcPrChange>
          </w:tcPr>
          <w:p w14:paraId="25D6B2D0" w14:textId="759670A0" w:rsidR="006E7128" w:rsidRPr="00DF6BDB" w:rsidDel="00D73460" w:rsidRDefault="006E7128" w:rsidP="006E7128">
            <w:pPr>
              <w:spacing w:after="0" w:line="240" w:lineRule="auto"/>
              <w:rPr>
                <w:ins w:id="2712" w:author="Mohammad Nayeem Hasan" w:date="2024-07-21T02:25:00Z" w16du:dateUtc="2024-07-20T20:25:00Z"/>
                <w:rFonts w:ascii="Times New Roman" w:hAnsi="Times New Roman" w:cs="Times New Roman"/>
                <w:sz w:val="24"/>
                <w:szCs w:val="24"/>
              </w:rPr>
            </w:pPr>
            <w:ins w:id="2713" w:author="Mohammad Nayeem Hasan" w:date="2024-07-21T02:25:00Z" w16du:dateUtc="2024-07-20T20:25:00Z">
              <w:r w:rsidRPr="00DF6BDB" w:rsidDel="00D73460">
                <w:rPr>
                  <w:rFonts w:ascii="Times New Roman" w:hAnsi="Times New Roman" w:cs="Times New Roman"/>
                  <w:sz w:val="24"/>
                  <w:szCs w:val="24"/>
                </w:rPr>
                <w:t>45 (6.28)</w:t>
              </w:r>
            </w:ins>
          </w:p>
        </w:tc>
        <w:tc>
          <w:tcPr>
            <w:tcW w:w="616" w:type="pct"/>
            <w:tcPrChange w:id="2714" w:author="Mohammad Nayeem Hasan" w:date="2024-07-21T13:03:00Z" w16du:dateUtc="2024-07-21T07:03:00Z">
              <w:tcPr>
                <w:tcW w:w="452" w:type="pct"/>
                <w:gridSpan w:val="2"/>
              </w:tcPr>
            </w:tcPrChange>
          </w:tcPr>
          <w:p w14:paraId="38969D92" w14:textId="276B9FC4" w:rsidR="006E7128" w:rsidRPr="00DF6BDB" w:rsidDel="00D73460" w:rsidRDefault="006E7128" w:rsidP="006E7128">
            <w:pPr>
              <w:spacing w:after="0" w:line="240" w:lineRule="auto"/>
              <w:rPr>
                <w:ins w:id="2715" w:author="Mohammad Nayeem Hasan" w:date="2024-07-21T02:25:00Z" w16du:dateUtc="2024-07-20T20:25:00Z"/>
                <w:rFonts w:ascii="Times New Roman" w:hAnsi="Times New Roman" w:cs="Times New Roman"/>
                <w:sz w:val="24"/>
                <w:szCs w:val="24"/>
              </w:rPr>
            </w:pPr>
            <w:ins w:id="2716" w:author="Mohammad Nayeem Hasan" w:date="2024-07-21T02:25:00Z" w16du:dateUtc="2024-07-20T20:25:00Z">
              <w:r w:rsidRPr="00DF6BDB" w:rsidDel="00D73460">
                <w:rPr>
                  <w:rFonts w:ascii="Times New Roman" w:hAnsi="Times New Roman" w:cs="Times New Roman"/>
                  <w:sz w:val="24"/>
                  <w:szCs w:val="24"/>
                </w:rPr>
                <w:t>675 (93.73)</w:t>
              </w:r>
            </w:ins>
          </w:p>
        </w:tc>
        <w:tc>
          <w:tcPr>
            <w:tcW w:w="725" w:type="pct"/>
            <w:tcPrChange w:id="2717" w:author="Mohammad Nayeem Hasan" w:date="2024-07-21T13:03:00Z" w16du:dateUtc="2024-07-21T07:03:00Z">
              <w:tcPr>
                <w:tcW w:w="507" w:type="pct"/>
                <w:gridSpan w:val="2"/>
              </w:tcPr>
            </w:tcPrChange>
          </w:tcPr>
          <w:p w14:paraId="0527B2E0" w14:textId="245B66C7" w:rsidR="006E7128" w:rsidRPr="00DF6BDB" w:rsidDel="00D73460" w:rsidRDefault="006E7128" w:rsidP="006E7128">
            <w:pPr>
              <w:spacing w:after="0" w:line="240" w:lineRule="auto"/>
              <w:rPr>
                <w:ins w:id="2718" w:author="Mohammad Nayeem Hasan" w:date="2024-07-21T02:25:00Z" w16du:dateUtc="2024-07-20T20:25:00Z"/>
                <w:rFonts w:ascii="Times New Roman" w:hAnsi="Times New Roman" w:cs="Times New Roman"/>
                <w:sz w:val="24"/>
                <w:szCs w:val="24"/>
              </w:rPr>
            </w:pPr>
          </w:p>
        </w:tc>
      </w:tr>
      <w:tr w:rsidR="006E7128" w:rsidRPr="00CE3B54" w:rsidDel="00D73460" w14:paraId="67A19C04" w14:textId="77777777" w:rsidTr="00AA3EE1">
        <w:trPr>
          <w:ins w:id="2719" w:author="Mohammad Nayeem Hasan" w:date="2024-07-21T01:58:00Z" w16du:dateUtc="2024-07-20T19:58:00Z"/>
          <w:trPrChange w:id="2720" w:author="Mohammad Nayeem Hasan" w:date="2024-07-21T13:03:00Z" w16du:dateUtc="2024-07-21T07:03:00Z">
            <w:trPr>
              <w:gridAfter w:val="0"/>
            </w:trPr>
          </w:trPrChange>
        </w:trPr>
        <w:tc>
          <w:tcPr>
            <w:tcW w:w="1071" w:type="pct"/>
            <w:tcPrChange w:id="2721" w:author="Mohammad Nayeem Hasan" w:date="2024-07-21T13:03:00Z" w16du:dateUtc="2024-07-21T07:03:00Z">
              <w:tcPr>
                <w:tcW w:w="783" w:type="pct"/>
              </w:tcPr>
            </w:tcPrChange>
          </w:tcPr>
          <w:p w14:paraId="3E19A10D" w14:textId="7E6ADD5B" w:rsidR="006E7128" w:rsidRPr="00B16F81" w:rsidDel="00D73460" w:rsidRDefault="006E7128" w:rsidP="006E7128">
            <w:pPr>
              <w:spacing w:after="0" w:line="240" w:lineRule="auto"/>
              <w:rPr>
                <w:ins w:id="2722" w:author="Mohammad Nayeem Hasan" w:date="2024-07-21T01:58:00Z" w16du:dateUtc="2024-07-20T19:58:00Z"/>
                <w:rFonts w:ascii="Times New Roman" w:hAnsi="Times New Roman" w:cs="Times New Roman"/>
                <w:i/>
                <w:iCs/>
                <w:sz w:val="24"/>
                <w:szCs w:val="24"/>
                <w:rPrChange w:id="2723" w:author="Mohammad Nayeem Hasan" w:date="2024-07-21T02:28:00Z" w16du:dateUtc="2024-07-20T20:28:00Z">
                  <w:rPr>
                    <w:ins w:id="2724" w:author="Mohammad Nayeem Hasan" w:date="2024-07-21T01:58:00Z" w16du:dateUtc="2024-07-20T19:58:00Z"/>
                    <w:rFonts w:ascii="Times New Roman" w:hAnsi="Times New Roman" w:cs="Times New Roman"/>
                    <w:sz w:val="24"/>
                    <w:szCs w:val="24"/>
                  </w:rPr>
                </w:rPrChange>
              </w:rPr>
            </w:pPr>
            <w:ins w:id="2725" w:author="Mohammad Nayeem Hasan" w:date="2024-07-21T02:23:00Z" w16du:dateUtc="2024-07-20T20:23:00Z">
              <w:r w:rsidRPr="00B16F81" w:rsidDel="00D73460">
                <w:rPr>
                  <w:rFonts w:ascii="Times New Roman" w:hAnsi="Times New Roman" w:cs="Times New Roman"/>
                  <w:b/>
                  <w:bCs/>
                  <w:i/>
                  <w:iCs/>
                  <w:sz w:val="24"/>
                  <w:szCs w:val="24"/>
                  <w:rPrChange w:id="2726" w:author="Mohammad Nayeem Hasan" w:date="2024-07-21T02:28:00Z" w16du:dateUtc="2024-07-20T20:28:00Z">
                    <w:rPr>
                      <w:rFonts w:ascii="Times New Roman" w:hAnsi="Times New Roman" w:cs="Times New Roman"/>
                      <w:b/>
                      <w:bCs/>
                      <w:sz w:val="24"/>
                      <w:szCs w:val="24"/>
                    </w:rPr>
                  </w:rPrChange>
                </w:rPr>
                <w:t>Source water type</w:t>
              </w:r>
            </w:ins>
          </w:p>
        </w:tc>
        <w:tc>
          <w:tcPr>
            <w:tcW w:w="685" w:type="pct"/>
            <w:tcPrChange w:id="2727" w:author="Mohammad Nayeem Hasan" w:date="2024-07-21T13:03:00Z" w16du:dateUtc="2024-07-21T07:03:00Z">
              <w:tcPr>
                <w:tcW w:w="501" w:type="pct"/>
              </w:tcPr>
            </w:tcPrChange>
          </w:tcPr>
          <w:p w14:paraId="78444523" w14:textId="77777777" w:rsidR="006E7128" w:rsidRPr="00DF6BDB" w:rsidDel="00D73460" w:rsidRDefault="006E7128" w:rsidP="006E7128">
            <w:pPr>
              <w:spacing w:after="0" w:line="240" w:lineRule="auto"/>
              <w:rPr>
                <w:ins w:id="2728" w:author="Mohammad Nayeem Hasan" w:date="2024-07-21T01:58:00Z" w16du:dateUtc="2024-07-20T19:58:00Z"/>
                <w:rFonts w:ascii="Times New Roman" w:hAnsi="Times New Roman" w:cs="Times New Roman"/>
                <w:sz w:val="24"/>
                <w:szCs w:val="24"/>
              </w:rPr>
            </w:pPr>
          </w:p>
        </w:tc>
        <w:tc>
          <w:tcPr>
            <w:tcW w:w="616" w:type="pct"/>
            <w:tcPrChange w:id="2729" w:author="Mohammad Nayeem Hasan" w:date="2024-07-21T13:03:00Z" w16du:dateUtc="2024-07-21T07:03:00Z">
              <w:tcPr>
                <w:tcW w:w="452" w:type="pct"/>
                <w:gridSpan w:val="2"/>
              </w:tcPr>
            </w:tcPrChange>
          </w:tcPr>
          <w:p w14:paraId="6E1D529D" w14:textId="77777777" w:rsidR="006E7128" w:rsidRPr="00DF6BDB" w:rsidDel="00D73460" w:rsidRDefault="006E7128" w:rsidP="006E7128">
            <w:pPr>
              <w:spacing w:after="0" w:line="240" w:lineRule="auto"/>
              <w:rPr>
                <w:ins w:id="2730" w:author="Mohammad Nayeem Hasan" w:date="2024-07-21T01:58:00Z" w16du:dateUtc="2024-07-20T19:58:00Z"/>
                <w:rFonts w:ascii="Times New Roman" w:hAnsi="Times New Roman" w:cs="Times New Roman"/>
                <w:sz w:val="24"/>
                <w:szCs w:val="24"/>
              </w:rPr>
            </w:pPr>
          </w:p>
        </w:tc>
        <w:tc>
          <w:tcPr>
            <w:tcW w:w="671" w:type="pct"/>
            <w:tcPrChange w:id="2731" w:author="Mohammad Nayeem Hasan" w:date="2024-07-21T13:03:00Z" w16du:dateUtc="2024-07-21T07:03:00Z">
              <w:tcPr>
                <w:tcW w:w="491" w:type="pct"/>
              </w:tcPr>
            </w:tcPrChange>
          </w:tcPr>
          <w:p w14:paraId="75F73776" w14:textId="77777777" w:rsidR="006E7128" w:rsidRPr="00DF6BDB" w:rsidDel="00D73460" w:rsidRDefault="006E7128" w:rsidP="006E7128">
            <w:pPr>
              <w:spacing w:after="0" w:line="240" w:lineRule="auto"/>
              <w:rPr>
                <w:ins w:id="2732" w:author="Mohammad Nayeem Hasan" w:date="2024-07-21T01:58:00Z" w16du:dateUtc="2024-07-20T19:58:00Z"/>
                <w:rFonts w:ascii="Times New Roman" w:hAnsi="Times New Roman" w:cs="Times New Roman"/>
                <w:sz w:val="24"/>
                <w:szCs w:val="24"/>
              </w:rPr>
            </w:pPr>
          </w:p>
        </w:tc>
        <w:tc>
          <w:tcPr>
            <w:tcW w:w="616" w:type="pct"/>
            <w:tcPrChange w:id="2733" w:author="Mohammad Nayeem Hasan" w:date="2024-07-21T13:03:00Z" w16du:dateUtc="2024-07-21T07:03:00Z">
              <w:tcPr>
                <w:tcW w:w="452" w:type="pct"/>
                <w:gridSpan w:val="2"/>
              </w:tcPr>
            </w:tcPrChange>
          </w:tcPr>
          <w:p w14:paraId="787E7FA8" w14:textId="77777777" w:rsidR="006E7128" w:rsidRPr="00DF6BDB" w:rsidDel="00D73460" w:rsidRDefault="006E7128" w:rsidP="006E7128">
            <w:pPr>
              <w:spacing w:after="0" w:line="240" w:lineRule="auto"/>
              <w:rPr>
                <w:ins w:id="2734" w:author="Mohammad Nayeem Hasan" w:date="2024-07-21T01:58:00Z" w16du:dateUtc="2024-07-20T19:58:00Z"/>
                <w:rFonts w:ascii="Times New Roman" w:hAnsi="Times New Roman" w:cs="Times New Roman"/>
                <w:sz w:val="24"/>
                <w:szCs w:val="24"/>
              </w:rPr>
            </w:pPr>
          </w:p>
        </w:tc>
        <w:tc>
          <w:tcPr>
            <w:tcW w:w="616" w:type="pct"/>
            <w:tcPrChange w:id="2735" w:author="Mohammad Nayeem Hasan" w:date="2024-07-21T13:03:00Z" w16du:dateUtc="2024-07-21T07:03:00Z">
              <w:tcPr>
                <w:tcW w:w="452" w:type="pct"/>
                <w:gridSpan w:val="2"/>
              </w:tcPr>
            </w:tcPrChange>
          </w:tcPr>
          <w:p w14:paraId="27F4363C" w14:textId="77777777" w:rsidR="006E7128" w:rsidRPr="00DF6BDB" w:rsidDel="00D73460" w:rsidRDefault="006E7128" w:rsidP="006E7128">
            <w:pPr>
              <w:spacing w:after="0" w:line="240" w:lineRule="auto"/>
              <w:rPr>
                <w:ins w:id="2736" w:author="Mohammad Nayeem Hasan" w:date="2024-07-21T01:58:00Z" w16du:dateUtc="2024-07-20T19:58:00Z"/>
                <w:rFonts w:ascii="Times New Roman" w:hAnsi="Times New Roman" w:cs="Times New Roman"/>
                <w:sz w:val="24"/>
                <w:szCs w:val="24"/>
              </w:rPr>
            </w:pPr>
          </w:p>
        </w:tc>
        <w:tc>
          <w:tcPr>
            <w:tcW w:w="725" w:type="pct"/>
            <w:tcPrChange w:id="2737" w:author="Mohammad Nayeem Hasan" w:date="2024-07-21T13:03:00Z" w16du:dateUtc="2024-07-21T07:03:00Z">
              <w:tcPr>
                <w:tcW w:w="507" w:type="pct"/>
                <w:gridSpan w:val="2"/>
              </w:tcPr>
            </w:tcPrChange>
          </w:tcPr>
          <w:p w14:paraId="5ED16C58" w14:textId="77777777" w:rsidR="006E7128" w:rsidRPr="00DF6BDB" w:rsidDel="00D73460" w:rsidRDefault="006E7128" w:rsidP="006E7128">
            <w:pPr>
              <w:spacing w:after="0" w:line="240" w:lineRule="auto"/>
              <w:rPr>
                <w:ins w:id="2738" w:author="Mohammad Nayeem Hasan" w:date="2024-07-21T01:58:00Z" w16du:dateUtc="2024-07-20T19:58:00Z"/>
                <w:rFonts w:ascii="Times New Roman" w:hAnsi="Times New Roman" w:cs="Times New Roman"/>
                <w:sz w:val="24"/>
                <w:szCs w:val="24"/>
              </w:rPr>
            </w:pPr>
          </w:p>
        </w:tc>
      </w:tr>
      <w:tr w:rsidR="006E7128" w:rsidRPr="00CE3B54" w:rsidDel="00D73460" w14:paraId="45D4FEF0" w14:textId="77777777" w:rsidTr="00AA3EE1">
        <w:trPr>
          <w:ins w:id="2739" w:author="Mohammad Nayeem Hasan" w:date="2024-07-21T01:58:00Z" w16du:dateUtc="2024-07-20T19:58:00Z"/>
          <w:trPrChange w:id="2740" w:author="Mohammad Nayeem Hasan" w:date="2024-07-21T13:03:00Z" w16du:dateUtc="2024-07-21T07:03:00Z">
            <w:trPr>
              <w:gridAfter w:val="0"/>
            </w:trPr>
          </w:trPrChange>
        </w:trPr>
        <w:tc>
          <w:tcPr>
            <w:tcW w:w="1071" w:type="pct"/>
            <w:tcPrChange w:id="2741" w:author="Mohammad Nayeem Hasan" w:date="2024-07-21T13:03:00Z" w16du:dateUtc="2024-07-21T07:03:00Z">
              <w:tcPr>
                <w:tcW w:w="783" w:type="pct"/>
              </w:tcPr>
            </w:tcPrChange>
          </w:tcPr>
          <w:p w14:paraId="3DEB2882" w14:textId="64BADC99" w:rsidR="006E7128" w:rsidRPr="00DF6BDB" w:rsidDel="00D73460" w:rsidRDefault="006E7128" w:rsidP="006E7128">
            <w:pPr>
              <w:spacing w:after="0" w:line="240" w:lineRule="auto"/>
              <w:rPr>
                <w:ins w:id="2742" w:author="Mohammad Nayeem Hasan" w:date="2024-07-21T01:58:00Z" w16du:dateUtc="2024-07-20T19:58:00Z"/>
                <w:rFonts w:ascii="Times New Roman" w:hAnsi="Times New Roman" w:cs="Times New Roman"/>
                <w:sz w:val="24"/>
                <w:szCs w:val="24"/>
              </w:rPr>
            </w:pPr>
            <w:ins w:id="2743" w:author="Mohammad Nayeem Hasan" w:date="2024-07-21T02:23:00Z" w16du:dateUtc="2024-07-20T20:23:00Z">
              <w:r w:rsidRPr="00DF6BDB" w:rsidDel="00D73460">
                <w:rPr>
                  <w:rFonts w:ascii="Times New Roman" w:hAnsi="Times New Roman" w:cs="Times New Roman"/>
                  <w:sz w:val="24"/>
                  <w:szCs w:val="24"/>
                </w:rPr>
                <w:t>Improved</w:t>
              </w:r>
            </w:ins>
          </w:p>
        </w:tc>
        <w:tc>
          <w:tcPr>
            <w:tcW w:w="685" w:type="pct"/>
            <w:tcPrChange w:id="2744" w:author="Mohammad Nayeem Hasan" w:date="2024-07-21T13:03:00Z" w16du:dateUtc="2024-07-21T07:03:00Z">
              <w:tcPr>
                <w:tcW w:w="501" w:type="pct"/>
              </w:tcPr>
            </w:tcPrChange>
          </w:tcPr>
          <w:p w14:paraId="017DE204" w14:textId="6FADD330" w:rsidR="006E7128" w:rsidRPr="00DF6BDB" w:rsidDel="00D73460" w:rsidRDefault="006E7128" w:rsidP="006E7128">
            <w:pPr>
              <w:spacing w:after="0" w:line="240" w:lineRule="auto"/>
              <w:rPr>
                <w:ins w:id="2745" w:author="Mohammad Nayeem Hasan" w:date="2024-07-21T01:58:00Z" w16du:dateUtc="2024-07-20T19:58:00Z"/>
                <w:rFonts w:ascii="Times New Roman" w:hAnsi="Times New Roman" w:cs="Times New Roman"/>
                <w:sz w:val="24"/>
                <w:szCs w:val="24"/>
              </w:rPr>
            </w:pPr>
            <w:ins w:id="2746" w:author="Mohammad Nayeem Hasan" w:date="2024-07-21T02:23:00Z" w16du:dateUtc="2024-07-20T20:23:00Z">
              <w:r w:rsidRPr="00DF6BDB" w:rsidDel="00D73460">
                <w:rPr>
                  <w:rFonts w:ascii="Times New Roman" w:hAnsi="Times New Roman" w:cs="Times New Roman"/>
                  <w:sz w:val="24"/>
                  <w:szCs w:val="24"/>
                </w:rPr>
                <w:t>171 (7.47)</w:t>
              </w:r>
            </w:ins>
          </w:p>
        </w:tc>
        <w:tc>
          <w:tcPr>
            <w:tcW w:w="616" w:type="pct"/>
            <w:tcPrChange w:id="2747" w:author="Mohammad Nayeem Hasan" w:date="2024-07-21T13:03:00Z" w16du:dateUtc="2024-07-21T07:03:00Z">
              <w:tcPr>
                <w:tcW w:w="452" w:type="pct"/>
                <w:gridSpan w:val="2"/>
              </w:tcPr>
            </w:tcPrChange>
          </w:tcPr>
          <w:p w14:paraId="55545E50" w14:textId="7A8BD112" w:rsidR="006E7128" w:rsidRPr="00DF6BDB" w:rsidDel="00D73460" w:rsidRDefault="006E7128" w:rsidP="006E7128">
            <w:pPr>
              <w:spacing w:after="0" w:line="240" w:lineRule="auto"/>
              <w:rPr>
                <w:ins w:id="2748" w:author="Mohammad Nayeem Hasan" w:date="2024-07-21T01:58:00Z" w16du:dateUtc="2024-07-20T19:58:00Z"/>
                <w:rFonts w:ascii="Times New Roman" w:hAnsi="Times New Roman" w:cs="Times New Roman"/>
                <w:sz w:val="24"/>
                <w:szCs w:val="24"/>
              </w:rPr>
            </w:pPr>
            <w:ins w:id="2749" w:author="Mohammad Nayeem Hasan" w:date="2024-07-21T02:23:00Z" w16du:dateUtc="2024-07-20T20:23:00Z">
              <w:r w:rsidRPr="00DF6BDB" w:rsidDel="00D73460">
                <w:rPr>
                  <w:rFonts w:ascii="Times New Roman" w:hAnsi="Times New Roman" w:cs="Times New Roman"/>
                  <w:sz w:val="24"/>
                  <w:szCs w:val="24"/>
                </w:rPr>
                <w:t>2120 (92.53)</w:t>
              </w:r>
            </w:ins>
          </w:p>
        </w:tc>
        <w:tc>
          <w:tcPr>
            <w:tcW w:w="671" w:type="pct"/>
            <w:tcPrChange w:id="2750" w:author="Mohammad Nayeem Hasan" w:date="2024-07-21T13:03:00Z" w16du:dateUtc="2024-07-21T07:03:00Z">
              <w:tcPr>
                <w:tcW w:w="491" w:type="pct"/>
              </w:tcPr>
            </w:tcPrChange>
          </w:tcPr>
          <w:p w14:paraId="20B2F902" w14:textId="4223DFDE" w:rsidR="006E7128" w:rsidRPr="00DF6BDB" w:rsidDel="00D73460" w:rsidRDefault="006E7128" w:rsidP="006E7128">
            <w:pPr>
              <w:spacing w:after="0" w:line="240" w:lineRule="auto"/>
              <w:rPr>
                <w:ins w:id="2751" w:author="Mohammad Nayeem Hasan" w:date="2024-07-21T01:58:00Z" w16du:dateUtc="2024-07-20T19:58:00Z"/>
                <w:rFonts w:ascii="Times New Roman" w:hAnsi="Times New Roman" w:cs="Times New Roman"/>
                <w:sz w:val="24"/>
                <w:szCs w:val="24"/>
              </w:rPr>
            </w:pPr>
          </w:p>
        </w:tc>
        <w:tc>
          <w:tcPr>
            <w:tcW w:w="616" w:type="pct"/>
            <w:tcPrChange w:id="2752" w:author="Mohammad Nayeem Hasan" w:date="2024-07-21T13:03:00Z" w16du:dateUtc="2024-07-21T07:03:00Z">
              <w:tcPr>
                <w:tcW w:w="452" w:type="pct"/>
                <w:gridSpan w:val="2"/>
              </w:tcPr>
            </w:tcPrChange>
          </w:tcPr>
          <w:p w14:paraId="2E85E833" w14:textId="67998E39" w:rsidR="006E7128" w:rsidRPr="00DF6BDB" w:rsidDel="00D73460" w:rsidRDefault="006E7128" w:rsidP="006E7128">
            <w:pPr>
              <w:spacing w:after="0" w:line="240" w:lineRule="auto"/>
              <w:rPr>
                <w:ins w:id="2753" w:author="Mohammad Nayeem Hasan" w:date="2024-07-21T01:58:00Z" w16du:dateUtc="2024-07-20T19:58:00Z"/>
                <w:rFonts w:ascii="Times New Roman" w:hAnsi="Times New Roman" w:cs="Times New Roman"/>
                <w:sz w:val="24"/>
                <w:szCs w:val="24"/>
              </w:rPr>
            </w:pPr>
            <w:ins w:id="2754" w:author="Mohammad Nayeem Hasan" w:date="2024-07-21T02:23:00Z" w16du:dateUtc="2024-07-20T20:23:00Z">
              <w:r w:rsidRPr="00DF6BDB" w:rsidDel="00D73460">
                <w:rPr>
                  <w:rFonts w:ascii="Times New Roman" w:hAnsi="Times New Roman" w:cs="Times New Roman"/>
                  <w:sz w:val="24"/>
                  <w:szCs w:val="24"/>
                </w:rPr>
                <w:t>171 (7.47)</w:t>
              </w:r>
            </w:ins>
          </w:p>
        </w:tc>
        <w:tc>
          <w:tcPr>
            <w:tcW w:w="616" w:type="pct"/>
            <w:tcPrChange w:id="2755" w:author="Mohammad Nayeem Hasan" w:date="2024-07-21T13:03:00Z" w16du:dateUtc="2024-07-21T07:03:00Z">
              <w:tcPr>
                <w:tcW w:w="452" w:type="pct"/>
                <w:gridSpan w:val="2"/>
              </w:tcPr>
            </w:tcPrChange>
          </w:tcPr>
          <w:p w14:paraId="6229BB0D" w14:textId="08F1FDD9" w:rsidR="006E7128" w:rsidRPr="00DF6BDB" w:rsidDel="00D73460" w:rsidRDefault="006E7128" w:rsidP="006E7128">
            <w:pPr>
              <w:spacing w:after="0" w:line="240" w:lineRule="auto"/>
              <w:rPr>
                <w:ins w:id="2756" w:author="Mohammad Nayeem Hasan" w:date="2024-07-21T01:58:00Z" w16du:dateUtc="2024-07-20T19:58:00Z"/>
                <w:rFonts w:ascii="Times New Roman" w:hAnsi="Times New Roman" w:cs="Times New Roman"/>
                <w:sz w:val="24"/>
                <w:szCs w:val="24"/>
              </w:rPr>
            </w:pPr>
            <w:ins w:id="2757" w:author="Mohammad Nayeem Hasan" w:date="2024-07-21T02:23:00Z" w16du:dateUtc="2024-07-20T20:23:00Z">
              <w:r w:rsidRPr="00DF6BDB" w:rsidDel="00D73460">
                <w:rPr>
                  <w:rFonts w:ascii="Times New Roman" w:hAnsi="Times New Roman" w:cs="Times New Roman"/>
                  <w:sz w:val="24"/>
                  <w:szCs w:val="24"/>
                </w:rPr>
                <w:t>2120 (92.53)</w:t>
              </w:r>
            </w:ins>
          </w:p>
        </w:tc>
        <w:tc>
          <w:tcPr>
            <w:tcW w:w="725" w:type="pct"/>
            <w:tcPrChange w:id="2758" w:author="Mohammad Nayeem Hasan" w:date="2024-07-21T13:03:00Z" w16du:dateUtc="2024-07-21T07:03:00Z">
              <w:tcPr>
                <w:tcW w:w="507" w:type="pct"/>
                <w:gridSpan w:val="2"/>
              </w:tcPr>
            </w:tcPrChange>
          </w:tcPr>
          <w:p w14:paraId="75F9C958" w14:textId="6182A0BB" w:rsidR="006E7128" w:rsidRPr="00DF6BDB" w:rsidDel="00D73460" w:rsidRDefault="006E7128" w:rsidP="006E7128">
            <w:pPr>
              <w:spacing w:after="0" w:line="240" w:lineRule="auto"/>
              <w:rPr>
                <w:ins w:id="2759" w:author="Mohammad Nayeem Hasan" w:date="2024-07-21T01:58:00Z" w16du:dateUtc="2024-07-20T19:58:00Z"/>
                <w:rFonts w:ascii="Times New Roman" w:hAnsi="Times New Roman" w:cs="Times New Roman"/>
                <w:sz w:val="24"/>
                <w:szCs w:val="24"/>
              </w:rPr>
            </w:pPr>
          </w:p>
        </w:tc>
      </w:tr>
      <w:tr w:rsidR="006E7128" w:rsidRPr="00CE3B54" w:rsidDel="00D73460" w14:paraId="698C97B9" w14:textId="77777777" w:rsidTr="00AA3EE1">
        <w:trPr>
          <w:ins w:id="2760" w:author="Mohammad Nayeem Hasan" w:date="2024-07-21T01:58:00Z" w16du:dateUtc="2024-07-20T19:58:00Z"/>
          <w:trPrChange w:id="2761" w:author="Mohammad Nayeem Hasan" w:date="2024-07-21T13:03:00Z" w16du:dateUtc="2024-07-21T07:03:00Z">
            <w:trPr>
              <w:gridAfter w:val="0"/>
            </w:trPr>
          </w:trPrChange>
        </w:trPr>
        <w:tc>
          <w:tcPr>
            <w:tcW w:w="1071" w:type="pct"/>
            <w:tcPrChange w:id="2762" w:author="Mohammad Nayeem Hasan" w:date="2024-07-21T13:03:00Z" w16du:dateUtc="2024-07-21T07:03:00Z">
              <w:tcPr>
                <w:tcW w:w="783" w:type="pct"/>
              </w:tcPr>
            </w:tcPrChange>
          </w:tcPr>
          <w:p w14:paraId="17451096" w14:textId="221B3880" w:rsidR="006E7128" w:rsidRPr="00DF6BDB" w:rsidDel="00D73460" w:rsidRDefault="006E7128" w:rsidP="006E7128">
            <w:pPr>
              <w:spacing w:after="0" w:line="240" w:lineRule="auto"/>
              <w:rPr>
                <w:ins w:id="2763" w:author="Mohammad Nayeem Hasan" w:date="2024-07-21T01:58:00Z" w16du:dateUtc="2024-07-20T19:58:00Z"/>
                <w:rFonts w:ascii="Times New Roman" w:hAnsi="Times New Roman" w:cs="Times New Roman"/>
                <w:sz w:val="24"/>
                <w:szCs w:val="24"/>
              </w:rPr>
            </w:pPr>
            <w:ins w:id="2764" w:author="Mohammad Nayeem Hasan" w:date="2024-07-21T02:23:00Z" w16du:dateUtc="2024-07-20T20:23:00Z">
              <w:r w:rsidRPr="00DF6BDB" w:rsidDel="00D73460">
                <w:rPr>
                  <w:rFonts w:ascii="Times New Roman" w:hAnsi="Times New Roman" w:cs="Times New Roman"/>
                  <w:sz w:val="24"/>
                  <w:szCs w:val="24"/>
                </w:rPr>
                <w:t>Unimproved</w:t>
              </w:r>
            </w:ins>
          </w:p>
        </w:tc>
        <w:tc>
          <w:tcPr>
            <w:tcW w:w="685" w:type="pct"/>
            <w:tcPrChange w:id="2765" w:author="Mohammad Nayeem Hasan" w:date="2024-07-21T13:03:00Z" w16du:dateUtc="2024-07-21T07:03:00Z">
              <w:tcPr>
                <w:tcW w:w="501" w:type="pct"/>
              </w:tcPr>
            </w:tcPrChange>
          </w:tcPr>
          <w:p w14:paraId="4F9A0456" w14:textId="095346B8" w:rsidR="006E7128" w:rsidRPr="00DF6BDB" w:rsidDel="00D73460" w:rsidRDefault="006E7128" w:rsidP="006E7128">
            <w:pPr>
              <w:spacing w:after="0" w:line="240" w:lineRule="auto"/>
              <w:rPr>
                <w:ins w:id="2766" w:author="Mohammad Nayeem Hasan" w:date="2024-07-21T01:58:00Z" w16du:dateUtc="2024-07-20T19:58:00Z"/>
                <w:rFonts w:ascii="Times New Roman" w:hAnsi="Times New Roman" w:cs="Times New Roman"/>
                <w:sz w:val="24"/>
                <w:szCs w:val="24"/>
              </w:rPr>
            </w:pPr>
            <w:ins w:id="2767" w:author="Mohammad Nayeem Hasan" w:date="2024-07-21T02:23:00Z" w16du:dateUtc="2024-07-20T20:23:00Z">
              <w:r w:rsidRPr="00DF6BDB" w:rsidDel="00D73460">
                <w:rPr>
                  <w:rFonts w:ascii="Times New Roman" w:hAnsi="Times New Roman" w:cs="Times New Roman"/>
                  <w:sz w:val="24"/>
                  <w:szCs w:val="24"/>
                </w:rPr>
                <w:t>2 (3.77)</w:t>
              </w:r>
            </w:ins>
          </w:p>
        </w:tc>
        <w:tc>
          <w:tcPr>
            <w:tcW w:w="616" w:type="pct"/>
            <w:tcPrChange w:id="2768" w:author="Mohammad Nayeem Hasan" w:date="2024-07-21T13:03:00Z" w16du:dateUtc="2024-07-21T07:03:00Z">
              <w:tcPr>
                <w:tcW w:w="452" w:type="pct"/>
                <w:gridSpan w:val="2"/>
              </w:tcPr>
            </w:tcPrChange>
          </w:tcPr>
          <w:p w14:paraId="62A539C5" w14:textId="5ACCA781" w:rsidR="006E7128" w:rsidRPr="00DF6BDB" w:rsidDel="00D73460" w:rsidRDefault="006E7128" w:rsidP="006E7128">
            <w:pPr>
              <w:spacing w:after="0" w:line="240" w:lineRule="auto"/>
              <w:rPr>
                <w:ins w:id="2769" w:author="Mohammad Nayeem Hasan" w:date="2024-07-21T01:58:00Z" w16du:dateUtc="2024-07-20T19:58:00Z"/>
                <w:rFonts w:ascii="Times New Roman" w:hAnsi="Times New Roman" w:cs="Times New Roman"/>
                <w:sz w:val="24"/>
                <w:szCs w:val="24"/>
              </w:rPr>
            </w:pPr>
            <w:ins w:id="2770" w:author="Mohammad Nayeem Hasan" w:date="2024-07-21T02:23:00Z" w16du:dateUtc="2024-07-20T20:23:00Z">
              <w:r w:rsidRPr="00DF6BDB" w:rsidDel="00D73460">
                <w:rPr>
                  <w:rFonts w:ascii="Times New Roman" w:hAnsi="Times New Roman" w:cs="Times New Roman"/>
                  <w:sz w:val="24"/>
                  <w:szCs w:val="24"/>
                </w:rPr>
                <w:t>39 (96.23)</w:t>
              </w:r>
            </w:ins>
          </w:p>
        </w:tc>
        <w:tc>
          <w:tcPr>
            <w:tcW w:w="671" w:type="pct"/>
            <w:tcPrChange w:id="2771" w:author="Mohammad Nayeem Hasan" w:date="2024-07-21T13:03:00Z" w16du:dateUtc="2024-07-21T07:03:00Z">
              <w:tcPr>
                <w:tcW w:w="491" w:type="pct"/>
              </w:tcPr>
            </w:tcPrChange>
          </w:tcPr>
          <w:p w14:paraId="77A6354C" w14:textId="755010B3" w:rsidR="006E7128" w:rsidRPr="00DF6BDB" w:rsidDel="00D73460" w:rsidRDefault="006E7128" w:rsidP="006E7128">
            <w:pPr>
              <w:spacing w:after="0" w:line="240" w:lineRule="auto"/>
              <w:rPr>
                <w:ins w:id="2772" w:author="Mohammad Nayeem Hasan" w:date="2024-07-21T01:58:00Z" w16du:dateUtc="2024-07-20T19:58:00Z"/>
                <w:rFonts w:ascii="Times New Roman" w:hAnsi="Times New Roman" w:cs="Times New Roman"/>
                <w:sz w:val="24"/>
                <w:szCs w:val="24"/>
              </w:rPr>
            </w:pPr>
          </w:p>
        </w:tc>
        <w:tc>
          <w:tcPr>
            <w:tcW w:w="616" w:type="pct"/>
            <w:tcPrChange w:id="2773" w:author="Mohammad Nayeem Hasan" w:date="2024-07-21T13:03:00Z" w16du:dateUtc="2024-07-21T07:03:00Z">
              <w:tcPr>
                <w:tcW w:w="452" w:type="pct"/>
                <w:gridSpan w:val="2"/>
              </w:tcPr>
            </w:tcPrChange>
          </w:tcPr>
          <w:p w14:paraId="6E388C7B" w14:textId="23453FB3" w:rsidR="006E7128" w:rsidRPr="00DF6BDB" w:rsidDel="00D73460" w:rsidRDefault="006E7128" w:rsidP="006E7128">
            <w:pPr>
              <w:spacing w:after="0" w:line="240" w:lineRule="auto"/>
              <w:rPr>
                <w:ins w:id="2774" w:author="Mohammad Nayeem Hasan" w:date="2024-07-21T01:58:00Z" w16du:dateUtc="2024-07-20T19:58:00Z"/>
                <w:rFonts w:ascii="Times New Roman" w:hAnsi="Times New Roman" w:cs="Times New Roman"/>
                <w:sz w:val="24"/>
                <w:szCs w:val="24"/>
              </w:rPr>
            </w:pPr>
            <w:ins w:id="2775" w:author="Mohammad Nayeem Hasan" w:date="2024-07-21T02:23:00Z" w16du:dateUtc="2024-07-20T20:23:00Z">
              <w:r w:rsidRPr="00DF6BDB" w:rsidDel="00D73460">
                <w:rPr>
                  <w:rFonts w:ascii="Times New Roman" w:hAnsi="Times New Roman" w:cs="Times New Roman"/>
                  <w:sz w:val="24"/>
                  <w:szCs w:val="24"/>
                </w:rPr>
                <w:t>2 (3.77)</w:t>
              </w:r>
            </w:ins>
          </w:p>
        </w:tc>
        <w:tc>
          <w:tcPr>
            <w:tcW w:w="616" w:type="pct"/>
            <w:tcPrChange w:id="2776" w:author="Mohammad Nayeem Hasan" w:date="2024-07-21T13:03:00Z" w16du:dateUtc="2024-07-21T07:03:00Z">
              <w:tcPr>
                <w:tcW w:w="452" w:type="pct"/>
                <w:gridSpan w:val="2"/>
              </w:tcPr>
            </w:tcPrChange>
          </w:tcPr>
          <w:p w14:paraId="0A72456B" w14:textId="32A98A3F" w:rsidR="006E7128" w:rsidRPr="00DF6BDB" w:rsidDel="00D73460" w:rsidRDefault="006E7128" w:rsidP="006E7128">
            <w:pPr>
              <w:spacing w:after="0" w:line="240" w:lineRule="auto"/>
              <w:rPr>
                <w:ins w:id="2777" w:author="Mohammad Nayeem Hasan" w:date="2024-07-21T01:58:00Z" w16du:dateUtc="2024-07-20T19:58:00Z"/>
                <w:rFonts w:ascii="Times New Roman" w:hAnsi="Times New Roman" w:cs="Times New Roman"/>
                <w:sz w:val="24"/>
                <w:szCs w:val="24"/>
              </w:rPr>
            </w:pPr>
            <w:ins w:id="2778" w:author="Mohammad Nayeem Hasan" w:date="2024-07-21T02:23:00Z" w16du:dateUtc="2024-07-20T20:23:00Z">
              <w:r w:rsidRPr="00DF6BDB" w:rsidDel="00D73460">
                <w:rPr>
                  <w:rFonts w:ascii="Times New Roman" w:hAnsi="Times New Roman" w:cs="Times New Roman"/>
                  <w:sz w:val="24"/>
                  <w:szCs w:val="24"/>
                </w:rPr>
                <w:t>39 (96.23)</w:t>
              </w:r>
            </w:ins>
          </w:p>
        </w:tc>
        <w:tc>
          <w:tcPr>
            <w:tcW w:w="725" w:type="pct"/>
            <w:tcPrChange w:id="2779" w:author="Mohammad Nayeem Hasan" w:date="2024-07-21T13:03:00Z" w16du:dateUtc="2024-07-21T07:03:00Z">
              <w:tcPr>
                <w:tcW w:w="507" w:type="pct"/>
                <w:gridSpan w:val="2"/>
              </w:tcPr>
            </w:tcPrChange>
          </w:tcPr>
          <w:p w14:paraId="5CDDE1BA" w14:textId="6B5D07DD" w:rsidR="006E7128" w:rsidRPr="00DF6BDB" w:rsidDel="00D73460" w:rsidRDefault="006E7128" w:rsidP="006E7128">
            <w:pPr>
              <w:spacing w:after="0" w:line="240" w:lineRule="auto"/>
              <w:rPr>
                <w:ins w:id="2780" w:author="Mohammad Nayeem Hasan" w:date="2024-07-21T01:58:00Z" w16du:dateUtc="2024-07-20T19:58:00Z"/>
                <w:rFonts w:ascii="Times New Roman" w:hAnsi="Times New Roman" w:cs="Times New Roman"/>
                <w:sz w:val="24"/>
                <w:szCs w:val="24"/>
              </w:rPr>
            </w:pPr>
          </w:p>
        </w:tc>
      </w:tr>
      <w:tr w:rsidR="006E7128" w:rsidRPr="00CE3B54" w:rsidDel="00D73460" w14:paraId="5E25ED77" w14:textId="77777777" w:rsidTr="00AA3EE1">
        <w:trPr>
          <w:ins w:id="2781" w:author="Mohammad Nayeem Hasan" w:date="2024-07-21T01:58:00Z" w16du:dateUtc="2024-07-20T19:58:00Z"/>
          <w:trPrChange w:id="2782" w:author="Mohammad Nayeem Hasan" w:date="2024-07-21T13:03:00Z" w16du:dateUtc="2024-07-21T07:03:00Z">
            <w:trPr>
              <w:gridAfter w:val="0"/>
            </w:trPr>
          </w:trPrChange>
        </w:trPr>
        <w:tc>
          <w:tcPr>
            <w:tcW w:w="1071" w:type="pct"/>
            <w:tcPrChange w:id="2783" w:author="Mohammad Nayeem Hasan" w:date="2024-07-21T13:03:00Z" w16du:dateUtc="2024-07-21T07:03:00Z">
              <w:tcPr>
                <w:tcW w:w="783" w:type="pct"/>
              </w:tcPr>
            </w:tcPrChange>
          </w:tcPr>
          <w:p w14:paraId="51A582F3" w14:textId="56111286" w:rsidR="006E7128" w:rsidRPr="00B16F81" w:rsidDel="00D73460" w:rsidRDefault="006E7128" w:rsidP="006E7128">
            <w:pPr>
              <w:spacing w:after="0" w:line="240" w:lineRule="auto"/>
              <w:rPr>
                <w:ins w:id="2784" w:author="Mohammad Nayeem Hasan" w:date="2024-07-21T01:58:00Z" w16du:dateUtc="2024-07-20T19:58:00Z"/>
                <w:rFonts w:ascii="Times New Roman" w:hAnsi="Times New Roman" w:cs="Times New Roman"/>
                <w:b/>
                <w:bCs/>
                <w:i/>
                <w:iCs/>
                <w:sz w:val="24"/>
                <w:szCs w:val="24"/>
                <w:rPrChange w:id="2785" w:author="Mohammad Nayeem Hasan" w:date="2024-07-21T02:28:00Z" w16du:dateUtc="2024-07-20T20:28:00Z">
                  <w:rPr>
                    <w:ins w:id="2786" w:author="Mohammad Nayeem Hasan" w:date="2024-07-21T01:58:00Z" w16du:dateUtc="2024-07-20T19:58:00Z"/>
                    <w:rFonts w:ascii="Times New Roman" w:hAnsi="Times New Roman" w:cs="Times New Roman"/>
                    <w:sz w:val="24"/>
                    <w:szCs w:val="24"/>
                  </w:rPr>
                </w:rPrChange>
              </w:rPr>
            </w:pPr>
            <w:ins w:id="2787" w:author="Mohammad Nayeem Hasan" w:date="2024-07-21T02:26:00Z" w16du:dateUtc="2024-07-20T20:26:00Z">
              <w:r w:rsidRPr="00B16F81" w:rsidDel="00D73460">
                <w:rPr>
                  <w:rFonts w:ascii="Times New Roman" w:hAnsi="Times New Roman" w:cs="Times New Roman"/>
                  <w:b/>
                  <w:bCs/>
                  <w:i/>
                  <w:iCs/>
                  <w:sz w:val="24"/>
                  <w:szCs w:val="24"/>
                  <w:rPrChange w:id="2788" w:author="Mohammad Nayeem Hasan" w:date="2024-07-21T02:28:00Z" w16du:dateUtc="2024-07-20T20:28:00Z">
                    <w:rPr>
                      <w:rFonts w:ascii="Times New Roman" w:hAnsi="Times New Roman" w:cs="Times New Roman"/>
                      <w:sz w:val="24"/>
                      <w:szCs w:val="24"/>
                    </w:rPr>
                  </w:rPrChange>
                </w:rPr>
                <w:t>Source water E. coli concentration</w:t>
              </w:r>
            </w:ins>
          </w:p>
        </w:tc>
        <w:tc>
          <w:tcPr>
            <w:tcW w:w="685" w:type="pct"/>
            <w:tcPrChange w:id="2789" w:author="Mohammad Nayeem Hasan" w:date="2024-07-21T13:03:00Z" w16du:dateUtc="2024-07-21T07:03:00Z">
              <w:tcPr>
                <w:tcW w:w="501" w:type="pct"/>
              </w:tcPr>
            </w:tcPrChange>
          </w:tcPr>
          <w:p w14:paraId="559D8FF3" w14:textId="77777777" w:rsidR="006E7128" w:rsidRPr="00DF6BDB" w:rsidDel="00D73460" w:rsidRDefault="006E7128" w:rsidP="006E7128">
            <w:pPr>
              <w:spacing w:after="0" w:line="240" w:lineRule="auto"/>
              <w:rPr>
                <w:ins w:id="2790" w:author="Mohammad Nayeem Hasan" w:date="2024-07-21T01:58:00Z" w16du:dateUtc="2024-07-20T19:58:00Z"/>
                <w:rFonts w:ascii="Times New Roman" w:hAnsi="Times New Roman" w:cs="Times New Roman"/>
                <w:sz w:val="24"/>
                <w:szCs w:val="24"/>
              </w:rPr>
            </w:pPr>
          </w:p>
        </w:tc>
        <w:tc>
          <w:tcPr>
            <w:tcW w:w="616" w:type="pct"/>
            <w:tcPrChange w:id="2791" w:author="Mohammad Nayeem Hasan" w:date="2024-07-21T13:03:00Z" w16du:dateUtc="2024-07-21T07:03:00Z">
              <w:tcPr>
                <w:tcW w:w="452" w:type="pct"/>
                <w:gridSpan w:val="2"/>
              </w:tcPr>
            </w:tcPrChange>
          </w:tcPr>
          <w:p w14:paraId="18A837CB" w14:textId="77777777" w:rsidR="006E7128" w:rsidRPr="00DF6BDB" w:rsidDel="00D73460" w:rsidRDefault="006E7128" w:rsidP="006E7128">
            <w:pPr>
              <w:spacing w:after="0" w:line="240" w:lineRule="auto"/>
              <w:rPr>
                <w:ins w:id="2792" w:author="Mohammad Nayeem Hasan" w:date="2024-07-21T01:58:00Z" w16du:dateUtc="2024-07-20T19:58:00Z"/>
                <w:rFonts w:ascii="Times New Roman" w:hAnsi="Times New Roman" w:cs="Times New Roman"/>
                <w:sz w:val="24"/>
                <w:szCs w:val="24"/>
              </w:rPr>
            </w:pPr>
          </w:p>
        </w:tc>
        <w:tc>
          <w:tcPr>
            <w:tcW w:w="671" w:type="pct"/>
            <w:tcPrChange w:id="2793" w:author="Mohammad Nayeem Hasan" w:date="2024-07-21T13:03:00Z" w16du:dateUtc="2024-07-21T07:03:00Z">
              <w:tcPr>
                <w:tcW w:w="491" w:type="pct"/>
              </w:tcPr>
            </w:tcPrChange>
          </w:tcPr>
          <w:p w14:paraId="08712A69" w14:textId="77777777" w:rsidR="006E7128" w:rsidRPr="00DF6BDB" w:rsidDel="00D73460" w:rsidRDefault="006E7128" w:rsidP="006E7128">
            <w:pPr>
              <w:spacing w:after="0" w:line="240" w:lineRule="auto"/>
              <w:rPr>
                <w:ins w:id="2794" w:author="Mohammad Nayeem Hasan" w:date="2024-07-21T01:58:00Z" w16du:dateUtc="2024-07-20T19:58:00Z"/>
                <w:rFonts w:ascii="Times New Roman" w:hAnsi="Times New Roman" w:cs="Times New Roman"/>
                <w:sz w:val="24"/>
                <w:szCs w:val="24"/>
              </w:rPr>
            </w:pPr>
          </w:p>
        </w:tc>
        <w:tc>
          <w:tcPr>
            <w:tcW w:w="616" w:type="pct"/>
            <w:tcPrChange w:id="2795" w:author="Mohammad Nayeem Hasan" w:date="2024-07-21T13:03:00Z" w16du:dateUtc="2024-07-21T07:03:00Z">
              <w:tcPr>
                <w:tcW w:w="452" w:type="pct"/>
                <w:gridSpan w:val="2"/>
              </w:tcPr>
            </w:tcPrChange>
          </w:tcPr>
          <w:p w14:paraId="59903DCE" w14:textId="77777777" w:rsidR="006E7128" w:rsidRPr="00DF6BDB" w:rsidDel="00D73460" w:rsidRDefault="006E7128" w:rsidP="006E7128">
            <w:pPr>
              <w:spacing w:after="0" w:line="240" w:lineRule="auto"/>
              <w:rPr>
                <w:ins w:id="2796" w:author="Mohammad Nayeem Hasan" w:date="2024-07-21T01:58:00Z" w16du:dateUtc="2024-07-20T19:58:00Z"/>
                <w:rFonts w:ascii="Times New Roman" w:hAnsi="Times New Roman" w:cs="Times New Roman"/>
                <w:sz w:val="24"/>
                <w:szCs w:val="24"/>
              </w:rPr>
            </w:pPr>
          </w:p>
        </w:tc>
        <w:tc>
          <w:tcPr>
            <w:tcW w:w="616" w:type="pct"/>
            <w:tcPrChange w:id="2797" w:author="Mohammad Nayeem Hasan" w:date="2024-07-21T13:03:00Z" w16du:dateUtc="2024-07-21T07:03:00Z">
              <w:tcPr>
                <w:tcW w:w="452" w:type="pct"/>
                <w:gridSpan w:val="2"/>
              </w:tcPr>
            </w:tcPrChange>
          </w:tcPr>
          <w:p w14:paraId="0D9FF576" w14:textId="77777777" w:rsidR="006E7128" w:rsidRPr="00DF6BDB" w:rsidDel="00D73460" w:rsidRDefault="006E7128" w:rsidP="006E7128">
            <w:pPr>
              <w:spacing w:after="0" w:line="240" w:lineRule="auto"/>
              <w:rPr>
                <w:ins w:id="2798" w:author="Mohammad Nayeem Hasan" w:date="2024-07-21T01:58:00Z" w16du:dateUtc="2024-07-20T19:58:00Z"/>
                <w:rFonts w:ascii="Times New Roman" w:hAnsi="Times New Roman" w:cs="Times New Roman"/>
                <w:sz w:val="24"/>
                <w:szCs w:val="24"/>
              </w:rPr>
            </w:pPr>
          </w:p>
        </w:tc>
        <w:tc>
          <w:tcPr>
            <w:tcW w:w="725" w:type="pct"/>
            <w:tcPrChange w:id="2799" w:author="Mohammad Nayeem Hasan" w:date="2024-07-21T13:03:00Z" w16du:dateUtc="2024-07-21T07:03:00Z">
              <w:tcPr>
                <w:tcW w:w="507" w:type="pct"/>
                <w:gridSpan w:val="2"/>
              </w:tcPr>
            </w:tcPrChange>
          </w:tcPr>
          <w:p w14:paraId="4C985961" w14:textId="77777777" w:rsidR="006E7128" w:rsidRPr="00DF6BDB" w:rsidDel="00D73460" w:rsidRDefault="006E7128" w:rsidP="006E7128">
            <w:pPr>
              <w:spacing w:after="0" w:line="240" w:lineRule="auto"/>
              <w:rPr>
                <w:ins w:id="2800" w:author="Mohammad Nayeem Hasan" w:date="2024-07-21T01:58:00Z" w16du:dateUtc="2024-07-20T19:58:00Z"/>
                <w:rFonts w:ascii="Times New Roman" w:hAnsi="Times New Roman" w:cs="Times New Roman"/>
                <w:sz w:val="24"/>
                <w:szCs w:val="24"/>
              </w:rPr>
            </w:pPr>
          </w:p>
        </w:tc>
      </w:tr>
      <w:tr w:rsidR="006E7128" w:rsidRPr="00CE3B54" w:rsidDel="00D73460" w14:paraId="48539B48" w14:textId="77777777" w:rsidTr="00AA3EE1">
        <w:trPr>
          <w:ins w:id="2801" w:author="Mohammad Nayeem Hasan" w:date="2024-07-21T01:58:00Z" w16du:dateUtc="2024-07-20T19:58:00Z"/>
          <w:trPrChange w:id="2802" w:author="Mohammad Nayeem Hasan" w:date="2024-07-21T13:03:00Z" w16du:dateUtc="2024-07-21T07:03:00Z">
            <w:trPr>
              <w:gridAfter w:val="0"/>
            </w:trPr>
          </w:trPrChange>
        </w:trPr>
        <w:tc>
          <w:tcPr>
            <w:tcW w:w="1071" w:type="pct"/>
            <w:tcPrChange w:id="2803" w:author="Mohammad Nayeem Hasan" w:date="2024-07-21T13:03:00Z" w16du:dateUtc="2024-07-21T07:03:00Z">
              <w:tcPr>
                <w:tcW w:w="783" w:type="pct"/>
              </w:tcPr>
            </w:tcPrChange>
          </w:tcPr>
          <w:p w14:paraId="7013CAEA" w14:textId="680086AE" w:rsidR="006E7128" w:rsidRPr="00DF6BDB" w:rsidDel="00D73460" w:rsidRDefault="006E7128" w:rsidP="006E7128">
            <w:pPr>
              <w:spacing w:after="0" w:line="240" w:lineRule="auto"/>
              <w:rPr>
                <w:ins w:id="2804" w:author="Mohammad Nayeem Hasan" w:date="2024-07-21T01:58:00Z" w16du:dateUtc="2024-07-20T19:58:00Z"/>
                <w:rFonts w:ascii="Times New Roman" w:hAnsi="Times New Roman" w:cs="Times New Roman"/>
                <w:sz w:val="24"/>
                <w:szCs w:val="24"/>
              </w:rPr>
            </w:pPr>
            <w:ins w:id="2805" w:author="Mohammad Nayeem Hasan" w:date="2024-07-21T02:26:00Z" w16du:dateUtc="2024-07-20T20:26:00Z">
              <w:r w:rsidRPr="00DF6BDB" w:rsidDel="00D73460">
                <w:rPr>
                  <w:rFonts w:ascii="Times New Roman" w:hAnsi="Times New Roman" w:cs="Times New Roman"/>
                  <w:sz w:val="24"/>
                  <w:szCs w:val="24"/>
                </w:rPr>
                <w:t>Low</w:t>
              </w:r>
            </w:ins>
          </w:p>
        </w:tc>
        <w:tc>
          <w:tcPr>
            <w:tcW w:w="685" w:type="pct"/>
            <w:tcPrChange w:id="2806" w:author="Mohammad Nayeem Hasan" w:date="2024-07-21T13:03:00Z" w16du:dateUtc="2024-07-21T07:03:00Z">
              <w:tcPr>
                <w:tcW w:w="501" w:type="pct"/>
              </w:tcPr>
            </w:tcPrChange>
          </w:tcPr>
          <w:p w14:paraId="425C674C" w14:textId="773B9F8B" w:rsidR="006E7128" w:rsidRPr="00DF6BDB" w:rsidDel="00D73460" w:rsidRDefault="006E7128" w:rsidP="006E7128">
            <w:pPr>
              <w:spacing w:after="0" w:line="240" w:lineRule="auto"/>
              <w:rPr>
                <w:ins w:id="2807" w:author="Mohammad Nayeem Hasan" w:date="2024-07-21T01:58:00Z" w16du:dateUtc="2024-07-20T19:58:00Z"/>
                <w:rFonts w:ascii="Times New Roman" w:hAnsi="Times New Roman" w:cs="Times New Roman"/>
                <w:sz w:val="24"/>
                <w:szCs w:val="24"/>
              </w:rPr>
            </w:pPr>
            <w:ins w:id="2808" w:author="Mohammad Nayeem Hasan" w:date="2024-07-21T02:26:00Z" w16du:dateUtc="2024-07-20T20:26:00Z">
              <w:r w:rsidRPr="00DF6BDB" w:rsidDel="00D73460">
                <w:rPr>
                  <w:rFonts w:ascii="Times New Roman" w:hAnsi="Times New Roman" w:cs="Times New Roman"/>
                  <w:sz w:val="24"/>
                  <w:szCs w:val="24"/>
                </w:rPr>
                <w:t>96 (7.25)</w:t>
              </w:r>
            </w:ins>
          </w:p>
        </w:tc>
        <w:tc>
          <w:tcPr>
            <w:tcW w:w="616" w:type="pct"/>
            <w:tcPrChange w:id="2809" w:author="Mohammad Nayeem Hasan" w:date="2024-07-21T13:03:00Z" w16du:dateUtc="2024-07-21T07:03:00Z">
              <w:tcPr>
                <w:tcW w:w="452" w:type="pct"/>
                <w:gridSpan w:val="2"/>
              </w:tcPr>
            </w:tcPrChange>
          </w:tcPr>
          <w:p w14:paraId="6DF3A4D9" w14:textId="45648BA3" w:rsidR="006E7128" w:rsidRPr="00DF6BDB" w:rsidDel="00D73460" w:rsidRDefault="006E7128" w:rsidP="006E7128">
            <w:pPr>
              <w:spacing w:after="0" w:line="240" w:lineRule="auto"/>
              <w:rPr>
                <w:ins w:id="2810" w:author="Mohammad Nayeem Hasan" w:date="2024-07-21T01:58:00Z" w16du:dateUtc="2024-07-20T19:58:00Z"/>
                <w:rFonts w:ascii="Times New Roman" w:hAnsi="Times New Roman" w:cs="Times New Roman"/>
                <w:sz w:val="24"/>
                <w:szCs w:val="24"/>
              </w:rPr>
            </w:pPr>
            <w:ins w:id="2811" w:author="Mohammad Nayeem Hasan" w:date="2024-07-21T02:26:00Z" w16du:dateUtc="2024-07-20T20:26:00Z">
              <w:r w:rsidRPr="00DF6BDB" w:rsidDel="00D73460">
                <w:rPr>
                  <w:rFonts w:ascii="Times New Roman" w:hAnsi="Times New Roman" w:cs="Times New Roman"/>
                  <w:sz w:val="24"/>
                  <w:szCs w:val="24"/>
                </w:rPr>
                <w:t>1227 (92.75)</w:t>
              </w:r>
            </w:ins>
          </w:p>
        </w:tc>
        <w:tc>
          <w:tcPr>
            <w:tcW w:w="671" w:type="pct"/>
            <w:tcPrChange w:id="2812" w:author="Mohammad Nayeem Hasan" w:date="2024-07-21T13:03:00Z" w16du:dateUtc="2024-07-21T07:03:00Z">
              <w:tcPr>
                <w:tcW w:w="491" w:type="pct"/>
              </w:tcPr>
            </w:tcPrChange>
          </w:tcPr>
          <w:p w14:paraId="37081BA8" w14:textId="1B9DA70E" w:rsidR="006E7128" w:rsidRPr="00DF6BDB" w:rsidDel="00D73460" w:rsidRDefault="006E7128" w:rsidP="006E7128">
            <w:pPr>
              <w:spacing w:after="0" w:line="240" w:lineRule="auto"/>
              <w:rPr>
                <w:ins w:id="2813" w:author="Mohammad Nayeem Hasan" w:date="2024-07-21T01:58:00Z" w16du:dateUtc="2024-07-20T19:58:00Z"/>
                <w:rFonts w:ascii="Times New Roman" w:hAnsi="Times New Roman" w:cs="Times New Roman"/>
                <w:sz w:val="24"/>
                <w:szCs w:val="24"/>
              </w:rPr>
            </w:pPr>
          </w:p>
        </w:tc>
        <w:tc>
          <w:tcPr>
            <w:tcW w:w="616" w:type="pct"/>
            <w:tcPrChange w:id="2814" w:author="Mohammad Nayeem Hasan" w:date="2024-07-21T13:03:00Z" w16du:dateUtc="2024-07-21T07:03:00Z">
              <w:tcPr>
                <w:tcW w:w="452" w:type="pct"/>
                <w:gridSpan w:val="2"/>
              </w:tcPr>
            </w:tcPrChange>
          </w:tcPr>
          <w:p w14:paraId="3C397071" w14:textId="0E7F7486" w:rsidR="006E7128" w:rsidRPr="00DF6BDB" w:rsidDel="00D73460" w:rsidRDefault="006E7128" w:rsidP="006E7128">
            <w:pPr>
              <w:spacing w:after="0" w:line="240" w:lineRule="auto"/>
              <w:rPr>
                <w:ins w:id="2815" w:author="Mohammad Nayeem Hasan" w:date="2024-07-21T01:58:00Z" w16du:dateUtc="2024-07-20T19:58:00Z"/>
                <w:rFonts w:ascii="Times New Roman" w:hAnsi="Times New Roman" w:cs="Times New Roman"/>
                <w:sz w:val="24"/>
                <w:szCs w:val="24"/>
              </w:rPr>
            </w:pPr>
            <w:ins w:id="2816" w:author="Mohammad Nayeem Hasan" w:date="2024-07-21T02:26:00Z" w16du:dateUtc="2024-07-20T20:26:00Z">
              <w:r w:rsidRPr="00DF6BDB" w:rsidDel="00D73460">
                <w:rPr>
                  <w:rFonts w:ascii="Times New Roman" w:hAnsi="Times New Roman" w:cs="Times New Roman"/>
                  <w:sz w:val="24"/>
                  <w:szCs w:val="24"/>
                </w:rPr>
                <w:t>96 (7.25)</w:t>
              </w:r>
            </w:ins>
          </w:p>
        </w:tc>
        <w:tc>
          <w:tcPr>
            <w:tcW w:w="616" w:type="pct"/>
            <w:tcPrChange w:id="2817" w:author="Mohammad Nayeem Hasan" w:date="2024-07-21T13:03:00Z" w16du:dateUtc="2024-07-21T07:03:00Z">
              <w:tcPr>
                <w:tcW w:w="452" w:type="pct"/>
                <w:gridSpan w:val="2"/>
              </w:tcPr>
            </w:tcPrChange>
          </w:tcPr>
          <w:p w14:paraId="029B72AD" w14:textId="4AA5F5AC" w:rsidR="006E7128" w:rsidRPr="00DF6BDB" w:rsidDel="00D73460" w:rsidRDefault="006E7128" w:rsidP="006E7128">
            <w:pPr>
              <w:spacing w:after="0" w:line="240" w:lineRule="auto"/>
              <w:rPr>
                <w:ins w:id="2818" w:author="Mohammad Nayeem Hasan" w:date="2024-07-21T01:58:00Z" w16du:dateUtc="2024-07-20T19:58:00Z"/>
                <w:rFonts w:ascii="Times New Roman" w:hAnsi="Times New Roman" w:cs="Times New Roman"/>
                <w:sz w:val="24"/>
                <w:szCs w:val="24"/>
              </w:rPr>
            </w:pPr>
            <w:ins w:id="2819" w:author="Mohammad Nayeem Hasan" w:date="2024-07-21T02:26:00Z" w16du:dateUtc="2024-07-20T20:26:00Z">
              <w:r w:rsidRPr="00DF6BDB" w:rsidDel="00D73460">
                <w:rPr>
                  <w:rFonts w:ascii="Times New Roman" w:hAnsi="Times New Roman" w:cs="Times New Roman"/>
                  <w:sz w:val="24"/>
                  <w:szCs w:val="24"/>
                </w:rPr>
                <w:t>1227 (92.75)</w:t>
              </w:r>
            </w:ins>
          </w:p>
        </w:tc>
        <w:tc>
          <w:tcPr>
            <w:tcW w:w="725" w:type="pct"/>
            <w:tcPrChange w:id="2820" w:author="Mohammad Nayeem Hasan" w:date="2024-07-21T13:03:00Z" w16du:dateUtc="2024-07-21T07:03:00Z">
              <w:tcPr>
                <w:tcW w:w="507" w:type="pct"/>
                <w:gridSpan w:val="2"/>
              </w:tcPr>
            </w:tcPrChange>
          </w:tcPr>
          <w:p w14:paraId="208AFF3C" w14:textId="6B0392A2" w:rsidR="006E7128" w:rsidRPr="00DF6BDB" w:rsidDel="00D73460" w:rsidRDefault="006E7128" w:rsidP="006E7128">
            <w:pPr>
              <w:spacing w:after="0" w:line="240" w:lineRule="auto"/>
              <w:rPr>
                <w:ins w:id="2821" w:author="Mohammad Nayeem Hasan" w:date="2024-07-21T01:58:00Z" w16du:dateUtc="2024-07-20T19:58:00Z"/>
                <w:rFonts w:ascii="Times New Roman" w:hAnsi="Times New Roman" w:cs="Times New Roman"/>
                <w:sz w:val="24"/>
                <w:szCs w:val="24"/>
              </w:rPr>
            </w:pPr>
          </w:p>
        </w:tc>
      </w:tr>
      <w:tr w:rsidR="006E7128" w:rsidRPr="00CE3B54" w:rsidDel="00D73460" w14:paraId="365FB3E6" w14:textId="77777777" w:rsidTr="00AA3EE1">
        <w:trPr>
          <w:ins w:id="2822" w:author="Mohammad Nayeem Hasan" w:date="2024-07-21T01:58:00Z" w16du:dateUtc="2024-07-20T19:58:00Z"/>
          <w:trPrChange w:id="2823" w:author="Mohammad Nayeem Hasan" w:date="2024-07-21T13:03:00Z" w16du:dateUtc="2024-07-21T07:03:00Z">
            <w:trPr>
              <w:gridAfter w:val="0"/>
            </w:trPr>
          </w:trPrChange>
        </w:trPr>
        <w:tc>
          <w:tcPr>
            <w:tcW w:w="1071" w:type="pct"/>
            <w:tcPrChange w:id="2824" w:author="Mohammad Nayeem Hasan" w:date="2024-07-21T13:03:00Z" w16du:dateUtc="2024-07-21T07:03:00Z">
              <w:tcPr>
                <w:tcW w:w="783" w:type="pct"/>
              </w:tcPr>
            </w:tcPrChange>
          </w:tcPr>
          <w:p w14:paraId="4A78F7F1" w14:textId="68502727" w:rsidR="006E7128" w:rsidRPr="00DF6BDB" w:rsidDel="00D73460" w:rsidRDefault="006E7128" w:rsidP="006E7128">
            <w:pPr>
              <w:spacing w:after="0" w:line="240" w:lineRule="auto"/>
              <w:rPr>
                <w:ins w:id="2825" w:author="Mohammad Nayeem Hasan" w:date="2024-07-21T01:58:00Z" w16du:dateUtc="2024-07-20T19:58:00Z"/>
                <w:rFonts w:ascii="Times New Roman" w:hAnsi="Times New Roman" w:cs="Times New Roman"/>
                <w:sz w:val="24"/>
                <w:szCs w:val="24"/>
              </w:rPr>
            </w:pPr>
            <w:ins w:id="2826" w:author="Mohammad Nayeem Hasan" w:date="2024-07-21T02:26:00Z" w16du:dateUtc="2024-07-20T20:26:00Z">
              <w:r w:rsidRPr="00DF6BDB" w:rsidDel="00D73460">
                <w:rPr>
                  <w:rFonts w:ascii="Times New Roman" w:hAnsi="Times New Roman" w:cs="Times New Roman"/>
                  <w:sz w:val="24"/>
                  <w:szCs w:val="24"/>
                </w:rPr>
                <w:t>Moderate</w:t>
              </w:r>
            </w:ins>
          </w:p>
        </w:tc>
        <w:tc>
          <w:tcPr>
            <w:tcW w:w="685" w:type="pct"/>
            <w:tcPrChange w:id="2827" w:author="Mohammad Nayeem Hasan" w:date="2024-07-21T13:03:00Z" w16du:dateUtc="2024-07-21T07:03:00Z">
              <w:tcPr>
                <w:tcW w:w="501" w:type="pct"/>
              </w:tcPr>
            </w:tcPrChange>
          </w:tcPr>
          <w:p w14:paraId="1DCCA9C7" w14:textId="65FAEBD7" w:rsidR="006E7128" w:rsidRPr="00DF6BDB" w:rsidDel="00D73460" w:rsidRDefault="006E7128" w:rsidP="006E7128">
            <w:pPr>
              <w:spacing w:after="0" w:line="240" w:lineRule="auto"/>
              <w:rPr>
                <w:ins w:id="2828" w:author="Mohammad Nayeem Hasan" w:date="2024-07-21T01:58:00Z" w16du:dateUtc="2024-07-20T19:58:00Z"/>
                <w:rFonts w:ascii="Times New Roman" w:hAnsi="Times New Roman" w:cs="Times New Roman"/>
                <w:sz w:val="24"/>
                <w:szCs w:val="24"/>
              </w:rPr>
            </w:pPr>
            <w:ins w:id="2829" w:author="Mohammad Nayeem Hasan" w:date="2024-07-21T02:26:00Z" w16du:dateUtc="2024-07-20T20:26:00Z">
              <w:r w:rsidRPr="00DF6BDB" w:rsidDel="00D73460">
                <w:rPr>
                  <w:rFonts w:ascii="Times New Roman" w:hAnsi="Times New Roman" w:cs="Times New Roman"/>
                  <w:sz w:val="24"/>
                  <w:szCs w:val="24"/>
                </w:rPr>
                <w:t>39 (7.44)</w:t>
              </w:r>
            </w:ins>
          </w:p>
        </w:tc>
        <w:tc>
          <w:tcPr>
            <w:tcW w:w="616" w:type="pct"/>
            <w:tcPrChange w:id="2830" w:author="Mohammad Nayeem Hasan" w:date="2024-07-21T13:03:00Z" w16du:dateUtc="2024-07-21T07:03:00Z">
              <w:tcPr>
                <w:tcW w:w="452" w:type="pct"/>
                <w:gridSpan w:val="2"/>
              </w:tcPr>
            </w:tcPrChange>
          </w:tcPr>
          <w:p w14:paraId="4F99E6DF" w14:textId="66368DCA" w:rsidR="006E7128" w:rsidRPr="00DF6BDB" w:rsidDel="00D73460" w:rsidRDefault="006E7128" w:rsidP="006E7128">
            <w:pPr>
              <w:spacing w:after="0" w:line="240" w:lineRule="auto"/>
              <w:rPr>
                <w:ins w:id="2831" w:author="Mohammad Nayeem Hasan" w:date="2024-07-21T01:58:00Z" w16du:dateUtc="2024-07-20T19:58:00Z"/>
                <w:rFonts w:ascii="Times New Roman" w:hAnsi="Times New Roman" w:cs="Times New Roman"/>
                <w:sz w:val="24"/>
                <w:szCs w:val="24"/>
              </w:rPr>
            </w:pPr>
            <w:ins w:id="2832" w:author="Mohammad Nayeem Hasan" w:date="2024-07-21T02:26:00Z" w16du:dateUtc="2024-07-20T20:26:00Z">
              <w:r w:rsidRPr="00DF6BDB" w:rsidDel="00D73460">
                <w:rPr>
                  <w:rFonts w:ascii="Times New Roman" w:hAnsi="Times New Roman" w:cs="Times New Roman"/>
                  <w:sz w:val="24"/>
                  <w:szCs w:val="24"/>
                </w:rPr>
                <w:t>488 (92.56)</w:t>
              </w:r>
            </w:ins>
          </w:p>
        </w:tc>
        <w:tc>
          <w:tcPr>
            <w:tcW w:w="671" w:type="pct"/>
            <w:tcPrChange w:id="2833" w:author="Mohammad Nayeem Hasan" w:date="2024-07-21T13:03:00Z" w16du:dateUtc="2024-07-21T07:03:00Z">
              <w:tcPr>
                <w:tcW w:w="491" w:type="pct"/>
              </w:tcPr>
            </w:tcPrChange>
          </w:tcPr>
          <w:p w14:paraId="5E3ADFF6" w14:textId="0A1E79AA" w:rsidR="006E7128" w:rsidRPr="00DF6BDB" w:rsidDel="00D73460" w:rsidRDefault="006E7128" w:rsidP="006E7128">
            <w:pPr>
              <w:spacing w:after="0" w:line="240" w:lineRule="auto"/>
              <w:rPr>
                <w:ins w:id="2834" w:author="Mohammad Nayeem Hasan" w:date="2024-07-21T01:58:00Z" w16du:dateUtc="2024-07-20T19:58:00Z"/>
                <w:rFonts w:ascii="Times New Roman" w:hAnsi="Times New Roman" w:cs="Times New Roman"/>
                <w:sz w:val="24"/>
                <w:szCs w:val="24"/>
              </w:rPr>
            </w:pPr>
          </w:p>
        </w:tc>
        <w:tc>
          <w:tcPr>
            <w:tcW w:w="616" w:type="pct"/>
            <w:tcPrChange w:id="2835" w:author="Mohammad Nayeem Hasan" w:date="2024-07-21T13:03:00Z" w16du:dateUtc="2024-07-21T07:03:00Z">
              <w:tcPr>
                <w:tcW w:w="452" w:type="pct"/>
                <w:gridSpan w:val="2"/>
              </w:tcPr>
            </w:tcPrChange>
          </w:tcPr>
          <w:p w14:paraId="7963623F" w14:textId="10FADC07" w:rsidR="006E7128" w:rsidRPr="00DF6BDB" w:rsidDel="00D73460" w:rsidRDefault="006E7128" w:rsidP="006E7128">
            <w:pPr>
              <w:spacing w:after="0" w:line="240" w:lineRule="auto"/>
              <w:rPr>
                <w:ins w:id="2836" w:author="Mohammad Nayeem Hasan" w:date="2024-07-21T01:58:00Z" w16du:dateUtc="2024-07-20T19:58:00Z"/>
                <w:rFonts w:ascii="Times New Roman" w:hAnsi="Times New Roman" w:cs="Times New Roman"/>
                <w:sz w:val="24"/>
                <w:szCs w:val="24"/>
              </w:rPr>
            </w:pPr>
            <w:ins w:id="2837" w:author="Mohammad Nayeem Hasan" w:date="2024-07-21T02:26:00Z" w16du:dateUtc="2024-07-20T20:26:00Z">
              <w:r w:rsidRPr="00DF6BDB" w:rsidDel="00D73460">
                <w:rPr>
                  <w:rFonts w:ascii="Times New Roman" w:hAnsi="Times New Roman" w:cs="Times New Roman"/>
                  <w:sz w:val="24"/>
                  <w:szCs w:val="24"/>
                </w:rPr>
                <w:t>39 (7.44)</w:t>
              </w:r>
            </w:ins>
          </w:p>
        </w:tc>
        <w:tc>
          <w:tcPr>
            <w:tcW w:w="616" w:type="pct"/>
            <w:tcPrChange w:id="2838" w:author="Mohammad Nayeem Hasan" w:date="2024-07-21T13:03:00Z" w16du:dateUtc="2024-07-21T07:03:00Z">
              <w:tcPr>
                <w:tcW w:w="452" w:type="pct"/>
                <w:gridSpan w:val="2"/>
              </w:tcPr>
            </w:tcPrChange>
          </w:tcPr>
          <w:p w14:paraId="74BCFD73" w14:textId="02D7AB59" w:rsidR="006E7128" w:rsidRPr="00DF6BDB" w:rsidDel="00D73460" w:rsidRDefault="006E7128" w:rsidP="006E7128">
            <w:pPr>
              <w:spacing w:after="0" w:line="240" w:lineRule="auto"/>
              <w:rPr>
                <w:ins w:id="2839" w:author="Mohammad Nayeem Hasan" w:date="2024-07-21T01:58:00Z" w16du:dateUtc="2024-07-20T19:58:00Z"/>
                <w:rFonts w:ascii="Times New Roman" w:hAnsi="Times New Roman" w:cs="Times New Roman"/>
                <w:sz w:val="24"/>
                <w:szCs w:val="24"/>
              </w:rPr>
            </w:pPr>
            <w:ins w:id="2840" w:author="Mohammad Nayeem Hasan" w:date="2024-07-21T02:26:00Z" w16du:dateUtc="2024-07-20T20:26:00Z">
              <w:r w:rsidRPr="00DF6BDB" w:rsidDel="00D73460">
                <w:rPr>
                  <w:rFonts w:ascii="Times New Roman" w:hAnsi="Times New Roman" w:cs="Times New Roman"/>
                  <w:sz w:val="24"/>
                  <w:szCs w:val="24"/>
                </w:rPr>
                <w:t>488 (92.56)</w:t>
              </w:r>
            </w:ins>
          </w:p>
        </w:tc>
        <w:tc>
          <w:tcPr>
            <w:tcW w:w="725" w:type="pct"/>
            <w:tcPrChange w:id="2841" w:author="Mohammad Nayeem Hasan" w:date="2024-07-21T13:03:00Z" w16du:dateUtc="2024-07-21T07:03:00Z">
              <w:tcPr>
                <w:tcW w:w="507" w:type="pct"/>
                <w:gridSpan w:val="2"/>
              </w:tcPr>
            </w:tcPrChange>
          </w:tcPr>
          <w:p w14:paraId="11541AA5" w14:textId="031D39AE" w:rsidR="006E7128" w:rsidRPr="00DF6BDB" w:rsidDel="00D73460" w:rsidRDefault="006E7128" w:rsidP="006E7128">
            <w:pPr>
              <w:spacing w:after="0" w:line="240" w:lineRule="auto"/>
              <w:rPr>
                <w:ins w:id="2842" w:author="Mohammad Nayeem Hasan" w:date="2024-07-21T01:58:00Z" w16du:dateUtc="2024-07-20T19:58:00Z"/>
                <w:rFonts w:ascii="Times New Roman" w:hAnsi="Times New Roman" w:cs="Times New Roman"/>
                <w:sz w:val="24"/>
                <w:szCs w:val="24"/>
              </w:rPr>
            </w:pPr>
          </w:p>
        </w:tc>
      </w:tr>
      <w:tr w:rsidR="006E7128" w:rsidRPr="00CE3B54" w:rsidDel="00D73460" w14:paraId="3F41B146" w14:textId="77777777" w:rsidTr="00AA3EE1">
        <w:trPr>
          <w:ins w:id="2843" w:author="Mohammad Nayeem Hasan" w:date="2024-07-21T01:58:00Z" w16du:dateUtc="2024-07-20T19:58:00Z"/>
          <w:trPrChange w:id="2844" w:author="Mohammad Nayeem Hasan" w:date="2024-07-21T13:03:00Z" w16du:dateUtc="2024-07-21T07:03:00Z">
            <w:trPr>
              <w:gridAfter w:val="0"/>
            </w:trPr>
          </w:trPrChange>
        </w:trPr>
        <w:tc>
          <w:tcPr>
            <w:tcW w:w="1071" w:type="pct"/>
            <w:tcPrChange w:id="2845" w:author="Mohammad Nayeem Hasan" w:date="2024-07-21T13:03:00Z" w16du:dateUtc="2024-07-21T07:03:00Z">
              <w:tcPr>
                <w:tcW w:w="783" w:type="pct"/>
              </w:tcPr>
            </w:tcPrChange>
          </w:tcPr>
          <w:p w14:paraId="10854BA9" w14:textId="449883E9" w:rsidR="006E7128" w:rsidRPr="00DF6BDB" w:rsidDel="00D73460" w:rsidRDefault="006E7128" w:rsidP="006E7128">
            <w:pPr>
              <w:spacing w:after="0" w:line="240" w:lineRule="auto"/>
              <w:rPr>
                <w:ins w:id="2846" w:author="Mohammad Nayeem Hasan" w:date="2024-07-21T01:58:00Z" w16du:dateUtc="2024-07-20T19:58:00Z"/>
                <w:rFonts w:ascii="Times New Roman" w:hAnsi="Times New Roman" w:cs="Times New Roman"/>
                <w:sz w:val="24"/>
                <w:szCs w:val="24"/>
              </w:rPr>
            </w:pPr>
            <w:ins w:id="2847" w:author="Mohammad Nayeem Hasan" w:date="2024-07-21T02:26:00Z" w16du:dateUtc="2024-07-20T20:26:00Z">
              <w:r w:rsidRPr="00DF6BDB" w:rsidDel="00D73460">
                <w:rPr>
                  <w:rFonts w:ascii="Times New Roman" w:hAnsi="Times New Roman" w:cs="Times New Roman"/>
                  <w:sz w:val="24"/>
                  <w:szCs w:val="24"/>
                </w:rPr>
                <w:t>High</w:t>
              </w:r>
            </w:ins>
          </w:p>
        </w:tc>
        <w:tc>
          <w:tcPr>
            <w:tcW w:w="685" w:type="pct"/>
            <w:tcPrChange w:id="2848" w:author="Mohammad Nayeem Hasan" w:date="2024-07-21T13:03:00Z" w16du:dateUtc="2024-07-21T07:03:00Z">
              <w:tcPr>
                <w:tcW w:w="501" w:type="pct"/>
              </w:tcPr>
            </w:tcPrChange>
          </w:tcPr>
          <w:p w14:paraId="64B44259" w14:textId="2A095198" w:rsidR="006E7128" w:rsidRPr="00DF6BDB" w:rsidDel="00D73460" w:rsidRDefault="006E7128" w:rsidP="006E7128">
            <w:pPr>
              <w:spacing w:after="0" w:line="240" w:lineRule="auto"/>
              <w:rPr>
                <w:ins w:id="2849" w:author="Mohammad Nayeem Hasan" w:date="2024-07-21T01:58:00Z" w16du:dateUtc="2024-07-20T19:58:00Z"/>
                <w:rFonts w:ascii="Times New Roman" w:hAnsi="Times New Roman" w:cs="Times New Roman"/>
                <w:sz w:val="24"/>
                <w:szCs w:val="24"/>
              </w:rPr>
            </w:pPr>
            <w:ins w:id="2850" w:author="Mohammad Nayeem Hasan" w:date="2024-07-21T02:26:00Z" w16du:dateUtc="2024-07-20T20:26:00Z">
              <w:r w:rsidRPr="00DF6BDB" w:rsidDel="00D73460">
                <w:rPr>
                  <w:rFonts w:ascii="Times New Roman" w:hAnsi="Times New Roman" w:cs="Times New Roman"/>
                  <w:sz w:val="24"/>
                  <w:szCs w:val="24"/>
                </w:rPr>
                <w:t>38 (8.23)</w:t>
              </w:r>
            </w:ins>
          </w:p>
        </w:tc>
        <w:tc>
          <w:tcPr>
            <w:tcW w:w="616" w:type="pct"/>
            <w:tcPrChange w:id="2851" w:author="Mohammad Nayeem Hasan" w:date="2024-07-21T13:03:00Z" w16du:dateUtc="2024-07-21T07:03:00Z">
              <w:tcPr>
                <w:tcW w:w="452" w:type="pct"/>
                <w:gridSpan w:val="2"/>
              </w:tcPr>
            </w:tcPrChange>
          </w:tcPr>
          <w:p w14:paraId="726233C2" w14:textId="428C06CA" w:rsidR="006E7128" w:rsidRPr="00DF6BDB" w:rsidDel="00D73460" w:rsidRDefault="006E7128" w:rsidP="006E7128">
            <w:pPr>
              <w:spacing w:after="0" w:line="240" w:lineRule="auto"/>
              <w:rPr>
                <w:ins w:id="2852" w:author="Mohammad Nayeem Hasan" w:date="2024-07-21T01:58:00Z" w16du:dateUtc="2024-07-20T19:58:00Z"/>
                <w:rFonts w:ascii="Times New Roman" w:hAnsi="Times New Roman" w:cs="Times New Roman"/>
                <w:sz w:val="24"/>
                <w:szCs w:val="24"/>
              </w:rPr>
            </w:pPr>
            <w:ins w:id="2853" w:author="Mohammad Nayeem Hasan" w:date="2024-07-21T02:26:00Z" w16du:dateUtc="2024-07-20T20:26:00Z">
              <w:r w:rsidRPr="00DF6BDB" w:rsidDel="00D73460">
                <w:rPr>
                  <w:rFonts w:ascii="Times New Roman" w:hAnsi="Times New Roman" w:cs="Times New Roman"/>
                  <w:sz w:val="24"/>
                  <w:szCs w:val="24"/>
                </w:rPr>
                <w:t>418 (91.76)</w:t>
              </w:r>
            </w:ins>
          </w:p>
        </w:tc>
        <w:tc>
          <w:tcPr>
            <w:tcW w:w="671" w:type="pct"/>
            <w:tcPrChange w:id="2854" w:author="Mohammad Nayeem Hasan" w:date="2024-07-21T13:03:00Z" w16du:dateUtc="2024-07-21T07:03:00Z">
              <w:tcPr>
                <w:tcW w:w="491" w:type="pct"/>
              </w:tcPr>
            </w:tcPrChange>
          </w:tcPr>
          <w:p w14:paraId="3C689B1A" w14:textId="4E2E1D5D" w:rsidR="006E7128" w:rsidRPr="00DF6BDB" w:rsidDel="00D73460" w:rsidRDefault="006E7128" w:rsidP="006E7128">
            <w:pPr>
              <w:spacing w:after="0" w:line="240" w:lineRule="auto"/>
              <w:rPr>
                <w:ins w:id="2855" w:author="Mohammad Nayeem Hasan" w:date="2024-07-21T01:58:00Z" w16du:dateUtc="2024-07-20T19:58:00Z"/>
                <w:rFonts w:ascii="Times New Roman" w:hAnsi="Times New Roman" w:cs="Times New Roman"/>
                <w:sz w:val="24"/>
                <w:szCs w:val="24"/>
              </w:rPr>
            </w:pPr>
          </w:p>
        </w:tc>
        <w:tc>
          <w:tcPr>
            <w:tcW w:w="616" w:type="pct"/>
            <w:tcPrChange w:id="2856" w:author="Mohammad Nayeem Hasan" w:date="2024-07-21T13:03:00Z" w16du:dateUtc="2024-07-21T07:03:00Z">
              <w:tcPr>
                <w:tcW w:w="452" w:type="pct"/>
                <w:gridSpan w:val="2"/>
              </w:tcPr>
            </w:tcPrChange>
          </w:tcPr>
          <w:p w14:paraId="68D7642B" w14:textId="41CD82D6" w:rsidR="006E7128" w:rsidRPr="00DF6BDB" w:rsidDel="00D73460" w:rsidRDefault="006E7128" w:rsidP="006E7128">
            <w:pPr>
              <w:spacing w:after="0" w:line="240" w:lineRule="auto"/>
              <w:rPr>
                <w:ins w:id="2857" w:author="Mohammad Nayeem Hasan" w:date="2024-07-21T01:58:00Z" w16du:dateUtc="2024-07-20T19:58:00Z"/>
                <w:rFonts w:ascii="Times New Roman" w:hAnsi="Times New Roman" w:cs="Times New Roman"/>
                <w:sz w:val="24"/>
                <w:szCs w:val="24"/>
              </w:rPr>
            </w:pPr>
            <w:ins w:id="2858" w:author="Mohammad Nayeem Hasan" w:date="2024-07-21T02:26:00Z" w16du:dateUtc="2024-07-20T20:26:00Z">
              <w:r w:rsidRPr="00DF6BDB" w:rsidDel="00D73460">
                <w:rPr>
                  <w:rFonts w:ascii="Times New Roman" w:hAnsi="Times New Roman" w:cs="Times New Roman"/>
                  <w:sz w:val="24"/>
                  <w:szCs w:val="24"/>
                </w:rPr>
                <w:t>38 (8.23)</w:t>
              </w:r>
            </w:ins>
          </w:p>
        </w:tc>
        <w:tc>
          <w:tcPr>
            <w:tcW w:w="616" w:type="pct"/>
            <w:tcPrChange w:id="2859" w:author="Mohammad Nayeem Hasan" w:date="2024-07-21T13:03:00Z" w16du:dateUtc="2024-07-21T07:03:00Z">
              <w:tcPr>
                <w:tcW w:w="452" w:type="pct"/>
                <w:gridSpan w:val="2"/>
              </w:tcPr>
            </w:tcPrChange>
          </w:tcPr>
          <w:p w14:paraId="2A2AA90D" w14:textId="042132C6" w:rsidR="006E7128" w:rsidRPr="00DF6BDB" w:rsidDel="00D73460" w:rsidRDefault="006E7128" w:rsidP="006E7128">
            <w:pPr>
              <w:spacing w:after="0" w:line="240" w:lineRule="auto"/>
              <w:rPr>
                <w:ins w:id="2860" w:author="Mohammad Nayeem Hasan" w:date="2024-07-21T01:58:00Z" w16du:dateUtc="2024-07-20T19:58:00Z"/>
                <w:rFonts w:ascii="Times New Roman" w:hAnsi="Times New Roman" w:cs="Times New Roman"/>
                <w:sz w:val="24"/>
                <w:szCs w:val="24"/>
              </w:rPr>
            </w:pPr>
            <w:ins w:id="2861" w:author="Mohammad Nayeem Hasan" w:date="2024-07-21T02:26:00Z" w16du:dateUtc="2024-07-20T20:26:00Z">
              <w:r w:rsidRPr="00DF6BDB" w:rsidDel="00D73460">
                <w:rPr>
                  <w:rFonts w:ascii="Times New Roman" w:hAnsi="Times New Roman" w:cs="Times New Roman"/>
                  <w:sz w:val="24"/>
                  <w:szCs w:val="24"/>
                </w:rPr>
                <w:t>418 (91.76)</w:t>
              </w:r>
            </w:ins>
          </w:p>
        </w:tc>
        <w:tc>
          <w:tcPr>
            <w:tcW w:w="725" w:type="pct"/>
            <w:tcPrChange w:id="2862" w:author="Mohammad Nayeem Hasan" w:date="2024-07-21T13:03:00Z" w16du:dateUtc="2024-07-21T07:03:00Z">
              <w:tcPr>
                <w:tcW w:w="507" w:type="pct"/>
                <w:gridSpan w:val="2"/>
              </w:tcPr>
            </w:tcPrChange>
          </w:tcPr>
          <w:p w14:paraId="41A432FC" w14:textId="133A802F" w:rsidR="006E7128" w:rsidRPr="00DF6BDB" w:rsidDel="00D73460" w:rsidRDefault="006E7128" w:rsidP="006E7128">
            <w:pPr>
              <w:spacing w:after="0" w:line="240" w:lineRule="auto"/>
              <w:rPr>
                <w:ins w:id="2863" w:author="Mohammad Nayeem Hasan" w:date="2024-07-21T01:58:00Z" w16du:dateUtc="2024-07-20T19:58:00Z"/>
                <w:rFonts w:ascii="Times New Roman" w:hAnsi="Times New Roman" w:cs="Times New Roman"/>
                <w:sz w:val="24"/>
                <w:szCs w:val="24"/>
              </w:rPr>
            </w:pPr>
          </w:p>
        </w:tc>
      </w:tr>
      <w:tr w:rsidR="006E7128" w:rsidRPr="00CE3B54" w:rsidDel="00D73460" w14:paraId="2C89417E" w14:textId="6397CB2D" w:rsidTr="00AA3EE1">
        <w:trPr>
          <w:ins w:id="2864" w:author="Mohammad Nayeem Hasan" w:date="2024-07-18T15:21:00Z"/>
          <w:trPrChange w:id="2865" w:author="Mohammad Nayeem Hasan" w:date="2024-07-21T13:03:00Z" w16du:dateUtc="2024-07-21T07:03:00Z">
            <w:trPr>
              <w:gridAfter w:val="0"/>
            </w:trPr>
          </w:trPrChange>
        </w:trPr>
        <w:tc>
          <w:tcPr>
            <w:tcW w:w="1071" w:type="pct"/>
            <w:tcPrChange w:id="2866" w:author="Mohammad Nayeem Hasan" w:date="2024-07-21T13:03:00Z" w16du:dateUtc="2024-07-21T07:03:00Z">
              <w:tcPr>
                <w:tcW w:w="783" w:type="pct"/>
              </w:tcPr>
            </w:tcPrChange>
          </w:tcPr>
          <w:p w14:paraId="50BBD16C" w14:textId="77777777" w:rsidR="006E7128" w:rsidRPr="00B16F81" w:rsidDel="00D73460" w:rsidRDefault="006E7128" w:rsidP="006E7128">
            <w:pPr>
              <w:spacing w:after="0" w:line="240" w:lineRule="auto"/>
              <w:rPr>
                <w:ins w:id="2867" w:author="Mohammad Nayeem Hasan" w:date="2024-07-18T15:21:00Z" w16du:dateUtc="2024-07-18T09:21:00Z"/>
                <w:rFonts w:ascii="Times New Roman" w:hAnsi="Times New Roman" w:cs="Times New Roman"/>
                <w:b/>
                <w:bCs/>
                <w:i/>
                <w:iCs/>
                <w:sz w:val="24"/>
                <w:szCs w:val="24"/>
                <w:rPrChange w:id="2868" w:author="Mohammad Nayeem Hasan" w:date="2024-07-21T02:28:00Z" w16du:dateUtc="2024-07-20T20:28:00Z">
                  <w:rPr>
                    <w:ins w:id="2869" w:author="Mohammad Nayeem Hasan" w:date="2024-07-18T15:21:00Z" w16du:dateUtc="2024-07-18T09:21:00Z"/>
                    <w:rFonts w:ascii="Times New Roman" w:hAnsi="Times New Roman" w:cs="Times New Roman"/>
                    <w:sz w:val="24"/>
                    <w:szCs w:val="24"/>
                  </w:rPr>
                </w:rPrChange>
              </w:rPr>
            </w:pPr>
            <w:ins w:id="2870" w:author="Mohammad Nayeem Hasan" w:date="2024-07-18T15:21:00Z" w16du:dateUtc="2024-07-18T09:21:00Z">
              <w:r w:rsidRPr="00B16F81" w:rsidDel="00D73460">
                <w:rPr>
                  <w:rFonts w:ascii="Times New Roman" w:hAnsi="Times New Roman" w:cs="Times New Roman"/>
                  <w:b/>
                  <w:bCs/>
                  <w:i/>
                  <w:iCs/>
                  <w:sz w:val="24"/>
                  <w:szCs w:val="24"/>
                  <w:rPrChange w:id="2871" w:author="Mohammad Nayeem Hasan" w:date="2024-07-21T02:28:00Z" w16du:dateUtc="2024-07-20T20:28:00Z">
                    <w:rPr>
                      <w:rFonts w:ascii="Times New Roman" w:hAnsi="Times New Roman" w:cs="Times New Roman"/>
                      <w:sz w:val="24"/>
                      <w:szCs w:val="24"/>
                    </w:rPr>
                  </w:rPrChange>
                </w:rPr>
                <w:t>Household water E. coli concentration</w:t>
              </w:r>
            </w:ins>
          </w:p>
        </w:tc>
        <w:tc>
          <w:tcPr>
            <w:tcW w:w="685" w:type="pct"/>
            <w:tcPrChange w:id="2872" w:author="Mohammad Nayeem Hasan" w:date="2024-07-21T13:03:00Z" w16du:dateUtc="2024-07-21T07:03:00Z">
              <w:tcPr>
                <w:tcW w:w="501" w:type="pct"/>
              </w:tcPr>
            </w:tcPrChange>
          </w:tcPr>
          <w:p w14:paraId="505DF6BF" w14:textId="77777777" w:rsidR="006E7128" w:rsidRPr="00DF6BDB" w:rsidDel="00D73460" w:rsidRDefault="006E7128" w:rsidP="006E7128">
            <w:pPr>
              <w:spacing w:after="0" w:line="240" w:lineRule="auto"/>
              <w:rPr>
                <w:ins w:id="2873" w:author="Mohammad Nayeem Hasan" w:date="2024-07-18T15:21:00Z" w16du:dateUtc="2024-07-18T09:21:00Z"/>
                <w:rFonts w:ascii="Times New Roman" w:hAnsi="Times New Roman" w:cs="Times New Roman"/>
                <w:sz w:val="24"/>
                <w:szCs w:val="24"/>
              </w:rPr>
            </w:pPr>
          </w:p>
        </w:tc>
        <w:tc>
          <w:tcPr>
            <w:tcW w:w="616" w:type="pct"/>
            <w:tcPrChange w:id="2874" w:author="Mohammad Nayeem Hasan" w:date="2024-07-21T13:03:00Z" w16du:dateUtc="2024-07-21T07:03:00Z">
              <w:tcPr>
                <w:tcW w:w="452" w:type="pct"/>
                <w:gridSpan w:val="2"/>
              </w:tcPr>
            </w:tcPrChange>
          </w:tcPr>
          <w:p w14:paraId="3FCFE769" w14:textId="77777777" w:rsidR="006E7128" w:rsidRPr="00DF6BDB" w:rsidDel="00D73460" w:rsidRDefault="006E7128" w:rsidP="006E7128">
            <w:pPr>
              <w:spacing w:after="0" w:line="240" w:lineRule="auto"/>
              <w:rPr>
                <w:ins w:id="2875" w:author="Mohammad Nayeem Hasan" w:date="2024-07-18T15:21:00Z" w16du:dateUtc="2024-07-18T09:21:00Z"/>
                <w:rFonts w:ascii="Times New Roman" w:hAnsi="Times New Roman" w:cs="Times New Roman"/>
                <w:sz w:val="24"/>
                <w:szCs w:val="24"/>
              </w:rPr>
            </w:pPr>
          </w:p>
        </w:tc>
        <w:tc>
          <w:tcPr>
            <w:tcW w:w="671" w:type="pct"/>
            <w:tcPrChange w:id="2876" w:author="Mohammad Nayeem Hasan" w:date="2024-07-21T13:03:00Z" w16du:dateUtc="2024-07-21T07:03:00Z">
              <w:tcPr>
                <w:tcW w:w="491" w:type="pct"/>
              </w:tcPr>
            </w:tcPrChange>
          </w:tcPr>
          <w:p w14:paraId="25ED81CF" w14:textId="77777777" w:rsidR="006E7128" w:rsidRPr="00DF6BDB" w:rsidDel="00D73460" w:rsidRDefault="006E7128" w:rsidP="006E7128">
            <w:pPr>
              <w:spacing w:after="0" w:line="240" w:lineRule="auto"/>
              <w:rPr>
                <w:ins w:id="2877" w:author="Mohammad Nayeem Hasan" w:date="2024-07-18T15:21:00Z" w16du:dateUtc="2024-07-18T09:21:00Z"/>
                <w:rFonts w:ascii="Times New Roman" w:hAnsi="Times New Roman" w:cs="Times New Roman"/>
                <w:sz w:val="24"/>
                <w:szCs w:val="24"/>
              </w:rPr>
            </w:pPr>
          </w:p>
        </w:tc>
        <w:tc>
          <w:tcPr>
            <w:tcW w:w="616" w:type="pct"/>
            <w:tcPrChange w:id="2878" w:author="Mohammad Nayeem Hasan" w:date="2024-07-21T13:03:00Z" w16du:dateUtc="2024-07-21T07:03:00Z">
              <w:tcPr>
                <w:tcW w:w="452" w:type="pct"/>
                <w:gridSpan w:val="2"/>
              </w:tcPr>
            </w:tcPrChange>
          </w:tcPr>
          <w:p w14:paraId="2BA97631" w14:textId="77777777" w:rsidR="006E7128" w:rsidRPr="00DF6BDB" w:rsidDel="00D73460" w:rsidRDefault="006E7128" w:rsidP="006E7128">
            <w:pPr>
              <w:spacing w:after="0" w:line="240" w:lineRule="auto"/>
              <w:rPr>
                <w:ins w:id="2879" w:author="Mohammad Nayeem Hasan" w:date="2024-07-18T16:45:00Z" w16du:dateUtc="2024-07-18T10:45:00Z"/>
                <w:rFonts w:ascii="Times New Roman" w:hAnsi="Times New Roman" w:cs="Times New Roman"/>
                <w:sz w:val="24"/>
                <w:szCs w:val="24"/>
              </w:rPr>
            </w:pPr>
          </w:p>
        </w:tc>
        <w:tc>
          <w:tcPr>
            <w:tcW w:w="616" w:type="pct"/>
            <w:tcPrChange w:id="2880" w:author="Mohammad Nayeem Hasan" w:date="2024-07-21T13:03:00Z" w16du:dateUtc="2024-07-21T07:03:00Z">
              <w:tcPr>
                <w:tcW w:w="452" w:type="pct"/>
                <w:gridSpan w:val="2"/>
              </w:tcPr>
            </w:tcPrChange>
          </w:tcPr>
          <w:p w14:paraId="0F9EB75D" w14:textId="77777777" w:rsidR="006E7128" w:rsidRPr="00DF6BDB" w:rsidDel="00D73460" w:rsidRDefault="006E7128" w:rsidP="006E7128">
            <w:pPr>
              <w:spacing w:after="0" w:line="240" w:lineRule="auto"/>
              <w:rPr>
                <w:ins w:id="2881" w:author="Mohammad Nayeem Hasan" w:date="2024-07-18T16:45:00Z" w16du:dateUtc="2024-07-18T10:45:00Z"/>
                <w:rFonts w:ascii="Times New Roman" w:hAnsi="Times New Roman" w:cs="Times New Roman"/>
                <w:sz w:val="24"/>
                <w:szCs w:val="24"/>
              </w:rPr>
            </w:pPr>
          </w:p>
        </w:tc>
        <w:tc>
          <w:tcPr>
            <w:tcW w:w="725" w:type="pct"/>
            <w:tcPrChange w:id="2882" w:author="Mohammad Nayeem Hasan" w:date="2024-07-21T13:03:00Z" w16du:dateUtc="2024-07-21T07:03:00Z">
              <w:tcPr>
                <w:tcW w:w="507" w:type="pct"/>
                <w:gridSpan w:val="2"/>
              </w:tcPr>
            </w:tcPrChange>
          </w:tcPr>
          <w:p w14:paraId="1A0C22D6" w14:textId="77777777" w:rsidR="006E7128" w:rsidRPr="00DF6BDB" w:rsidDel="00D73460" w:rsidRDefault="006E7128" w:rsidP="006E7128">
            <w:pPr>
              <w:spacing w:after="0" w:line="240" w:lineRule="auto"/>
              <w:rPr>
                <w:ins w:id="2883" w:author="Mohammad Nayeem Hasan" w:date="2024-07-18T16:46:00Z" w16du:dateUtc="2024-07-18T10:46:00Z"/>
                <w:rFonts w:ascii="Times New Roman" w:hAnsi="Times New Roman" w:cs="Times New Roman"/>
                <w:sz w:val="24"/>
                <w:szCs w:val="24"/>
              </w:rPr>
            </w:pPr>
          </w:p>
        </w:tc>
      </w:tr>
      <w:tr w:rsidR="006E7128" w:rsidRPr="00CE3B54" w:rsidDel="00D73460" w14:paraId="4C478544" w14:textId="17391FC7" w:rsidTr="00AA3EE1">
        <w:trPr>
          <w:ins w:id="2884" w:author="Mohammad Nayeem Hasan" w:date="2024-07-18T15:21:00Z"/>
          <w:trPrChange w:id="2885" w:author="Mohammad Nayeem Hasan" w:date="2024-07-21T13:03:00Z" w16du:dateUtc="2024-07-21T07:03:00Z">
            <w:trPr>
              <w:gridAfter w:val="0"/>
            </w:trPr>
          </w:trPrChange>
        </w:trPr>
        <w:tc>
          <w:tcPr>
            <w:tcW w:w="1071" w:type="pct"/>
            <w:tcPrChange w:id="2886" w:author="Mohammad Nayeem Hasan" w:date="2024-07-21T13:03:00Z" w16du:dateUtc="2024-07-21T07:03:00Z">
              <w:tcPr>
                <w:tcW w:w="783" w:type="pct"/>
              </w:tcPr>
            </w:tcPrChange>
          </w:tcPr>
          <w:p w14:paraId="28A24E46" w14:textId="77777777" w:rsidR="006E7128" w:rsidRPr="00DF6BDB" w:rsidDel="00D73460" w:rsidRDefault="006E7128" w:rsidP="006E7128">
            <w:pPr>
              <w:spacing w:after="0" w:line="240" w:lineRule="auto"/>
              <w:rPr>
                <w:ins w:id="2887" w:author="Mohammad Nayeem Hasan" w:date="2024-07-18T15:21:00Z" w16du:dateUtc="2024-07-18T09:21:00Z"/>
                <w:rFonts w:ascii="Times New Roman" w:hAnsi="Times New Roman" w:cs="Times New Roman"/>
                <w:sz w:val="24"/>
                <w:szCs w:val="24"/>
              </w:rPr>
            </w:pPr>
            <w:ins w:id="2888" w:author="Mohammad Nayeem Hasan" w:date="2024-07-18T15:21:00Z" w16du:dateUtc="2024-07-18T09:21:00Z">
              <w:r w:rsidRPr="00DF6BDB" w:rsidDel="00D73460">
                <w:rPr>
                  <w:rFonts w:ascii="Times New Roman" w:hAnsi="Times New Roman" w:cs="Times New Roman"/>
                  <w:sz w:val="24"/>
                  <w:szCs w:val="24"/>
                </w:rPr>
                <w:t>Low</w:t>
              </w:r>
            </w:ins>
          </w:p>
        </w:tc>
        <w:tc>
          <w:tcPr>
            <w:tcW w:w="685" w:type="pct"/>
            <w:tcPrChange w:id="2889" w:author="Mohammad Nayeem Hasan" w:date="2024-07-21T13:03:00Z" w16du:dateUtc="2024-07-21T07:03:00Z">
              <w:tcPr>
                <w:tcW w:w="501" w:type="pct"/>
              </w:tcPr>
            </w:tcPrChange>
          </w:tcPr>
          <w:p w14:paraId="75A1A28D" w14:textId="77777777" w:rsidR="006E7128" w:rsidRPr="00DF6BDB" w:rsidDel="00D73460" w:rsidRDefault="006E7128" w:rsidP="006E7128">
            <w:pPr>
              <w:spacing w:after="0" w:line="240" w:lineRule="auto"/>
              <w:rPr>
                <w:ins w:id="2890" w:author="Mohammad Nayeem Hasan" w:date="2024-07-18T15:21:00Z" w16du:dateUtc="2024-07-18T09:21:00Z"/>
                <w:rFonts w:ascii="Times New Roman" w:hAnsi="Times New Roman" w:cs="Times New Roman"/>
                <w:sz w:val="24"/>
                <w:szCs w:val="24"/>
              </w:rPr>
            </w:pPr>
            <w:ins w:id="2891" w:author="Mohammad Nayeem Hasan" w:date="2024-07-18T15:21:00Z" w16du:dateUtc="2024-07-18T09:21:00Z">
              <w:r w:rsidRPr="00DF6BDB" w:rsidDel="00D73460">
                <w:rPr>
                  <w:rFonts w:ascii="Times New Roman" w:hAnsi="Times New Roman" w:cs="Times New Roman"/>
                  <w:sz w:val="24"/>
                  <w:szCs w:val="24"/>
                </w:rPr>
                <w:t>16 (4.25)</w:t>
              </w:r>
            </w:ins>
          </w:p>
        </w:tc>
        <w:tc>
          <w:tcPr>
            <w:tcW w:w="616" w:type="pct"/>
            <w:tcPrChange w:id="2892" w:author="Mohammad Nayeem Hasan" w:date="2024-07-21T13:03:00Z" w16du:dateUtc="2024-07-21T07:03:00Z">
              <w:tcPr>
                <w:tcW w:w="452" w:type="pct"/>
                <w:gridSpan w:val="2"/>
              </w:tcPr>
            </w:tcPrChange>
          </w:tcPr>
          <w:p w14:paraId="54E5F43B" w14:textId="77777777" w:rsidR="006E7128" w:rsidRPr="00DF6BDB" w:rsidDel="00D73460" w:rsidRDefault="006E7128" w:rsidP="006E7128">
            <w:pPr>
              <w:spacing w:after="0" w:line="240" w:lineRule="auto"/>
              <w:rPr>
                <w:ins w:id="2893" w:author="Mohammad Nayeem Hasan" w:date="2024-07-18T15:21:00Z" w16du:dateUtc="2024-07-18T09:21:00Z"/>
                <w:rFonts w:ascii="Times New Roman" w:hAnsi="Times New Roman" w:cs="Times New Roman"/>
                <w:sz w:val="24"/>
                <w:szCs w:val="24"/>
              </w:rPr>
            </w:pPr>
            <w:ins w:id="2894" w:author="Mohammad Nayeem Hasan" w:date="2024-07-18T15:21:00Z" w16du:dateUtc="2024-07-18T09:21:00Z">
              <w:r w:rsidRPr="00DF6BDB" w:rsidDel="00D73460">
                <w:rPr>
                  <w:rFonts w:ascii="Times New Roman" w:hAnsi="Times New Roman" w:cs="Times New Roman"/>
                  <w:sz w:val="24"/>
                  <w:szCs w:val="24"/>
                </w:rPr>
                <w:t>369 (95.75)</w:t>
              </w:r>
            </w:ins>
          </w:p>
        </w:tc>
        <w:tc>
          <w:tcPr>
            <w:tcW w:w="671" w:type="pct"/>
            <w:tcPrChange w:id="2895" w:author="Mohammad Nayeem Hasan" w:date="2024-07-21T13:03:00Z" w16du:dateUtc="2024-07-21T07:03:00Z">
              <w:tcPr>
                <w:tcW w:w="491" w:type="pct"/>
              </w:tcPr>
            </w:tcPrChange>
          </w:tcPr>
          <w:p w14:paraId="14D762C3" w14:textId="5A2951E0" w:rsidR="006E7128" w:rsidRPr="00DF6BDB" w:rsidDel="00D73460" w:rsidRDefault="006E7128" w:rsidP="006E7128">
            <w:pPr>
              <w:spacing w:after="0" w:line="240" w:lineRule="auto"/>
              <w:rPr>
                <w:ins w:id="2896" w:author="Mohammad Nayeem Hasan" w:date="2024-07-18T15:21:00Z" w16du:dateUtc="2024-07-18T09:21:00Z"/>
                <w:rFonts w:ascii="Times New Roman" w:hAnsi="Times New Roman" w:cs="Times New Roman"/>
                <w:sz w:val="24"/>
                <w:szCs w:val="24"/>
              </w:rPr>
            </w:pPr>
          </w:p>
        </w:tc>
        <w:tc>
          <w:tcPr>
            <w:tcW w:w="616" w:type="pct"/>
            <w:tcPrChange w:id="2897" w:author="Mohammad Nayeem Hasan" w:date="2024-07-21T13:03:00Z" w16du:dateUtc="2024-07-21T07:03:00Z">
              <w:tcPr>
                <w:tcW w:w="452" w:type="pct"/>
                <w:gridSpan w:val="2"/>
              </w:tcPr>
            </w:tcPrChange>
          </w:tcPr>
          <w:p w14:paraId="5AD0C795" w14:textId="47975387" w:rsidR="006E7128" w:rsidRPr="00DF6BDB" w:rsidDel="00D73460" w:rsidRDefault="006E7128" w:rsidP="006E7128">
            <w:pPr>
              <w:spacing w:after="0" w:line="240" w:lineRule="auto"/>
              <w:rPr>
                <w:ins w:id="2898" w:author="Mohammad Nayeem Hasan" w:date="2024-07-18T16:45:00Z" w16du:dateUtc="2024-07-18T10:45:00Z"/>
                <w:rFonts w:ascii="Times New Roman" w:hAnsi="Times New Roman" w:cs="Times New Roman"/>
                <w:sz w:val="24"/>
                <w:szCs w:val="24"/>
              </w:rPr>
            </w:pPr>
            <w:ins w:id="2899" w:author="Mohammad Nayeem Hasan" w:date="2024-07-21T01:35:00Z" w16du:dateUtc="2024-07-20T19:35:00Z">
              <w:r w:rsidRPr="00DF6BDB" w:rsidDel="00D73460">
                <w:rPr>
                  <w:rFonts w:ascii="Times New Roman" w:hAnsi="Times New Roman" w:cs="Times New Roman"/>
                  <w:sz w:val="24"/>
                  <w:szCs w:val="24"/>
                </w:rPr>
                <w:t>16 (4.25)</w:t>
              </w:r>
            </w:ins>
          </w:p>
        </w:tc>
        <w:tc>
          <w:tcPr>
            <w:tcW w:w="616" w:type="pct"/>
            <w:tcPrChange w:id="2900" w:author="Mohammad Nayeem Hasan" w:date="2024-07-21T13:03:00Z" w16du:dateUtc="2024-07-21T07:03:00Z">
              <w:tcPr>
                <w:tcW w:w="452" w:type="pct"/>
                <w:gridSpan w:val="2"/>
              </w:tcPr>
            </w:tcPrChange>
          </w:tcPr>
          <w:p w14:paraId="61FF3E64" w14:textId="136C4494" w:rsidR="006E7128" w:rsidRPr="00DF6BDB" w:rsidDel="00D73460" w:rsidRDefault="006E7128" w:rsidP="006E7128">
            <w:pPr>
              <w:spacing w:after="0" w:line="240" w:lineRule="auto"/>
              <w:rPr>
                <w:ins w:id="2901" w:author="Mohammad Nayeem Hasan" w:date="2024-07-18T16:45:00Z" w16du:dateUtc="2024-07-18T10:45:00Z"/>
                <w:rFonts w:ascii="Times New Roman" w:hAnsi="Times New Roman" w:cs="Times New Roman"/>
                <w:sz w:val="24"/>
                <w:szCs w:val="24"/>
              </w:rPr>
            </w:pPr>
            <w:ins w:id="2902" w:author="Mohammad Nayeem Hasan" w:date="2024-07-21T01:35:00Z" w16du:dateUtc="2024-07-20T19:35:00Z">
              <w:r w:rsidRPr="00DF6BDB" w:rsidDel="00D73460">
                <w:rPr>
                  <w:rFonts w:ascii="Times New Roman" w:hAnsi="Times New Roman" w:cs="Times New Roman"/>
                  <w:sz w:val="24"/>
                  <w:szCs w:val="24"/>
                </w:rPr>
                <w:t>369 (95.75)</w:t>
              </w:r>
            </w:ins>
          </w:p>
        </w:tc>
        <w:tc>
          <w:tcPr>
            <w:tcW w:w="725" w:type="pct"/>
            <w:tcPrChange w:id="2903" w:author="Mohammad Nayeem Hasan" w:date="2024-07-21T13:03:00Z" w16du:dateUtc="2024-07-21T07:03:00Z">
              <w:tcPr>
                <w:tcW w:w="507" w:type="pct"/>
                <w:gridSpan w:val="2"/>
              </w:tcPr>
            </w:tcPrChange>
          </w:tcPr>
          <w:p w14:paraId="69B570CB" w14:textId="465458DA" w:rsidR="006E7128" w:rsidRPr="00DF6BDB" w:rsidDel="00D73460" w:rsidRDefault="006E7128" w:rsidP="006E7128">
            <w:pPr>
              <w:spacing w:after="0" w:line="240" w:lineRule="auto"/>
              <w:rPr>
                <w:ins w:id="2904" w:author="Mohammad Nayeem Hasan" w:date="2024-07-18T16:46:00Z" w16du:dateUtc="2024-07-18T10:46:00Z"/>
                <w:rFonts w:ascii="Times New Roman" w:hAnsi="Times New Roman" w:cs="Times New Roman"/>
                <w:sz w:val="24"/>
                <w:szCs w:val="24"/>
              </w:rPr>
            </w:pPr>
          </w:p>
        </w:tc>
      </w:tr>
      <w:tr w:rsidR="006E7128" w:rsidRPr="00CE3B54" w:rsidDel="00D73460" w14:paraId="542B1238" w14:textId="534D7145" w:rsidTr="00AA3EE1">
        <w:trPr>
          <w:ins w:id="2905" w:author="Mohammad Nayeem Hasan" w:date="2024-07-18T15:21:00Z"/>
          <w:trPrChange w:id="2906" w:author="Mohammad Nayeem Hasan" w:date="2024-07-21T13:03:00Z" w16du:dateUtc="2024-07-21T07:03:00Z">
            <w:trPr>
              <w:gridAfter w:val="0"/>
            </w:trPr>
          </w:trPrChange>
        </w:trPr>
        <w:tc>
          <w:tcPr>
            <w:tcW w:w="1071" w:type="pct"/>
            <w:tcPrChange w:id="2907" w:author="Mohammad Nayeem Hasan" w:date="2024-07-21T13:03:00Z" w16du:dateUtc="2024-07-21T07:03:00Z">
              <w:tcPr>
                <w:tcW w:w="783" w:type="pct"/>
              </w:tcPr>
            </w:tcPrChange>
          </w:tcPr>
          <w:p w14:paraId="6ED059F7" w14:textId="77777777" w:rsidR="006E7128" w:rsidRPr="00DF6BDB" w:rsidDel="00D73460" w:rsidRDefault="006E7128" w:rsidP="006E7128">
            <w:pPr>
              <w:spacing w:after="0" w:line="240" w:lineRule="auto"/>
              <w:rPr>
                <w:ins w:id="2908" w:author="Mohammad Nayeem Hasan" w:date="2024-07-18T15:21:00Z" w16du:dateUtc="2024-07-18T09:21:00Z"/>
                <w:rFonts w:ascii="Times New Roman" w:hAnsi="Times New Roman" w:cs="Times New Roman"/>
                <w:sz w:val="24"/>
                <w:szCs w:val="24"/>
              </w:rPr>
            </w:pPr>
            <w:ins w:id="2909" w:author="Mohammad Nayeem Hasan" w:date="2024-07-18T15:21:00Z" w16du:dateUtc="2024-07-18T09:21:00Z">
              <w:r w:rsidRPr="00DF6BDB" w:rsidDel="00D73460">
                <w:rPr>
                  <w:rFonts w:ascii="Times New Roman" w:hAnsi="Times New Roman" w:cs="Times New Roman"/>
                  <w:sz w:val="24"/>
                  <w:szCs w:val="24"/>
                </w:rPr>
                <w:t>Moderate</w:t>
              </w:r>
            </w:ins>
          </w:p>
        </w:tc>
        <w:tc>
          <w:tcPr>
            <w:tcW w:w="685" w:type="pct"/>
            <w:tcPrChange w:id="2910" w:author="Mohammad Nayeem Hasan" w:date="2024-07-21T13:03:00Z" w16du:dateUtc="2024-07-21T07:03:00Z">
              <w:tcPr>
                <w:tcW w:w="501" w:type="pct"/>
              </w:tcPr>
            </w:tcPrChange>
          </w:tcPr>
          <w:p w14:paraId="4A1857E2" w14:textId="77777777" w:rsidR="006E7128" w:rsidRPr="00DF6BDB" w:rsidDel="00D73460" w:rsidRDefault="006E7128" w:rsidP="006E7128">
            <w:pPr>
              <w:spacing w:after="0" w:line="240" w:lineRule="auto"/>
              <w:rPr>
                <w:ins w:id="2911" w:author="Mohammad Nayeem Hasan" w:date="2024-07-18T15:21:00Z" w16du:dateUtc="2024-07-18T09:21:00Z"/>
                <w:rFonts w:ascii="Times New Roman" w:hAnsi="Times New Roman" w:cs="Times New Roman"/>
                <w:sz w:val="24"/>
                <w:szCs w:val="24"/>
              </w:rPr>
            </w:pPr>
            <w:ins w:id="2912" w:author="Mohammad Nayeem Hasan" w:date="2024-07-18T15:21:00Z" w16du:dateUtc="2024-07-18T09:21:00Z">
              <w:r w:rsidRPr="00DF6BDB" w:rsidDel="00D73460">
                <w:rPr>
                  <w:rFonts w:ascii="Times New Roman" w:hAnsi="Times New Roman" w:cs="Times New Roman"/>
                  <w:sz w:val="24"/>
                  <w:szCs w:val="24"/>
                </w:rPr>
                <w:t>31 (6.63)</w:t>
              </w:r>
            </w:ins>
          </w:p>
        </w:tc>
        <w:tc>
          <w:tcPr>
            <w:tcW w:w="616" w:type="pct"/>
            <w:tcPrChange w:id="2913" w:author="Mohammad Nayeem Hasan" w:date="2024-07-21T13:03:00Z" w16du:dateUtc="2024-07-21T07:03:00Z">
              <w:tcPr>
                <w:tcW w:w="452" w:type="pct"/>
                <w:gridSpan w:val="2"/>
              </w:tcPr>
            </w:tcPrChange>
          </w:tcPr>
          <w:p w14:paraId="22F05C62" w14:textId="77777777" w:rsidR="006E7128" w:rsidRPr="00DF6BDB" w:rsidDel="00D73460" w:rsidRDefault="006E7128" w:rsidP="006E7128">
            <w:pPr>
              <w:spacing w:after="0" w:line="240" w:lineRule="auto"/>
              <w:rPr>
                <w:ins w:id="2914" w:author="Mohammad Nayeem Hasan" w:date="2024-07-18T15:21:00Z" w16du:dateUtc="2024-07-18T09:21:00Z"/>
                <w:rFonts w:ascii="Times New Roman" w:hAnsi="Times New Roman" w:cs="Times New Roman"/>
                <w:sz w:val="24"/>
                <w:szCs w:val="24"/>
              </w:rPr>
            </w:pPr>
            <w:ins w:id="2915" w:author="Mohammad Nayeem Hasan" w:date="2024-07-18T15:21:00Z" w16du:dateUtc="2024-07-18T09:21:00Z">
              <w:r w:rsidRPr="00DF6BDB" w:rsidDel="00D73460">
                <w:rPr>
                  <w:rFonts w:ascii="Times New Roman" w:hAnsi="Times New Roman" w:cs="Times New Roman"/>
                  <w:sz w:val="24"/>
                  <w:szCs w:val="24"/>
                </w:rPr>
                <w:t>438 (93.37)</w:t>
              </w:r>
            </w:ins>
          </w:p>
        </w:tc>
        <w:tc>
          <w:tcPr>
            <w:tcW w:w="671" w:type="pct"/>
            <w:tcPrChange w:id="2916" w:author="Mohammad Nayeem Hasan" w:date="2024-07-21T13:03:00Z" w16du:dateUtc="2024-07-21T07:03:00Z">
              <w:tcPr>
                <w:tcW w:w="491" w:type="pct"/>
              </w:tcPr>
            </w:tcPrChange>
          </w:tcPr>
          <w:p w14:paraId="7A14E8ED" w14:textId="18E66998" w:rsidR="006E7128" w:rsidRPr="00DF6BDB" w:rsidDel="00D73460" w:rsidRDefault="006E7128" w:rsidP="006E7128">
            <w:pPr>
              <w:spacing w:after="0" w:line="240" w:lineRule="auto"/>
              <w:rPr>
                <w:ins w:id="2917" w:author="Mohammad Nayeem Hasan" w:date="2024-07-18T15:21:00Z" w16du:dateUtc="2024-07-18T09:21:00Z"/>
                <w:rFonts w:ascii="Times New Roman" w:hAnsi="Times New Roman" w:cs="Times New Roman"/>
                <w:sz w:val="24"/>
                <w:szCs w:val="24"/>
              </w:rPr>
            </w:pPr>
          </w:p>
        </w:tc>
        <w:tc>
          <w:tcPr>
            <w:tcW w:w="616" w:type="pct"/>
            <w:tcPrChange w:id="2918" w:author="Mohammad Nayeem Hasan" w:date="2024-07-21T13:03:00Z" w16du:dateUtc="2024-07-21T07:03:00Z">
              <w:tcPr>
                <w:tcW w:w="452" w:type="pct"/>
                <w:gridSpan w:val="2"/>
              </w:tcPr>
            </w:tcPrChange>
          </w:tcPr>
          <w:p w14:paraId="1B3EFF98" w14:textId="387BAE61" w:rsidR="006E7128" w:rsidRPr="00DF6BDB" w:rsidDel="00D73460" w:rsidRDefault="006E7128" w:rsidP="006E7128">
            <w:pPr>
              <w:spacing w:after="0" w:line="240" w:lineRule="auto"/>
              <w:rPr>
                <w:ins w:id="2919" w:author="Mohammad Nayeem Hasan" w:date="2024-07-18T16:45:00Z" w16du:dateUtc="2024-07-18T10:45:00Z"/>
                <w:rFonts w:ascii="Times New Roman" w:hAnsi="Times New Roman" w:cs="Times New Roman"/>
                <w:sz w:val="24"/>
                <w:szCs w:val="24"/>
              </w:rPr>
            </w:pPr>
            <w:ins w:id="2920" w:author="Mohammad Nayeem Hasan" w:date="2024-07-21T01:35:00Z" w16du:dateUtc="2024-07-20T19:35:00Z">
              <w:r w:rsidRPr="00DF6BDB" w:rsidDel="00D73460">
                <w:rPr>
                  <w:rFonts w:ascii="Times New Roman" w:hAnsi="Times New Roman" w:cs="Times New Roman"/>
                  <w:sz w:val="24"/>
                  <w:szCs w:val="24"/>
                </w:rPr>
                <w:t>31 (6.63)</w:t>
              </w:r>
            </w:ins>
          </w:p>
        </w:tc>
        <w:tc>
          <w:tcPr>
            <w:tcW w:w="616" w:type="pct"/>
            <w:tcPrChange w:id="2921" w:author="Mohammad Nayeem Hasan" w:date="2024-07-21T13:03:00Z" w16du:dateUtc="2024-07-21T07:03:00Z">
              <w:tcPr>
                <w:tcW w:w="452" w:type="pct"/>
                <w:gridSpan w:val="2"/>
              </w:tcPr>
            </w:tcPrChange>
          </w:tcPr>
          <w:p w14:paraId="3A04F096" w14:textId="7BDD933B" w:rsidR="006E7128" w:rsidRPr="00DF6BDB" w:rsidDel="00D73460" w:rsidRDefault="006E7128" w:rsidP="006E7128">
            <w:pPr>
              <w:spacing w:after="0" w:line="240" w:lineRule="auto"/>
              <w:rPr>
                <w:ins w:id="2922" w:author="Mohammad Nayeem Hasan" w:date="2024-07-18T16:45:00Z" w16du:dateUtc="2024-07-18T10:45:00Z"/>
                <w:rFonts w:ascii="Times New Roman" w:hAnsi="Times New Roman" w:cs="Times New Roman"/>
                <w:sz w:val="24"/>
                <w:szCs w:val="24"/>
              </w:rPr>
            </w:pPr>
            <w:ins w:id="2923" w:author="Mohammad Nayeem Hasan" w:date="2024-07-21T01:35:00Z" w16du:dateUtc="2024-07-20T19:35:00Z">
              <w:r w:rsidRPr="00DF6BDB" w:rsidDel="00D73460">
                <w:rPr>
                  <w:rFonts w:ascii="Times New Roman" w:hAnsi="Times New Roman" w:cs="Times New Roman"/>
                  <w:sz w:val="24"/>
                  <w:szCs w:val="24"/>
                </w:rPr>
                <w:t>438 (93.37)</w:t>
              </w:r>
            </w:ins>
          </w:p>
        </w:tc>
        <w:tc>
          <w:tcPr>
            <w:tcW w:w="725" w:type="pct"/>
            <w:tcPrChange w:id="2924" w:author="Mohammad Nayeem Hasan" w:date="2024-07-21T13:03:00Z" w16du:dateUtc="2024-07-21T07:03:00Z">
              <w:tcPr>
                <w:tcW w:w="507" w:type="pct"/>
                <w:gridSpan w:val="2"/>
              </w:tcPr>
            </w:tcPrChange>
          </w:tcPr>
          <w:p w14:paraId="6C9406C0" w14:textId="62586A80" w:rsidR="006E7128" w:rsidRPr="00DF6BDB" w:rsidDel="00D73460" w:rsidRDefault="006E7128" w:rsidP="006E7128">
            <w:pPr>
              <w:spacing w:after="0" w:line="240" w:lineRule="auto"/>
              <w:rPr>
                <w:ins w:id="2925" w:author="Mohammad Nayeem Hasan" w:date="2024-07-18T16:46:00Z" w16du:dateUtc="2024-07-18T10:46:00Z"/>
                <w:rFonts w:ascii="Times New Roman" w:hAnsi="Times New Roman" w:cs="Times New Roman"/>
                <w:sz w:val="24"/>
                <w:szCs w:val="24"/>
              </w:rPr>
            </w:pPr>
          </w:p>
        </w:tc>
      </w:tr>
      <w:tr w:rsidR="006E7128" w:rsidRPr="00CE3B54" w:rsidDel="00D73460" w14:paraId="2C52F25B" w14:textId="492FE559" w:rsidTr="00AA3EE1">
        <w:trPr>
          <w:ins w:id="2926" w:author="Mohammad Nayeem Hasan" w:date="2024-07-18T15:21:00Z"/>
          <w:trPrChange w:id="2927" w:author="Mohammad Nayeem Hasan" w:date="2024-07-21T13:03:00Z" w16du:dateUtc="2024-07-21T07:03:00Z">
            <w:trPr>
              <w:gridAfter w:val="0"/>
            </w:trPr>
          </w:trPrChange>
        </w:trPr>
        <w:tc>
          <w:tcPr>
            <w:tcW w:w="1071" w:type="pct"/>
            <w:tcPrChange w:id="2928" w:author="Mohammad Nayeem Hasan" w:date="2024-07-21T13:03:00Z" w16du:dateUtc="2024-07-21T07:03:00Z">
              <w:tcPr>
                <w:tcW w:w="783" w:type="pct"/>
              </w:tcPr>
            </w:tcPrChange>
          </w:tcPr>
          <w:p w14:paraId="1366D573" w14:textId="77777777" w:rsidR="006E7128" w:rsidRPr="00DF6BDB" w:rsidDel="00D73460" w:rsidRDefault="006E7128" w:rsidP="006E7128">
            <w:pPr>
              <w:spacing w:after="0" w:line="240" w:lineRule="auto"/>
              <w:rPr>
                <w:ins w:id="2929" w:author="Mohammad Nayeem Hasan" w:date="2024-07-18T15:21:00Z" w16du:dateUtc="2024-07-18T09:21:00Z"/>
                <w:rFonts w:ascii="Times New Roman" w:hAnsi="Times New Roman" w:cs="Times New Roman"/>
                <w:sz w:val="24"/>
                <w:szCs w:val="24"/>
              </w:rPr>
            </w:pPr>
            <w:ins w:id="2930" w:author="Mohammad Nayeem Hasan" w:date="2024-07-18T15:21:00Z" w16du:dateUtc="2024-07-18T09:21:00Z">
              <w:r w:rsidRPr="00DF6BDB" w:rsidDel="00D73460">
                <w:rPr>
                  <w:rFonts w:ascii="Times New Roman" w:hAnsi="Times New Roman" w:cs="Times New Roman"/>
                  <w:sz w:val="24"/>
                  <w:szCs w:val="24"/>
                </w:rPr>
                <w:t>High</w:t>
              </w:r>
            </w:ins>
          </w:p>
        </w:tc>
        <w:tc>
          <w:tcPr>
            <w:tcW w:w="685" w:type="pct"/>
            <w:tcPrChange w:id="2931" w:author="Mohammad Nayeem Hasan" w:date="2024-07-21T13:03:00Z" w16du:dateUtc="2024-07-21T07:03:00Z">
              <w:tcPr>
                <w:tcW w:w="501" w:type="pct"/>
              </w:tcPr>
            </w:tcPrChange>
          </w:tcPr>
          <w:p w14:paraId="6B174DDA" w14:textId="77777777" w:rsidR="006E7128" w:rsidRPr="00DF6BDB" w:rsidDel="00D73460" w:rsidRDefault="006E7128" w:rsidP="006E7128">
            <w:pPr>
              <w:spacing w:after="0" w:line="240" w:lineRule="auto"/>
              <w:rPr>
                <w:ins w:id="2932" w:author="Mohammad Nayeem Hasan" w:date="2024-07-18T15:21:00Z" w16du:dateUtc="2024-07-18T09:21:00Z"/>
                <w:rFonts w:ascii="Times New Roman" w:hAnsi="Times New Roman" w:cs="Times New Roman"/>
                <w:sz w:val="24"/>
                <w:szCs w:val="24"/>
              </w:rPr>
            </w:pPr>
            <w:ins w:id="2933" w:author="Mohammad Nayeem Hasan" w:date="2024-07-18T15:21:00Z" w16du:dateUtc="2024-07-18T09:21:00Z">
              <w:r w:rsidRPr="00DF6BDB" w:rsidDel="00D73460">
                <w:rPr>
                  <w:rFonts w:ascii="Times New Roman" w:hAnsi="Times New Roman" w:cs="Times New Roman"/>
                  <w:sz w:val="24"/>
                  <w:szCs w:val="24"/>
                </w:rPr>
                <w:t>125 (8.48)</w:t>
              </w:r>
            </w:ins>
          </w:p>
        </w:tc>
        <w:tc>
          <w:tcPr>
            <w:tcW w:w="616" w:type="pct"/>
            <w:tcPrChange w:id="2934" w:author="Mohammad Nayeem Hasan" w:date="2024-07-21T13:03:00Z" w16du:dateUtc="2024-07-21T07:03:00Z">
              <w:tcPr>
                <w:tcW w:w="452" w:type="pct"/>
                <w:gridSpan w:val="2"/>
              </w:tcPr>
            </w:tcPrChange>
          </w:tcPr>
          <w:p w14:paraId="7812A36C" w14:textId="77777777" w:rsidR="006E7128" w:rsidRPr="00DF6BDB" w:rsidDel="00D73460" w:rsidRDefault="006E7128" w:rsidP="006E7128">
            <w:pPr>
              <w:spacing w:after="0" w:line="240" w:lineRule="auto"/>
              <w:rPr>
                <w:ins w:id="2935" w:author="Mohammad Nayeem Hasan" w:date="2024-07-18T15:21:00Z" w16du:dateUtc="2024-07-18T09:21:00Z"/>
                <w:rFonts w:ascii="Times New Roman" w:hAnsi="Times New Roman" w:cs="Times New Roman"/>
                <w:sz w:val="24"/>
                <w:szCs w:val="24"/>
              </w:rPr>
            </w:pPr>
            <w:ins w:id="2936" w:author="Mohammad Nayeem Hasan" w:date="2024-07-18T15:21:00Z" w16du:dateUtc="2024-07-18T09:21:00Z">
              <w:r w:rsidRPr="00DF6BDB" w:rsidDel="00D73460">
                <w:rPr>
                  <w:rFonts w:ascii="Times New Roman" w:hAnsi="Times New Roman" w:cs="Times New Roman"/>
                  <w:sz w:val="24"/>
                  <w:szCs w:val="24"/>
                </w:rPr>
                <w:t>1352 (91.52)</w:t>
              </w:r>
            </w:ins>
          </w:p>
        </w:tc>
        <w:tc>
          <w:tcPr>
            <w:tcW w:w="671" w:type="pct"/>
            <w:tcPrChange w:id="2937" w:author="Mohammad Nayeem Hasan" w:date="2024-07-21T13:03:00Z" w16du:dateUtc="2024-07-21T07:03:00Z">
              <w:tcPr>
                <w:tcW w:w="491" w:type="pct"/>
              </w:tcPr>
            </w:tcPrChange>
          </w:tcPr>
          <w:p w14:paraId="7E14508E" w14:textId="5A6DB6C5" w:rsidR="006E7128" w:rsidRPr="00DF6BDB" w:rsidDel="00D73460" w:rsidRDefault="006E7128" w:rsidP="006E7128">
            <w:pPr>
              <w:spacing w:after="0" w:line="240" w:lineRule="auto"/>
              <w:rPr>
                <w:ins w:id="2938" w:author="Mohammad Nayeem Hasan" w:date="2024-07-18T15:21:00Z" w16du:dateUtc="2024-07-18T09:21:00Z"/>
                <w:rFonts w:ascii="Times New Roman" w:hAnsi="Times New Roman" w:cs="Times New Roman"/>
                <w:sz w:val="24"/>
                <w:szCs w:val="24"/>
              </w:rPr>
            </w:pPr>
          </w:p>
        </w:tc>
        <w:tc>
          <w:tcPr>
            <w:tcW w:w="616" w:type="pct"/>
            <w:tcPrChange w:id="2939" w:author="Mohammad Nayeem Hasan" w:date="2024-07-21T13:03:00Z" w16du:dateUtc="2024-07-21T07:03:00Z">
              <w:tcPr>
                <w:tcW w:w="452" w:type="pct"/>
                <w:gridSpan w:val="2"/>
              </w:tcPr>
            </w:tcPrChange>
          </w:tcPr>
          <w:p w14:paraId="64333813" w14:textId="44A363DC" w:rsidR="006E7128" w:rsidRPr="00DF6BDB" w:rsidDel="00D73460" w:rsidRDefault="006E7128" w:rsidP="006E7128">
            <w:pPr>
              <w:spacing w:after="0" w:line="240" w:lineRule="auto"/>
              <w:rPr>
                <w:ins w:id="2940" w:author="Mohammad Nayeem Hasan" w:date="2024-07-18T16:45:00Z" w16du:dateUtc="2024-07-18T10:45:00Z"/>
                <w:rFonts w:ascii="Times New Roman" w:hAnsi="Times New Roman" w:cs="Times New Roman"/>
                <w:sz w:val="24"/>
                <w:szCs w:val="24"/>
              </w:rPr>
            </w:pPr>
            <w:ins w:id="2941" w:author="Mohammad Nayeem Hasan" w:date="2024-07-21T01:35:00Z" w16du:dateUtc="2024-07-20T19:35:00Z">
              <w:r w:rsidRPr="00DF6BDB" w:rsidDel="00D73460">
                <w:rPr>
                  <w:rFonts w:ascii="Times New Roman" w:hAnsi="Times New Roman" w:cs="Times New Roman"/>
                  <w:sz w:val="24"/>
                  <w:szCs w:val="24"/>
                </w:rPr>
                <w:t>125 (8.48)</w:t>
              </w:r>
            </w:ins>
          </w:p>
        </w:tc>
        <w:tc>
          <w:tcPr>
            <w:tcW w:w="616" w:type="pct"/>
            <w:tcPrChange w:id="2942" w:author="Mohammad Nayeem Hasan" w:date="2024-07-21T13:03:00Z" w16du:dateUtc="2024-07-21T07:03:00Z">
              <w:tcPr>
                <w:tcW w:w="452" w:type="pct"/>
                <w:gridSpan w:val="2"/>
              </w:tcPr>
            </w:tcPrChange>
          </w:tcPr>
          <w:p w14:paraId="78D37E69" w14:textId="4B3ABF2B" w:rsidR="006E7128" w:rsidRPr="00DF6BDB" w:rsidDel="00D73460" w:rsidRDefault="006E7128" w:rsidP="006E7128">
            <w:pPr>
              <w:spacing w:after="0" w:line="240" w:lineRule="auto"/>
              <w:rPr>
                <w:ins w:id="2943" w:author="Mohammad Nayeem Hasan" w:date="2024-07-18T16:45:00Z" w16du:dateUtc="2024-07-18T10:45:00Z"/>
                <w:rFonts w:ascii="Times New Roman" w:hAnsi="Times New Roman" w:cs="Times New Roman"/>
                <w:sz w:val="24"/>
                <w:szCs w:val="24"/>
              </w:rPr>
            </w:pPr>
            <w:ins w:id="2944" w:author="Mohammad Nayeem Hasan" w:date="2024-07-21T01:35:00Z" w16du:dateUtc="2024-07-20T19:35:00Z">
              <w:r w:rsidRPr="00DF6BDB" w:rsidDel="00D73460">
                <w:rPr>
                  <w:rFonts w:ascii="Times New Roman" w:hAnsi="Times New Roman" w:cs="Times New Roman"/>
                  <w:sz w:val="24"/>
                  <w:szCs w:val="24"/>
                </w:rPr>
                <w:t>1352 (91.52)</w:t>
              </w:r>
            </w:ins>
          </w:p>
        </w:tc>
        <w:tc>
          <w:tcPr>
            <w:tcW w:w="725" w:type="pct"/>
            <w:tcPrChange w:id="2945" w:author="Mohammad Nayeem Hasan" w:date="2024-07-21T13:03:00Z" w16du:dateUtc="2024-07-21T07:03:00Z">
              <w:tcPr>
                <w:tcW w:w="507" w:type="pct"/>
                <w:gridSpan w:val="2"/>
              </w:tcPr>
            </w:tcPrChange>
          </w:tcPr>
          <w:p w14:paraId="2FC123B3" w14:textId="74FA8FF5" w:rsidR="006E7128" w:rsidRPr="00DF6BDB" w:rsidDel="00D73460" w:rsidRDefault="006E7128" w:rsidP="006E7128">
            <w:pPr>
              <w:spacing w:after="0" w:line="240" w:lineRule="auto"/>
              <w:rPr>
                <w:ins w:id="2946" w:author="Mohammad Nayeem Hasan" w:date="2024-07-18T16:46:00Z" w16du:dateUtc="2024-07-18T10:46:00Z"/>
                <w:rFonts w:ascii="Times New Roman" w:hAnsi="Times New Roman" w:cs="Times New Roman"/>
                <w:sz w:val="24"/>
                <w:szCs w:val="24"/>
              </w:rPr>
            </w:pPr>
          </w:p>
        </w:tc>
      </w:tr>
      <w:tr w:rsidR="006E7128" w:rsidRPr="00CE3B54" w:rsidDel="00D73460" w14:paraId="3D3C15A8" w14:textId="02C4B948" w:rsidTr="00AA3EE1">
        <w:trPr>
          <w:ins w:id="2947" w:author="Mohammad Nayeem Hasan" w:date="2024-07-18T15:21:00Z"/>
          <w:trPrChange w:id="2948" w:author="Mohammad Nayeem Hasan" w:date="2024-07-21T13:03:00Z" w16du:dateUtc="2024-07-21T07:03:00Z">
            <w:trPr>
              <w:gridAfter w:val="0"/>
            </w:trPr>
          </w:trPrChange>
        </w:trPr>
        <w:tc>
          <w:tcPr>
            <w:tcW w:w="1071" w:type="pct"/>
            <w:tcPrChange w:id="2949" w:author="Mohammad Nayeem Hasan" w:date="2024-07-21T13:03:00Z" w16du:dateUtc="2024-07-21T07:03:00Z">
              <w:tcPr>
                <w:tcW w:w="783" w:type="pct"/>
              </w:tcPr>
            </w:tcPrChange>
          </w:tcPr>
          <w:p w14:paraId="05284B7A" w14:textId="619ADD18" w:rsidR="006E7128" w:rsidRPr="00B16F81" w:rsidDel="00D73460" w:rsidRDefault="006E7128" w:rsidP="006E7128">
            <w:pPr>
              <w:spacing w:after="0" w:line="240" w:lineRule="auto"/>
              <w:rPr>
                <w:ins w:id="2950" w:author="Mohammad Nayeem Hasan" w:date="2024-07-18T15:21:00Z" w16du:dateUtc="2024-07-18T09:21:00Z"/>
                <w:rFonts w:ascii="Times New Roman" w:hAnsi="Times New Roman" w:cs="Times New Roman"/>
                <w:b/>
                <w:bCs/>
                <w:i/>
                <w:iCs/>
                <w:sz w:val="24"/>
                <w:szCs w:val="24"/>
                <w:rPrChange w:id="2951" w:author="Mohammad Nayeem Hasan" w:date="2024-07-21T02:28:00Z" w16du:dateUtc="2024-07-20T20:28:00Z">
                  <w:rPr>
                    <w:ins w:id="2952" w:author="Mohammad Nayeem Hasan" w:date="2024-07-18T15:21:00Z" w16du:dateUtc="2024-07-18T09:21:00Z"/>
                    <w:rFonts w:ascii="Times New Roman" w:hAnsi="Times New Roman" w:cs="Times New Roman"/>
                    <w:sz w:val="24"/>
                    <w:szCs w:val="24"/>
                  </w:rPr>
                </w:rPrChange>
              </w:rPr>
            </w:pPr>
            <w:ins w:id="2953" w:author="Mohammad Nayeem Hasan" w:date="2024-07-21T02:26:00Z" w16du:dateUtc="2024-07-20T20:26:00Z">
              <w:r w:rsidRPr="00B16F81" w:rsidDel="00D73460">
                <w:rPr>
                  <w:rFonts w:ascii="Times New Roman" w:hAnsi="Times New Roman" w:cs="Times New Roman"/>
                  <w:b/>
                  <w:bCs/>
                  <w:i/>
                  <w:iCs/>
                  <w:sz w:val="24"/>
                  <w:szCs w:val="24"/>
                  <w:rPrChange w:id="2954" w:author="Mohammad Nayeem Hasan" w:date="2024-07-21T02:28:00Z" w16du:dateUtc="2024-07-20T20:28:00Z">
                    <w:rPr>
                      <w:rFonts w:ascii="Times New Roman" w:hAnsi="Times New Roman" w:cs="Times New Roman"/>
                      <w:sz w:val="24"/>
                      <w:szCs w:val="24"/>
                    </w:rPr>
                  </w:rPrChange>
                </w:rPr>
                <w:t>Water treatment</w:t>
              </w:r>
            </w:ins>
          </w:p>
        </w:tc>
        <w:tc>
          <w:tcPr>
            <w:tcW w:w="685" w:type="pct"/>
            <w:tcPrChange w:id="2955" w:author="Mohammad Nayeem Hasan" w:date="2024-07-21T13:03:00Z" w16du:dateUtc="2024-07-21T07:03:00Z">
              <w:tcPr>
                <w:tcW w:w="501" w:type="pct"/>
              </w:tcPr>
            </w:tcPrChange>
          </w:tcPr>
          <w:p w14:paraId="75E4468F" w14:textId="77777777" w:rsidR="006E7128" w:rsidRPr="00DF6BDB" w:rsidDel="00D73460" w:rsidRDefault="006E7128" w:rsidP="006E7128">
            <w:pPr>
              <w:spacing w:after="0" w:line="240" w:lineRule="auto"/>
              <w:rPr>
                <w:ins w:id="2956" w:author="Mohammad Nayeem Hasan" w:date="2024-07-18T15:21:00Z" w16du:dateUtc="2024-07-18T09:21:00Z"/>
                <w:rFonts w:ascii="Times New Roman" w:hAnsi="Times New Roman" w:cs="Times New Roman"/>
                <w:sz w:val="24"/>
                <w:szCs w:val="24"/>
              </w:rPr>
            </w:pPr>
          </w:p>
        </w:tc>
        <w:tc>
          <w:tcPr>
            <w:tcW w:w="616" w:type="pct"/>
            <w:tcPrChange w:id="2957" w:author="Mohammad Nayeem Hasan" w:date="2024-07-21T13:03:00Z" w16du:dateUtc="2024-07-21T07:03:00Z">
              <w:tcPr>
                <w:tcW w:w="452" w:type="pct"/>
                <w:gridSpan w:val="2"/>
              </w:tcPr>
            </w:tcPrChange>
          </w:tcPr>
          <w:p w14:paraId="5173C17A" w14:textId="77777777" w:rsidR="006E7128" w:rsidRPr="00DF6BDB" w:rsidDel="00D73460" w:rsidRDefault="006E7128" w:rsidP="006E7128">
            <w:pPr>
              <w:spacing w:after="0" w:line="240" w:lineRule="auto"/>
              <w:rPr>
                <w:ins w:id="2958" w:author="Mohammad Nayeem Hasan" w:date="2024-07-18T15:21:00Z" w16du:dateUtc="2024-07-18T09:21:00Z"/>
                <w:rFonts w:ascii="Times New Roman" w:hAnsi="Times New Roman" w:cs="Times New Roman"/>
                <w:sz w:val="24"/>
                <w:szCs w:val="24"/>
              </w:rPr>
            </w:pPr>
          </w:p>
        </w:tc>
        <w:tc>
          <w:tcPr>
            <w:tcW w:w="671" w:type="pct"/>
            <w:tcPrChange w:id="2959" w:author="Mohammad Nayeem Hasan" w:date="2024-07-21T13:03:00Z" w16du:dateUtc="2024-07-21T07:03:00Z">
              <w:tcPr>
                <w:tcW w:w="491" w:type="pct"/>
              </w:tcPr>
            </w:tcPrChange>
          </w:tcPr>
          <w:p w14:paraId="60D243F4" w14:textId="77777777" w:rsidR="006E7128" w:rsidRPr="00DF6BDB" w:rsidDel="00D73460" w:rsidRDefault="006E7128" w:rsidP="006E7128">
            <w:pPr>
              <w:spacing w:after="0" w:line="240" w:lineRule="auto"/>
              <w:rPr>
                <w:ins w:id="2960" w:author="Mohammad Nayeem Hasan" w:date="2024-07-18T15:21:00Z" w16du:dateUtc="2024-07-18T09:21:00Z"/>
                <w:rFonts w:ascii="Times New Roman" w:hAnsi="Times New Roman" w:cs="Times New Roman"/>
                <w:sz w:val="24"/>
                <w:szCs w:val="24"/>
              </w:rPr>
            </w:pPr>
          </w:p>
        </w:tc>
        <w:tc>
          <w:tcPr>
            <w:tcW w:w="616" w:type="pct"/>
            <w:tcPrChange w:id="2961" w:author="Mohammad Nayeem Hasan" w:date="2024-07-21T13:03:00Z" w16du:dateUtc="2024-07-21T07:03:00Z">
              <w:tcPr>
                <w:tcW w:w="452" w:type="pct"/>
                <w:gridSpan w:val="2"/>
              </w:tcPr>
            </w:tcPrChange>
          </w:tcPr>
          <w:p w14:paraId="0AA3D802" w14:textId="77777777" w:rsidR="006E7128" w:rsidRPr="00DF6BDB" w:rsidDel="00D73460" w:rsidRDefault="006E7128" w:rsidP="006E7128">
            <w:pPr>
              <w:spacing w:after="0" w:line="240" w:lineRule="auto"/>
              <w:rPr>
                <w:ins w:id="2962" w:author="Mohammad Nayeem Hasan" w:date="2024-07-18T16:45:00Z" w16du:dateUtc="2024-07-18T10:45:00Z"/>
                <w:rFonts w:ascii="Times New Roman" w:hAnsi="Times New Roman" w:cs="Times New Roman"/>
                <w:sz w:val="24"/>
                <w:szCs w:val="24"/>
              </w:rPr>
            </w:pPr>
          </w:p>
        </w:tc>
        <w:tc>
          <w:tcPr>
            <w:tcW w:w="616" w:type="pct"/>
            <w:tcPrChange w:id="2963" w:author="Mohammad Nayeem Hasan" w:date="2024-07-21T13:03:00Z" w16du:dateUtc="2024-07-21T07:03:00Z">
              <w:tcPr>
                <w:tcW w:w="452" w:type="pct"/>
                <w:gridSpan w:val="2"/>
              </w:tcPr>
            </w:tcPrChange>
          </w:tcPr>
          <w:p w14:paraId="39F13FD3" w14:textId="77777777" w:rsidR="006E7128" w:rsidRPr="00DF6BDB" w:rsidDel="00D73460" w:rsidRDefault="006E7128" w:rsidP="006E7128">
            <w:pPr>
              <w:spacing w:after="0" w:line="240" w:lineRule="auto"/>
              <w:rPr>
                <w:ins w:id="2964" w:author="Mohammad Nayeem Hasan" w:date="2024-07-18T16:45:00Z" w16du:dateUtc="2024-07-18T10:45:00Z"/>
                <w:rFonts w:ascii="Times New Roman" w:hAnsi="Times New Roman" w:cs="Times New Roman"/>
                <w:sz w:val="24"/>
                <w:szCs w:val="24"/>
              </w:rPr>
            </w:pPr>
          </w:p>
        </w:tc>
        <w:tc>
          <w:tcPr>
            <w:tcW w:w="725" w:type="pct"/>
            <w:tcPrChange w:id="2965" w:author="Mohammad Nayeem Hasan" w:date="2024-07-21T13:03:00Z" w16du:dateUtc="2024-07-21T07:03:00Z">
              <w:tcPr>
                <w:tcW w:w="507" w:type="pct"/>
                <w:gridSpan w:val="2"/>
              </w:tcPr>
            </w:tcPrChange>
          </w:tcPr>
          <w:p w14:paraId="0B67D22F" w14:textId="77777777" w:rsidR="006E7128" w:rsidRPr="00DF6BDB" w:rsidDel="00D73460" w:rsidRDefault="006E7128" w:rsidP="006E7128">
            <w:pPr>
              <w:spacing w:after="0" w:line="240" w:lineRule="auto"/>
              <w:rPr>
                <w:ins w:id="2966" w:author="Mohammad Nayeem Hasan" w:date="2024-07-18T16:46:00Z" w16du:dateUtc="2024-07-18T10:46:00Z"/>
                <w:rFonts w:ascii="Times New Roman" w:hAnsi="Times New Roman" w:cs="Times New Roman"/>
                <w:sz w:val="24"/>
                <w:szCs w:val="24"/>
              </w:rPr>
            </w:pPr>
          </w:p>
        </w:tc>
      </w:tr>
      <w:tr w:rsidR="006E7128" w:rsidRPr="00CE3B54" w:rsidDel="00D73460" w14:paraId="6D1A8D49" w14:textId="61E66443" w:rsidTr="00AA3EE1">
        <w:trPr>
          <w:ins w:id="2967" w:author="Mohammad Nayeem Hasan" w:date="2024-07-18T15:21:00Z"/>
          <w:trPrChange w:id="2968" w:author="Mohammad Nayeem Hasan" w:date="2024-07-21T13:03:00Z" w16du:dateUtc="2024-07-21T07:03:00Z">
            <w:trPr>
              <w:gridAfter w:val="0"/>
            </w:trPr>
          </w:trPrChange>
        </w:trPr>
        <w:tc>
          <w:tcPr>
            <w:tcW w:w="1071" w:type="pct"/>
            <w:tcPrChange w:id="2969" w:author="Mohammad Nayeem Hasan" w:date="2024-07-21T13:03:00Z" w16du:dateUtc="2024-07-21T07:03:00Z">
              <w:tcPr>
                <w:tcW w:w="783" w:type="pct"/>
              </w:tcPr>
            </w:tcPrChange>
          </w:tcPr>
          <w:p w14:paraId="4517ADDD" w14:textId="0D20CD2B" w:rsidR="006E7128" w:rsidRPr="00DF6BDB" w:rsidDel="00D73460" w:rsidRDefault="006E7128" w:rsidP="006E7128">
            <w:pPr>
              <w:spacing w:after="0" w:line="240" w:lineRule="auto"/>
              <w:rPr>
                <w:ins w:id="2970" w:author="Mohammad Nayeem Hasan" w:date="2024-07-18T15:21:00Z" w16du:dateUtc="2024-07-18T09:21:00Z"/>
                <w:rFonts w:ascii="Times New Roman" w:hAnsi="Times New Roman" w:cs="Times New Roman"/>
                <w:sz w:val="24"/>
                <w:szCs w:val="24"/>
              </w:rPr>
            </w:pPr>
            <w:ins w:id="2971" w:author="Mohammad Nayeem Hasan" w:date="2024-07-21T02:26:00Z" w16du:dateUtc="2024-07-20T20:26:00Z">
              <w:r w:rsidRPr="00DF6BDB" w:rsidDel="00D73460">
                <w:rPr>
                  <w:rFonts w:ascii="Times New Roman" w:hAnsi="Times New Roman" w:cs="Times New Roman"/>
                  <w:sz w:val="24"/>
                  <w:szCs w:val="24"/>
                </w:rPr>
                <w:t>Yes</w:t>
              </w:r>
            </w:ins>
          </w:p>
        </w:tc>
        <w:tc>
          <w:tcPr>
            <w:tcW w:w="685" w:type="pct"/>
            <w:tcPrChange w:id="2972" w:author="Mohammad Nayeem Hasan" w:date="2024-07-21T13:03:00Z" w16du:dateUtc="2024-07-21T07:03:00Z">
              <w:tcPr>
                <w:tcW w:w="501" w:type="pct"/>
              </w:tcPr>
            </w:tcPrChange>
          </w:tcPr>
          <w:p w14:paraId="3875DD57" w14:textId="3E6BB03B" w:rsidR="006E7128" w:rsidRPr="00DF6BDB" w:rsidDel="00D73460" w:rsidRDefault="006E7128" w:rsidP="006E7128">
            <w:pPr>
              <w:spacing w:after="0" w:line="240" w:lineRule="auto"/>
              <w:rPr>
                <w:ins w:id="2973" w:author="Mohammad Nayeem Hasan" w:date="2024-07-18T15:21:00Z" w16du:dateUtc="2024-07-18T09:21:00Z"/>
                <w:rFonts w:ascii="Times New Roman" w:hAnsi="Times New Roman" w:cs="Times New Roman"/>
                <w:sz w:val="24"/>
                <w:szCs w:val="24"/>
              </w:rPr>
            </w:pPr>
            <w:ins w:id="2974" w:author="Mohammad Nayeem Hasan" w:date="2024-07-21T02:26:00Z" w16du:dateUtc="2024-07-20T20:26:00Z">
              <w:r w:rsidRPr="00DF6BDB" w:rsidDel="00D73460">
                <w:rPr>
                  <w:rFonts w:ascii="Times New Roman" w:hAnsi="Times New Roman" w:cs="Times New Roman"/>
                  <w:sz w:val="24"/>
                  <w:szCs w:val="24"/>
                </w:rPr>
                <w:t>58 (7.85)</w:t>
              </w:r>
            </w:ins>
          </w:p>
        </w:tc>
        <w:tc>
          <w:tcPr>
            <w:tcW w:w="616" w:type="pct"/>
            <w:tcPrChange w:id="2975" w:author="Mohammad Nayeem Hasan" w:date="2024-07-21T13:03:00Z" w16du:dateUtc="2024-07-21T07:03:00Z">
              <w:tcPr>
                <w:tcW w:w="452" w:type="pct"/>
                <w:gridSpan w:val="2"/>
              </w:tcPr>
            </w:tcPrChange>
          </w:tcPr>
          <w:p w14:paraId="1CB91538" w14:textId="44549775" w:rsidR="006E7128" w:rsidRPr="00DF6BDB" w:rsidDel="00D73460" w:rsidRDefault="006E7128" w:rsidP="006E7128">
            <w:pPr>
              <w:spacing w:after="0" w:line="240" w:lineRule="auto"/>
              <w:rPr>
                <w:ins w:id="2976" w:author="Mohammad Nayeem Hasan" w:date="2024-07-18T15:21:00Z" w16du:dateUtc="2024-07-18T09:21:00Z"/>
                <w:rFonts w:ascii="Times New Roman" w:hAnsi="Times New Roman" w:cs="Times New Roman"/>
                <w:sz w:val="24"/>
                <w:szCs w:val="24"/>
              </w:rPr>
            </w:pPr>
            <w:ins w:id="2977" w:author="Mohammad Nayeem Hasan" w:date="2024-07-21T02:26:00Z" w16du:dateUtc="2024-07-20T20:26:00Z">
              <w:r w:rsidRPr="00DF6BDB" w:rsidDel="00D73460">
                <w:rPr>
                  <w:rFonts w:ascii="Times New Roman" w:hAnsi="Times New Roman" w:cs="Times New Roman"/>
                  <w:sz w:val="24"/>
                  <w:szCs w:val="24"/>
                </w:rPr>
                <w:t>675 (92.15)</w:t>
              </w:r>
            </w:ins>
          </w:p>
        </w:tc>
        <w:tc>
          <w:tcPr>
            <w:tcW w:w="671" w:type="pct"/>
            <w:tcPrChange w:id="2978" w:author="Mohammad Nayeem Hasan" w:date="2024-07-21T13:03:00Z" w16du:dateUtc="2024-07-21T07:03:00Z">
              <w:tcPr>
                <w:tcW w:w="491" w:type="pct"/>
              </w:tcPr>
            </w:tcPrChange>
          </w:tcPr>
          <w:p w14:paraId="036FCB2E" w14:textId="3E099981" w:rsidR="006E7128" w:rsidRPr="00DF6BDB" w:rsidDel="00D73460" w:rsidRDefault="006E7128" w:rsidP="006E7128">
            <w:pPr>
              <w:spacing w:after="0" w:line="240" w:lineRule="auto"/>
              <w:rPr>
                <w:ins w:id="2979" w:author="Mohammad Nayeem Hasan" w:date="2024-07-18T15:21:00Z" w16du:dateUtc="2024-07-18T09:21:00Z"/>
                <w:rFonts w:ascii="Times New Roman" w:hAnsi="Times New Roman" w:cs="Times New Roman"/>
                <w:sz w:val="24"/>
                <w:szCs w:val="24"/>
              </w:rPr>
            </w:pPr>
          </w:p>
        </w:tc>
        <w:tc>
          <w:tcPr>
            <w:tcW w:w="616" w:type="pct"/>
            <w:tcPrChange w:id="2980" w:author="Mohammad Nayeem Hasan" w:date="2024-07-21T13:03:00Z" w16du:dateUtc="2024-07-21T07:03:00Z">
              <w:tcPr>
                <w:tcW w:w="452" w:type="pct"/>
                <w:gridSpan w:val="2"/>
              </w:tcPr>
            </w:tcPrChange>
          </w:tcPr>
          <w:p w14:paraId="54C501C1" w14:textId="79F141D8" w:rsidR="006E7128" w:rsidRPr="00DF6BDB" w:rsidDel="00D73460" w:rsidRDefault="006E7128" w:rsidP="006E7128">
            <w:pPr>
              <w:spacing w:after="0" w:line="240" w:lineRule="auto"/>
              <w:rPr>
                <w:ins w:id="2981" w:author="Mohammad Nayeem Hasan" w:date="2024-07-18T16:45:00Z" w16du:dateUtc="2024-07-18T10:45:00Z"/>
                <w:rFonts w:ascii="Times New Roman" w:hAnsi="Times New Roman" w:cs="Times New Roman"/>
                <w:sz w:val="24"/>
                <w:szCs w:val="24"/>
              </w:rPr>
            </w:pPr>
            <w:ins w:id="2982" w:author="Mohammad Nayeem Hasan" w:date="2024-07-21T02:26:00Z" w16du:dateUtc="2024-07-20T20:26:00Z">
              <w:r w:rsidRPr="00DF6BDB" w:rsidDel="00D73460">
                <w:rPr>
                  <w:rFonts w:ascii="Times New Roman" w:hAnsi="Times New Roman" w:cs="Times New Roman"/>
                  <w:sz w:val="24"/>
                  <w:szCs w:val="24"/>
                </w:rPr>
                <w:t>58 (7.85)</w:t>
              </w:r>
            </w:ins>
          </w:p>
        </w:tc>
        <w:tc>
          <w:tcPr>
            <w:tcW w:w="616" w:type="pct"/>
            <w:tcPrChange w:id="2983" w:author="Mohammad Nayeem Hasan" w:date="2024-07-21T13:03:00Z" w16du:dateUtc="2024-07-21T07:03:00Z">
              <w:tcPr>
                <w:tcW w:w="452" w:type="pct"/>
                <w:gridSpan w:val="2"/>
              </w:tcPr>
            </w:tcPrChange>
          </w:tcPr>
          <w:p w14:paraId="2E4FAA98" w14:textId="3777F454" w:rsidR="006E7128" w:rsidRPr="00DF6BDB" w:rsidDel="00D73460" w:rsidRDefault="006E7128" w:rsidP="006E7128">
            <w:pPr>
              <w:spacing w:after="0" w:line="240" w:lineRule="auto"/>
              <w:rPr>
                <w:ins w:id="2984" w:author="Mohammad Nayeem Hasan" w:date="2024-07-18T16:45:00Z" w16du:dateUtc="2024-07-18T10:45:00Z"/>
                <w:rFonts w:ascii="Times New Roman" w:hAnsi="Times New Roman" w:cs="Times New Roman"/>
                <w:sz w:val="24"/>
                <w:szCs w:val="24"/>
              </w:rPr>
            </w:pPr>
            <w:ins w:id="2985" w:author="Mohammad Nayeem Hasan" w:date="2024-07-21T02:26:00Z" w16du:dateUtc="2024-07-20T20:26:00Z">
              <w:r w:rsidRPr="00DF6BDB" w:rsidDel="00D73460">
                <w:rPr>
                  <w:rFonts w:ascii="Times New Roman" w:hAnsi="Times New Roman" w:cs="Times New Roman"/>
                  <w:sz w:val="24"/>
                  <w:szCs w:val="24"/>
                </w:rPr>
                <w:t>675 (92.15)</w:t>
              </w:r>
            </w:ins>
          </w:p>
        </w:tc>
        <w:tc>
          <w:tcPr>
            <w:tcW w:w="725" w:type="pct"/>
            <w:tcPrChange w:id="2986" w:author="Mohammad Nayeem Hasan" w:date="2024-07-21T13:03:00Z" w16du:dateUtc="2024-07-21T07:03:00Z">
              <w:tcPr>
                <w:tcW w:w="507" w:type="pct"/>
                <w:gridSpan w:val="2"/>
              </w:tcPr>
            </w:tcPrChange>
          </w:tcPr>
          <w:p w14:paraId="25C85526" w14:textId="4B719394" w:rsidR="006E7128" w:rsidRPr="00DF6BDB" w:rsidDel="00D73460" w:rsidRDefault="006E7128" w:rsidP="006E7128">
            <w:pPr>
              <w:spacing w:after="0" w:line="240" w:lineRule="auto"/>
              <w:rPr>
                <w:ins w:id="2987" w:author="Mohammad Nayeem Hasan" w:date="2024-07-18T16:46:00Z" w16du:dateUtc="2024-07-18T10:46:00Z"/>
                <w:rFonts w:ascii="Times New Roman" w:hAnsi="Times New Roman" w:cs="Times New Roman"/>
                <w:sz w:val="24"/>
                <w:szCs w:val="24"/>
              </w:rPr>
            </w:pPr>
          </w:p>
        </w:tc>
      </w:tr>
      <w:tr w:rsidR="006E7128" w:rsidRPr="00CE3B54" w:rsidDel="00D73460" w14:paraId="412B5959" w14:textId="6C8D1082" w:rsidTr="00AA3EE1">
        <w:trPr>
          <w:ins w:id="2988" w:author="Mohammad Nayeem Hasan" w:date="2024-07-18T15:21:00Z"/>
          <w:trPrChange w:id="2989" w:author="Mohammad Nayeem Hasan" w:date="2024-07-21T13:03:00Z" w16du:dateUtc="2024-07-21T07:03:00Z">
            <w:trPr>
              <w:gridAfter w:val="0"/>
            </w:trPr>
          </w:trPrChange>
        </w:trPr>
        <w:tc>
          <w:tcPr>
            <w:tcW w:w="1071" w:type="pct"/>
            <w:tcPrChange w:id="2990" w:author="Mohammad Nayeem Hasan" w:date="2024-07-21T13:03:00Z" w16du:dateUtc="2024-07-21T07:03:00Z">
              <w:tcPr>
                <w:tcW w:w="783" w:type="pct"/>
              </w:tcPr>
            </w:tcPrChange>
          </w:tcPr>
          <w:p w14:paraId="2EAB2348" w14:textId="5EA57DC6" w:rsidR="006E7128" w:rsidRPr="00DF6BDB" w:rsidDel="00D73460" w:rsidRDefault="006E7128" w:rsidP="006E7128">
            <w:pPr>
              <w:spacing w:after="0" w:line="240" w:lineRule="auto"/>
              <w:rPr>
                <w:ins w:id="2991" w:author="Mohammad Nayeem Hasan" w:date="2024-07-18T15:21:00Z" w16du:dateUtc="2024-07-18T09:21:00Z"/>
                <w:rFonts w:ascii="Times New Roman" w:hAnsi="Times New Roman" w:cs="Times New Roman"/>
                <w:sz w:val="24"/>
                <w:szCs w:val="24"/>
              </w:rPr>
            </w:pPr>
            <w:ins w:id="2992" w:author="Mohammad Nayeem Hasan" w:date="2024-07-21T02:26:00Z" w16du:dateUtc="2024-07-20T20:26:00Z">
              <w:r w:rsidRPr="00DF6BDB" w:rsidDel="00D73460">
                <w:rPr>
                  <w:rFonts w:ascii="Times New Roman" w:hAnsi="Times New Roman" w:cs="Times New Roman"/>
                  <w:sz w:val="24"/>
                  <w:szCs w:val="24"/>
                </w:rPr>
                <w:t>No</w:t>
              </w:r>
            </w:ins>
          </w:p>
        </w:tc>
        <w:tc>
          <w:tcPr>
            <w:tcW w:w="685" w:type="pct"/>
            <w:tcPrChange w:id="2993" w:author="Mohammad Nayeem Hasan" w:date="2024-07-21T13:03:00Z" w16du:dateUtc="2024-07-21T07:03:00Z">
              <w:tcPr>
                <w:tcW w:w="501" w:type="pct"/>
              </w:tcPr>
            </w:tcPrChange>
          </w:tcPr>
          <w:p w14:paraId="76753B13" w14:textId="0DD70FD1" w:rsidR="006E7128" w:rsidRPr="00DF6BDB" w:rsidDel="00D73460" w:rsidRDefault="006E7128" w:rsidP="006E7128">
            <w:pPr>
              <w:spacing w:after="0" w:line="240" w:lineRule="auto"/>
              <w:rPr>
                <w:ins w:id="2994" w:author="Mohammad Nayeem Hasan" w:date="2024-07-18T15:21:00Z" w16du:dateUtc="2024-07-18T09:21:00Z"/>
                <w:rFonts w:ascii="Times New Roman" w:hAnsi="Times New Roman" w:cs="Times New Roman"/>
                <w:sz w:val="24"/>
                <w:szCs w:val="24"/>
              </w:rPr>
            </w:pPr>
            <w:ins w:id="2995" w:author="Mohammad Nayeem Hasan" w:date="2024-07-21T02:26:00Z" w16du:dateUtc="2024-07-20T20:26:00Z">
              <w:r w:rsidRPr="00DF6BDB" w:rsidDel="00D73460">
                <w:rPr>
                  <w:rFonts w:ascii="Times New Roman" w:hAnsi="Times New Roman" w:cs="Times New Roman"/>
                  <w:sz w:val="24"/>
                  <w:szCs w:val="24"/>
                </w:rPr>
                <w:t>115 (7.32)</w:t>
              </w:r>
            </w:ins>
          </w:p>
        </w:tc>
        <w:tc>
          <w:tcPr>
            <w:tcW w:w="616" w:type="pct"/>
            <w:tcPrChange w:id="2996" w:author="Mohammad Nayeem Hasan" w:date="2024-07-21T13:03:00Z" w16du:dateUtc="2024-07-21T07:03:00Z">
              <w:tcPr>
                <w:tcW w:w="452" w:type="pct"/>
                <w:gridSpan w:val="2"/>
              </w:tcPr>
            </w:tcPrChange>
          </w:tcPr>
          <w:p w14:paraId="0A683168" w14:textId="0E867435" w:rsidR="006E7128" w:rsidRPr="00DF6BDB" w:rsidDel="00D73460" w:rsidRDefault="006E7128" w:rsidP="006E7128">
            <w:pPr>
              <w:spacing w:after="0" w:line="240" w:lineRule="auto"/>
              <w:rPr>
                <w:ins w:id="2997" w:author="Mohammad Nayeem Hasan" w:date="2024-07-18T15:21:00Z" w16du:dateUtc="2024-07-18T09:21:00Z"/>
                <w:rFonts w:ascii="Times New Roman" w:hAnsi="Times New Roman" w:cs="Times New Roman"/>
                <w:sz w:val="24"/>
                <w:szCs w:val="24"/>
              </w:rPr>
            </w:pPr>
            <w:ins w:id="2998" w:author="Mohammad Nayeem Hasan" w:date="2024-07-21T02:26:00Z" w16du:dateUtc="2024-07-20T20:26:00Z">
              <w:r w:rsidRPr="00DF6BDB" w:rsidDel="00D73460">
                <w:rPr>
                  <w:rFonts w:ascii="Times New Roman" w:hAnsi="Times New Roman" w:cs="Times New Roman"/>
                  <w:sz w:val="24"/>
                  <w:szCs w:val="24"/>
                </w:rPr>
                <w:t>1456 (92.68)</w:t>
              </w:r>
            </w:ins>
          </w:p>
        </w:tc>
        <w:tc>
          <w:tcPr>
            <w:tcW w:w="671" w:type="pct"/>
            <w:tcPrChange w:id="2999" w:author="Mohammad Nayeem Hasan" w:date="2024-07-21T13:03:00Z" w16du:dateUtc="2024-07-21T07:03:00Z">
              <w:tcPr>
                <w:tcW w:w="491" w:type="pct"/>
              </w:tcPr>
            </w:tcPrChange>
          </w:tcPr>
          <w:p w14:paraId="5A3C0CAA" w14:textId="1152BFF6" w:rsidR="006E7128" w:rsidRPr="00DF6BDB" w:rsidDel="00D73460" w:rsidRDefault="006E7128" w:rsidP="006E7128">
            <w:pPr>
              <w:spacing w:after="0" w:line="240" w:lineRule="auto"/>
              <w:rPr>
                <w:ins w:id="3000" w:author="Mohammad Nayeem Hasan" w:date="2024-07-18T15:21:00Z" w16du:dateUtc="2024-07-18T09:21:00Z"/>
                <w:rFonts w:ascii="Times New Roman" w:hAnsi="Times New Roman" w:cs="Times New Roman"/>
                <w:sz w:val="24"/>
                <w:szCs w:val="24"/>
              </w:rPr>
            </w:pPr>
          </w:p>
        </w:tc>
        <w:tc>
          <w:tcPr>
            <w:tcW w:w="616" w:type="pct"/>
            <w:tcPrChange w:id="3001" w:author="Mohammad Nayeem Hasan" w:date="2024-07-21T13:03:00Z" w16du:dateUtc="2024-07-21T07:03:00Z">
              <w:tcPr>
                <w:tcW w:w="452" w:type="pct"/>
                <w:gridSpan w:val="2"/>
              </w:tcPr>
            </w:tcPrChange>
          </w:tcPr>
          <w:p w14:paraId="6BB63FEE" w14:textId="36E86D9A" w:rsidR="006E7128" w:rsidRPr="00DF6BDB" w:rsidDel="00D73460" w:rsidRDefault="006E7128" w:rsidP="006E7128">
            <w:pPr>
              <w:spacing w:after="0" w:line="240" w:lineRule="auto"/>
              <w:rPr>
                <w:ins w:id="3002" w:author="Mohammad Nayeem Hasan" w:date="2024-07-18T16:45:00Z" w16du:dateUtc="2024-07-18T10:45:00Z"/>
                <w:rFonts w:ascii="Times New Roman" w:hAnsi="Times New Roman" w:cs="Times New Roman"/>
                <w:sz w:val="24"/>
                <w:szCs w:val="24"/>
              </w:rPr>
            </w:pPr>
            <w:ins w:id="3003" w:author="Mohammad Nayeem Hasan" w:date="2024-07-21T02:26:00Z" w16du:dateUtc="2024-07-20T20:26:00Z">
              <w:r w:rsidRPr="00DF6BDB" w:rsidDel="00D73460">
                <w:rPr>
                  <w:rFonts w:ascii="Times New Roman" w:hAnsi="Times New Roman" w:cs="Times New Roman"/>
                  <w:sz w:val="24"/>
                  <w:szCs w:val="24"/>
                </w:rPr>
                <w:t>115 (7.32)</w:t>
              </w:r>
            </w:ins>
          </w:p>
        </w:tc>
        <w:tc>
          <w:tcPr>
            <w:tcW w:w="616" w:type="pct"/>
            <w:tcPrChange w:id="3004" w:author="Mohammad Nayeem Hasan" w:date="2024-07-21T13:03:00Z" w16du:dateUtc="2024-07-21T07:03:00Z">
              <w:tcPr>
                <w:tcW w:w="452" w:type="pct"/>
                <w:gridSpan w:val="2"/>
              </w:tcPr>
            </w:tcPrChange>
          </w:tcPr>
          <w:p w14:paraId="42909828" w14:textId="0DC171A8" w:rsidR="006E7128" w:rsidRPr="00DF6BDB" w:rsidDel="00D73460" w:rsidRDefault="006E7128" w:rsidP="006E7128">
            <w:pPr>
              <w:spacing w:after="0" w:line="240" w:lineRule="auto"/>
              <w:rPr>
                <w:ins w:id="3005" w:author="Mohammad Nayeem Hasan" w:date="2024-07-18T16:45:00Z" w16du:dateUtc="2024-07-18T10:45:00Z"/>
                <w:rFonts w:ascii="Times New Roman" w:hAnsi="Times New Roman" w:cs="Times New Roman"/>
                <w:sz w:val="24"/>
                <w:szCs w:val="24"/>
              </w:rPr>
            </w:pPr>
            <w:ins w:id="3006" w:author="Mohammad Nayeem Hasan" w:date="2024-07-21T02:26:00Z" w16du:dateUtc="2024-07-20T20:26:00Z">
              <w:r w:rsidRPr="00DF6BDB" w:rsidDel="00D73460">
                <w:rPr>
                  <w:rFonts w:ascii="Times New Roman" w:hAnsi="Times New Roman" w:cs="Times New Roman"/>
                  <w:sz w:val="24"/>
                  <w:szCs w:val="24"/>
                </w:rPr>
                <w:t>1456 (92.68)</w:t>
              </w:r>
            </w:ins>
          </w:p>
        </w:tc>
        <w:tc>
          <w:tcPr>
            <w:tcW w:w="725" w:type="pct"/>
            <w:tcPrChange w:id="3007" w:author="Mohammad Nayeem Hasan" w:date="2024-07-21T13:03:00Z" w16du:dateUtc="2024-07-21T07:03:00Z">
              <w:tcPr>
                <w:tcW w:w="507" w:type="pct"/>
                <w:gridSpan w:val="2"/>
              </w:tcPr>
            </w:tcPrChange>
          </w:tcPr>
          <w:p w14:paraId="2C61F532" w14:textId="5F376C0E" w:rsidR="006E7128" w:rsidRPr="00DF6BDB" w:rsidDel="00D73460" w:rsidRDefault="006E7128" w:rsidP="006E7128">
            <w:pPr>
              <w:spacing w:after="0" w:line="240" w:lineRule="auto"/>
              <w:rPr>
                <w:ins w:id="3008" w:author="Mohammad Nayeem Hasan" w:date="2024-07-18T16:46:00Z" w16du:dateUtc="2024-07-18T10:46:00Z"/>
                <w:rFonts w:ascii="Times New Roman" w:hAnsi="Times New Roman" w:cs="Times New Roman"/>
                <w:sz w:val="24"/>
                <w:szCs w:val="24"/>
              </w:rPr>
            </w:pPr>
          </w:p>
        </w:tc>
      </w:tr>
      <w:tr w:rsidR="006E7128" w:rsidRPr="00CE3B54" w:rsidDel="00D73460" w14:paraId="1510D3CF" w14:textId="12FDA357" w:rsidTr="00AA3EE1">
        <w:trPr>
          <w:ins w:id="3009" w:author="Mohammad Nayeem Hasan" w:date="2024-07-18T15:21:00Z"/>
          <w:trPrChange w:id="3010" w:author="Mohammad Nayeem Hasan" w:date="2024-07-21T13:03:00Z" w16du:dateUtc="2024-07-21T07:03:00Z">
            <w:trPr>
              <w:gridAfter w:val="0"/>
            </w:trPr>
          </w:trPrChange>
        </w:trPr>
        <w:tc>
          <w:tcPr>
            <w:tcW w:w="1071" w:type="pct"/>
            <w:tcPrChange w:id="3011" w:author="Mohammad Nayeem Hasan" w:date="2024-07-21T13:03:00Z" w16du:dateUtc="2024-07-21T07:03:00Z">
              <w:tcPr>
                <w:tcW w:w="783" w:type="pct"/>
              </w:tcPr>
            </w:tcPrChange>
          </w:tcPr>
          <w:p w14:paraId="370F9415" w14:textId="78396E01" w:rsidR="0095770C" w:rsidRPr="00B16F81" w:rsidDel="00D73460" w:rsidRDefault="006E7128" w:rsidP="006E7128">
            <w:pPr>
              <w:spacing w:after="0" w:line="240" w:lineRule="auto"/>
              <w:rPr>
                <w:ins w:id="3012" w:author="Mohammad Nayeem Hasan" w:date="2024-07-18T15:21:00Z" w16du:dateUtc="2024-07-18T09:21:00Z"/>
                <w:rFonts w:ascii="Times New Roman" w:hAnsi="Times New Roman" w:cs="Times New Roman"/>
                <w:b/>
                <w:bCs/>
                <w:i/>
                <w:iCs/>
                <w:sz w:val="24"/>
                <w:szCs w:val="24"/>
                <w:rPrChange w:id="3013" w:author="Mohammad Nayeem Hasan" w:date="2024-07-21T02:28:00Z" w16du:dateUtc="2024-07-20T20:28:00Z">
                  <w:rPr>
                    <w:ins w:id="3014" w:author="Mohammad Nayeem Hasan" w:date="2024-07-18T15:21:00Z" w16du:dateUtc="2024-07-18T09:21:00Z"/>
                    <w:rFonts w:ascii="Times New Roman" w:hAnsi="Times New Roman" w:cs="Times New Roman"/>
                    <w:sz w:val="24"/>
                    <w:szCs w:val="24"/>
                  </w:rPr>
                </w:rPrChange>
              </w:rPr>
            </w:pPr>
            <w:ins w:id="3015" w:author="Mohammad Nayeem Hasan" w:date="2024-07-21T02:26:00Z" w16du:dateUtc="2024-07-20T20:26:00Z">
              <w:r w:rsidRPr="00B16F81" w:rsidDel="00D73460">
                <w:rPr>
                  <w:rFonts w:ascii="Times New Roman" w:hAnsi="Times New Roman" w:cs="Times New Roman"/>
                  <w:b/>
                  <w:bCs/>
                  <w:i/>
                  <w:iCs/>
                  <w:sz w:val="24"/>
                  <w:szCs w:val="24"/>
                  <w:rPrChange w:id="3016" w:author="Mohammad Nayeem Hasan" w:date="2024-07-21T02:28:00Z" w16du:dateUtc="2024-07-20T20:28:00Z">
                    <w:rPr>
                      <w:rFonts w:ascii="Times New Roman" w:hAnsi="Times New Roman" w:cs="Times New Roman"/>
                      <w:sz w:val="24"/>
                      <w:szCs w:val="24"/>
                    </w:rPr>
                  </w:rPrChange>
                </w:rPr>
                <w:t>Total</w:t>
              </w:r>
            </w:ins>
          </w:p>
        </w:tc>
        <w:tc>
          <w:tcPr>
            <w:tcW w:w="685" w:type="pct"/>
            <w:tcPrChange w:id="3017" w:author="Mohammad Nayeem Hasan" w:date="2024-07-21T13:03:00Z" w16du:dateUtc="2024-07-21T07:03:00Z">
              <w:tcPr>
                <w:tcW w:w="501" w:type="pct"/>
              </w:tcPr>
            </w:tcPrChange>
          </w:tcPr>
          <w:p w14:paraId="6BB0C0EB" w14:textId="5ECDD651" w:rsidR="006E7128" w:rsidRPr="00DF6BDB" w:rsidDel="00D73460" w:rsidRDefault="006E7128" w:rsidP="006E7128">
            <w:pPr>
              <w:spacing w:after="0" w:line="240" w:lineRule="auto"/>
              <w:rPr>
                <w:ins w:id="3018" w:author="Mohammad Nayeem Hasan" w:date="2024-07-18T15:21:00Z" w16du:dateUtc="2024-07-18T09:21:00Z"/>
                <w:rFonts w:ascii="Times New Roman" w:hAnsi="Times New Roman" w:cs="Times New Roman"/>
                <w:sz w:val="24"/>
                <w:szCs w:val="24"/>
              </w:rPr>
            </w:pPr>
            <w:ins w:id="3019" w:author="Mohammad Nayeem Hasan" w:date="2024-07-21T02:26:00Z" w16du:dateUtc="2024-07-20T20:26:00Z">
              <w:r w:rsidRPr="00DF6BDB" w:rsidDel="00D73460">
                <w:rPr>
                  <w:rFonts w:ascii="Times New Roman" w:hAnsi="Times New Roman" w:cs="Times New Roman"/>
                  <w:sz w:val="24"/>
                  <w:szCs w:val="24"/>
                </w:rPr>
                <w:t>173 (7.42)</w:t>
              </w:r>
            </w:ins>
          </w:p>
        </w:tc>
        <w:tc>
          <w:tcPr>
            <w:tcW w:w="616" w:type="pct"/>
            <w:tcPrChange w:id="3020" w:author="Mohammad Nayeem Hasan" w:date="2024-07-21T13:03:00Z" w16du:dateUtc="2024-07-21T07:03:00Z">
              <w:tcPr>
                <w:tcW w:w="452" w:type="pct"/>
                <w:gridSpan w:val="2"/>
              </w:tcPr>
            </w:tcPrChange>
          </w:tcPr>
          <w:p w14:paraId="76E5E8A9" w14:textId="19A3D215" w:rsidR="006E7128" w:rsidRPr="00DF6BDB" w:rsidDel="00D73460" w:rsidRDefault="006E7128" w:rsidP="006E7128">
            <w:pPr>
              <w:spacing w:after="0" w:line="240" w:lineRule="auto"/>
              <w:rPr>
                <w:ins w:id="3021" w:author="Mohammad Nayeem Hasan" w:date="2024-07-18T15:21:00Z" w16du:dateUtc="2024-07-18T09:21:00Z"/>
                <w:rFonts w:ascii="Times New Roman" w:hAnsi="Times New Roman" w:cs="Times New Roman"/>
                <w:sz w:val="24"/>
                <w:szCs w:val="24"/>
              </w:rPr>
            </w:pPr>
            <w:ins w:id="3022" w:author="Mohammad Nayeem Hasan" w:date="2024-07-21T02:26:00Z" w16du:dateUtc="2024-07-20T20:26:00Z">
              <w:r w:rsidRPr="00DF6BDB" w:rsidDel="00D73460">
                <w:rPr>
                  <w:rFonts w:ascii="Times New Roman" w:hAnsi="Times New Roman" w:cs="Times New Roman"/>
                  <w:sz w:val="24"/>
                  <w:szCs w:val="24"/>
                </w:rPr>
                <w:t>2159 (92.58)</w:t>
              </w:r>
            </w:ins>
          </w:p>
        </w:tc>
        <w:tc>
          <w:tcPr>
            <w:tcW w:w="671" w:type="pct"/>
            <w:tcPrChange w:id="3023" w:author="Mohammad Nayeem Hasan" w:date="2024-07-21T13:03:00Z" w16du:dateUtc="2024-07-21T07:03:00Z">
              <w:tcPr>
                <w:tcW w:w="491" w:type="pct"/>
              </w:tcPr>
            </w:tcPrChange>
          </w:tcPr>
          <w:p w14:paraId="6D1B8DCF" w14:textId="2E9AE888" w:rsidR="006E7128" w:rsidRPr="00DF6BDB" w:rsidDel="00D73460" w:rsidRDefault="006E7128" w:rsidP="006E7128">
            <w:pPr>
              <w:spacing w:after="0" w:line="240" w:lineRule="auto"/>
              <w:rPr>
                <w:ins w:id="3024" w:author="Mohammad Nayeem Hasan" w:date="2024-07-18T15:21:00Z" w16du:dateUtc="2024-07-18T09:21:00Z"/>
                <w:rFonts w:ascii="Times New Roman" w:hAnsi="Times New Roman" w:cs="Times New Roman"/>
                <w:sz w:val="24"/>
                <w:szCs w:val="24"/>
              </w:rPr>
            </w:pPr>
          </w:p>
        </w:tc>
        <w:tc>
          <w:tcPr>
            <w:tcW w:w="616" w:type="pct"/>
            <w:tcPrChange w:id="3025" w:author="Mohammad Nayeem Hasan" w:date="2024-07-21T13:03:00Z" w16du:dateUtc="2024-07-21T07:03:00Z">
              <w:tcPr>
                <w:tcW w:w="452" w:type="pct"/>
                <w:gridSpan w:val="2"/>
              </w:tcPr>
            </w:tcPrChange>
          </w:tcPr>
          <w:p w14:paraId="54A4C4C3" w14:textId="7E006C48" w:rsidR="006E7128" w:rsidRPr="00DF6BDB" w:rsidDel="00D73460" w:rsidRDefault="006E7128" w:rsidP="006E7128">
            <w:pPr>
              <w:spacing w:after="0" w:line="240" w:lineRule="auto"/>
              <w:rPr>
                <w:ins w:id="3026" w:author="Mohammad Nayeem Hasan" w:date="2024-07-18T16:45:00Z" w16du:dateUtc="2024-07-18T10:45:00Z"/>
                <w:rFonts w:ascii="Times New Roman" w:hAnsi="Times New Roman" w:cs="Times New Roman"/>
                <w:sz w:val="24"/>
                <w:szCs w:val="24"/>
              </w:rPr>
            </w:pPr>
            <w:ins w:id="3027" w:author="Mohammad Nayeem Hasan" w:date="2024-07-21T02:26:00Z" w16du:dateUtc="2024-07-20T20:26:00Z">
              <w:r w:rsidRPr="00DF6BDB" w:rsidDel="00D73460">
                <w:rPr>
                  <w:rFonts w:ascii="Times New Roman" w:hAnsi="Times New Roman" w:cs="Times New Roman"/>
                  <w:sz w:val="24"/>
                  <w:szCs w:val="24"/>
                </w:rPr>
                <w:t>173 (7.42)</w:t>
              </w:r>
            </w:ins>
          </w:p>
        </w:tc>
        <w:tc>
          <w:tcPr>
            <w:tcW w:w="616" w:type="pct"/>
            <w:tcPrChange w:id="3028" w:author="Mohammad Nayeem Hasan" w:date="2024-07-21T13:03:00Z" w16du:dateUtc="2024-07-21T07:03:00Z">
              <w:tcPr>
                <w:tcW w:w="452" w:type="pct"/>
                <w:gridSpan w:val="2"/>
              </w:tcPr>
            </w:tcPrChange>
          </w:tcPr>
          <w:p w14:paraId="2A8909C0" w14:textId="7146FF76" w:rsidR="006E7128" w:rsidRPr="00DF6BDB" w:rsidDel="00D73460" w:rsidRDefault="006E7128" w:rsidP="006E7128">
            <w:pPr>
              <w:spacing w:after="0" w:line="240" w:lineRule="auto"/>
              <w:rPr>
                <w:ins w:id="3029" w:author="Mohammad Nayeem Hasan" w:date="2024-07-18T16:45:00Z" w16du:dateUtc="2024-07-18T10:45:00Z"/>
                <w:rFonts w:ascii="Times New Roman" w:hAnsi="Times New Roman" w:cs="Times New Roman"/>
                <w:sz w:val="24"/>
                <w:szCs w:val="24"/>
              </w:rPr>
            </w:pPr>
            <w:ins w:id="3030" w:author="Mohammad Nayeem Hasan" w:date="2024-07-21T02:26:00Z" w16du:dateUtc="2024-07-20T20:26:00Z">
              <w:r w:rsidRPr="00DF6BDB" w:rsidDel="00D73460">
                <w:rPr>
                  <w:rFonts w:ascii="Times New Roman" w:hAnsi="Times New Roman" w:cs="Times New Roman"/>
                  <w:sz w:val="24"/>
                  <w:szCs w:val="24"/>
                </w:rPr>
                <w:t>2159 (92.58)</w:t>
              </w:r>
            </w:ins>
          </w:p>
        </w:tc>
        <w:tc>
          <w:tcPr>
            <w:tcW w:w="725" w:type="pct"/>
            <w:tcPrChange w:id="3031" w:author="Mohammad Nayeem Hasan" w:date="2024-07-21T13:03:00Z" w16du:dateUtc="2024-07-21T07:03:00Z">
              <w:tcPr>
                <w:tcW w:w="507" w:type="pct"/>
                <w:gridSpan w:val="2"/>
              </w:tcPr>
            </w:tcPrChange>
          </w:tcPr>
          <w:p w14:paraId="68155D88" w14:textId="6C394660" w:rsidR="006E7128" w:rsidRPr="00DF6BDB" w:rsidDel="00D73460" w:rsidRDefault="006E7128" w:rsidP="006E7128">
            <w:pPr>
              <w:spacing w:after="0" w:line="240" w:lineRule="auto"/>
              <w:rPr>
                <w:ins w:id="3032" w:author="Mohammad Nayeem Hasan" w:date="2024-07-18T16:46:00Z" w16du:dateUtc="2024-07-18T10:46:00Z"/>
                <w:rFonts w:ascii="Times New Roman" w:hAnsi="Times New Roman" w:cs="Times New Roman"/>
                <w:sz w:val="24"/>
                <w:szCs w:val="24"/>
              </w:rPr>
            </w:pPr>
          </w:p>
        </w:tc>
      </w:tr>
    </w:tbl>
    <w:p w14:paraId="3961E333" w14:textId="77777777" w:rsidR="00D73460" w:rsidRPr="00DF6BDB" w:rsidDel="00D73460" w:rsidRDefault="00D73460" w:rsidP="00DF6BDB">
      <w:pPr>
        <w:spacing w:line="240" w:lineRule="auto"/>
        <w:rPr>
          <w:ins w:id="3033" w:author="Mohammad Nayeem Hasan" w:date="2024-07-18T15:21:00Z" w16du:dateUtc="2024-07-18T09:21:00Z"/>
          <w:rFonts w:ascii="Times New Roman" w:hAnsi="Times New Roman" w:cs="Times New Roman"/>
          <w:sz w:val="24"/>
          <w:szCs w:val="24"/>
        </w:rPr>
      </w:pPr>
    </w:p>
    <w:p w14:paraId="4FDF3345" w14:textId="77777777" w:rsidR="000C34B3" w:rsidRDefault="000C34B3">
      <w:pPr>
        <w:spacing w:after="160" w:line="259" w:lineRule="auto"/>
        <w:rPr>
          <w:ins w:id="3034" w:author="Mohammad Nayeem Hasan" w:date="2024-07-24T01:22:00Z" w16du:dateUtc="2024-07-23T19:22:00Z"/>
          <w:rFonts w:ascii="Times New Roman" w:hAnsi="Times New Roman" w:cs="Times New Roman"/>
          <w:bCs/>
          <w:sz w:val="24"/>
          <w:szCs w:val="24"/>
        </w:rPr>
      </w:pPr>
      <w:ins w:id="3035" w:author="Mohammad Nayeem Hasan" w:date="2024-07-24T01:22:00Z" w16du:dateUtc="2024-07-23T19:22:00Z">
        <w:r>
          <w:rPr>
            <w:rFonts w:ascii="Times New Roman" w:hAnsi="Times New Roman" w:cs="Times New Roman"/>
            <w:bCs/>
            <w:sz w:val="24"/>
            <w:szCs w:val="24"/>
          </w:rPr>
          <w:br w:type="page"/>
        </w:r>
      </w:ins>
    </w:p>
    <w:p w14:paraId="715A1C13" w14:textId="67625AEB" w:rsidR="000C34B3" w:rsidRPr="00DF6BDB" w:rsidDel="00D73460" w:rsidRDefault="000C34B3" w:rsidP="000C34B3">
      <w:pPr>
        <w:spacing w:line="240" w:lineRule="auto"/>
        <w:rPr>
          <w:ins w:id="3036" w:author="Mohammad Nayeem Hasan" w:date="2024-07-24T01:22:00Z" w16du:dateUtc="2024-07-23T19:22:00Z"/>
          <w:rFonts w:ascii="Times New Roman" w:hAnsi="Times New Roman" w:cs="Times New Roman"/>
          <w:bCs/>
          <w:sz w:val="24"/>
          <w:szCs w:val="24"/>
        </w:rPr>
      </w:pPr>
      <w:ins w:id="3037" w:author="Mohammad Nayeem Hasan" w:date="2024-07-24T01:22:00Z" w16du:dateUtc="2024-07-23T19:22:00Z">
        <w:r w:rsidRPr="00DF6BDB" w:rsidDel="00D73460">
          <w:rPr>
            <w:rFonts w:ascii="Times New Roman" w:hAnsi="Times New Roman" w:cs="Times New Roman"/>
            <w:bCs/>
            <w:sz w:val="24"/>
            <w:szCs w:val="24"/>
          </w:rPr>
          <w:lastRenderedPageBreak/>
          <w:t xml:space="preserve">Table </w:t>
        </w:r>
        <w:r>
          <w:rPr>
            <w:rFonts w:ascii="Times New Roman" w:hAnsi="Times New Roman" w:cs="Times New Roman"/>
            <w:bCs/>
            <w:sz w:val="24"/>
            <w:szCs w:val="24"/>
          </w:rPr>
          <w:t>2</w:t>
        </w:r>
        <w:r w:rsidRPr="00DF6BDB" w:rsidDel="00D73460">
          <w:rPr>
            <w:rFonts w:ascii="Times New Roman" w:hAnsi="Times New Roman" w:cs="Times New Roman"/>
            <w:bCs/>
            <w:sz w:val="24"/>
            <w:szCs w:val="24"/>
          </w:rPr>
          <w:t xml:space="preserve">. </w:t>
        </w:r>
        <w:r>
          <w:rPr>
            <w:rFonts w:ascii="Times New Roman" w:hAnsi="Times New Roman" w:cs="Times New Roman"/>
            <w:bCs/>
            <w:sz w:val="24"/>
            <w:szCs w:val="24"/>
          </w:rPr>
          <w:t xml:space="preserve">Sample characteristics of mother, children, </w:t>
        </w:r>
        <w:r w:rsidRPr="009B7521">
          <w:rPr>
            <w:rFonts w:ascii="Times New Roman" w:hAnsi="Times New Roman" w:cs="Times New Roman"/>
            <w:bCs/>
            <w:sz w:val="24"/>
            <w:szCs w:val="24"/>
          </w:rPr>
          <w:t xml:space="preserve">and </w:t>
        </w:r>
        <w:r w:rsidRPr="009F5786">
          <w:rPr>
            <w:rFonts w:ascii="Times New Roman" w:hAnsi="Times New Roman" w:cs="Times New Roman"/>
            <w:bCs/>
            <w:sz w:val="24"/>
            <w:szCs w:val="24"/>
          </w:rPr>
          <w:t xml:space="preserve">E. coli contamination in household drinking water </w:t>
        </w:r>
        <w:r>
          <w:rPr>
            <w:rFonts w:ascii="Times New Roman" w:hAnsi="Times New Roman" w:cs="Times New Roman"/>
            <w:bCs/>
            <w:sz w:val="24"/>
            <w:szCs w:val="24"/>
          </w:rPr>
          <w:t>by resident area</w:t>
        </w:r>
        <w:r w:rsidRPr="009B7521">
          <w:rPr>
            <w:rFonts w:ascii="Times New Roman" w:hAnsi="Times New Roman" w:cs="Times New Roman"/>
            <w:bCs/>
            <w:sz w:val="24"/>
            <w:szCs w:val="24"/>
          </w:rPr>
          <w:t xml:space="preserve">, </w:t>
        </w:r>
        <w:r>
          <w:rPr>
            <w:rFonts w:ascii="Times New Roman" w:hAnsi="Times New Roman" w:cs="Times New Roman"/>
            <w:bCs/>
            <w:sz w:val="24"/>
            <w:szCs w:val="24"/>
          </w:rPr>
          <w:t>MICS</w:t>
        </w:r>
        <w:r w:rsidRPr="009B7521">
          <w:rPr>
            <w:rFonts w:ascii="Times New Roman" w:hAnsi="Times New Roman" w:cs="Times New Roman"/>
            <w:bCs/>
            <w:sz w:val="24"/>
            <w:szCs w:val="24"/>
          </w:rPr>
          <w:t xml:space="preserve"> 201</w:t>
        </w:r>
        <w:r>
          <w:rPr>
            <w:rFonts w:ascii="Times New Roman" w:hAnsi="Times New Roman" w:cs="Times New Roman"/>
            <w:bCs/>
            <w:sz w:val="24"/>
            <w:szCs w:val="24"/>
          </w:rPr>
          <w:t xml:space="preserve">2 </w:t>
        </w:r>
        <w:r w:rsidRPr="009B7521">
          <w:rPr>
            <w:rFonts w:ascii="Times New Roman" w:hAnsi="Times New Roman" w:cs="Times New Roman"/>
            <w:bCs/>
            <w:sz w:val="24"/>
            <w:szCs w:val="24"/>
          </w:rPr>
          <w:t>and 201</w:t>
        </w:r>
        <w:r>
          <w:rPr>
            <w:rFonts w:ascii="Times New Roman" w:hAnsi="Times New Roman" w:cs="Times New Roman"/>
            <w:bCs/>
            <w:sz w:val="24"/>
            <w:szCs w:val="24"/>
          </w:rPr>
          <w:t>9</w:t>
        </w:r>
      </w:ins>
    </w:p>
    <w:tbl>
      <w:tblPr>
        <w:tblStyle w:val="TableGrid"/>
        <w:tblW w:w="5000" w:type="pct"/>
        <w:tblLook w:val="04A0" w:firstRow="1" w:lastRow="0" w:firstColumn="1" w:lastColumn="0" w:noHBand="0" w:noVBand="1"/>
      </w:tblPr>
      <w:tblGrid>
        <w:gridCol w:w="4729"/>
        <w:gridCol w:w="1427"/>
        <w:gridCol w:w="1709"/>
        <w:gridCol w:w="1114"/>
        <w:gridCol w:w="8"/>
        <w:gridCol w:w="1417"/>
        <w:gridCol w:w="1427"/>
        <w:gridCol w:w="1111"/>
        <w:gridCol w:w="8"/>
        <w:tblGridChange w:id="3038">
          <w:tblGrid>
            <w:gridCol w:w="4040"/>
            <w:gridCol w:w="689"/>
            <w:gridCol w:w="529"/>
            <w:gridCol w:w="898"/>
            <w:gridCol w:w="561"/>
            <w:gridCol w:w="950"/>
            <w:gridCol w:w="198"/>
            <w:gridCol w:w="1019"/>
            <w:gridCol w:w="95"/>
            <w:gridCol w:w="8"/>
            <w:gridCol w:w="1114"/>
            <w:gridCol w:w="303"/>
            <w:gridCol w:w="645"/>
            <w:gridCol w:w="782"/>
            <w:gridCol w:w="1111"/>
            <w:gridCol w:w="8"/>
          </w:tblGrid>
        </w:tblGridChange>
      </w:tblGrid>
      <w:tr w:rsidR="00461E37" w:rsidRPr="00CE3B54" w:rsidDel="00D73460" w14:paraId="78619A0C" w14:textId="7801FE3F" w:rsidTr="00461E37">
        <w:trPr>
          <w:ins w:id="3039" w:author="Mohammad Nayeem Hasan" w:date="2024-07-24T01:31:00Z" w16du:dateUtc="2024-07-23T19:31:00Z"/>
        </w:trPr>
        <w:tc>
          <w:tcPr>
            <w:tcW w:w="1826" w:type="pct"/>
          </w:tcPr>
          <w:p w14:paraId="4ECC95FA" w14:textId="77777777" w:rsidR="00461E37" w:rsidRPr="00DF6BDB" w:rsidDel="00D73460" w:rsidRDefault="00461E37" w:rsidP="00CD6D8D">
            <w:pPr>
              <w:spacing w:after="0" w:line="240" w:lineRule="auto"/>
              <w:rPr>
                <w:ins w:id="3040" w:author="Mohammad Nayeem Hasan" w:date="2024-07-24T01:31:00Z" w16du:dateUtc="2024-07-23T19:31:00Z"/>
                <w:rFonts w:ascii="Times New Roman" w:hAnsi="Times New Roman" w:cs="Times New Roman"/>
                <w:sz w:val="24"/>
                <w:szCs w:val="24"/>
              </w:rPr>
            </w:pPr>
          </w:p>
        </w:tc>
        <w:tc>
          <w:tcPr>
            <w:tcW w:w="1644" w:type="pct"/>
            <w:gridSpan w:val="4"/>
            <w:vAlign w:val="center"/>
          </w:tcPr>
          <w:p w14:paraId="25E6AF94" w14:textId="10A9C62C" w:rsidR="00461E37" w:rsidRDefault="00461E37" w:rsidP="00CD6D8D">
            <w:pPr>
              <w:spacing w:after="0" w:line="240" w:lineRule="auto"/>
              <w:jc w:val="center"/>
              <w:rPr>
                <w:ins w:id="3041" w:author="Mohammad Nayeem Hasan" w:date="2024-07-24T01:31:00Z" w16du:dateUtc="2024-07-23T19:31:00Z"/>
                <w:rFonts w:ascii="Times New Roman" w:hAnsi="Times New Roman" w:cs="Times New Roman"/>
                <w:sz w:val="24"/>
                <w:szCs w:val="24"/>
              </w:rPr>
            </w:pPr>
            <w:ins w:id="3042" w:author="Mohammad Nayeem Hasan" w:date="2024-07-24T01:31:00Z" w16du:dateUtc="2024-07-23T19:31:00Z">
              <w:r>
                <w:rPr>
                  <w:rFonts w:ascii="Times New Roman" w:hAnsi="Times New Roman" w:cs="Times New Roman"/>
                  <w:sz w:val="24"/>
                  <w:szCs w:val="24"/>
                </w:rPr>
                <w:t>MICS 2012</w:t>
              </w:r>
            </w:ins>
          </w:p>
        </w:tc>
        <w:tc>
          <w:tcPr>
            <w:tcW w:w="1530" w:type="pct"/>
            <w:gridSpan w:val="4"/>
            <w:vAlign w:val="center"/>
          </w:tcPr>
          <w:p w14:paraId="7F83BDE7" w14:textId="14C3E6A7" w:rsidR="00461E37" w:rsidRDefault="00461E37" w:rsidP="00CD6D8D">
            <w:pPr>
              <w:spacing w:after="0" w:line="240" w:lineRule="auto"/>
              <w:jc w:val="center"/>
              <w:rPr>
                <w:ins w:id="3043" w:author="Mohammad Nayeem Hasan" w:date="2024-07-24T01:31:00Z" w16du:dateUtc="2024-07-23T19:31:00Z"/>
                <w:rFonts w:ascii="Times New Roman" w:hAnsi="Times New Roman" w:cs="Times New Roman"/>
                <w:sz w:val="24"/>
                <w:szCs w:val="24"/>
              </w:rPr>
            </w:pPr>
            <w:ins w:id="3044" w:author="Mohammad Nayeem Hasan" w:date="2024-07-24T01:31:00Z" w16du:dateUtc="2024-07-23T19:31:00Z">
              <w:r>
                <w:rPr>
                  <w:rFonts w:ascii="Times New Roman" w:hAnsi="Times New Roman" w:cs="Times New Roman"/>
                  <w:sz w:val="24"/>
                  <w:szCs w:val="24"/>
                </w:rPr>
                <w:t>MICS 2019</w:t>
              </w:r>
            </w:ins>
          </w:p>
        </w:tc>
      </w:tr>
      <w:tr w:rsidR="0095740D" w:rsidRPr="00CE3B54" w:rsidDel="00D73460" w14:paraId="4573C4F9" w14:textId="0D7BFC58" w:rsidTr="00461E37">
        <w:tblPrEx>
          <w:tblW w:w="5000" w:type="pct"/>
          <w:tblPrExChange w:id="3045" w:author="Mohammad Nayeem Hasan" w:date="2024-07-24T01:50:00Z" w16du:dateUtc="2024-07-23T19:50:00Z">
            <w:tblPrEx>
              <w:tblW w:w="4633" w:type="pct"/>
            </w:tblPrEx>
          </w:tblPrExChange>
        </w:tblPrEx>
        <w:trPr>
          <w:gridAfter w:val="1"/>
          <w:wAfter w:w="3" w:type="pct"/>
          <w:ins w:id="3046" w:author="Mohammad Nayeem Hasan" w:date="2024-07-24T01:22:00Z" w16du:dateUtc="2024-07-23T19:22:00Z"/>
          <w:trPrChange w:id="3047" w:author="Mohammad Nayeem Hasan" w:date="2024-07-24T01:50:00Z" w16du:dateUtc="2024-07-23T19:50:00Z">
            <w:trPr>
              <w:gridAfter w:val="1"/>
            </w:trPr>
          </w:trPrChange>
        </w:trPr>
        <w:tc>
          <w:tcPr>
            <w:tcW w:w="1826" w:type="pct"/>
            <w:tcPrChange w:id="3048" w:author="Mohammad Nayeem Hasan" w:date="2024-07-24T01:50:00Z" w16du:dateUtc="2024-07-23T19:50:00Z">
              <w:tcPr>
                <w:tcW w:w="1683" w:type="pct"/>
              </w:tcPr>
            </w:tcPrChange>
          </w:tcPr>
          <w:p w14:paraId="7675798E" w14:textId="77777777" w:rsidR="0095740D" w:rsidRPr="008145C6" w:rsidDel="00D73460" w:rsidRDefault="0095740D" w:rsidP="00CD6D8D">
            <w:pPr>
              <w:spacing w:after="0" w:line="240" w:lineRule="auto"/>
              <w:rPr>
                <w:ins w:id="3049" w:author="Mohammad Nayeem Hasan" w:date="2024-07-24T01:22:00Z" w16du:dateUtc="2024-07-23T19:22:00Z"/>
                <w:rFonts w:ascii="Times New Roman" w:hAnsi="Times New Roman" w:cs="Times New Roman"/>
                <w:b/>
                <w:bCs/>
                <w:i/>
                <w:iCs/>
                <w:sz w:val="24"/>
                <w:szCs w:val="24"/>
              </w:rPr>
            </w:pPr>
            <w:ins w:id="3050" w:author="Mohammad Nayeem Hasan" w:date="2024-07-24T01:22:00Z" w16du:dateUtc="2024-07-23T19:22:00Z">
              <w:r w:rsidRPr="008145C6" w:rsidDel="00D73460">
                <w:rPr>
                  <w:rFonts w:ascii="Times New Roman" w:hAnsi="Times New Roman" w:cs="Times New Roman"/>
                  <w:b/>
                  <w:bCs/>
                  <w:i/>
                  <w:iCs/>
                  <w:sz w:val="24"/>
                  <w:szCs w:val="24"/>
                </w:rPr>
                <w:t>Age</w:t>
              </w:r>
              <w:r w:rsidRPr="008145C6">
                <w:rPr>
                  <w:rFonts w:ascii="Times New Roman" w:hAnsi="Times New Roman" w:cs="Times New Roman"/>
                  <w:b/>
                  <w:bCs/>
                  <w:i/>
                  <w:iCs/>
                  <w:sz w:val="24"/>
                  <w:szCs w:val="24"/>
                </w:rPr>
                <w:t xml:space="preserve"> of Child</w:t>
              </w:r>
            </w:ins>
          </w:p>
        </w:tc>
        <w:tc>
          <w:tcPr>
            <w:tcW w:w="551" w:type="pct"/>
            <w:vAlign w:val="center"/>
            <w:tcPrChange w:id="3051" w:author="Mohammad Nayeem Hasan" w:date="2024-07-24T01:50:00Z" w16du:dateUtc="2024-07-23T19:50:00Z">
              <w:tcPr>
                <w:tcW w:w="507" w:type="pct"/>
                <w:gridSpan w:val="2"/>
                <w:vAlign w:val="center"/>
              </w:tcPr>
            </w:tcPrChange>
          </w:tcPr>
          <w:p w14:paraId="066EF071" w14:textId="77777777" w:rsidR="0095740D" w:rsidRDefault="0095740D" w:rsidP="00CD6D8D">
            <w:pPr>
              <w:spacing w:after="0" w:line="240" w:lineRule="auto"/>
              <w:jc w:val="center"/>
              <w:rPr>
                <w:ins w:id="3052" w:author="Mohammad Nayeem Hasan" w:date="2024-07-24T01:23:00Z" w16du:dateUtc="2024-07-23T19:23:00Z"/>
                <w:rFonts w:ascii="Times New Roman" w:hAnsi="Times New Roman" w:cs="Times New Roman"/>
                <w:sz w:val="24"/>
                <w:szCs w:val="24"/>
              </w:rPr>
              <w:pPrChange w:id="3053" w:author="Mohammad Nayeem Hasan" w:date="2024-07-24T01:31:00Z" w16du:dateUtc="2024-07-23T19:31:00Z">
                <w:pPr>
                  <w:spacing w:after="0" w:line="240" w:lineRule="auto"/>
                </w:pPr>
              </w:pPrChange>
            </w:pPr>
            <w:ins w:id="3054" w:author="Mohammad Nayeem Hasan" w:date="2024-07-24T01:23:00Z" w16du:dateUtc="2024-07-23T19:23:00Z">
              <w:r>
                <w:rPr>
                  <w:rFonts w:ascii="Times New Roman" w:hAnsi="Times New Roman" w:cs="Times New Roman"/>
                  <w:sz w:val="24"/>
                  <w:szCs w:val="24"/>
                </w:rPr>
                <w:t>Yes</w:t>
              </w:r>
            </w:ins>
          </w:p>
          <w:p w14:paraId="13C53393" w14:textId="1E0F31FD" w:rsidR="0095740D" w:rsidRPr="00DF6BDB" w:rsidDel="00D73460" w:rsidRDefault="0095740D" w:rsidP="00CD6D8D">
            <w:pPr>
              <w:spacing w:after="0" w:line="240" w:lineRule="auto"/>
              <w:jc w:val="center"/>
              <w:rPr>
                <w:ins w:id="3055" w:author="Mohammad Nayeem Hasan" w:date="2024-07-24T01:22:00Z" w16du:dateUtc="2024-07-23T19:22:00Z"/>
                <w:rFonts w:ascii="Times New Roman" w:hAnsi="Times New Roman" w:cs="Times New Roman"/>
                <w:sz w:val="24"/>
                <w:szCs w:val="24"/>
              </w:rPr>
              <w:pPrChange w:id="3056" w:author="Mohammad Nayeem Hasan" w:date="2024-07-24T01:31:00Z" w16du:dateUtc="2024-07-23T19:31:00Z">
                <w:pPr>
                  <w:spacing w:after="0" w:line="240" w:lineRule="auto"/>
                </w:pPr>
              </w:pPrChange>
            </w:pPr>
            <w:ins w:id="3057" w:author="Mohammad Nayeem Hasan" w:date="2024-07-24T01:23:00Z" w16du:dateUtc="2024-07-23T19:23:00Z">
              <w:r>
                <w:rPr>
                  <w:rFonts w:ascii="Times New Roman" w:hAnsi="Times New Roman" w:cs="Times New Roman"/>
                  <w:sz w:val="24"/>
                  <w:szCs w:val="24"/>
                </w:rPr>
                <w:t>n (%)</w:t>
              </w:r>
            </w:ins>
          </w:p>
        </w:tc>
        <w:tc>
          <w:tcPr>
            <w:tcW w:w="660" w:type="pct"/>
            <w:vAlign w:val="center"/>
            <w:tcPrChange w:id="3058" w:author="Mohammad Nayeem Hasan" w:date="2024-07-24T01:50:00Z" w16du:dateUtc="2024-07-23T19:50:00Z">
              <w:tcPr>
                <w:tcW w:w="608" w:type="pct"/>
                <w:gridSpan w:val="2"/>
                <w:vAlign w:val="center"/>
              </w:tcPr>
            </w:tcPrChange>
          </w:tcPr>
          <w:p w14:paraId="005D93B6" w14:textId="48314306" w:rsidR="0095740D" w:rsidRDefault="0095740D" w:rsidP="00CD6D8D">
            <w:pPr>
              <w:spacing w:after="0" w:line="240" w:lineRule="auto"/>
              <w:jc w:val="center"/>
              <w:rPr>
                <w:ins w:id="3059" w:author="Mohammad Nayeem Hasan" w:date="2024-07-24T01:29:00Z" w16du:dateUtc="2024-07-23T19:29:00Z"/>
                <w:rFonts w:ascii="Times New Roman" w:hAnsi="Times New Roman" w:cs="Times New Roman"/>
                <w:sz w:val="24"/>
                <w:szCs w:val="24"/>
              </w:rPr>
            </w:pPr>
            <w:ins w:id="3060" w:author="Mohammad Nayeem Hasan" w:date="2024-07-24T01:50:00Z" w16du:dateUtc="2024-07-23T19:50:00Z">
              <w:r>
                <w:rPr>
                  <w:rFonts w:ascii="Times New Roman" w:hAnsi="Times New Roman" w:cs="Times New Roman"/>
                  <w:sz w:val="24"/>
                  <w:szCs w:val="24"/>
                </w:rPr>
                <w:t>No</w:t>
              </w:r>
            </w:ins>
          </w:p>
          <w:p w14:paraId="0F5852F7" w14:textId="20F854AE" w:rsidR="0095740D" w:rsidRPr="00DF6BDB" w:rsidDel="00D73460" w:rsidRDefault="0095740D" w:rsidP="00CD6D8D">
            <w:pPr>
              <w:spacing w:after="0" w:line="240" w:lineRule="auto"/>
              <w:jc w:val="center"/>
              <w:rPr>
                <w:ins w:id="3061" w:author="Mohammad Nayeem Hasan" w:date="2024-07-24T01:22:00Z" w16du:dateUtc="2024-07-23T19:22:00Z"/>
                <w:rFonts w:ascii="Times New Roman" w:hAnsi="Times New Roman" w:cs="Times New Roman"/>
                <w:sz w:val="24"/>
                <w:szCs w:val="24"/>
              </w:rPr>
              <w:pPrChange w:id="3062" w:author="Mohammad Nayeem Hasan" w:date="2024-07-24T01:31:00Z" w16du:dateUtc="2024-07-23T19:31:00Z">
                <w:pPr>
                  <w:spacing w:after="0" w:line="240" w:lineRule="auto"/>
                </w:pPr>
              </w:pPrChange>
            </w:pPr>
            <w:ins w:id="3063" w:author="Mohammad Nayeem Hasan" w:date="2024-07-24T01:29:00Z" w16du:dateUtc="2024-07-23T19:29:00Z">
              <w:r>
                <w:rPr>
                  <w:rFonts w:ascii="Times New Roman" w:hAnsi="Times New Roman" w:cs="Times New Roman"/>
                  <w:sz w:val="24"/>
                  <w:szCs w:val="24"/>
                </w:rPr>
                <w:t>n (%)</w:t>
              </w:r>
            </w:ins>
          </w:p>
        </w:tc>
        <w:tc>
          <w:tcPr>
            <w:tcW w:w="430" w:type="pct"/>
            <w:vAlign w:val="center"/>
            <w:tcPrChange w:id="3064" w:author="Mohammad Nayeem Hasan" w:date="2024-07-24T01:50:00Z" w16du:dateUtc="2024-07-23T19:50:00Z">
              <w:tcPr>
                <w:tcW w:w="396" w:type="pct"/>
                <w:vAlign w:val="center"/>
              </w:tcPr>
            </w:tcPrChange>
          </w:tcPr>
          <w:p w14:paraId="4A7388EC" w14:textId="71D56D74" w:rsidR="0095740D" w:rsidRPr="00DF6BDB" w:rsidDel="00D73460" w:rsidRDefault="0095740D" w:rsidP="00CD6D8D">
            <w:pPr>
              <w:spacing w:after="0" w:line="240" w:lineRule="auto"/>
              <w:jc w:val="center"/>
              <w:rPr>
                <w:ins w:id="3065" w:author="Mohammad Nayeem Hasan" w:date="2024-07-24T01:22:00Z" w16du:dateUtc="2024-07-23T19:22:00Z"/>
                <w:rFonts w:ascii="Times New Roman" w:hAnsi="Times New Roman" w:cs="Times New Roman"/>
                <w:sz w:val="24"/>
                <w:szCs w:val="24"/>
              </w:rPr>
              <w:pPrChange w:id="3066" w:author="Mohammad Nayeem Hasan" w:date="2024-07-24T01:31:00Z" w16du:dateUtc="2024-07-23T19:31:00Z">
                <w:pPr>
                  <w:spacing w:after="0" w:line="240" w:lineRule="auto"/>
                </w:pPr>
              </w:pPrChange>
            </w:pPr>
            <w:ins w:id="3067" w:author="Mohammad Nayeem Hasan" w:date="2024-07-24T01:29:00Z" w16du:dateUtc="2024-07-23T19:29:00Z">
              <w:r>
                <w:rPr>
                  <w:rFonts w:ascii="Times New Roman" w:hAnsi="Times New Roman" w:cs="Times New Roman"/>
                  <w:sz w:val="24"/>
                  <w:szCs w:val="24"/>
                </w:rPr>
                <w:t>P-value</w:t>
              </w:r>
            </w:ins>
          </w:p>
        </w:tc>
        <w:tc>
          <w:tcPr>
            <w:tcW w:w="550" w:type="pct"/>
            <w:gridSpan w:val="2"/>
            <w:vAlign w:val="center"/>
            <w:tcPrChange w:id="3068" w:author="Mohammad Nayeem Hasan" w:date="2024-07-24T01:50:00Z" w16du:dateUtc="2024-07-23T19:50:00Z">
              <w:tcPr>
                <w:tcW w:w="507" w:type="pct"/>
                <w:gridSpan w:val="2"/>
                <w:vAlign w:val="center"/>
              </w:tcPr>
            </w:tcPrChange>
          </w:tcPr>
          <w:p w14:paraId="71FC2B63" w14:textId="77777777" w:rsidR="0095740D" w:rsidRDefault="0095740D" w:rsidP="00CD6D8D">
            <w:pPr>
              <w:spacing w:after="0" w:line="240" w:lineRule="auto"/>
              <w:jc w:val="center"/>
              <w:rPr>
                <w:ins w:id="3069" w:author="Mohammad Nayeem Hasan" w:date="2024-07-24T01:30:00Z" w16du:dateUtc="2024-07-23T19:30:00Z"/>
                <w:rFonts w:ascii="Times New Roman" w:hAnsi="Times New Roman" w:cs="Times New Roman"/>
                <w:sz w:val="24"/>
                <w:szCs w:val="24"/>
              </w:rPr>
            </w:pPr>
            <w:ins w:id="3070" w:author="Mohammad Nayeem Hasan" w:date="2024-07-24T01:30:00Z" w16du:dateUtc="2024-07-23T19:30:00Z">
              <w:r>
                <w:rPr>
                  <w:rFonts w:ascii="Times New Roman" w:hAnsi="Times New Roman" w:cs="Times New Roman"/>
                  <w:sz w:val="24"/>
                  <w:szCs w:val="24"/>
                </w:rPr>
                <w:t>Yes</w:t>
              </w:r>
            </w:ins>
          </w:p>
          <w:p w14:paraId="4D58B29B" w14:textId="72197790" w:rsidR="0095740D" w:rsidRPr="00DF6BDB" w:rsidDel="00D73460" w:rsidRDefault="0095740D" w:rsidP="00CD6D8D">
            <w:pPr>
              <w:spacing w:after="0" w:line="240" w:lineRule="auto"/>
              <w:jc w:val="center"/>
              <w:rPr>
                <w:ins w:id="3071" w:author="Mohammad Nayeem Hasan" w:date="2024-07-24T01:22:00Z" w16du:dateUtc="2024-07-23T19:22:00Z"/>
                <w:rFonts w:ascii="Times New Roman" w:hAnsi="Times New Roman" w:cs="Times New Roman"/>
                <w:sz w:val="24"/>
                <w:szCs w:val="24"/>
              </w:rPr>
              <w:pPrChange w:id="3072" w:author="Mohammad Nayeem Hasan" w:date="2024-07-24T01:31:00Z" w16du:dateUtc="2024-07-23T19:31:00Z">
                <w:pPr>
                  <w:spacing w:after="0" w:line="240" w:lineRule="auto"/>
                </w:pPr>
              </w:pPrChange>
            </w:pPr>
            <w:ins w:id="3073" w:author="Mohammad Nayeem Hasan" w:date="2024-07-24T01:30:00Z" w16du:dateUtc="2024-07-23T19:30:00Z">
              <w:r>
                <w:rPr>
                  <w:rFonts w:ascii="Times New Roman" w:hAnsi="Times New Roman" w:cs="Times New Roman"/>
                  <w:sz w:val="24"/>
                  <w:szCs w:val="24"/>
                </w:rPr>
                <w:t>n (%)</w:t>
              </w:r>
            </w:ins>
          </w:p>
        </w:tc>
        <w:tc>
          <w:tcPr>
            <w:tcW w:w="551" w:type="pct"/>
            <w:vAlign w:val="center"/>
            <w:tcPrChange w:id="3074" w:author="Mohammad Nayeem Hasan" w:date="2024-07-24T01:50:00Z" w16du:dateUtc="2024-07-23T19:50:00Z">
              <w:tcPr>
                <w:tcW w:w="507" w:type="pct"/>
                <w:gridSpan w:val="3"/>
                <w:vAlign w:val="center"/>
              </w:tcPr>
            </w:tcPrChange>
          </w:tcPr>
          <w:p w14:paraId="627A6DB0" w14:textId="22380E49" w:rsidR="0095740D" w:rsidRDefault="0095740D" w:rsidP="00CD6D8D">
            <w:pPr>
              <w:spacing w:after="0" w:line="240" w:lineRule="auto"/>
              <w:jc w:val="center"/>
              <w:rPr>
                <w:ins w:id="3075" w:author="Mohammad Nayeem Hasan" w:date="2024-07-24T01:30:00Z" w16du:dateUtc="2024-07-23T19:30:00Z"/>
                <w:rFonts w:ascii="Times New Roman" w:hAnsi="Times New Roman" w:cs="Times New Roman"/>
                <w:sz w:val="24"/>
                <w:szCs w:val="24"/>
              </w:rPr>
            </w:pPr>
            <w:ins w:id="3076" w:author="Mohammad Nayeem Hasan" w:date="2024-07-24T01:50:00Z" w16du:dateUtc="2024-07-23T19:50:00Z">
              <w:r>
                <w:rPr>
                  <w:rFonts w:ascii="Times New Roman" w:hAnsi="Times New Roman" w:cs="Times New Roman"/>
                  <w:sz w:val="24"/>
                  <w:szCs w:val="24"/>
                </w:rPr>
                <w:t>No</w:t>
              </w:r>
            </w:ins>
          </w:p>
          <w:p w14:paraId="55C36E85" w14:textId="0DCEE9B5" w:rsidR="0095740D" w:rsidRPr="00DF6BDB" w:rsidDel="00D73460" w:rsidRDefault="0095740D" w:rsidP="00CD6D8D">
            <w:pPr>
              <w:spacing w:after="0" w:line="240" w:lineRule="auto"/>
              <w:jc w:val="center"/>
              <w:rPr>
                <w:ins w:id="3077" w:author="Mohammad Nayeem Hasan" w:date="2024-07-24T01:22:00Z" w16du:dateUtc="2024-07-23T19:22:00Z"/>
                <w:rFonts w:ascii="Times New Roman" w:hAnsi="Times New Roman" w:cs="Times New Roman"/>
                <w:sz w:val="24"/>
                <w:szCs w:val="24"/>
              </w:rPr>
              <w:pPrChange w:id="3078" w:author="Mohammad Nayeem Hasan" w:date="2024-07-24T01:31:00Z" w16du:dateUtc="2024-07-23T19:31:00Z">
                <w:pPr>
                  <w:spacing w:after="0" w:line="240" w:lineRule="auto"/>
                </w:pPr>
              </w:pPrChange>
            </w:pPr>
            <w:ins w:id="3079" w:author="Mohammad Nayeem Hasan" w:date="2024-07-24T01:30:00Z" w16du:dateUtc="2024-07-23T19:30:00Z">
              <w:r>
                <w:rPr>
                  <w:rFonts w:ascii="Times New Roman" w:hAnsi="Times New Roman" w:cs="Times New Roman"/>
                  <w:sz w:val="24"/>
                  <w:szCs w:val="24"/>
                </w:rPr>
                <w:t>n (%)</w:t>
              </w:r>
            </w:ins>
          </w:p>
        </w:tc>
        <w:tc>
          <w:tcPr>
            <w:tcW w:w="429" w:type="pct"/>
            <w:vAlign w:val="center"/>
            <w:tcPrChange w:id="3080" w:author="Mohammad Nayeem Hasan" w:date="2024-07-24T01:50:00Z" w16du:dateUtc="2024-07-23T19:50:00Z">
              <w:tcPr>
                <w:tcW w:w="395" w:type="pct"/>
                <w:gridSpan w:val="2"/>
                <w:vAlign w:val="center"/>
              </w:tcPr>
            </w:tcPrChange>
          </w:tcPr>
          <w:p w14:paraId="688C7031" w14:textId="55E88664" w:rsidR="0095740D" w:rsidRPr="00DF6BDB" w:rsidDel="00D73460" w:rsidRDefault="0095740D" w:rsidP="00CD6D8D">
            <w:pPr>
              <w:spacing w:after="0" w:line="240" w:lineRule="auto"/>
              <w:jc w:val="center"/>
              <w:rPr>
                <w:ins w:id="3081" w:author="Mohammad Nayeem Hasan" w:date="2024-07-24T01:30:00Z" w16du:dateUtc="2024-07-23T19:30:00Z"/>
                <w:rFonts w:ascii="Times New Roman" w:hAnsi="Times New Roman" w:cs="Times New Roman"/>
                <w:sz w:val="24"/>
                <w:szCs w:val="24"/>
              </w:rPr>
              <w:pPrChange w:id="3082" w:author="Mohammad Nayeem Hasan" w:date="2024-07-24T01:31:00Z" w16du:dateUtc="2024-07-23T19:31:00Z">
                <w:pPr>
                  <w:spacing w:after="0" w:line="240" w:lineRule="auto"/>
                </w:pPr>
              </w:pPrChange>
            </w:pPr>
            <w:ins w:id="3083" w:author="Mohammad Nayeem Hasan" w:date="2024-07-24T01:30:00Z" w16du:dateUtc="2024-07-23T19:30:00Z">
              <w:r>
                <w:rPr>
                  <w:rFonts w:ascii="Times New Roman" w:hAnsi="Times New Roman" w:cs="Times New Roman"/>
                  <w:sz w:val="24"/>
                  <w:szCs w:val="24"/>
                </w:rPr>
                <w:t>P-value</w:t>
              </w:r>
            </w:ins>
          </w:p>
        </w:tc>
      </w:tr>
      <w:tr w:rsidR="0095740D" w:rsidRPr="00CE3B54" w:rsidDel="00D73460" w14:paraId="6134CB2E" w14:textId="6EB8F8CA" w:rsidTr="00461E37">
        <w:tblPrEx>
          <w:tblW w:w="5000" w:type="pct"/>
          <w:tblPrExChange w:id="3084" w:author="Mohammad Nayeem Hasan" w:date="2024-07-24T01:50:00Z" w16du:dateUtc="2024-07-23T19:50:00Z">
            <w:tblPrEx>
              <w:tblW w:w="4633" w:type="pct"/>
            </w:tblPrEx>
          </w:tblPrExChange>
        </w:tblPrEx>
        <w:trPr>
          <w:gridAfter w:val="1"/>
          <w:wAfter w:w="3" w:type="pct"/>
          <w:ins w:id="3085" w:author="Mohammad Nayeem Hasan" w:date="2024-07-24T01:22:00Z" w16du:dateUtc="2024-07-23T19:22:00Z"/>
          <w:trPrChange w:id="3086" w:author="Mohammad Nayeem Hasan" w:date="2024-07-24T01:50:00Z" w16du:dateUtc="2024-07-23T19:50:00Z">
            <w:trPr>
              <w:gridAfter w:val="1"/>
            </w:trPr>
          </w:trPrChange>
        </w:trPr>
        <w:tc>
          <w:tcPr>
            <w:tcW w:w="1826" w:type="pct"/>
            <w:tcPrChange w:id="3087" w:author="Mohammad Nayeem Hasan" w:date="2024-07-24T01:50:00Z" w16du:dateUtc="2024-07-23T19:50:00Z">
              <w:tcPr>
                <w:tcW w:w="1683" w:type="pct"/>
              </w:tcPr>
            </w:tcPrChange>
          </w:tcPr>
          <w:p w14:paraId="05586A70" w14:textId="77777777" w:rsidR="0095740D" w:rsidRPr="00DF6BDB" w:rsidDel="00D73460" w:rsidRDefault="0095740D" w:rsidP="00CD6D8D">
            <w:pPr>
              <w:spacing w:after="0" w:line="240" w:lineRule="auto"/>
              <w:rPr>
                <w:ins w:id="3088" w:author="Mohammad Nayeem Hasan" w:date="2024-07-24T01:22:00Z" w16du:dateUtc="2024-07-23T19:22:00Z"/>
                <w:rFonts w:ascii="Times New Roman" w:hAnsi="Times New Roman" w:cs="Times New Roman"/>
                <w:sz w:val="24"/>
                <w:szCs w:val="24"/>
              </w:rPr>
            </w:pPr>
            <w:ins w:id="3089" w:author="Mohammad Nayeem Hasan" w:date="2024-07-24T01:22:00Z" w16du:dateUtc="2024-07-23T19:22:00Z">
              <w:r w:rsidRPr="00DF6BDB" w:rsidDel="00D73460">
                <w:rPr>
                  <w:rFonts w:ascii="Times New Roman" w:hAnsi="Times New Roman" w:cs="Times New Roman"/>
                  <w:sz w:val="24"/>
                  <w:szCs w:val="24"/>
                </w:rPr>
                <w:t>0-11</w:t>
              </w:r>
            </w:ins>
          </w:p>
        </w:tc>
        <w:tc>
          <w:tcPr>
            <w:tcW w:w="551" w:type="pct"/>
            <w:tcPrChange w:id="3090" w:author="Mohammad Nayeem Hasan" w:date="2024-07-24T01:50:00Z" w16du:dateUtc="2024-07-23T19:50:00Z">
              <w:tcPr>
                <w:tcW w:w="507" w:type="pct"/>
                <w:gridSpan w:val="2"/>
              </w:tcPr>
            </w:tcPrChange>
          </w:tcPr>
          <w:p w14:paraId="2BF80655" w14:textId="77777777" w:rsidR="0095740D" w:rsidRPr="00DF6BDB" w:rsidDel="00D73460" w:rsidRDefault="0095740D" w:rsidP="00CD6D8D">
            <w:pPr>
              <w:spacing w:after="0" w:line="240" w:lineRule="auto"/>
              <w:rPr>
                <w:ins w:id="3091" w:author="Mohammad Nayeem Hasan" w:date="2024-07-24T01:22:00Z" w16du:dateUtc="2024-07-23T19:22:00Z"/>
                <w:rFonts w:ascii="Times New Roman" w:hAnsi="Times New Roman" w:cs="Times New Roman"/>
                <w:sz w:val="24"/>
                <w:szCs w:val="24"/>
              </w:rPr>
            </w:pPr>
            <w:ins w:id="3092" w:author="Mohammad Nayeem Hasan" w:date="2024-07-24T01:22:00Z" w16du:dateUtc="2024-07-23T19:22:00Z">
              <w:r w:rsidRPr="00DF6BDB" w:rsidDel="00D73460">
                <w:rPr>
                  <w:rFonts w:ascii="Times New Roman" w:hAnsi="Times New Roman" w:cs="Times New Roman"/>
                  <w:sz w:val="24"/>
                  <w:szCs w:val="24"/>
                </w:rPr>
                <w:t>38 (7.96)</w:t>
              </w:r>
            </w:ins>
          </w:p>
        </w:tc>
        <w:tc>
          <w:tcPr>
            <w:tcW w:w="660" w:type="pct"/>
            <w:tcPrChange w:id="3093" w:author="Mohammad Nayeem Hasan" w:date="2024-07-24T01:50:00Z" w16du:dateUtc="2024-07-23T19:50:00Z">
              <w:tcPr>
                <w:tcW w:w="608" w:type="pct"/>
                <w:gridSpan w:val="2"/>
              </w:tcPr>
            </w:tcPrChange>
          </w:tcPr>
          <w:p w14:paraId="6517B4D5" w14:textId="5D9FA86C" w:rsidR="0095740D" w:rsidRPr="00DF6BDB" w:rsidDel="00D73460" w:rsidRDefault="0095740D" w:rsidP="00CD6D8D">
            <w:pPr>
              <w:spacing w:after="0" w:line="240" w:lineRule="auto"/>
              <w:rPr>
                <w:ins w:id="3094" w:author="Mohammad Nayeem Hasan" w:date="2024-07-24T01:22:00Z" w16du:dateUtc="2024-07-23T19:22:00Z"/>
                <w:rFonts w:ascii="Times New Roman" w:hAnsi="Times New Roman" w:cs="Times New Roman"/>
                <w:sz w:val="24"/>
                <w:szCs w:val="24"/>
              </w:rPr>
            </w:pPr>
            <w:ins w:id="3095" w:author="Mohammad Nayeem Hasan" w:date="2024-07-24T01:22:00Z" w16du:dateUtc="2024-07-23T19:22:00Z">
              <w:r w:rsidRPr="00DF6BDB" w:rsidDel="00D73460">
                <w:rPr>
                  <w:rFonts w:ascii="Times New Roman" w:hAnsi="Times New Roman" w:cs="Times New Roman"/>
                  <w:sz w:val="24"/>
                  <w:szCs w:val="24"/>
                </w:rPr>
                <w:t>438 (92.04)</w:t>
              </w:r>
            </w:ins>
          </w:p>
        </w:tc>
        <w:tc>
          <w:tcPr>
            <w:tcW w:w="430" w:type="pct"/>
            <w:tcPrChange w:id="3096" w:author="Mohammad Nayeem Hasan" w:date="2024-07-24T01:50:00Z" w16du:dateUtc="2024-07-23T19:50:00Z">
              <w:tcPr>
                <w:tcW w:w="396" w:type="pct"/>
              </w:tcPr>
            </w:tcPrChange>
          </w:tcPr>
          <w:p w14:paraId="598133EE" w14:textId="02EF9B74" w:rsidR="0095740D" w:rsidRPr="00DF6BDB" w:rsidDel="00D73460" w:rsidRDefault="0095740D" w:rsidP="00CD6D8D">
            <w:pPr>
              <w:spacing w:after="0" w:line="240" w:lineRule="auto"/>
              <w:rPr>
                <w:ins w:id="3097" w:author="Mohammad Nayeem Hasan" w:date="2024-07-24T01:22:00Z" w16du:dateUtc="2024-07-23T19:22:00Z"/>
                <w:rFonts w:ascii="Times New Roman" w:hAnsi="Times New Roman" w:cs="Times New Roman"/>
                <w:sz w:val="24"/>
                <w:szCs w:val="24"/>
              </w:rPr>
            </w:pPr>
            <w:ins w:id="3098" w:author="Mohammad Nayeem Hasan" w:date="2024-07-24T01:33:00Z" w16du:dateUtc="2024-07-23T19:33:00Z">
              <w:r>
                <w:rPr>
                  <w:rFonts w:ascii="Times New Roman" w:hAnsi="Times New Roman" w:cs="Times New Roman"/>
                  <w:sz w:val="24"/>
                  <w:szCs w:val="24"/>
                </w:rPr>
                <w:t>&lt;0.001</w:t>
              </w:r>
            </w:ins>
          </w:p>
        </w:tc>
        <w:tc>
          <w:tcPr>
            <w:tcW w:w="550" w:type="pct"/>
            <w:gridSpan w:val="2"/>
            <w:tcPrChange w:id="3099" w:author="Mohammad Nayeem Hasan" w:date="2024-07-24T01:50:00Z" w16du:dateUtc="2024-07-23T19:50:00Z">
              <w:tcPr>
                <w:tcW w:w="507" w:type="pct"/>
                <w:gridSpan w:val="2"/>
              </w:tcPr>
            </w:tcPrChange>
          </w:tcPr>
          <w:p w14:paraId="4CB22886" w14:textId="77777777" w:rsidR="0095740D" w:rsidRPr="00DF6BDB" w:rsidDel="00D73460" w:rsidRDefault="0095740D" w:rsidP="00CD6D8D">
            <w:pPr>
              <w:spacing w:after="0" w:line="240" w:lineRule="auto"/>
              <w:rPr>
                <w:ins w:id="3100" w:author="Mohammad Nayeem Hasan" w:date="2024-07-24T01:22:00Z" w16du:dateUtc="2024-07-23T19:22:00Z"/>
                <w:rFonts w:ascii="Times New Roman" w:hAnsi="Times New Roman" w:cs="Times New Roman"/>
                <w:sz w:val="24"/>
                <w:szCs w:val="24"/>
              </w:rPr>
            </w:pPr>
            <w:ins w:id="3101" w:author="Mohammad Nayeem Hasan" w:date="2024-07-24T01:22:00Z" w16du:dateUtc="2024-07-23T19:22:00Z">
              <w:r w:rsidRPr="00DF6BDB" w:rsidDel="00D73460">
                <w:rPr>
                  <w:rFonts w:ascii="Times New Roman" w:hAnsi="Times New Roman" w:cs="Times New Roman"/>
                  <w:sz w:val="24"/>
                  <w:szCs w:val="24"/>
                </w:rPr>
                <w:t>38 (7.96)</w:t>
              </w:r>
            </w:ins>
          </w:p>
        </w:tc>
        <w:tc>
          <w:tcPr>
            <w:tcW w:w="551" w:type="pct"/>
            <w:tcPrChange w:id="3102" w:author="Mohammad Nayeem Hasan" w:date="2024-07-24T01:50:00Z" w16du:dateUtc="2024-07-23T19:50:00Z">
              <w:tcPr>
                <w:tcW w:w="507" w:type="pct"/>
                <w:gridSpan w:val="3"/>
              </w:tcPr>
            </w:tcPrChange>
          </w:tcPr>
          <w:p w14:paraId="6EAF96B0" w14:textId="7AC46BDF" w:rsidR="0095740D" w:rsidRPr="00DF6BDB" w:rsidDel="00D73460" w:rsidRDefault="0095740D" w:rsidP="00CD6D8D">
            <w:pPr>
              <w:spacing w:after="0" w:line="240" w:lineRule="auto"/>
              <w:rPr>
                <w:ins w:id="3103" w:author="Mohammad Nayeem Hasan" w:date="2024-07-24T01:22:00Z" w16du:dateUtc="2024-07-23T19:22:00Z"/>
                <w:rFonts w:ascii="Times New Roman" w:hAnsi="Times New Roman" w:cs="Times New Roman"/>
                <w:sz w:val="24"/>
                <w:szCs w:val="24"/>
              </w:rPr>
            </w:pPr>
            <w:ins w:id="3104" w:author="Mohammad Nayeem Hasan" w:date="2024-07-24T01:34:00Z" w16du:dateUtc="2024-07-23T19:34:00Z">
              <w:r w:rsidRPr="00DF6BDB" w:rsidDel="00D73460">
                <w:rPr>
                  <w:rFonts w:ascii="Times New Roman" w:hAnsi="Times New Roman" w:cs="Times New Roman"/>
                  <w:sz w:val="24"/>
                  <w:szCs w:val="24"/>
                </w:rPr>
                <w:t>38 (7.96)</w:t>
              </w:r>
            </w:ins>
          </w:p>
        </w:tc>
        <w:tc>
          <w:tcPr>
            <w:tcW w:w="429" w:type="pct"/>
            <w:tcPrChange w:id="3105" w:author="Mohammad Nayeem Hasan" w:date="2024-07-24T01:50:00Z" w16du:dateUtc="2024-07-23T19:50:00Z">
              <w:tcPr>
                <w:tcW w:w="395" w:type="pct"/>
                <w:gridSpan w:val="2"/>
              </w:tcPr>
            </w:tcPrChange>
          </w:tcPr>
          <w:p w14:paraId="492D5A4A" w14:textId="5BE7C46A" w:rsidR="0095740D" w:rsidRPr="00DF6BDB" w:rsidDel="00D73460" w:rsidRDefault="0095740D" w:rsidP="00CD6D8D">
            <w:pPr>
              <w:spacing w:after="0" w:line="240" w:lineRule="auto"/>
              <w:rPr>
                <w:ins w:id="3106" w:author="Mohammad Nayeem Hasan" w:date="2024-07-24T01:30:00Z" w16du:dateUtc="2024-07-23T19:30:00Z"/>
                <w:rFonts w:ascii="Times New Roman" w:hAnsi="Times New Roman" w:cs="Times New Roman"/>
                <w:sz w:val="24"/>
                <w:szCs w:val="24"/>
              </w:rPr>
            </w:pPr>
            <w:ins w:id="3107" w:author="Mohammad Nayeem Hasan" w:date="2024-07-24T01:33:00Z" w16du:dateUtc="2024-07-23T19:33:00Z">
              <w:r>
                <w:rPr>
                  <w:rFonts w:ascii="Times New Roman" w:hAnsi="Times New Roman" w:cs="Times New Roman"/>
                  <w:sz w:val="24"/>
                  <w:szCs w:val="24"/>
                </w:rPr>
                <w:t>&lt;0.001</w:t>
              </w:r>
            </w:ins>
          </w:p>
        </w:tc>
      </w:tr>
      <w:tr w:rsidR="0095740D" w:rsidRPr="00CE3B54" w:rsidDel="00D73460" w14:paraId="32D381F4" w14:textId="6BED9AED" w:rsidTr="00461E37">
        <w:tblPrEx>
          <w:tblW w:w="5000" w:type="pct"/>
          <w:tblPrExChange w:id="3108" w:author="Mohammad Nayeem Hasan" w:date="2024-07-24T01:50:00Z" w16du:dateUtc="2024-07-23T19:50:00Z">
            <w:tblPrEx>
              <w:tblW w:w="4633" w:type="pct"/>
            </w:tblPrEx>
          </w:tblPrExChange>
        </w:tblPrEx>
        <w:trPr>
          <w:gridAfter w:val="1"/>
          <w:wAfter w:w="3" w:type="pct"/>
          <w:ins w:id="3109" w:author="Mohammad Nayeem Hasan" w:date="2024-07-24T01:22:00Z" w16du:dateUtc="2024-07-23T19:22:00Z"/>
          <w:trPrChange w:id="3110" w:author="Mohammad Nayeem Hasan" w:date="2024-07-24T01:50:00Z" w16du:dateUtc="2024-07-23T19:50:00Z">
            <w:trPr>
              <w:gridAfter w:val="1"/>
            </w:trPr>
          </w:trPrChange>
        </w:trPr>
        <w:tc>
          <w:tcPr>
            <w:tcW w:w="1826" w:type="pct"/>
            <w:tcPrChange w:id="3111" w:author="Mohammad Nayeem Hasan" w:date="2024-07-24T01:50:00Z" w16du:dateUtc="2024-07-23T19:50:00Z">
              <w:tcPr>
                <w:tcW w:w="1683" w:type="pct"/>
              </w:tcPr>
            </w:tcPrChange>
          </w:tcPr>
          <w:p w14:paraId="41639D9F" w14:textId="77777777" w:rsidR="0095740D" w:rsidRPr="00DF6BDB" w:rsidDel="00D73460" w:rsidRDefault="0095740D" w:rsidP="00CD6D8D">
            <w:pPr>
              <w:spacing w:after="0" w:line="240" w:lineRule="auto"/>
              <w:rPr>
                <w:ins w:id="3112" w:author="Mohammad Nayeem Hasan" w:date="2024-07-24T01:22:00Z" w16du:dateUtc="2024-07-23T19:22:00Z"/>
                <w:rFonts w:ascii="Times New Roman" w:hAnsi="Times New Roman" w:cs="Times New Roman"/>
                <w:sz w:val="24"/>
                <w:szCs w:val="24"/>
              </w:rPr>
            </w:pPr>
            <w:ins w:id="3113" w:author="Mohammad Nayeem Hasan" w:date="2024-07-24T01:22:00Z" w16du:dateUtc="2024-07-23T19:22:00Z">
              <w:r w:rsidRPr="00DF6BDB" w:rsidDel="00D73460">
                <w:rPr>
                  <w:rFonts w:ascii="Times New Roman" w:hAnsi="Times New Roman" w:cs="Times New Roman"/>
                  <w:sz w:val="24"/>
                  <w:szCs w:val="24"/>
                </w:rPr>
                <w:t>12-23</w:t>
              </w:r>
            </w:ins>
          </w:p>
        </w:tc>
        <w:tc>
          <w:tcPr>
            <w:tcW w:w="551" w:type="pct"/>
            <w:tcPrChange w:id="3114" w:author="Mohammad Nayeem Hasan" w:date="2024-07-24T01:50:00Z" w16du:dateUtc="2024-07-23T19:50:00Z">
              <w:tcPr>
                <w:tcW w:w="507" w:type="pct"/>
                <w:gridSpan w:val="2"/>
              </w:tcPr>
            </w:tcPrChange>
          </w:tcPr>
          <w:p w14:paraId="25A2A48C" w14:textId="77777777" w:rsidR="0095740D" w:rsidRPr="00DF6BDB" w:rsidDel="00D73460" w:rsidRDefault="0095740D" w:rsidP="00CD6D8D">
            <w:pPr>
              <w:spacing w:after="0" w:line="240" w:lineRule="auto"/>
              <w:rPr>
                <w:ins w:id="3115" w:author="Mohammad Nayeem Hasan" w:date="2024-07-24T01:22:00Z" w16du:dateUtc="2024-07-23T19:22:00Z"/>
                <w:rFonts w:ascii="Times New Roman" w:hAnsi="Times New Roman" w:cs="Times New Roman"/>
                <w:sz w:val="24"/>
                <w:szCs w:val="24"/>
              </w:rPr>
            </w:pPr>
            <w:ins w:id="3116" w:author="Mohammad Nayeem Hasan" w:date="2024-07-24T01:22:00Z" w16du:dateUtc="2024-07-23T19:22:00Z">
              <w:r w:rsidRPr="00DF6BDB" w:rsidDel="00D73460">
                <w:rPr>
                  <w:rFonts w:ascii="Times New Roman" w:hAnsi="Times New Roman" w:cs="Times New Roman"/>
                  <w:sz w:val="24"/>
                  <w:szCs w:val="24"/>
                </w:rPr>
                <w:t>49 (10.88)</w:t>
              </w:r>
            </w:ins>
          </w:p>
        </w:tc>
        <w:tc>
          <w:tcPr>
            <w:tcW w:w="660" w:type="pct"/>
            <w:tcPrChange w:id="3117" w:author="Mohammad Nayeem Hasan" w:date="2024-07-24T01:50:00Z" w16du:dateUtc="2024-07-23T19:50:00Z">
              <w:tcPr>
                <w:tcW w:w="608" w:type="pct"/>
                <w:gridSpan w:val="2"/>
              </w:tcPr>
            </w:tcPrChange>
          </w:tcPr>
          <w:p w14:paraId="6B8F42C8" w14:textId="7CBC7E6D" w:rsidR="0095740D" w:rsidRPr="00DF6BDB" w:rsidDel="00D73460" w:rsidRDefault="0095740D" w:rsidP="00CD6D8D">
            <w:pPr>
              <w:spacing w:after="0" w:line="240" w:lineRule="auto"/>
              <w:rPr>
                <w:ins w:id="3118" w:author="Mohammad Nayeem Hasan" w:date="2024-07-24T01:22:00Z" w16du:dateUtc="2024-07-23T19:22:00Z"/>
                <w:rFonts w:ascii="Times New Roman" w:hAnsi="Times New Roman" w:cs="Times New Roman"/>
                <w:sz w:val="24"/>
                <w:szCs w:val="24"/>
              </w:rPr>
            </w:pPr>
            <w:ins w:id="3119" w:author="Mohammad Nayeem Hasan" w:date="2024-07-24T01:22:00Z" w16du:dateUtc="2024-07-23T19:22:00Z">
              <w:r w:rsidRPr="00DF6BDB" w:rsidDel="00D73460">
                <w:rPr>
                  <w:rFonts w:ascii="Times New Roman" w:hAnsi="Times New Roman" w:cs="Times New Roman"/>
                  <w:sz w:val="24"/>
                  <w:szCs w:val="24"/>
                </w:rPr>
                <w:t>398 (89.12)</w:t>
              </w:r>
            </w:ins>
          </w:p>
        </w:tc>
        <w:tc>
          <w:tcPr>
            <w:tcW w:w="430" w:type="pct"/>
            <w:tcPrChange w:id="3120" w:author="Mohammad Nayeem Hasan" w:date="2024-07-24T01:50:00Z" w16du:dateUtc="2024-07-23T19:50:00Z">
              <w:tcPr>
                <w:tcW w:w="396" w:type="pct"/>
              </w:tcPr>
            </w:tcPrChange>
          </w:tcPr>
          <w:p w14:paraId="7201EE23" w14:textId="77777777" w:rsidR="0095740D" w:rsidRPr="00DF6BDB" w:rsidDel="00D73460" w:rsidRDefault="0095740D" w:rsidP="00CD6D8D">
            <w:pPr>
              <w:spacing w:after="0" w:line="240" w:lineRule="auto"/>
              <w:rPr>
                <w:ins w:id="3121" w:author="Mohammad Nayeem Hasan" w:date="2024-07-24T01:22:00Z" w16du:dateUtc="2024-07-23T19:22:00Z"/>
                <w:rFonts w:ascii="Times New Roman" w:hAnsi="Times New Roman" w:cs="Times New Roman"/>
                <w:sz w:val="24"/>
                <w:szCs w:val="24"/>
              </w:rPr>
            </w:pPr>
          </w:p>
        </w:tc>
        <w:tc>
          <w:tcPr>
            <w:tcW w:w="550" w:type="pct"/>
            <w:gridSpan w:val="2"/>
            <w:tcPrChange w:id="3122" w:author="Mohammad Nayeem Hasan" w:date="2024-07-24T01:50:00Z" w16du:dateUtc="2024-07-23T19:50:00Z">
              <w:tcPr>
                <w:tcW w:w="507" w:type="pct"/>
                <w:gridSpan w:val="2"/>
              </w:tcPr>
            </w:tcPrChange>
          </w:tcPr>
          <w:p w14:paraId="4F199BBE" w14:textId="77777777" w:rsidR="0095740D" w:rsidRPr="00DF6BDB" w:rsidDel="00D73460" w:rsidRDefault="0095740D" w:rsidP="00CD6D8D">
            <w:pPr>
              <w:spacing w:after="0" w:line="240" w:lineRule="auto"/>
              <w:rPr>
                <w:ins w:id="3123" w:author="Mohammad Nayeem Hasan" w:date="2024-07-24T01:22:00Z" w16du:dateUtc="2024-07-23T19:22:00Z"/>
                <w:rFonts w:ascii="Times New Roman" w:hAnsi="Times New Roman" w:cs="Times New Roman"/>
                <w:sz w:val="24"/>
                <w:szCs w:val="24"/>
              </w:rPr>
            </w:pPr>
            <w:ins w:id="3124" w:author="Mohammad Nayeem Hasan" w:date="2024-07-24T01:22:00Z" w16du:dateUtc="2024-07-23T19:22:00Z">
              <w:r w:rsidRPr="00DF6BDB" w:rsidDel="00D73460">
                <w:rPr>
                  <w:rFonts w:ascii="Times New Roman" w:hAnsi="Times New Roman" w:cs="Times New Roman"/>
                  <w:sz w:val="24"/>
                  <w:szCs w:val="24"/>
                </w:rPr>
                <w:t>49 (10.88)</w:t>
              </w:r>
            </w:ins>
          </w:p>
        </w:tc>
        <w:tc>
          <w:tcPr>
            <w:tcW w:w="551" w:type="pct"/>
            <w:tcPrChange w:id="3125" w:author="Mohammad Nayeem Hasan" w:date="2024-07-24T01:50:00Z" w16du:dateUtc="2024-07-23T19:50:00Z">
              <w:tcPr>
                <w:tcW w:w="507" w:type="pct"/>
                <w:gridSpan w:val="3"/>
              </w:tcPr>
            </w:tcPrChange>
          </w:tcPr>
          <w:p w14:paraId="4181FCFE" w14:textId="5C6B55E7" w:rsidR="0095740D" w:rsidRPr="00DF6BDB" w:rsidDel="00D73460" w:rsidRDefault="0095740D" w:rsidP="00CD6D8D">
            <w:pPr>
              <w:spacing w:after="0" w:line="240" w:lineRule="auto"/>
              <w:rPr>
                <w:ins w:id="3126" w:author="Mohammad Nayeem Hasan" w:date="2024-07-24T01:22:00Z" w16du:dateUtc="2024-07-23T19:22:00Z"/>
                <w:rFonts w:ascii="Times New Roman" w:hAnsi="Times New Roman" w:cs="Times New Roman"/>
                <w:sz w:val="24"/>
                <w:szCs w:val="24"/>
              </w:rPr>
            </w:pPr>
            <w:ins w:id="3127" w:author="Mohammad Nayeem Hasan" w:date="2024-07-24T01:34:00Z" w16du:dateUtc="2024-07-23T19:34:00Z">
              <w:r w:rsidRPr="00DF6BDB" w:rsidDel="00D73460">
                <w:rPr>
                  <w:rFonts w:ascii="Times New Roman" w:hAnsi="Times New Roman" w:cs="Times New Roman"/>
                  <w:sz w:val="24"/>
                  <w:szCs w:val="24"/>
                </w:rPr>
                <w:t>49 (10.88)</w:t>
              </w:r>
            </w:ins>
          </w:p>
        </w:tc>
        <w:tc>
          <w:tcPr>
            <w:tcW w:w="429" w:type="pct"/>
            <w:tcPrChange w:id="3128" w:author="Mohammad Nayeem Hasan" w:date="2024-07-24T01:50:00Z" w16du:dateUtc="2024-07-23T19:50:00Z">
              <w:tcPr>
                <w:tcW w:w="395" w:type="pct"/>
                <w:gridSpan w:val="2"/>
              </w:tcPr>
            </w:tcPrChange>
          </w:tcPr>
          <w:p w14:paraId="155D7255" w14:textId="77777777" w:rsidR="0095740D" w:rsidRPr="00DF6BDB" w:rsidDel="00D73460" w:rsidRDefault="0095740D" w:rsidP="00CD6D8D">
            <w:pPr>
              <w:spacing w:after="0" w:line="240" w:lineRule="auto"/>
              <w:rPr>
                <w:ins w:id="3129" w:author="Mohammad Nayeem Hasan" w:date="2024-07-24T01:30:00Z" w16du:dateUtc="2024-07-23T19:30:00Z"/>
                <w:rFonts w:ascii="Times New Roman" w:hAnsi="Times New Roman" w:cs="Times New Roman"/>
                <w:sz w:val="24"/>
                <w:szCs w:val="24"/>
              </w:rPr>
            </w:pPr>
          </w:p>
        </w:tc>
      </w:tr>
      <w:tr w:rsidR="0095740D" w:rsidRPr="00CE3B54" w:rsidDel="00D73460" w14:paraId="35819BA0" w14:textId="3CF7E0A6" w:rsidTr="00461E37">
        <w:tblPrEx>
          <w:tblW w:w="5000" w:type="pct"/>
          <w:tblPrExChange w:id="3130" w:author="Mohammad Nayeem Hasan" w:date="2024-07-24T01:50:00Z" w16du:dateUtc="2024-07-23T19:50:00Z">
            <w:tblPrEx>
              <w:tblW w:w="4633" w:type="pct"/>
            </w:tblPrEx>
          </w:tblPrExChange>
        </w:tblPrEx>
        <w:trPr>
          <w:gridAfter w:val="1"/>
          <w:wAfter w:w="3" w:type="pct"/>
          <w:ins w:id="3131" w:author="Mohammad Nayeem Hasan" w:date="2024-07-24T01:22:00Z" w16du:dateUtc="2024-07-23T19:22:00Z"/>
          <w:trPrChange w:id="3132" w:author="Mohammad Nayeem Hasan" w:date="2024-07-24T01:50:00Z" w16du:dateUtc="2024-07-23T19:50:00Z">
            <w:trPr>
              <w:gridAfter w:val="1"/>
            </w:trPr>
          </w:trPrChange>
        </w:trPr>
        <w:tc>
          <w:tcPr>
            <w:tcW w:w="1826" w:type="pct"/>
            <w:tcPrChange w:id="3133" w:author="Mohammad Nayeem Hasan" w:date="2024-07-24T01:50:00Z" w16du:dateUtc="2024-07-23T19:50:00Z">
              <w:tcPr>
                <w:tcW w:w="1683" w:type="pct"/>
              </w:tcPr>
            </w:tcPrChange>
          </w:tcPr>
          <w:p w14:paraId="772D33C5" w14:textId="77777777" w:rsidR="0095740D" w:rsidRPr="00DF6BDB" w:rsidDel="00D73460" w:rsidRDefault="0095740D" w:rsidP="00CD6D8D">
            <w:pPr>
              <w:spacing w:after="0" w:line="240" w:lineRule="auto"/>
              <w:rPr>
                <w:ins w:id="3134" w:author="Mohammad Nayeem Hasan" w:date="2024-07-24T01:22:00Z" w16du:dateUtc="2024-07-23T19:22:00Z"/>
                <w:rFonts w:ascii="Times New Roman" w:hAnsi="Times New Roman" w:cs="Times New Roman"/>
                <w:sz w:val="24"/>
                <w:szCs w:val="24"/>
              </w:rPr>
            </w:pPr>
            <w:ins w:id="3135" w:author="Mohammad Nayeem Hasan" w:date="2024-07-24T01:22:00Z" w16du:dateUtc="2024-07-23T19:22:00Z">
              <w:r w:rsidRPr="00DF6BDB" w:rsidDel="00D73460">
                <w:rPr>
                  <w:rFonts w:ascii="Times New Roman" w:hAnsi="Times New Roman" w:cs="Times New Roman"/>
                  <w:sz w:val="24"/>
                  <w:szCs w:val="24"/>
                </w:rPr>
                <w:t>24-35</w:t>
              </w:r>
            </w:ins>
          </w:p>
        </w:tc>
        <w:tc>
          <w:tcPr>
            <w:tcW w:w="551" w:type="pct"/>
            <w:tcPrChange w:id="3136" w:author="Mohammad Nayeem Hasan" w:date="2024-07-24T01:50:00Z" w16du:dateUtc="2024-07-23T19:50:00Z">
              <w:tcPr>
                <w:tcW w:w="507" w:type="pct"/>
                <w:gridSpan w:val="2"/>
              </w:tcPr>
            </w:tcPrChange>
          </w:tcPr>
          <w:p w14:paraId="1C280D5F" w14:textId="77777777" w:rsidR="0095740D" w:rsidRPr="00DF6BDB" w:rsidDel="00D73460" w:rsidRDefault="0095740D" w:rsidP="00CD6D8D">
            <w:pPr>
              <w:spacing w:after="0" w:line="240" w:lineRule="auto"/>
              <w:rPr>
                <w:ins w:id="3137" w:author="Mohammad Nayeem Hasan" w:date="2024-07-24T01:22:00Z" w16du:dateUtc="2024-07-23T19:22:00Z"/>
                <w:rFonts w:ascii="Times New Roman" w:hAnsi="Times New Roman" w:cs="Times New Roman"/>
                <w:sz w:val="24"/>
                <w:szCs w:val="24"/>
              </w:rPr>
            </w:pPr>
            <w:ins w:id="3138" w:author="Mohammad Nayeem Hasan" w:date="2024-07-24T01:22:00Z" w16du:dateUtc="2024-07-23T19:22:00Z">
              <w:r w:rsidRPr="00DF6BDB" w:rsidDel="00D73460">
                <w:rPr>
                  <w:rFonts w:ascii="Times New Roman" w:hAnsi="Times New Roman" w:cs="Times New Roman"/>
                  <w:sz w:val="24"/>
                  <w:szCs w:val="24"/>
                </w:rPr>
                <w:t>37 (7.79)</w:t>
              </w:r>
            </w:ins>
          </w:p>
        </w:tc>
        <w:tc>
          <w:tcPr>
            <w:tcW w:w="660" w:type="pct"/>
            <w:tcPrChange w:id="3139" w:author="Mohammad Nayeem Hasan" w:date="2024-07-24T01:50:00Z" w16du:dateUtc="2024-07-23T19:50:00Z">
              <w:tcPr>
                <w:tcW w:w="608" w:type="pct"/>
                <w:gridSpan w:val="2"/>
              </w:tcPr>
            </w:tcPrChange>
          </w:tcPr>
          <w:p w14:paraId="4795B247" w14:textId="68A1CE39" w:rsidR="0095740D" w:rsidRPr="00DF6BDB" w:rsidDel="00D73460" w:rsidRDefault="0095740D" w:rsidP="00CD6D8D">
            <w:pPr>
              <w:spacing w:after="0" w:line="240" w:lineRule="auto"/>
              <w:rPr>
                <w:ins w:id="3140" w:author="Mohammad Nayeem Hasan" w:date="2024-07-24T01:22:00Z" w16du:dateUtc="2024-07-23T19:22:00Z"/>
                <w:rFonts w:ascii="Times New Roman" w:hAnsi="Times New Roman" w:cs="Times New Roman"/>
                <w:sz w:val="24"/>
                <w:szCs w:val="24"/>
              </w:rPr>
            </w:pPr>
            <w:ins w:id="3141" w:author="Mohammad Nayeem Hasan" w:date="2024-07-24T01:22:00Z" w16du:dateUtc="2024-07-23T19:22:00Z">
              <w:r w:rsidRPr="00DF6BDB" w:rsidDel="00D73460">
                <w:rPr>
                  <w:rFonts w:ascii="Times New Roman" w:hAnsi="Times New Roman" w:cs="Times New Roman"/>
                  <w:sz w:val="24"/>
                  <w:szCs w:val="24"/>
                </w:rPr>
                <w:t>440 (92.21)</w:t>
              </w:r>
            </w:ins>
          </w:p>
        </w:tc>
        <w:tc>
          <w:tcPr>
            <w:tcW w:w="430" w:type="pct"/>
            <w:tcPrChange w:id="3142" w:author="Mohammad Nayeem Hasan" w:date="2024-07-24T01:50:00Z" w16du:dateUtc="2024-07-23T19:50:00Z">
              <w:tcPr>
                <w:tcW w:w="396" w:type="pct"/>
              </w:tcPr>
            </w:tcPrChange>
          </w:tcPr>
          <w:p w14:paraId="54E5338B" w14:textId="77777777" w:rsidR="0095740D" w:rsidRPr="00DF6BDB" w:rsidDel="00D73460" w:rsidRDefault="0095740D" w:rsidP="00CD6D8D">
            <w:pPr>
              <w:spacing w:after="0" w:line="240" w:lineRule="auto"/>
              <w:rPr>
                <w:ins w:id="3143" w:author="Mohammad Nayeem Hasan" w:date="2024-07-24T01:22:00Z" w16du:dateUtc="2024-07-23T19:22:00Z"/>
                <w:rFonts w:ascii="Times New Roman" w:hAnsi="Times New Roman" w:cs="Times New Roman"/>
                <w:sz w:val="24"/>
                <w:szCs w:val="24"/>
              </w:rPr>
            </w:pPr>
          </w:p>
        </w:tc>
        <w:tc>
          <w:tcPr>
            <w:tcW w:w="550" w:type="pct"/>
            <w:gridSpan w:val="2"/>
            <w:tcPrChange w:id="3144" w:author="Mohammad Nayeem Hasan" w:date="2024-07-24T01:50:00Z" w16du:dateUtc="2024-07-23T19:50:00Z">
              <w:tcPr>
                <w:tcW w:w="507" w:type="pct"/>
                <w:gridSpan w:val="2"/>
              </w:tcPr>
            </w:tcPrChange>
          </w:tcPr>
          <w:p w14:paraId="77F74EF5" w14:textId="77777777" w:rsidR="0095740D" w:rsidRPr="00DF6BDB" w:rsidDel="00D73460" w:rsidRDefault="0095740D" w:rsidP="00CD6D8D">
            <w:pPr>
              <w:spacing w:after="0" w:line="240" w:lineRule="auto"/>
              <w:rPr>
                <w:ins w:id="3145" w:author="Mohammad Nayeem Hasan" w:date="2024-07-24T01:22:00Z" w16du:dateUtc="2024-07-23T19:22:00Z"/>
                <w:rFonts w:ascii="Times New Roman" w:hAnsi="Times New Roman" w:cs="Times New Roman"/>
                <w:sz w:val="24"/>
                <w:szCs w:val="24"/>
              </w:rPr>
            </w:pPr>
            <w:ins w:id="3146" w:author="Mohammad Nayeem Hasan" w:date="2024-07-24T01:22:00Z" w16du:dateUtc="2024-07-23T19:22:00Z">
              <w:r w:rsidRPr="00DF6BDB" w:rsidDel="00D73460">
                <w:rPr>
                  <w:rFonts w:ascii="Times New Roman" w:hAnsi="Times New Roman" w:cs="Times New Roman"/>
                  <w:sz w:val="24"/>
                  <w:szCs w:val="24"/>
                </w:rPr>
                <w:t>37 (7.79)</w:t>
              </w:r>
            </w:ins>
          </w:p>
        </w:tc>
        <w:tc>
          <w:tcPr>
            <w:tcW w:w="551" w:type="pct"/>
            <w:tcPrChange w:id="3147" w:author="Mohammad Nayeem Hasan" w:date="2024-07-24T01:50:00Z" w16du:dateUtc="2024-07-23T19:50:00Z">
              <w:tcPr>
                <w:tcW w:w="507" w:type="pct"/>
                <w:gridSpan w:val="3"/>
              </w:tcPr>
            </w:tcPrChange>
          </w:tcPr>
          <w:p w14:paraId="54896201" w14:textId="1CCB5D8E" w:rsidR="0095740D" w:rsidRPr="00DF6BDB" w:rsidDel="00D73460" w:rsidRDefault="0095740D" w:rsidP="00CD6D8D">
            <w:pPr>
              <w:spacing w:after="0" w:line="240" w:lineRule="auto"/>
              <w:rPr>
                <w:ins w:id="3148" w:author="Mohammad Nayeem Hasan" w:date="2024-07-24T01:22:00Z" w16du:dateUtc="2024-07-23T19:22:00Z"/>
                <w:rFonts w:ascii="Times New Roman" w:hAnsi="Times New Roman" w:cs="Times New Roman"/>
                <w:sz w:val="24"/>
                <w:szCs w:val="24"/>
              </w:rPr>
            </w:pPr>
            <w:ins w:id="3149" w:author="Mohammad Nayeem Hasan" w:date="2024-07-24T01:34:00Z" w16du:dateUtc="2024-07-23T19:34:00Z">
              <w:r w:rsidRPr="00DF6BDB" w:rsidDel="00D73460">
                <w:rPr>
                  <w:rFonts w:ascii="Times New Roman" w:hAnsi="Times New Roman" w:cs="Times New Roman"/>
                  <w:sz w:val="24"/>
                  <w:szCs w:val="24"/>
                </w:rPr>
                <w:t>37 (7.79)</w:t>
              </w:r>
            </w:ins>
          </w:p>
        </w:tc>
        <w:tc>
          <w:tcPr>
            <w:tcW w:w="429" w:type="pct"/>
            <w:tcPrChange w:id="3150" w:author="Mohammad Nayeem Hasan" w:date="2024-07-24T01:50:00Z" w16du:dateUtc="2024-07-23T19:50:00Z">
              <w:tcPr>
                <w:tcW w:w="395" w:type="pct"/>
                <w:gridSpan w:val="2"/>
              </w:tcPr>
            </w:tcPrChange>
          </w:tcPr>
          <w:p w14:paraId="0C721BDF" w14:textId="77777777" w:rsidR="0095740D" w:rsidRPr="00DF6BDB" w:rsidDel="00D73460" w:rsidRDefault="0095740D" w:rsidP="00CD6D8D">
            <w:pPr>
              <w:spacing w:after="0" w:line="240" w:lineRule="auto"/>
              <w:rPr>
                <w:ins w:id="3151" w:author="Mohammad Nayeem Hasan" w:date="2024-07-24T01:30:00Z" w16du:dateUtc="2024-07-23T19:30:00Z"/>
                <w:rFonts w:ascii="Times New Roman" w:hAnsi="Times New Roman" w:cs="Times New Roman"/>
                <w:sz w:val="24"/>
                <w:szCs w:val="24"/>
              </w:rPr>
            </w:pPr>
          </w:p>
        </w:tc>
      </w:tr>
      <w:tr w:rsidR="0095740D" w:rsidRPr="00CE3B54" w:rsidDel="00D73460" w14:paraId="25A1AD4A" w14:textId="10A3EC24" w:rsidTr="00461E37">
        <w:tblPrEx>
          <w:tblW w:w="5000" w:type="pct"/>
          <w:tblPrExChange w:id="3152" w:author="Mohammad Nayeem Hasan" w:date="2024-07-24T01:50:00Z" w16du:dateUtc="2024-07-23T19:50:00Z">
            <w:tblPrEx>
              <w:tblW w:w="4633" w:type="pct"/>
            </w:tblPrEx>
          </w:tblPrExChange>
        </w:tblPrEx>
        <w:trPr>
          <w:gridAfter w:val="1"/>
          <w:wAfter w:w="3" w:type="pct"/>
          <w:ins w:id="3153" w:author="Mohammad Nayeem Hasan" w:date="2024-07-24T01:22:00Z" w16du:dateUtc="2024-07-23T19:22:00Z"/>
          <w:trPrChange w:id="3154" w:author="Mohammad Nayeem Hasan" w:date="2024-07-24T01:50:00Z" w16du:dateUtc="2024-07-23T19:50:00Z">
            <w:trPr>
              <w:gridAfter w:val="1"/>
            </w:trPr>
          </w:trPrChange>
        </w:trPr>
        <w:tc>
          <w:tcPr>
            <w:tcW w:w="1826" w:type="pct"/>
            <w:tcPrChange w:id="3155" w:author="Mohammad Nayeem Hasan" w:date="2024-07-24T01:50:00Z" w16du:dateUtc="2024-07-23T19:50:00Z">
              <w:tcPr>
                <w:tcW w:w="1683" w:type="pct"/>
              </w:tcPr>
            </w:tcPrChange>
          </w:tcPr>
          <w:p w14:paraId="483C2C1B" w14:textId="77777777" w:rsidR="0095740D" w:rsidRPr="00DF6BDB" w:rsidDel="00D73460" w:rsidRDefault="0095740D" w:rsidP="00CD6D8D">
            <w:pPr>
              <w:spacing w:after="0" w:line="240" w:lineRule="auto"/>
              <w:rPr>
                <w:ins w:id="3156" w:author="Mohammad Nayeem Hasan" w:date="2024-07-24T01:22:00Z" w16du:dateUtc="2024-07-23T19:22:00Z"/>
                <w:rFonts w:ascii="Times New Roman" w:hAnsi="Times New Roman" w:cs="Times New Roman"/>
                <w:sz w:val="24"/>
                <w:szCs w:val="24"/>
              </w:rPr>
            </w:pPr>
            <w:ins w:id="3157" w:author="Mohammad Nayeem Hasan" w:date="2024-07-24T01:22:00Z" w16du:dateUtc="2024-07-23T19:22:00Z">
              <w:r w:rsidRPr="00DF6BDB" w:rsidDel="00D73460">
                <w:rPr>
                  <w:rFonts w:ascii="Times New Roman" w:hAnsi="Times New Roman" w:cs="Times New Roman"/>
                  <w:sz w:val="24"/>
                  <w:szCs w:val="24"/>
                </w:rPr>
                <w:t>36-47</w:t>
              </w:r>
            </w:ins>
          </w:p>
        </w:tc>
        <w:tc>
          <w:tcPr>
            <w:tcW w:w="551" w:type="pct"/>
            <w:tcPrChange w:id="3158" w:author="Mohammad Nayeem Hasan" w:date="2024-07-24T01:50:00Z" w16du:dateUtc="2024-07-23T19:50:00Z">
              <w:tcPr>
                <w:tcW w:w="507" w:type="pct"/>
                <w:gridSpan w:val="2"/>
              </w:tcPr>
            </w:tcPrChange>
          </w:tcPr>
          <w:p w14:paraId="4774DFA0" w14:textId="77777777" w:rsidR="0095740D" w:rsidRPr="00DF6BDB" w:rsidDel="00D73460" w:rsidRDefault="0095740D" w:rsidP="00CD6D8D">
            <w:pPr>
              <w:spacing w:after="0" w:line="240" w:lineRule="auto"/>
              <w:rPr>
                <w:ins w:id="3159" w:author="Mohammad Nayeem Hasan" w:date="2024-07-24T01:22:00Z" w16du:dateUtc="2024-07-23T19:22:00Z"/>
                <w:rFonts w:ascii="Times New Roman" w:hAnsi="Times New Roman" w:cs="Times New Roman"/>
                <w:sz w:val="24"/>
                <w:szCs w:val="24"/>
              </w:rPr>
            </w:pPr>
            <w:ins w:id="3160" w:author="Mohammad Nayeem Hasan" w:date="2024-07-24T01:22:00Z" w16du:dateUtc="2024-07-23T19:22:00Z">
              <w:r w:rsidRPr="00DF6BDB" w:rsidDel="00D73460">
                <w:rPr>
                  <w:rFonts w:ascii="Times New Roman" w:hAnsi="Times New Roman" w:cs="Times New Roman"/>
                  <w:sz w:val="24"/>
                  <w:szCs w:val="24"/>
                </w:rPr>
                <w:t>29 (6.17)</w:t>
              </w:r>
            </w:ins>
          </w:p>
        </w:tc>
        <w:tc>
          <w:tcPr>
            <w:tcW w:w="660" w:type="pct"/>
            <w:tcPrChange w:id="3161" w:author="Mohammad Nayeem Hasan" w:date="2024-07-24T01:50:00Z" w16du:dateUtc="2024-07-23T19:50:00Z">
              <w:tcPr>
                <w:tcW w:w="608" w:type="pct"/>
                <w:gridSpan w:val="2"/>
              </w:tcPr>
            </w:tcPrChange>
          </w:tcPr>
          <w:p w14:paraId="69B3D277" w14:textId="6FBCDD8D" w:rsidR="0095740D" w:rsidRPr="00DF6BDB" w:rsidDel="00D73460" w:rsidRDefault="0095740D" w:rsidP="00CD6D8D">
            <w:pPr>
              <w:spacing w:after="0" w:line="240" w:lineRule="auto"/>
              <w:rPr>
                <w:ins w:id="3162" w:author="Mohammad Nayeem Hasan" w:date="2024-07-24T01:22:00Z" w16du:dateUtc="2024-07-23T19:22:00Z"/>
                <w:rFonts w:ascii="Times New Roman" w:hAnsi="Times New Roman" w:cs="Times New Roman"/>
                <w:sz w:val="24"/>
                <w:szCs w:val="24"/>
              </w:rPr>
            </w:pPr>
            <w:ins w:id="3163" w:author="Mohammad Nayeem Hasan" w:date="2024-07-24T01:22:00Z" w16du:dateUtc="2024-07-23T19:22:00Z">
              <w:r w:rsidRPr="00DF6BDB" w:rsidDel="00D73460">
                <w:rPr>
                  <w:rFonts w:ascii="Times New Roman" w:hAnsi="Times New Roman" w:cs="Times New Roman"/>
                  <w:sz w:val="24"/>
                  <w:szCs w:val="24"/>
                </w:rPr>
                <w:t>443 (93.83)</w:t>
              </w:r>
            </w:ins>
          </w:p>
        </w:tc>
        <w:tc>
          <w:tcPr>
            <w:tcW w:w="430" w:type="pct"/>
            <w:tcPrChange w:id="3164" w:author="Mohammad Nayeem Hasan" w:date="2024-07-24T01:50:00Z" w16du:dateUtc="2024-07-23T19:50:00Z">
              <w:tcPr>
                <w:tcW w:w="396" w:type="pct"/>
              </w:tcPr>
            </w:tcPrChange>
          </w:tcPr>
          <w:p w14:paraId="329E1B2A" w14:textId="77777777" w:rsidR="0095740D" w:rsidRPr="00DF6BDB" w:rsidDel="00D73460" w:rsidRDefault="0095740D" w:rsidP="00CD6D8D">
            <w:pPr>
              <w:spacing w:after="0" w:line="240" w:lineRule="auto"/>
              <w:rPr>
                <w:ins w:id="3165" w:author="Mohammad Nayeem Hasan" w:date="2024-07-24T01:22:00Z" w16du:dateUtc="2024-07-23T19:22:00Z"/>
                <w:rFonts w:ascii="Times New Roman" w:hAnsi="Times New Roman" w:cs="Times New Roman"/>
                <w:sz w:val="24"/>
                <w:szCs w:val="24"/>
              </w:rPr>
            </w:pPr>
          </w:p>
        </w:tc>
        <w:tc>
          <w:tcPr>
            <w:tcW w:w="550" w:type="pct"/>
            <w:gridSpan w:val="2"/>
            <w:tcPrChange w:id="3166" w:author="Mohammad Nayeem Hasan" w:date="2024-07-24T01:50:00Z" w16du:dateUtc="2024-07-23T19:50:00Z">
              <w:tcPr>
                <w:tcW w:w="507" w:type="pct"/>
                <w:gridSpan w:val="2"/>
              </w:tcPr>
            </w:tcPrChange>
          </w:tcPr>
          <w:p w14:paraId="7684DE5D" w14:textId="77777777" w:rsidR="0095740D" w:rsidRPr="00DF6BDB" w:rsidDel="00D73460" w:rsidRDefault="0095740D" w:rsidP="00CD6D8D">
            <w:pPr>
              <w:spacing w:after="0" w:line="240" w:lineRule="auto"/>
              <w:rPr>
                <w:ins w:id="3167" w:author="Mohammad Nayeem Hasan" w:date="2024-07-24T01:22:00Z" w16du:dateUtc="2024-07-23T19:22:00Z"/>
                <w:rFonts w:ascii="Times New Roman" w:hAnsi="Times New Roman" w:cs="Times New Roman"/>
                <w:sz w:val="24"/>
                <w:szCs w:val="24"/>
              </w:rPr>
            </w:pPr>
            <w:ins w:id="3168" w:author="Mohammad Nayeem Hasan" w:date="2024-07-24T01:22:00Z" w16du:dateUtc="2024-07-23T19:22:00Z">
              <w:r w:rsidRPr="00DF6BDB" w:rsidDel="00D73460">
                <w:rPr>
                  <w:rFonts w:ascii="Times New Roman" w:hAnsi="Times New Roman" w:cs="Times New Roman"/>
                  <w:sz w:val="24"/>
                  <w:szCs w:val="24"/>
                </w:rPr>
                <w:t>29 (6.17)</w:t>
              </w:r>
            </w:ins>
          </w:p>
        </w:tc>
        <w:tc>
          <w:tcPr>
            <w:tcW w:w="551" w:type="pct"/>
            <w:tcPrChange w:id="3169" w:author="Mohammad Nayeem Hasan" w:date="2024-07-24T01:50:00Z" w16du:dateUtc="2024-07-23T19:50:00Z">
              <w:tcPr>
                <w:tcW w:w="507" w:type="pct"/>
                <w:gridSpan w:val="3"/>
              </w:tcPr>
            </w:tcPrChange>
          </w:tcPr>
          <w:p w14:paraId="3C51B536" w14:textId="40D0D3DF" w:rsidR="0095740D" w:rsidRPr="00DF6BDB" w:rsidDel="00D73460" w:rsidRDefault="0095740D" w:rsidP="00CD6D8D">
            <w:pPr>
              <w:spacing w:after="0" w:line="240" w:lineRule="auto"/>
              <w:rPr>
                <w:ins w:id="3170" w:author="Mohammad Nayeem Hasan" w:date="2024-07-24T01:22:00Z" w16du:dateUtc="2024-07-23T19:22:00Z"/>
                <w:rFonts w:ascii="Times New Roman" w:hAnsi="Times New Roman" w:cs="Times New Roman"/>
                <w:sz w:val="24"/>
                <w:szCs w:val="24"/>
              </w:rPr>
            </w:pPr>
            <w:ins w:id="3171" w:author="Mohammad Nayeem Hasan" w:date="2024-07-24T01:34:00Z" w16du:dateUtc="2024-07-23T19:34:00Z">
              <w:r w:rsidRPr="00DF6BDB" w:rsidDel="00D73460">
                <w:rPr>
                  <w:rFonts w:ascii="Times New Roman" w:hAnsi="Times New Roman" w:cs="Times New Roman"/>
                  <w:sz w:val="24"/>
                  <w:szCs w:val="24"/>
                </w:rPr>
                <w:t>29 (6.17)</w:t>
              </w:r>
            </w:ins>
          </w:p>
        </w:tc>
        <w:tc>
          <w:tcPr>
            <w:tcW w:w="429" w:type="pct"/>
            <w:tcPrChange w:id="3172" w:author="Mohammad Nayeem Hasan" w:date="2024-07-24T01:50:00Z" w16du:dateUtc="2024-07-23T19:50:00Z">
              <w:tcPr>
                <w:tcW w:w="395" w:type="pct"/>
                <w:gridSpan w:val="2"/>
              </w:tcPr>
            </w:tcPrChange>
          </w:tcPr>
          <w:p w14:paraId="7BA6E868" w14:textId="77777777" w:rsidR="0095740D" w:rsidRPr="00DF6BDB" w:rsidDel="00D73460" w:rsidRDefault="0095740D" w:rsidP="00CD6D8D">
            <w:pPr>
              <w:spacing w:after="0" w:line="240" w:lineRule="auto"/>
              <w:rPr>
                <w:ins w:id="3173" w:author="Mohammad Nayeem Hasan" w:date="2024-07-24T01:30:00Z" w16du:dateUtc="2024-07-23T19:30:00Z"/>
                <w:rFonts w:ascii="Times New Roman" w:hAnsi="Times New Roman" w:cs="Times New Roman"/>
                <w:sz w:val="24"/>
                <w:szCs w:val="24"/>
              </w:rPr>
            </w:pPr>
          </w:p>
        </w:tc>
      </w:tr>
      <w:tr w:rsidR="0095740D" w:rsidRPr="00CE3B54" w:rsidDel="00D73460" w14:paraId="32957F46" w14:textId="4D2EDAFC" w:rsidTr="00461E37">
        <w:tblPrEx>
          <w:tblW w:w="5000" w:type="pct"/>
          <w:tblPrExChange w:id="3174" w:author="Mohammad Nayeem Hasan" w:date="2024-07-24T01:50:00Z" w16du:dateUtc="2024-07-23T19:50:00Z">
            <w:tblPrEx>
              <w:tblW w:w="4633" w:type="pct"/>
            </w:tblPrEx>
          </w:tblPrExChange>
        </w:tblPrEx>
        <w:trPr>
          <w:gridAfter w:val="1"/>
          <w:wAfter w:w="3" w:type="pct"/>
          <w:ins w:id="3175" w:author="Mohammad Nayeem Hasan" w:date="2024-07-24T01:22:00Z" w16du:dateUtc="2024-07-23T19:22:00Z"/>
          <w:trPrChange w:id="3176" w:author="Mohammad Nayeem Hasan" w:date="2024-07-24T01:50:00Z" w16du:dateUtc="2024-07-23T19:50:00Z">
            <w:trPr>
              <w:gridAfter w:val="1"/>
            </w:trPr>
          </w:trPrChange>
        </w:trPr>
        <w:tc>
          <w:tcPr>
            <w:tcW w:w="1826" w:type="pct"/>
            <w:tcPrChange w:id="3177" w:author="Mohammad Nayeem Hasan" w:date="2024-07-24T01:50:00Z" w16du:dateUtc="2024-07-23T19:50:00Z">
              <w:tcPr>
                <w:tcW w:w="1683" w:type="pct"/>
              </w:tcPr>
            </w:tcPrChange>
          </w:tcPr>
          <w:p w14:paraId="4681AD19" w14:textId="77777777" w:rsidR="0095740D" w:rsidRPr="00DF6BDB" w:rsidDel="00D73460" w:rsidRDefault="0095740D" w:rsidP="00CD6D8D">
            <w:pPr>
              <w:spacing w:after="0" w:line="240" w:lineRule="auto"/>
              <w:rPr>
                <w:ins w:id="3178" w:author="Mohammad Nayeem Hasan" w:date="2024-07-24T01:22:00Z" w16du:dateUtc="2024-07-23T19:22:00Z"/>
                <w:rFonts w:ascii="Times New Roman" w:hAnsi="Times New Roman" w:cs="Times New Roman"/>
                <w:sz w:val="24"/>
                <w:szCs w:val="24"/>
              </w:rPr>
            </w:pPr>
            <w:ins w:id="3179" w:author="Mohammad Nayeem Hasan" w:date="2024-07-24T01:22:00Z" w16du:dateUtc="2024-07-23T19:22:00Z">
              <w:r w:rsidRPr="00DF6BDB" w:rsidDel="00D73460">
                <w:rPr>
                  <w:rFonts w:ascii="Times New Roman" w:hAnsi="Times New Roman" w:cs="Times New Roman"/>
                  <w:sz w:val="24"/>
                  <w:szCs w:val="24"/>
                </w:rPr>
                <w:t>48-59</w:t>
              </w:r>
            </w:ins>
          </w:p>
        </w:tc>
        <w:tc>
          <w:tcPr>
            <w:tcW w:w="551" w:type="pct"/>
            <w:tcPrChange w:id="3180" w:author="Mohammad Nayeem Hasan" w:date="2024-07-24T01:50:00Z" w16du:dateUtc="2024-07-23T19:50:00Z">
              <w:tcPr>
                <w:tcW w:w="507" w:type="pct"/>
                <w:gridSpan w:val="2"/>
              </w:tcPr>
            </w:tcPrChange>
          </w:tcPr>
          <w:p w14:paraId="77DA8147" w14:textId="77777777" w:rsidR="0095740D" w:rsidRPr="00DF6BDB" w:rsidDel="00D73460" w:rsidRDefault="0095740D" w:rsidP="00CD6D8D">
            <w:pPr>
              <w:spacing w:after="0" w:line="240" w:lineRule="auto"/>
              <w:rPr>
                <w:ins w:id="3181" w:author="Mohammad Nayeem Hasan" w:date="2024-07-24T01:22:00Z" w16du:dateUtc="2024-07-23T19:22:00Z"/>
                <w:rFonts w:ascii="Times New Roman" w:hAnsi="Times New Roman" w:cs="Times New Roman"/>
                <w:sz w:val="24"/>
                <w:szCs w:val="24"/>
              </w:rPr>
            </w:pPr>
            <w:ins w:id="3182" w:author="Mohammad Nayeem Hasan" w:date="2024-07-24T01:22:00Z" w16du:dateUtc="2024-07-23T19:22:00Z">
              <w:r w:rsidRPr="00DF6BDB" w:rsidDel="00D73460">
                <w:rPr>
                  <w:rFonts w:ascii="Times New Roman" w:hAnsi="Times New Roman" w:cs="Times New Roman"/>
                  <w:sz w:val="24"/>
                  <w:szCs w:val="24"/>
                </w:rPr>
                <w:t>20 (4.35)</w:t>
              </w:r>
            </w:ins>
          </w:p>
        </w:tc>
        <w:tc>
          <w:tcPr>
            <w:tcW w:w="660" w:type="pct"/>
            <w:tcPrChange w:id="3183" w:author="Mohammad Nayeem Hasan" w:date="2024-07-24T01:50:00Z" w16du:dateUtc="2024-07-23T19:50:00Z">
              <w:tcPr>
                <w:tcW w:w="608" w:type="pct"/>
                <w:gridSpan w:val="2"/>
              </w:tcPr>
            </w:tcPrChange>
          </w:tcPr>
          <w:p w14:paraId="149E81E6" w14:textId="1288A40B" w:rsidR="0095740D" w:rsidRPr="00DF6BDB" w:rsidDel="00D73460" w:rsidRDefault="0095740D" w:rsidP="00CD6D8D">
            <w:pPr>
              <w:spacing w:after="0" w:line="240" w:lineRule="auto"/>
              <w:rPr>
                <w:ins w:id="3184" w:author="Mohammad Nayeem Hasan" w:date="2024-07-24T01:22:00Z" w16du:dateUtc="2024-07-23T19:22:00Z"/>
                <w:rFonts w:ascii="Times New Roman" w:hAnsi="Times New Roman" w:cs="Times New Roman"/>
                <w:sz w:val="24"/>
                <w:szCs w:val="24"/>
              </w:rPr>
            </w:pPr>
            <w:ins w:id="3185" w:author="Mohammad Nayeem Hasan" w:date="2024-07-24T01:22:00Z" w16du:dateUtc="2024-07-23T19:22:00Z">
              <w:r w:rsidRPr="00DF6BDB" w:rsidDel="00D73460">
                <w:rPr>
                  <w:rFonts w:ascii="Times New Roman" w:hAnsi="Times New Roman" w:cs="Times New Roman"/>
                  <w:sz w:val="24"/>
                  <w:szCs w:val="24"/>
                </w:rPr>
                <w:t>440 (95.65)</w:t>
              </w:r>
            </w:ins>
          </w:p>
        </w:tc>
        <w:tc>
          <w:tcPr>
            <w:tcW w:w="430" w:type="pct"/>
            <w:tcPrChange w:id="3186" w:author="Mohammad Nayeem Hasan" w:date="2024-07-24T01:50:00Z" w16du:dateUtc="2024-07-23T19:50:00Z">
              <w:tcPr>
                <w:tcW w:w="396" w:type="pct"/>
              </w:tcPr>
            </w:tcPrChange>
          </w:tcPr>
          <w:p w14:paraId="1FEA06D5" w14:textId="77777777" w:rsidR="0095740D" w:rsidRPr="00DF6BDB" w:rsidDel="00D73460" w:rsidRDefault="0095740D" w:rsidP="00CD6D8D">
            <w:pPr>
              <w:spacing w:after="0" w:line="240" w:lineRule="auto"/>
              <w:rPr>
                <w:ins w:id="3187" w:author="Mohammad Nayeem Hasan" w:date="2024-07-24T01:22:00Z" w16du:dateUtc="2024-07-23T19:22:00Z"/>
                <w:rFonts w:ascii="Times New Roman" w:hAnsi="Times New Roman" w:cs="Times New Roman"/>
                <w:sz w:val="24"/>
                <w:szCs w:val="24"/>
              </w:rPr>
            </w:pPr>
          </w:p>
        </w:tc>
        <w:tc>
          <w:tcPr>
            <w:tcW w:w="550" w:type="pct"/>
            <w:gridSpan w:val="2"/>
            <w:tcPrChange w:id="3188" w:author="Mohammad Nayeem Hasan" w:date="2024-07-24T01:50:00Z" w16du:dateUtc="2024-07-23T19:50:00Z">
              <w:tcPr>
                <w:tcW w:w="507" w:type="pct"/>
                <w:gridSpan w:val="2"/>
              </w:tcPr>
            </w:tcPrChange>
          </w:tcPr>
          <w:p w14:paraId="7014EEA5" w14:textId="77777777" w:rsidR="0095740D" w:rsidRPr="00DF6BDB" w:rsidDel="00D73460" w:rsidRDefault="0095740D" w:rsidP="00CD6D8D">
            <w:pPr>
              <w:spacing w:after="0" w:line="240" w:lineRule="auto"/>
              <w:rPr>
                <w:ins w:id="3189" w:author="Mohammad Nayeem Hasan" w:date="2024-07-24T01:22:00Z" w16du:dateUtc="2024-07-23T19:22:00Z"/>
                <w:rFonts w:ascii="Times New Roman" w:hAnsi="Times New Roman" w:cs="Times New Roman"/>
                <w:sz w:val="24"/>
                <w:szCs w:val="24"/>
              </w:rPr>
            </w:pPr>
            <w:ins w:id="3190" w:author="Mohammad Nayeem Hasan" w:date="2024-07-24T01:22:00Z" w16du:dateUtc="2024-07-23T19:22:00Z">
              <w:r w:rsidRPr="00DF6BDB" w:rsidDel="00D73460">
                <w:rPr>
                  <w:rFonts w:ascii="Times New Roman" w:hAnsi="Times New Roman" w:cs="Times New Roman"/>
                  <w:sz w:val="24"/>
                  <w:szCs w:val="24"/>
                </w:rPr>
                <w:t>20 (4.35)</w:t>
              </w:r>
            </w:ins>
          </w:p>
        </w:tc>
        <w:tc>
          <w:tcPr>
            <w:tcW w:w="551" w:type="pct"/>
            <w:tcPrChange w:id="3191" w:author="Mohammad Nayeem Hasan" w:date="2024-07-24T01:50:00Z" w16du:dateUtc="2024-07-23T19:50:00Z">
              <w:tcPr>
                <w:tcW w:w="507" w:type="pct"/>
                <w:gridSpan w:val="3"/>
              </w:tcPr>
            </w:tcPrChange>
          </w:tcPr>
          <w:p w14:paraId="15D8A097" w14:textId="265CF033" w:rsidR="0095740D" w:rsidRPr="00DF6BDB" w:rsidDel="00D73460" w:rsidRDefault="0095740D" w:rsidP="00CD6D8D">
            <w:pPr>
              <w:spacing w:after="0" w:line="240" w:lineRule="auto"/>
              <w:rPr>
                <w:ins w:id="3192" w:author="Mohammad Nayeem Hasan" w:date="2024-07-24T01:22:00Z" w16du:dateUtc="2024-07-23T19:22:00Z"/>
                <w:rFonts w:ascii="Times New Roman" w:hAnsi="Times New Roman" w:cs="Times New Roman"/>
                <w:sz w:val="24"/>
                <w:szCs w:val="24"/>
              </w:rPr>
            </w:pPr>
            <w:ins w:id="3193" w:author="Mohammad Nayeem Hasan" w:date="2024-07-24T01:34:00Z" w16du:dateUtc="2024-07-23T19:34:00Z">
              <w:r w:rsidRPr="00DF6BDB" w:rsidDel="00D73460">
                <w:rPr>
                  <w:rFonts w:ascii="Times New Roman" w:hAnsi="Times New Roman" w:cs="Times New Roman"/>
                  <w:sz w:val="24"/>
                  <w:szCs w:val="24"/>
                </w:rPr>
                <w:t>20 (4.35)</w:t>
              </w:r>
            </w:ins>
          </w:p>
        </w:tc>
        <w:tc>
          <w:tcPr>
            <w:tcW w:w="429" w:type="pct"/>
            <w:tcPrChange w:id="3194" w:author="Mohammad Nayeem Hasan" w:date="2024-07-24T01:50:00Z" w16du:dateUtc="2024-07-23T19:50:00Z">
              <w:tcPr>
                <w:tcW w:w="395" w:type="pct"/>
                <w:gridSpan w:val="2"/>
              </w:tcPr>
            </w:tcPrChange>
          </w:tcPr>
          <w:p w14:paraId="1993E378" w14:textId="77777777" w:rsidR="0095740D" w:rsidRPr="00DF6BDB" w:rsidDel="00D73460" w:rsidRDefault="0095740D" w:rsidP="00CD6D8D">
            <w:pPr>
              <w:spacing w:after="0" w:line="240" w:lineRule="auto"/>
              <w:rPr>
                <w:ins w:id="3195" w:author="Mohammad Nayeem Hasan" w:date="2024-07-24T01:30:00Z" w16du:dateUtc="2024-07-23T19:30:00Z"/>
                <w:rFonts w:ascii="Times New Roman" w:hAnsi="Times New Roman" w:cs="Times New Roman"/>
                <w:sz w:val="24"/>
                <w:szCs w:val="24"/>
              </w:rPr>
            </w:pPr>
          </w:p>
        </w:tc>
      </w:tr>
      <w:tr w:rsidR="0095740D" w:rsidRPr="00CE3B54" w:rsidDel="00D73460" w14:paraId="7D2B2CA8" w14:textId="598A37FA" w:rsidTr="00461E37">
        <w:tblPrEx>
          <w:tblW w:w="5000" w:type="pct"/>
          <w:tblPrExChange w:id="3196" w:author="Mohammad Nayeem Hasan" w:date="2024-07-24T01:50:00Z" w16du:dateUtc="2024-07-23T19:50:00Z">
            <w:tblPrEx>
              <w:tblW w:w="4633" w:type="pct"/>
            </w:tblPrEx>
          </w:tblPrExChange>
        </w:tblPrEx>
        <w:trPr>
          <w:gridAfter w:val="1"/>
          <w:wAfter w:w="3" w:type="pct"/>
          <w:ins w:id="3197" w:author="Mohammad Nayeem Hasan" w:date="2024-07-24T01:22:00Z" w16du:dateUtc="2024-07-23T19:22:00Z"/>
          <w:trPrChange w:id="3198" w:author="Mohammad Nayeem Hasan" w:date="2024-07-24T01:50:00Z" w16du:dateUtc="2024-07-23T19:50:00Z">
            <w:trPr>
              <w:gridAfter w:val="1"/>
            </w:trPr>
          </w:trPrChange>
        </w:trPr>
        <w:tc>
          <w:tcPr>
            <w:tcW w:w="1826" w:type="pct"/>
            <w:tcPrChange w:id="3199" w:author="Mohammad Nayeem Hasan" w:date="2024-07-24T01:50:00Z" w16du:dateUtc="2024-07-23T19:50:00Z">
              <w:tcPr>
                <w:tcW w:w="1683" w:type="pct"/>
              </w:tcPr>
            </w:tcPrChange>
          </w:tcPr>
          <w:p w14:paraId="2C405FAC" w14:textId="77777777" w:rsidR="0095740D" w:rsidRPr="008145C6" w:rsidDel="00D73460" w:rsidRDefault="0095740D" w:rsidP="00CD6D8D">
            <w:pPr>
              <w:spacing w:after="0" w:line="240" w:lineRule="auto"/>
              <w:rPr>
                <w:ins w:id="3200" w:author="Mohammad Nayeem Hasan" w:date="2024-07-24T01:22:00Z" w16du:dateUtc="2024-07-23T19:22:00Z"/>
                <w:rFonts w:ascii="Times New Roman" w:hAnsi="Times New Roman" w:cs="Times New Roman"/>
                <w:b/>
                <w:bCs/>
                <w:i/>
                <w:iCs/>
                <w:sz w:val="24"/>
                <w:szCs w:val="24"/>
              </w:rPr>
            </w:pPr>
            <w:ins w:id="3201" w:author="Mohammad Nayeem Hasan" w:date="2024-07-24T01:22:00Z" w16du:dateUtc="2024-07-23T19:22:00Z">
              <w:r w:rsidRPr="008145C6" w:rsidDel="00D73460">
                <w:rPr>
                  <w:rFonts w:ascii="Times New Roman" w:hAnsi="Times New Roman" w:cs="Times New Roman"/>
                  <w:b/>
                  <w:bCs/>
                  <w:i/>
                  <w:iCs/>
                  <w:sz w:val="24"/>
                  <w:szCs w:val="24"/>
                </w:rPr>
                <w:t>Sex</w:t>
              </w:r>
              <w:r w:rsidRPr="008145C6">
                <w:rPr>
                  <w:rFonts w:ascii="Times New Roman" w:hAnsi="Times New Roman" w:cs="Times New Roman"/>
                  <w:b/>
                  <w:bCs/>
                  <w:i/>
                  <w:iCs/>
                  <w:sz w:val="24"/>
                  <w:szCs w:val="24"/>
                </w:rPr>
                <w:t xml:space="preserve"> of Child</w:t>
              </w:r>
            </w:ins>
          </w:p>
        </w:tc>
        <w:tc>
          <w:tcPr>
            <w:tcW w:w="551" w:type="pct"/>
            <w:tcPrChange w:id="3202" w:author="Mohammad Nayeem Hasan" w:date="2024-07-24T01:50:00Z" w16du:dateUtc="2024-07-23T19:50:00Z">
              <w:tcPr>
                <w:tcW w:w="507" w:type="pct"/>
                <w:gridSpan w:val="2"/>
              </w:tcPr>
            </w:tcPrChange>
          </w:tcPr>
          <w:p w14:paraId="3CA308A6" w14:textId="77777777" w:rsidR="0095740D" w:rsidRPr="00DF6BDB" w:rsidDel="00D73460" w:rsidRDefault="0095740D" w:rsidP="00CD6D8D">
            <w:pPr>
              <w:spacing w:after="0" w:line="240" w:lineRule="auto"/>
              <w:rPr>
                <w:ins w:id="3203" w:author="Mohammad Nayeem Hasan" w:date="2024-07-24T01:22:00Z" w16du:dateUtc="2024-07-23T19:22:00Z"/>
                <w:rFonts w:ascii="Times New Roman" w:hAnsi="Times New Roman" w:cs="Times New Roman"/>
                <w:sz w:val="24"/>
                <w:szCs w:val="24"/>
              </w:rPr>
            </w:pPr>
          </w:p>
        </w:tc>
        <w:tc>
          <w:tcPr>
            <w:tcW w:w="660" w:type="pct"/>
            <w:tcPrChange w:id="3204" w:author="Mohammad Nayeem Hasan" w:date="2024-07-24T01:50:00Z" w16du:dateUtc="2024-07-23T19:50:00Z">
              <w:tcPr>
                <w:tcW w:w="608" w:type="pct"/>
                <w:gridSpan w:val="2"/>
              </w:tcPr>
            </w:tcPrChange>
          </w:tcPr>
          <w:p w14:paraId="558FA6DD" w14:textId="5C329DC1" w:rsidR="0095740D" w:rsidRPr="00DF6BDB" w:rsidDel="00D73460" w:rsidRDefault="0095740D" w:rsidP="00CD6D8D">
            <w:pPr>
              <w:spacing w:after="0" w:line="240" w:lineRule="auto"/>
              <w:rPr>
                <w:ins w:id="3205" w:author="Mohammad Nayeem Hasan" w:date="2024-07-24T01:22:00Z" w16du:dateUtc="2024-07-23T19:22:00Z"/>
                <w:rFonts w:ascii="Times New Roman" w:hAnsi="Times New Roman" w:cs="Times New Roman"/>
                <w:sz w:val="24"/>
                <w:szCs w:val="24"/>
              </w:rPr>
            </w:pPr>
          </w:p>
        </w:tc>
        <w:tc>
          <w:tcPr>
            <w:tcW w:w="430" w:type="pct"/>
            <w:tcPrChange w:id="3206" w:author="Mohammad Nayeem Hasan" w:date="2024-07-24T01:50:00Z" w16du:dateUtc="2024-07-23T19:50:00Z">
              <w:tcPr>
                <w:tcW w:w="396" w:type="pct"/>
              </w:tcPr>
            </w:tcPrChange>
          </w:tcPr>
          <w:p w14:paraId="03014EF8" w14:textId="77777777" w:rsidR="0095740D" w:rsidRPr="00DF6BDB" w:rsidDel="00D73460" w:rsidRDefault="0095740D" w:rsidP="00CD6D8D">
            <w:pPr>
              <w:spacing w:after="0" w:line="240" w:lineRule="auto"/>
              <w:rPr>
                <w:ins w:id="3207" w:author="Mohammad Nayeem Hasan" w:date="2024-07-24T01:22:00Z" w16du:dateUtc="2024-07-23T19:22:00Z"/>
                <w:rFonts w:ascii="Times New Roman" w:hAnsi="Times New Roman" w:cs="Times New Roman"/>
                <w:sz w:val="24"/>
                <w:szCs w:val="24"/>
              </w:rPr>
            </w:pPr>
          </w:p>
        </w:tc>
        <w:tc>
          <w:tcPr>
            <w:tcW w:w="550" w:type="pct"/>
            <w:gridSpan w:val="2"/>
            <w:tcPrChange w:id="3208" w:author="Mohammad Nayeem Hasan" w:date="2024-07-24T01:50:00Z" w16du:dateUtc="2024-07-23T19:50:00Z">
              <w:tcPr>
                <w:tcW w:w="507" w:type="pct"/>
                <w:gridSpan w:val="2"/>
              </w:tcPr>
            </w:tcPrChange>
          </w:tcPr>
          <w:p w14:paraId="643F3C09" w14:textId="77777777" w:rsidR="0095740D" w:rsidRPr="00DF6BDB" w:rsidDel="00D73460" w:rsidRDefault="0095740D" w:rsidP="00CD6D8D">
            <w:pPr>
              <w:spacing w:after="0" w:line="240" w:lineRule="auto"/>
              <w:rPr>
                <w:ins w:id="3209" w:author="Mohammad Nayeem Hasan" w:date="2024-07-24T01:22:00Z" w16du:dateUtc="2024-07-23T19:22:00Z"/>
                <w:rFonts w:ascii="Times New Roman" w:hAnsi="Times New Roman" w:cs="Times New Roman"/>
                <w:sz w:val="24"/>
                <w:szCs w:val="24"/>
              </w:rPr>
            </w:pPr>
          </w:p>
        </w:tc>
        <w:tc>
          <w:tcPr>
            <w:tcW w:w="551" w:type="pct"/>
            <w:tcPrChange w:id="3210" w:author="Mohammad Nayeem Hasan" w:date="2024-07-24T01:50:00Z" w16du:dateUtc="2024-07-23T19:50:00Z">
              <w:tcPr>
                <w:tcW w:w="507" w:type="pct"/>
                <w:gridSpan w:val="3"/>
              </w:tcPr>
            </w:tcPrChange>
          </w:tcPr>
          <w:p w14:paraId="3589A928" w14:textId="77777777" w:rsidR="0095740D" w:rsidRPr="00DF6BDB" w:rsidDel="00D73460" w:rsidRDefault="0095740D" w:rsidP="00CD6D8D">
            <w:pPr>
              <w:spacing w:after="0" w:line="240" w:lineRule="auto"/>
              <w:rPr>
                <w:ins w:id="3211" w:author="Mohammad Nayeem Hasan" w:date="2024-07-24T01:22:00Z" w16du:dateUtc="2024-07-23T19:22:00Z"/>
                <w:rFonts w:ascii="Times New Roman" w:hAnsi="Times New Roman" w:cs="Times New Roman"/>
                <w:sz w:val="24"/>
                <w:szCs w:val="24"/>
              </w:rPr>
            </w:pPr>
          </w:p>
        </w:tc>
        <w:tc>
          <w:tcPr>
            <w:tcW w:w="429" w:type="pct"/>
            <w:tcPrChange w:id="3212" w:author="Mohammad Nayeem Hasan" w:date="2024-07-24T01:50:00Z" w16du:dateUtc="2024-07-23T19:50:00Z">
              <w:tcPr>
                <w:tcW w:w="395" w:type="pct"/>
                <w:gridSpan w:val="2"/>
              </w:tcPr>
            </w:tcPrChange>
          </w:tcPr>
          <w:p w14:paraId="2692534E" w14:textId="77777777" w:rsidR="0095740D" w:rsidRPr="00DF6BDB" w:rsidDel="00D73460" w:rsidRDefault="0095740D" w:rsidP="00CD6D8D">
            <w:pPr>
              <w:spacing w:after="0" w:line="240" w:lineRule="auto"/>
              <w:rPr>
                <w:ins w:id="3213" w:author="Mohammad Nayeem Hasan" w:date="2024-07-24T01:30:00Z" w16du:dateUtc="2024-07-23T19:30:00Z"/>
                <w:rFonts w:ascii="Times New Roman" w:hAnsi="Times New Roman" w:cs="Times New Roman"/>
                <w:sz w:val="24"/>
                <w:szCs w:val="24"/>
              </w:rPr>
            </w:pPr>
          </w:p>
        </w:tc>
      </w:tr>
      <w:tr w:rsidR="0095740D" w:rsidRPr="00CE3B54" w:rsidDel="00D73460" w14:paraId="039A5B65" w14:textId="569296E0" w:rsidTr="00461E37">
        <w:tblPrEx>
          <w:tblW w:w="5000" w:type="pct"/>
          <w:tblPrExChange w:id="3214" w:author="Mohammad Nayeem Hasan" w:date="2024-07-24T01:50:00Z" w16du:dateUtc="2024-07-23T19:50:00Z">
            <w:tblPrEx>
              <w:tblW w:w="4633" w:type="pct"/>
            </w:tblPrEx>
          </w:tblPrExChange>
        </w:tblPrEx>
        <w:trPr>
          <w:gridAfter w:val="1"/>
          <w:wAfter w:w="3" w:type="pct"/>
          <w:ins w:id="3215" w:author="Mohammad Nayeem Hasan" w:date="2024-07-24T01:22:00Z" w16du:dateUtc="2024-07-23T19:22:00Z"/>
          <w:trPrChange w:id="3216" w:author="Mohammad Nayeem Hasan" w:date="2024-07-24T01:50:00Z" w16du:dateUtc="2024-07-23T19:50:00Z">
            <w:trPr>
              <w:gridAfter w:val="1"/>
            </w:trPr>
          </w:trPrChange>
        </w:trPr>
        <w:tc>
          <w:tcPr>
            <w:tcW w:w="1826" w:type="pct"/>
            <w:tcPrChange w:id="3217" w:author="Mohammad Nayeem Hasan" w:date="2024-07-24T01:50:00Z" w16du:dateUtc="2024-07-23T19:50:00Z">
              <w:tcPr>
                <w:tcW w:w="1683" w:type="pct"/>
              </w:tcPr>
            </w:tcPrChange>
          </w:tcPr>
          <w:p w14:paraId="7C5D3405" w14:textId="77777777" w:rsidR="0095740D" w:rsidRPr="00DF6BDB" w:rsidDel="00D73460" w:rsidRDefault="0095740D" w:rsidP="00CD6D8D">
            <w:pPr>
              <w:spacing w:after="0" w:line="240" w:lineRule="auto"/>
              <w:rPr>
                <w:ins w:id="3218" w:author="Mohammad Nayeem Hasan" w:date="2024-07-24T01:22:00Z" w16du:dateUtc="2024-07-23T19:22:00Z"/>
                <w:rFonts w:ascii="Times New Roman" w:hAnsi="Times New Roman" w:cs="Times New Roman"/>
                <w:sz w:val="24"/>
                <w:szCs w:val="24"/>
              </w:rPr>
            </w:pPr>
            <w:ins w:id="3219" w:author="Mohammad Nayeem Hasan" w:date="2024-07-24T01:22:00Z" w16du:dateUtc="2024-07-23T19:22:00Z">
              <w:r w:rsidRPr="00DF6BDB" w:rsidDel="00D73460">
                <w:rPr>
                  <w:rFonts w:ascii="Times New Roman" w:hAnsi="Times New Roman" w:cs="Times New Roman"/>
                  <w:sz w:val="24"/>
                  <w:szCs w:val="24"/>
                </w:rPr>
                <w:t>Male</w:t>
              </w:r>
            </w:ins>
          </w:p>
        </w:tc>
        <w:tc>
          <w:tcPr>
            <w:tcW w:w="551" w:type="pct"/>
            <w:tcPrChange w:id="3220" w:author="Mohammad Nayeem Hasan" w:date="2024-07-24T01:50:00Z" w16du:dateUtc="2024-07-23T19:50:00Z">
              <w:tcPr>
                <w:tcW w:w="507" w:type="pct"/>
                <w:gridSpan w:val="2"/>
              </w:tcPr>
            </w:tcPrChange>
          </w:tcPr>
          <w:p w14:paraId="1EA1A1EC" w14:textId="77777777" w:rsidR="0095740D" w:rsidRPr="00DF6BDB" w:rsidDel="00D73460" w:rsidRDefault="0095740D" w:rsidP="00CD6D8D">
            <w:pPr>
              <w:spacing w:after="0" w:line="240" w:lineRule="auto"/>
              <w:rPr>
                <w:ins w:id="3221" w:author="Mohammad Nayeem Hasan" w:date="2024-07-24T01:22:00Z" w16du:dateUtc="2024-07-23T19:22:00Z"/>
                <w:rFonts w:ascii="Times New Roman" w:hAnsi="Times New Roman" w:cs="Times New Roman"/>
                <w:sz w:val="24"/>
                <w:szCs w:val="24"/>
              </w:rPr>
            </w:pPr>
            <w:ins w:id="3222" w:author="Mohammad Nayeem Hasan" w:date="2024-07-24T01:22:00Z" w16du:dateUtc="2024-07-23T19:22:00Z">
              <w:r w:rsidRPr="00DF6BDB" w:rsidDel="00D73460">
                <w:rPr>
                  <w:rFonts w:ascii="Times New Roman" w:hAnsi="Times New Roman" w:cs="Times New Roman"/>
                  <w:sz w:val="24"/>
                  <w:szCs w:val="24"/>
                </w:rPr>
                <w:t>91 (7.35)</w:t>
              </w:r>
            </w:ins>
          </w:p>
        </w:tc>
        <w:tc>
          <w:tcPr>
            <w:tcW w:w="660" w:type="pct"/>
            <w:tcPrChange w:id="3223" w:author="Mohammad Nayeem Hasan" w:date="2024-07-24T01:50:00Z" w16du:dateUtc="2024-07-23T19:50:00Z">
              <w:tcPr>
                <w:tcW w:w="608" w:type="pct"/>
                <w:gridSpan w:val="2"/>
              </w:tcPr>
            </w:tcPrChange>
          </w:tcPr>
          <w:p w14:paraId="39CDA92F" w14:textId="14E86E49" w:rsidR="0095740D" w:rsidRPr="00DF6BDB" w:rsidDel="00D73460" w:rsidRDefault="0095740D" w:rsidP="00CD6D8D">
            <w:pPr>
              <w:spacing w:after="0" w:line="240" w:lineRule="auto"/>
              <w:rPr>
                <w:ins w:id="3224" w:author="Mohammad Nayeem Hasan" w:date="2024-07-24T01:22:00Z" w16du:dateUtc="2024-07-23T19:22:00Z"/>
                <w:rFonts w:ascii="Times New Roman" w:hAnsi="Times New Roman" w:cs="Times New Roman"/>
                <w:sz w:val="24"/>
                <w:szCs w:val="24"/>
              </w:rPr>
            </w:pPr>
            <w:ins w:id="3225" w:author="Mohammad Nayeem Hasan" w:date="2024-07-24T01:22:00Z" w16du:dateUtc="2024-07-23T19:22:00Z">
              <w:r w:rsidRPr="00DF6BDB" w:rsidDel="00D73460">
                <w:rPr>
                  <w:rFonts w:ascii="Times New Roman" w:hAnsi="Times New Roman" w:cs="Times New Roman"/>
                  <w:sz w:val="24"/>
                  <w:szCs w:val="24"/>
                </w:rPr>
                <w:t>1152 (92.65)</w:t>
              </w:r>
            </w:ins>
          </w:p>
        </w:tc>
        <w:tc>
          <w:tcPr>
            <w:tcW w:w="430" w:type="pct"/>
            <w:tcPrChange w:id="3226" w:author="Mohammad Nayeem Hasan" w:date="2024-07-24T01:50:00Z" w16du:dateUtc="2024-07-23T19:50:00Z">
              <w:tcPr>
                <w:tcW w:w="396" w:type="pct"/>
              </w:tcPr>
            </w:tcPrChange>
          </w:tcPr>
          <w:p w14:paraId="21E050BC" w14:textId="77777777" w:rsidR="0095740D" w:rsidRPr="00DF6BDB" w:rsidDel="00D73460" w:rsidRDefault="0095740D" w:rsidP="00CD6D8D">
            <w:pPr>
              <w:spacing w:after="0" w:line="240" w:lineRule="auto"/>
              <w:rPr>
                <w:ins w:id="3227" w:author="Mohammad Nayeem Hasan" w:date="2024-07-24T01:22:00Z" w16du:dateUtc="2024-07-23T19:22:00Z"/>
                <w:rFonts w:ascii="Times New Roman" w:hAnsi="Times New Roman" w:cs="Times New Roman"/>
                <w:sz w:val="24"/>
                <w:szCs w:val="24"/>
              </w:rPr>
            </w:pPr>
          </w:p>
        </w:tc>
        <w:tc>
          <w:tcPr>
            <w:tcW w:w="550" w:type="pct"/>
            <w:gridSpan w:val="2"/>
            <w:tcPrChange w:id="3228" w:author="Mohammad Nayeem Hasan" w:date="2024-07-24T01:50:00Z" w16du:dateUtc="2024-07-23T19:50:00Z">
              <w:tcPr>
                <w:tcW w:w="507" w:type="pct"/>
                <w:gridSpan w:val="2"/>
              </w:tcPr>
            </w:tcPrChange>
          </w:tcPr>
          <w:p w14:paraId="3585FBE9" w14:textId="77777777" w:rsidR="0095740D" w:rsidRPr="00DF6BDB" w:rsidDel="00D73460" w:rsidRDefault="0095740D" w:rsidP="00CD6D8D">
            <w:pPr>
              <w:spacing w:after="0" w:line="240" w:lineRule="auto"/>
              <w:rPr>
                <w:ins w:id="3229" w:author="Mohammad Nayeem Hasan" w:date="2024-07-24T01:22:00Z" w16du:dateUtc="2024-07-23T19:22:00Z"/>
                <w:rFonts w:ascii="Times New Roman" w:hAnsi="Times New Roman" w:cs="Times New Roman"/>
                <w:sz w:val="24"/>
                <w:szCs w:val="24"/>
              </w:rPr>
            </w:pPr>
            <w:ins w:id="3230" w:author="Mohammad Nayeem Hasan" w:date="2024-07-24T01:22:00Z" w16du:dateUtc="2024-07-23T19:22:00Z">
              <w:r w:rsidRPr="00DF6BDB" w:rsidDel="00D73460">
                <w:rPr>
                  <w:rFonts w:ascii="Times New Roman" w:hAnsi="Times New Roman" w:cs="Times New Roman"/>
                  <w:sz w:val="24"/>
                  <w:szCs w:val="24"/>
                </w:rPr>
                <w:t>91 (7.35)</w:t>
              </w:r>
            </w:ins>
          </w:p>
        </w:tc>
        <w:tc>
          <w:tcPr>
            <w:tcW w:w="551" w:type="pct"/>
            <w:tcPrChange w:id="3231" w:author="Mohammad Nayeem Hasan" w:date="2024-07-24T01:50:00Z" w16du:dateUtc="2024-07-23T19:50:00Z">
              <w:tcPr>
                <w:tcW w:w="507" w:type="pct"/>
                <w:gridSpan w:val="3"/>
              </w:tcPr>
            </w:tcPrChange>
          </w:tcPr>
          <w:p w14:paraId="494BFF9F" w14:textId="5677945D" w:rsidR="0095740D" w:rsidRPr="00DF6BDB" w:rsidDel="00D73460" w:rsidRDefault="0095740D" w:rsidP="00CD6D8D">
            <w:pPr>
              <w:spacing w:after="0" w:line="240" w:lineRule="auto"/>
              <w:rPr>
                <w:ins w:id="3232" w:author="Mohammad Nayeem Hasan" w:date="2024-07-24T01:22:00Z" w16du:dateUtc="2024-07-23T19:22:00Z"/>
                <w:rFonts w:ascii="Times New Roman" w:hAnsi="Times New Roman" w:cs="Times New Roman"/>
                <w:sz w:val="24"/>
                <w:szCs w:val="24"/>
              </w:rPr>
            </w:pPr>
            <w:ins w:id="3233" w:author="Mohammad Nayeem Hasan" w:date="2024-07-24T01:34:00Z" w16du:dateUtc="2024-07-23T19:34:00Z">
              <w:r w:rsidRPr="00DF6BDB" w:rsidDel="00D73460">
                <w:rPr>
                  <w:rFonts w:ascii="Times New Roman" w:hAnsi="Times New Roman" w:cs="Times New Roman"/>
                  <w:sz w:val="24"/>
                  <w:szCs w:val="24"/>
                </w:rPr>
                <w:t>91 (7.35)</w:t>
              </w:r>
            </w:ins>
          </w:p>
        </w:tc>
        <w:tc>
          <w:tcPr>
            <w:tcW w:w="429" w:type="pct"/>
            <w:tcPrChange w:id="3234" w:author="Mohammad Nayeem Hasan" w:date="2024-07-24T01:50:00Z" w16du:dateUtc="2024-07-23T19:50:00Z">
              <w:tcPr>
                <w:tcW w:w="395" w:type="pct"/>
                <w:gridSpan w:val="2"/>
              </w:tcPr>
            </w:tcPrChange>
          </w:tcPr>
          <w:p w14:paraId="50B2EA6A" w14:textId="77777777" w:rsidR="0095740D" w:rsidRPr="00DF6BDB" w:rsidDel="00D73460" w:rsidRDefault="0095740D" w:rsidP="00CD6D8D">
            <w:pPr>
              <w:spacing w:after="0" w:line="240" w:lineRule="auto"/>
              <w:rPr>
                <w:ins w:id="3235" w:author="Mohammad Nayeem Hasan" w:date="2024-07-24T01:30:00Z" w16du:dateUtc="2024-07-23T19:30:00Z"/>
                <w:rFonts w:ascii="Times New Roman" w:hAnsi="Times New Roman" w:cs="Times New Roman"/>
                <w:sz w:val="24"/>
                <w:szCs w:val="24"/>
              </w:rPr>
            </w:pPr>
          </w:p>
        </w:tc>
      </w:tr>
      <w:tr w:rsidR="0095740D" w:rsidRPr="00CE3B54" w:rsidDel="00D73460" w14:paraId="4930F85E" w14:textId="7AD7B294" w:rsidTr="00461E37">
        <w:tblPrEx>
          <w:tblW w:w="5000" w:type="pct"/>
          <w:tblPrExChange w:id="3236" w:author="Mohammad Nayeem Hasan" w:date="2024-07-24T01:50:00Z" w16du:dateUtc="2024-07-23T19:50:00Z">
            <w:tblPrEx>
              <w:tblW w:w="4633" w:type="pct"/>
            </w:tblPrEx>
          </w:tblPrExChange>
        </w:tblPrEx>
        <w:trPr>
          <w:gridAfter w:val="1"/>
          <w:wAfter w:w="3" w:type="pct"/>
          <w:ins w:id="3237" w:author="Mohammad Nayeem Hasan" w:date="2024-07-24T01:22:00Z" w16du:dateUtc="2024-07-23T19:22:00Z"/>
          <w:trPrChange w:id="3238" w:author="Mohammad Nayeem Hasan" w:date="2024-07-24T01:50:00Z" w16du:dateUtc="2024-07-23T19:50:00Z">
            <w:trPr>
              <w:gridAfter w:val="1"/>
            </w:trPr>
          </w:trPrChange>
        </w:trPr>
        <w:tc>
          <w:tcPr>
            <w:tcW w:w="1826" w:type="pct"/>
            <w:tcPrChange w:id="3239" w:author="Mohammad Nayeem Hasan" w:date="2024-07-24T01:50:00Z" w16du:dateUtc="2024-07-23T19:50:00Z">
              <w:tcPr>
                <w:tcW w:w="1683" w:type="pct"/>
              </w:tcPr>
            </w:tcPrChange>
          </w:tcPr>
          <w:p w14:paraId="53B0E2FE" w14:textId="77777777" w:rsidR="0095740D" w:rsidRPr="00DF6BDB" w:rsidDel="00D73460" w:rsidRDefault="0095740D" w:rsidP="00CD6D8D">
            <w:pPr>
              <w:spacing w:after="0" w:line="240" w:lineRule="auto"/>
              <w:rPr>
                <w:ins w:id="3240" w:author="Mohammad Nayeem Hasan" w:date="2024-07-24T01:22:00Z" w16du:dateUtc="2024-07-23T19:22:00Z"/>
                <w:rFonts w:ascii="Times New Roman" w:hAnsi="Times New Roman" w:cs="Times New Roman"/>
                <w:sz w:val="24"/>
                <w:szCs w:val="24"/>
              </w:rPr>
            </w:pPr>
            <w:ins w:id="3241" w:author="Mohammad Nayeem Hasan" w:date="2024-07-24T01:22:00Z" w16du:dateUtc="2024-07-23T19:22:00Z">
              <w:r w:rsidRPr="00DF6BDB" w:rsidDel="00D73460">
                <w:rPr>
                  <w:rFonts w:ascii="Times New Roman" w:hAnsi="Times New Roman" w:cs="Times New Roman"/>
                  <w:sz w:val="24"/>
                  <w:szCs w:val="24"/>
                </w:rPr>
                <w:t>Female</w:t>
              </w:r>
            </w:ins>
          </w:p>
        </w:tc>
        <w:tc>
          <w:tcPr>
            <w:tcW w:w="551" w:type="pct"/>
            <w:tcPrChange w:id="3242" w:author="Mohammad Nayeem Hasan" w:date="2024-07-24T01:50:00Z" w16du:dateUtc="2024-07-23T19:50:00Z">
              <w:tcPr>
                <w:tcW w:w="507" w:type="pct"/>
                <w:gridSpan w:val="2"/>
              </w:tcPr>
            </w:tcPrChange>
          </w:tcPr>
          <w:p w14:paraId="4401180B" w14:textId="77777777" w:rsidR="0095740D" w:rsidRPr="00DF6BDB" w:rsidDel="00D73460" w:rsidRDefault="0095740D" w:rsidP="00CD6D8D">
            <w:pPr>
              <w:spacing w:after="0" w:line="240" w:lineRule="auto"/>
              <w:rPr>
                <w:ins w:id="3243" w:author="Mohammad Nayeem Hasan" w:date="2024-07-24T01:22:00Z" w16du:dateUtc="2024-07-23T19:22:00Z"/>
                <w:rFonts w:ascii="Times New Roman" w:hAnsi="Times New Roman" w:cs="Times New Roman"/>
                <w:sz w:val="24"/>
                <w:szCs w:val="24"/>
              </w:rPr>
            </w:pPr>
            <w:ins w:id="3244" w:author="Mohammad Nayeem Hasan" w:date="2024-07-24T01:22:00Z" w16du:dateUtc="2024-07-23T19:22:00Z">
              <w:r w:rsidRPr="00DF6BDB" w:rsidDel="00D73460">
                <w:rPr>
                  <w:rFonts w:ascii="Times New Roman" w:hAnsi="Times New Roman" w:cs="Times New Roman"/>
                  <w:sz w:val="24"/>
                  <w:szCs w:val="24"/>
                </w:rPr>
                <w:t>81 (7.48)</w:t>
              </w:r>
            </w:ins>
          </w:p>
        </w:tc>
        <w:tc>
          <w:tcPr>
            <w:tcW w:w="660" w:type="pct"/>
            <w:tcPrChange w:id="3245" w:author="Mohammad Nayeem Hasan" w:date="2024-07-24T01:50:00Z" w16du:dateUtc="2024-07-23T19:50:00Z">
              <w:tcPr>
                <w:tcW w:w="608" w:type="pct"/>
                <w:gridSpan w:val="2"/>
              </w:tcPr>
            </w:tcPrChange>
          </w:tcPr>
          <w:p w14:paraId="79043BCE" w14:textId="0B1FB845" w:rsidR="0095740D" w:rsidRPr="00DF6BDB" w:rsidDel="00D73460" w:rsidRDefault="0095740D" w:rsidP="00CD6D8D">
            <w:pPr>
              <w:spacing w:after="0" w:line="240" w:lineRule="auto"/>
              <w:rPr>
                <w:ins w:id="3246" w:author="Mohammad Nayeem Hasan" w:date="2024-07-24T01:22:00Z" w16du:dateUtc="2024-07-23T19:22:00Z"/>
                <w:rFonts w:ascii="Times New Roman" w:hAnsi="Times New Roman" w:cs="Times New Roman"/>
                <w:sz w:val="24"/>
                <w:szCs w:val="24"/>
              </w:rPr>
            </w:pPr>
            <w:ins w:id="3247" w:author="Mohammad Nayeem Hasan" w:date="2024-07-24T01:22:00Z" w16du:dateUtc="2024-07-23T19:22:00Z">
              <w:r w:rsidRPr="00DF6BDB" w:rsidDel="00D73460">
                <w:rPr>
                  <w:rFonts w:ascii="Times New Roman" w:hAnsi="Times New Roman" w:cs="Times New Roman"/>
                  <w:sz w:val="24"/>
                  <w:szCs w:val="24"/>
                </w:rPr>
                <w:t>1007 (92.52)</w:t>
              </w:r>
            </w:ins>
          </w:p>
        </w:tc>
        <w:tc>
          <w:tcPr>
            <w:tcW w:w="430" w:type="pct"/>
            <w:tcPrChange w:id="3248" w:author="Mohammad Nayeem Hasan" w:date="2024-07-24T01:50:00Z" w16du:dateUtc="2024-07-23T19:50:00Z">
              <w:tcPr>
                <w:tcW w:w="396" w:type="pct"/>
              </w:tcPr>
            </w:tcPrChange>
          </w:tcPr>
          <w:p w14:paraId="32773790" w14:textId="77777777" w:rsidR="0095740D" w:rsidRPr="00DF6BDB" w:rsidDel="00D73460" w:rsidRDefault="0095740D" w:rsidP="00CD6D8D">
            <w:pPr>
              <w:spacing w:after="0" w:line="240" w:lineRule="auto"/>
              <w:rPr>
                <w:ins w:id="3249" w:author="Mohammad Nayeem Hasan" w:date="2024-07-24T01:22:00Z" w16du:dateUtc="2024-07-23T19:22:00Z"/>
                <w:rFonts w:ascii="Times New Roman" w:hAnsi="Times New Roman" w:cs="Times New Roman"/>
                <w:sz w:val="24"/>
                <w:szCs w:val="24"/>
              </w:rPr>
            </w:pPr>
          </w:p>
        </w:tc>
        <w:tc>
          <w:tcPr>
            <w:tcW w:w="550" w:type="pct"/>
            <w:gridSpan w:val="2"/>
            <w:tcPrChange w:id="3250" w:author="Mohammad Nayeem Hasan" w:date="2024-07-24T01:50:00Z" w16du:dateUtc="2024-07-23T19:50:00Z">
              <w:tcPr>
                <w:tcW w:w="507" w:type="pct"/>
                <w:gridSpan w:val="2"/>
              </w:tcPr>
            </w:tcPrChange>
          </w:tcPr>
          <w:p w14:paraId="229B4E2E" w14:textId="77777777" w:rsidR="0095740D" w:rsidRPr="00DF6BDB" w:rsidDel="00D73460" w:rsidRDefault="0095740D" w:rsidP="00CD6D8D">
            <w:pPr>
              <w:spacing w:after="0" w:line="240" w:lineRule="auto"/>
              <w:rPr>
                <w:ins w:id="3251" w:author="Mohammad Nayeem Hasan" w:date="2024-07-24T01:22:00Z" w16du:dateUtc="2024-07-23T19:22:00Z"/>
                <w:rFonts w:ascii="Times New Roman" w:hAnsi="Times New Roman" w:cs="Times New Roman"/>
                <w:sz w:val="24"/>
                <w:szCs w:val="24"/>
              </w:rPr>
            </w:pPr>
            <w:ins w:id="3252" w:author="Mohammad Nayeem Hasan" w:date="2024-07-24T01:22:00Z" w16du:dateUtc="2024-07-23T19:22:00Z">
              <w:r w:rsidRPr="00DF6BDB" w:rsidDel="00D73460">
                <w:rPr>
                  <w:rFonts w:ascii="Times New Roman" w:hAnsi="Times New Roman" w:cs="Times New Roman"/>
                  <w:sz w:val="24"/>
                  <w:szCs w:val="24"/>
                </w:rPr>
                <w:t>81 (7.48)</w:t>
              </w:r>
            </w:ins>
          </w:p>
        </w:tc>
        <w:tc>
          <w:tcPr>
            <w:tcW w:w="551" w:type="pct"/>
            <w:tcPrChange w:id="3253" w:author="Mohammad Nayeem Hasan" w:date="2024-07-24T01:50:00Z" w16du:dateUtc="2024-07-23T19:50:00Z">
              <w:tcPr>
                <w:tcW w:w="507" w:type="pct"/>
                <w:gridSpan w:val="3"/>
              </w:tcPr>
            </w:tcPrChange>
          </w:tcPr>
          <w:p w14:paraId="628FFEDB" w14:textId="4483AAB2" w:rsidR="0095740D" w:rsidRPr="00DF6BDB" w:rsidDel="00D73460" w:rsidRDefault="0095740D" w:rsidP="00CD6D8D">
            <w:pPr>
              <w:spacing w:after="0" w:line="240" w:lineRule="auto"/>
              <w:rPr>
                <w:ins w:id="3254" w:author="Mohammad Nayeem Hasan" w:date="2024-07-24T01:22:00Z" w16du:dateUtc="2024-07-23T19:22:00Z"/>
                <w:rFonts w:ascii="Times New Roman" w:hAnsi="Times New Roman" w:cs="Times New Roman"/>
                <w:sz w:val="24"/>
                <w:szCs w:val="24"/>
              </w:rPr>
            </w:pPr>
            <w:ins w:id="3255" w:author="Mohammad Nayeem Hasan" w:date="2024-07-24T01:34:00Z" w16du:dateUtc="2024-07-23T19:34:00Z">
              <w:r w:rsidRPr="00DF6BDB" w:rsidDel="00D73460">
                <w:rPr>
                  <w:rFonts w:ascii="Times New Roman" w:hAnsi="Times New Roman" w:cs="Times New Roman"/>
                  <w:sz w:val="24"/>
                  <w:szCs w:val="24"/>
                </w:rPr>
                <w:t>81 (7.48)</w:t>
              </w:r>
            </w:ins>
          </w:p>
        </w:tc>
        <w:tc>
          <w:tcPr>
            <w:tcW w:w="429" w:type="pct"/>
            <w:tcPrChange w:id="3256" w:author="Mohammad Nayeem Hasan" w:date="2024-07-24T01:50:00Z" w16du:dateUtc="2024-07-23T19:50:00Z">
              <w:tcPr>
                <w:tcW w:w="395" w:type="pct"/>
                <w:gridSpan w:val="2"/>
              </w:tcPr>
            </w:tcPrChange>
          </w:tcPr>
          <w:p w14:paraId="3FEAE24F" w14:textId="77777777" w:rsidR="0095740D" w:rsidRPr="00DF6BDB" w:rsidDel="00D73460" w:rsidRDefault="0095740D" w:rsidP="00CD6D8D">
            <w:pPr>
              <w:spacing w:after="0" w:line="240" w:lineRule="auto"/>
              <w:rPr>
                <w:ins w:id="3257" w:author="Mohammad Nayeem Hasan" w:date="2024-07-24T01:30:00Z" w16du:dateUtc="2024-07-23T19:30:00Z"/>
                <w:rFonts w:ascii="Times New Roman" w:hAnsi="Times New Roman" w:cs="Times New Roman"/>
                <w:sz w:val="24"/>
                <w:szCs w:val="24"/>
              </w:rPr>
            </w:pPr>
          </w:p>
        </w:tc>
      </w:tr>
      <w:tr w:rsidR="0095740D" w:rsidRPr="00CE3B54" w:rsidDel="00D73460" w14:paraId="791B46FC" w14:textId="30F8C4FF" w:rsidTr="00461E37">
        <w:tblPrEx>
          <w:tblW w:w="5000" w:type="pct"/>
          <w:tblPrExChange w:id="3258" w:author="Mohammad Nayeem Hasan" w:date="2024-07-24T01:50:00Z" w16du:dateUtc="2024-07-23T19:50:00Z">
            <w:tblPrEx>
              <w:tblW w:w="4633" w:type="pct"/>
            </w:tblPrEx>
          </w:tblPrExChange>
        </w:tblPrEx>
        <w:trPr>
          <w:gridAfter w:val="1"/>
          <w:wAfter w:w="3" w:type="pct"/>
          <w:ins w:id="3259" w:author="Mohammad Nayeem Hasan" w:date="2024-07-24T01:22:00Z" w16du:dateUtc="2024-07-23T19:22:00Z"/>
          <w:trPrChange w:id="3260" w:author="Mohammad Nayeem Hasan" w:date="2024-07-24T01:50:00Z" w16du:dateUtc="2024-07-23T19:50:00Z">
            <w:trPr>
              <w:gridAfter w:val="1"/>
            </w:trPr>
          </w:trPrChange>
        </w:trPr>
        <w:tc>
          <w:tcPr>
            <w:tcW w:w="1826" w:type="pct"/>
            <w:vAlign w:val="center"/>
            <w:tcPrChange w:id="3261" w:author="Mohammad Nayeem Hasan" w:date="2024-07-24T01:50:00Z" w16du:dateUtc="2024-07-23T19:50:00Z">
              <w:tcPr>
                <w:tcW w:w="1683" w:type="pct"/>
                <w:vAlign w:val="center"/>
              </w:tcPr>
            </w:tcPrChange>
          </w:tcPr>
          <w:p w14:paraId="76B4FBB2" w14:textId="77777777" w:rsidR="0095740D" w:rsidRPr="00DF6BDB" w:rsidDel="00D73460" w:rsidRDefault="0095740D" w:rsidP="00CD6D8D">
            <w:pPr>
              <w:spacing w:after="0" w:line="240" w:lineRule="auto"/>
              <w:rPr>
                <w:ins w:id="3262" w:author="Mohammad Nayeem Hasan" w:date="2024-07-24T01:22:00Z" w16du:dateUtc="2024-07-23T19:22:00Z"/>
                <w:rFonts w:ascii="Times New Roman" w:hAnsi="Times New Roman" w:cs="Times New Roman"/>
                <w:sz w:val="24"/>
                <w:szCs w:val="24"/>
              </w:rPr>
            </w:pPr>
            <w:ins w:id="3263" w:author="Mohammad Nayeem Hasan" w:date="2024-07-24T01:22:00Z" w16du:dateUtc="2024-07-23T19:22:00Z">
              <w:r w:rsidRPr="00877093">
                <w:rPr>
                  <w:rFonts w:ascii="Times New Roman" w:hAnsi="Times New Roman" w:cs="Times New Roman"/>
                  <w:b/>
                  <w:i/>
                  <w:sz w:val="24"/>
                  <w:szCs w:val="24"/>
                </w:rPr>
                <w:t>Stunned</w:t>
              </w:r>
            </w:ins>
          </w:p>
        </w:tc>
        <w:tc>
          <w:tcPr>
            <w:tcW w:w="551" w:type="pct"/>
            <w:tcPrChange w:id="3264" w:author="Mohammad Nayeem Hasan" w:date="2024-07-24T01:50:00Z" w16du:dateUtc="2024-07-23T19:50:00Z">
              <w:tcPr>
                <w:tcW w:w="507" w:type="pct"/>
                <w:gridSpan w:val="2"/>
              </w:tcPr>
            </w:tcPrChange>
          </w:tcPr>
          <w:p w14:paraId="1828DBCB" w14:textId="77777777" w:rsidR="0095740D" w:rsidRPr="00DF6BDB" w:rsidDel="00D73460" w:rsidRDefault="0095740D" w:rsidP="00CD6D8D">
            <w:pPr>
              <w:spacing w:after="0" w:line="240" w:lineRule="auto"/>
              <w:rPr>
                <w:ins w:id="3265" w:author="Mohammad Nayeem Hasan" w:date="2024-07-24T01:22:00Z" w16du:dateUtc="2024-07-23T19:22:00Z"/>
                <w:rFonts w:ascii="Times New Roman" w:hAnsi="Times New Roman" w:cs="Times New Roman"/>
                <w:sz w:val="24"/>
                <w:szCs w:val="24"/>
              </w:rPr>
            </w:pPr>
          </w:p>
        </w:tc>
        <w:tc>
          <w:tcPr>
            <w:tcW w:w="660" w:type="pct"/>
            <w:tcPrChange w:id="3266" w:author="Mohammad Nayeem Hasan" w:date="2024-07-24T01:50:00Z" w16du:dateUtc="2024-07-23T19:50:00Z">
              <w:tcPr>
                <w:tcW w:w="608" w:type="pct"/>
                <w:gridSpan w:val="2"/>
              </w:tcPr>
            </w:tcPrChange>
          </w:tcPr>
          <w:p w14:paraId="7284C599" w14:textId="4B93AD7D" w:rsidR="0095740D" w:rsidRPr="00DF6BDB" w:rsidDel="00D73460" w:rsidRDefault="0095740D" w:rsidP="00CD6D8D">
            <w:pPr>
              <w:spacing w:after="0" w:line="240" w:lineRule="auto"/>
              <w:rPr>
                <w:ins w:id="3267" w:author="Mohammad Nayeem Hasan" w:date="2024-07-24T01:22:00Z" w16du:dateUtc="2024-07-23T19:22:00Z"/>
                <w:rFonts w:ascii="Times New Roman" w:hAnsi="Times New Roman" w:cs="Times New Roman"/>
                <w:sz w:val="24"/>
                <w:szCs w:val="24"/>
              </w:rPr>
            </w:pPr>
          </w:p>
        </w:tc>
        <w:tc>
          <w:tcPr>
            <w:tcW w:w="430" w:type="pct"/>
            <w:tcPrChange w:id="3268" w:author="Mohammad Nayeem Hasan" w:date="2024-07-24T01:50:00Z" w16du:dateUtc="2024-07-23T19:50:00Z">
              <w:tcPr>
                <w:tcW w:w="396" w:type="pct"/>
              </w:tcPr>
            </w:tcPrChange>
          </w:tcPr>
          <w:p w14:paraId="6A9D6A07" w14:textId="77777777" w:rsidR="0095740D" w:rsidRPr="00DF6BDB" w:rsidDel="00D73460" w:rsidRDefault="0095740D" w:rsidP="00CD6D8D">
            <w:pPr>
              <w:spacing w:after="0" w:line="240" w:lineRule="auto"/>
              <w:rPr>
                <w:ins w:id="3269" w:author="Mohammad Nayeem Hasan" w:date="2024-07-24T01:22:00Z" w16du:dateUtc="2024-07-23T19:22:00Z"/>
                <w:rFonts w:ascii="Times New Roman" w:hAnsi="Times New Roman" w:cs="Times New Roman"/>
                <w:sz w:val="24"/>
                <w:szCs w:val="24"/>
              </w:rPr>
            </w:pPr>
          </w:p>
        </w:tc>
        <w:tc>
          <w:tcPr>
            <w:tcW w:w="550" w:type="pct"/>
            <w:gridSpan w:val="2"/>
            <w:tcPrChange w:id="3270" w:author="Mohammad Nayeem Hasan" w:date="2024-07-24T01:50:00Z" w16du:dateUtc="2024-07-23T19:50:00Z">
              <w:tcPr>
                <w:tcW w:w="507" w:type="pct"/>
                <w:gridSpan w:val="2"/>
              </w:tcPr>
            </w:tcPrChange>
          </w:tcPr>
          <w:p w14:paraId="33F97AAA" w14:textId="77777777" w:rsidR="0095740D" w:rsidRPr="00DF6BDB" w:rsidDel="00D73460" w:rsidRDefault="0095740D" w:rsidP="00CD6D8D">
            <w:pPr>
              <w:spacing w:after="0" w:line="240" w:lineRule="auto"/>
              <w:rPr>
                <w:ins w:id="3271" w:author="Mohammad Nayeem Hasan" w:date="2024-07-24T01:22:00Z" w16du:dateUtc="2024-07-23T19:22:00Z"/>
                <w:rFonts w:ascii="Times New Roman" w:hAnsi="Times New Roman" w:cs="Times New Roman"/>
                <w:sz w:val="24"/>
                <w:szCs w:val="24"/>
              </w:rPr>
            </w:pPr>
          </w:p>
        </w:tc>
        <w:tc>
          <w:tcPr>
            <w:tcW w:w="551" w:type="pct"/>
            <w:tcPrChange w:id="3272" w:author="Mohammad Nayeem Hasan" w:date="2024-07-24T01:50:00Z" w16du:dateUtc="2024-07-23T19:50:00Z">
              <w:tcPr>
                <w:tcW w:w="507" w:type="pct"/>
                <w:gridSpan w:val="3"/>
              </w:tcPr>
            </w:tcPrChange>
          </w:tcPr>
          <w:p w14:paraId="2CF2C924" w14:textId="77777777" w:rsidR="0095740D" w:rsidRPr="00DF6BDB" w:rsidDel="00D73460" w:rsidRDefault="0095740D" w:rsidP="00CD6D8D">
            <w:pPr>
              <w:spacing w:after="0" w:line="240" w:lineRule="auto"/>
              <w:rPr>
                <w:ins w:id="3273" w:author="Mohammad Nayeem Hasan" w:date="2024-07-24T01:22:00Z" w16du:dateUtc="2024-07-23T19:22:00Z"/>
                <w:rFonts w:ascii="Times New Roman" w:hAnsi="Times New Roman" w:cs="Times New Roman"/>
                <w:sz w:val="24"/>
                <w:szCs w:val="24"/>
              </w:rPr>
            </w:pPr>
          </w:p>
        </w:tc>
        <w:tc>
          <w:tcPr>
            <w:tcW w:w="429" w:type="pct"/>
            <w:tcPrChange w:id="3274" w:author="Mohammad Nayeem Hasan" w:date="2024-07-24T01:50:00Z" w16du:dateUtc="2024-07-23T19:50:00Z">
              <w:tcPr>
                <w:tcW w:w="395" w:type="pct"/>
                <w:gridSpan w:val="2"/>
              </w:tcPr>
            </w:tcPrChange>
          </w:tcPr>
          <w:p w14:paraId="52AA2B60" w14:textId="77777777" w:rsidR="0095740D" w:rsidRPr="00DF6BDB" w:rsidDel="00D73460" w:rsidRDefault="0095740D" w:rsidP="00CD6D8D">
            <w:pPr>
              <w:spacing w:after="0" w:line="240" w:lineRule="auto"/>
              <w:rPr>
                <w:ins w:id="3275" w:author="Mohammad Nayeem Hasan" w:date="2024-07-24T01:30:00Z" w16du:dateUtc="2024-07-23T19:30:00Z"/>
                <w:rFonts w:ascii="Times New Roman" w:hAnsi="Times New Roman" w:cs="Times New Roman"/>
                <w:sz w:val="24"/>
                <w:szCs w:val="24"/>
              </w:rPr>
            </w:pPr>
          </w:p>
        </w:tc>
      </w:tr>
      <w:tr w:rsidR="0095740D" w:rsidRPr="00CE3B54" w:rsidDel="00D73460" w14:paraId="76F8B378" w14:textId="654ED950" w:rsidTr="00461E37">
        <w:tblPrEx>
          <w:tblW w:w="5000" w:type="pct"/>
          <w:tblPrExChange w:id="3276" w:author="Mohammad Nayeem Hasan" w:date="2024-07-24T01:50:00Z" w16du:dateUtc="2024-07-23T19:50:00Z">
            <w:tblPrEx>
              <w:tblW w:w="4633" w:type="pct"/>
            </w:tblPrEx>
          </w:tblPrExChange>
        </w:tblPrEx>
        <w:trPr>
          <w:gridAfter w:val="1"/>
          <w:wAfter w:w="3" w:type="pct"/>
          <w:ins w:id="3277" w:author="Mohammad Nayeem Hasan" w:date="2024-07-24T01:22:00Z" w16du:dateUtc="2024-07-23T19:22:00Z"/>
          <w:trPrChange w:id="3278" w:author="Mohammad Nayeem Hasan" w:date="2024-07-24T01:50:00Z" w16du:dateUtc="2024-07-23T19:50:00Z">
            <w:trPr>
              <w:gridAfter w:val="1"/>
            </w:trPr>
          </w:trPrChange>
        </w:trPr>
        <w:tc>
          <w:tcPr>
            <w:tcW w:w="1826" w:type="pct"/>
            <w:vAlign w:val="center"/>
            <w:tcPrChange w:id="3279" w:author="Mohammad Nayeem Hasan" w:date="2024-07-24T01:50:00Z" w16du:dateUtc="2024-07-23T19:50:00Z">
              <w:tcPr>
                <w:tcW w:w="1683" w:type="pct"/>
                <w:vAlign w:val="center"/>
              </w:tcPr>
            </w:tcPrChange>
          </w:tcPr>
          <w:p w14:paraId="267F3ABE" w14:textId="77777777" w:rsidR="0095740D" w:rsidRPr="00DF6BDB" w:rsidDel="00D73460" w:rsidRDefault="0095740D" w:rsidP="00CD6D8D">
            <w:pPr>
              <w:spacing w:after="0" w:line="240" w:lineRule="auto"/>
              <w:rPr>
                <w:ins w:id="3280" w:author="Mohammad Nayeem Hasan" w:date="2024-07-24T01:22:00Z" w16du:dateUtc="2024-07-23T19:22:00Z"/>
                <w:rFonts w:ascii="Times New Roman" w:hAnsi="Times New Roman" w:cs="Times New Roman"/>
                <w:sz w:val="24"/>
                <w:szCs w:val="24"/>
              </w:rPr>
            </w:pPr>
            <w:ins w:id="3281" w:author="Mohammad Nayeem Hasan" w:date="2024-07-24T01:22:00Z" w16du:dateUtc="2024-07-23T19:22:00Z">
              <w:r w:rsidRPr="00877093">
                <w:rPr>
                  <w:rFonts w:ascii="Times New Roman" w:hAnsi="Times New Roman" w:cs="Times New Roman"/>
                  <w:bCs/>
                  <w:sz w:val="24"/>
                  <w:szCs w:val="24"/>
                </w:rPr>
                <w:t>No</w:t>
              </w:r>
            </w:ins>
          </w:p>
        </w:tc>
        <w:tc>
          <w:tcPr>
            <w:tcW w:w="551" w:type="pct"/>
            <w:tcPrChange w:id="3282" w:author="Mohammad Nayeem Hasan" w:date="2024-07-24T01:50:00Z" w16du:dateUtc="2024-07-23T19:50:00Z">
              <w:tcPr>
                <w:tcW w:w="507" w:type="pct"/>
                <w:gridSpan w:val="2"/>
              </w:tcPr>
            </w:tcPrChange>
          </w:tcPr>
          <w:p w14:paraId="79FD54F9" w14:textId="77777777" w:rsidR="0095740D" w:rsidRPr="00DF6BDB" w:rsidDel="00D73460" w:rsidRDefault="0095740D" w:rsidP="00CD6D8D">
            <w:pPr>
              <w:spacing w:after="0" w:line="240" w:lineRule="auto"/>
              <w:rPr>
                <w:ins w:id="3283" w:author="Mohammad Nayeem Hasan" w:date="2024-07-24T01:22:00Z" w16du:dateUtc="2024-07-23T19:22:00Z"/>
                <w:rFonts w:ascii="Times New Roman" w:hAnsi="Times New Roman" w:cs="Times New Roman"/>
                <w:sz w:val="24"/>
                <w:szCs w:val="24"/>
              </w:rPr>
            </w:pPr>
            <w:ins w:id="3284"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285" w:author="Mohammad Nayeem Hasan" w:date="2024-07-24T01:50:00Z" w16du:dateUtc="2024-07-23T19:50:00Z">
              <w:tcPr>
                <w:tcW w:w="608" w:type="pct"/>
                <w:gridSpan w:val="2"/>
              </w:tcPr>
            </w:tcPrChange>
          </w:tcPr>
          <w:p w14:paraId="06B1DF61" w14:textId="16A6FB6F" w:rsidR="0095740D" w:rsidRPr="00DF6BDB" w:rsidDel="00D73460" w:rsidRDefault="0095740D" w:rsidP="00CD6D8D">
            <w:pPr>
              <w:spacing w:after="0" w:line="240" w:lineRule="auto"/>
              <w:rPr>
                <w:ins w:id="3286" w:author="Mohammad Nayeem Hasan" w:date="2024-07-24T01:22:00Z" w16du:dateUtc="2024-07-23T19:22:00Z"/>
                <w:rFonts w:ascii="Times New Roman" w:hAnsi="Times New Roman" w:cs="Times New Roman"/>
                <w:sz w:val="24"/>
                <w:szCs w:val="24"/>
              </w:rPr>
            </w:pPr>
            <w:ins w:id="3287"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288" w:author="Mohammad Nayeem Hasan" w:date="2024-07-24T01:50:00Z" w16du:dateUtc="2024-07-23T19:50:00Z">
              <w:tcPr>
                <w:tcW w:w="396" w:type="pct"/>
              </w:tcPr>
            </w:tcPrChange>
          </w:tcPr>
          <w:p w14:paraId="70D336B8" w14:textId="77777777" w:rsidR="0095740D" w:rsidRPr="00DF6BDB" w:rsidDel="00D73460" w:rsidRDefault="0095740D" w:rsidP="00CD6D8D">
            <w:pPr>
              <w:spacing w:after="0" w:line="240" w:lineRule="auto"/>
              <w:rPr>
                <w:ins w:id="3289" w:author="Mohammad Nayeem Hasan" w:date="2024-07-24T01:22:00Z" w16du:dateUtc="2024-07-23T19:22:00Z"/>
                <w:rFonts w:ascii="Times New Roman" w:hAnsi="Times New Roman" w:cs="Times New Roman"/>
                <w:sz w:val="24"/>
                <w:szCs w:val="24"/>
              </w:rPr>
            </w:pPr>
          </w:p>
        </w:tc>
        <w:tc>
          <w:tcPr>
            <w:tcW w:w="550" w:type="pct"/>
            <w:gridSpan w:val="2"/>
            <w:tcPrChange w:id="3290" w:author="Mohammad Nayeem Hasan" w:date="2024-07-24T01:50:00Z" w16du:dateUtc="2024-07-23T19:50:00Z">
              <w:tcPr>
                <w:tcW w:w="507" w:type="pct"/>
                <w:gridSpan w:val="2"/>
              </w:tcPr>
            </w:tcPrChange>
          </w:tcPr>
          <w:p w14:paraId="71E730AB" w14:textId="77777777" w:rsidR="0095740D" w:rsidRPr="00DF6BDB" w:rsidDel="00D73460" w:rsidRDefault="0095740D" w:rsidP="00CD6D8D">
            <w:pPr>
              <w:spacing w:after="0" w:line="240" w:lineRule="auto"/>
              <w:rPr>
                <w:ins w:id="3291" w:author="Mohammad Nayeem Hasan" w:date="2024-07-24T01:22:00Z" w16du:dateUtc="2024-07-23T19:22:00Z"/>
                <w:rFonts w:ascii="Times New Roman" w:hAnsi="Times New Roman" w:cs="Times New Roman"/>
                <w:sz w:val="24"/>
                <w:szCs w:val="24"/>
              </w:rPr>
            </w:pPr>
            <w:ins w:id="3292"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293" w:author="Mohammad Nayeem Hasan" w:date="2024-07-24T01:50:00Z" w16du:dateUtc="2024-07-23T19:50:00Z">
              <w:tcPr>
                <w:tcW w:w="507" w:type="pct"/>
                <w:gridSpan w:val="3"/>
              </w:tcPr>
            </w:tcPrChange>
          </w:tcPr>
          <w:p w14:paraId="202999A9" w14:textId="0A38529F" w:rsidR="0095740D" w:rsidRPr="00DF6BDB" w:rsidDel="00D73460" w:rsidRDefault="0095740D" w:rsidP="00CD6D8D">
            <w:pPr>
              <w:spacing w:after="0" w:line="240" w:lineRule="auto"/>
              <w:rPr>
                <w:ins w:id="3294" w:author="Mohammad Nayeem Hasan" w:date="2024-07-24T01:22:00Z" w16du:dateUtc="2024-07-23T19:22:00Z"/>
                <w:rFonts w:ascii="Times New Roman" w:hAnsi="Times New Roman" w:cs="Times New Roman"/>
                <w:sz w:val="24"/>
                <w:szCs w:val="24"/>
              </w:rPr>
            </w:pPr>
            <w:ins w:id="3295"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296" w:author="Mohammad Nayeem Hasan" w:date="2024-07-24T01:50:00Z" w16du:dateUtc="2024-07-23T19:50:00Z">
              <w:tcPr>
                <w:tcW w:w="395" w:type="pct"/>
                <w:gridSpan w:val="2"/>
              </w:tcPr>
            </w:tcPrChange>
          </w:tcPr>
          <w:p w14:paraId="1CF3D14B" w14:textId="77777777" w:rsidR="0095740D" w:rsidRPr="00DF6BDB" w:rsidDel="00D73460" w:rsidRDefault="0095740D" w:rsidP="00CD6D8D">
            <w:pPr>
              <w:spacing w:after="0" w:line="240" w:lineRule="auto"/>
              <w:rPr>
                <w:ins w:id="3297" w:author="Mohammad Nayeem Hasan" w:date="2024-07-24T01:30:00Z" w16du:dateUtc="2024-07-23T19:30:00Z"/>
                <w:rFonts w:ascii="Times New Roman" w:hAnsi="Times New Roman" w:cs="Times New Roman"/>
                <w:sz w:val="24"/>
                <w:szCs w:val="24"/>
              </w:rPr>
            </w:pPr>
          </w:p>
        </w:tc>
      </w:tr>
      <w:tr w:rsidR="0095740D" w:rsidRPr="00CE3B54" w:rsidDel="00D73460" w14:paraId="2AD37624" w14:textId="50B0EE0E" w:rsidTr="00461E37">
        <w:tblPrEx>
          <w:tblW w:w="5000" w:type="pct"/>
          <w:tblPrExChange w:id="3298" w:author="Mohammad Nayeem Hasan" w:date="2024-07-24T01:50:00Z" w16du:dateUtc="2024-07-23T19:50:00Z">
            <w:tblPrEx>
              <w:tblW w:w="4633" w:type="pct"/>
            </w:tblPrEx>
          </w:tblPrExChange>
        </w:tblPrEx>
        <w:trPr>
          <w:gridAfter w:val="1"/>
          <w:wAfter w:w="3" w:type="pct"/>
          <w:ins w:id="3299" w:author="Mohammad Nayeem Hasan" w:date="2024-07-24T01:22:00Z" w16du:dateUtc="2024-07-23T19:22:00Z"/>
          <w:trPrChange w:id="3300" w:author="Mohammad Nayeem Hasan" w:date="2024-07-24T01:50:00Z" w16du:dateUtc="2024-07-23T19:50:00Z">
            <w:trPr>
              <w:gridAfter w:val="1"/>
            </w:trPr>
          </w:trPrChange>
        </w:trPr>
        <w:tc>
          <w:tcPr>
            <w:tcW w:w="1826" w:type="pct"/>
            <w:vAlign w:val="center"/>
            <w:tcPrChange w:id="3301" w:author="Mohammad Nayeem Hasan" w:date="2024-07-24T01:50:00Z" w16du:dateUtc="2024-07-23T19:50:00Z">
              <w:tcPr>
                <w:tcW w:w="1683" w:type="pct"/>
                <w:vAlign w:val="center"/>
              </w:tcPr>
            </w:tcPrChange>
          </w:tcPr>
          <w:p w14:paraId="3E0A02F2" w14:textId="77777777" w:rsidR="0095740D" w:rsidRPr="00DF6BDB" w:rsidDel="00D73460" w:rsidRDefault="0095740D" w:rsidP="00CD6D8D">
            <w:pPr>
              <w:spacing w:after="0" w:line="240" w:lineRule="auto"/>
              <w:rPr>
                <w:ins w:id="3302" w:author="Mohammad Nayeem Hasan" w:date="2024-07-24T01:22:00Z" w16du:dateUtc="2024-07-23T19:22:00Z"/>
                <w:rFonts w:ascii="Times New Roman" w:hAnsi="Times New Roman" w:cs="Times New Roman"/>
                <w:sz w:val="24"/>
                <w:szCs w:val="24"/>
              </w:rPr>
            </w:pPr>
            <w:ins w:id="3303" w:author="Mohammad Nayeem Hasan" w:date="2024-07-24T01:22:00Z" w16du:dateUtc="2024-07-23T19:22:00Z">
              <w:r w:rsidRPr="00877093">
                <w:rPr>
                  <w:rFonts w:ascii="Times New Roman" w:hAnsi="Times New Roman" w:cs="Times New Roman"/>
                  <w:bCs/>
                  <w:sz w:val="24"/>
                  <w:szCs w:val="24"/>
                </w:rPr>
                <w:t>Yes</w:t>
              </w:r>
            </w:ins>
          </w:p>
        </w:tc>
        <w:tc>
          <w:tcPr>
            <w:tcW w:w="551" w:type="pct"/>
            <w:tcPrChange w:id="3304" w:author="Mohammad Nayeem Hasan" w:date="2024-07-24T01:50:00Z" w16du:dateUtc="2024-07-23T19:50:00Z">
              <w:tcPr>
                <w:tcW w:w="507" w:type="pct"/>
                <w:gridSpan w:val="2"/>
              </w:tcPr>
            </w:tcPrChange>
          </w:tcPr>
          <w:p w14:paraId="211FDD9A" w14:textId="77777777" w:rsidR="0095740D" w:rsidRPr="00DF6BDB" w:rsidDel="00D73460" w:rsidRDefault="0095740D" w:rsidP="00CD6D8D">
            <w:pPr>
              <w:spacing w:after="0" w:line="240" w:lineRule="auto"/>
              <w:rPr>
                <w:ins w:id="3305" w:author="Mohammad Nayeem Hasan" w:date="2024-07-24T01:22:00Z" w16du:dateUtc="2024-07-23T19:22:00Z"/>
                <w:rFonts w:ascii="Times New Roman" w:hAnsi="Times New Roman" w:cs="Times New Roman"/>
                <w:sz w:val="24"/>
                <w:szCs w:val="24"/>
              </w:rPr>
            </w:pPr>
            <w:ins w:id="3306"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307" w:author="Mohammad Nayeem Hasan" w:date="2024-07-24T01:50:00Z" w16du:dateUtc="2024-07-23T19:50:00Z">
              <w:tcPr>
                <w:tcW w:w="608" w:type="pct"/>
                <w:gridSpan w:val="2"/>
              </w:tcPr>
            </w:tcPrChange>
          </w:tcPr>
          <w:p w14:paraId="5E850EB2" w14:textId="255FB833" w:rsidR="0095740D" w:rsidRPr="00DF6BDB" w:rsidDel="00D73460" w:rsidRDefault="0095740D" w:rsidP="00CD6D8D">
            <w:pPr>
              <w:spacing w:after="0" w:line="240" w:lineRule="auto"/>
              <w:rPr>
                <w:ins w:id="3308" w:author="Mohammad Nayeem Hasan" w:date="2024-07-24T01:22:00Z" w16du:dateUtc="2024-07-23T19:22:00Z"/>
                <w:rFonts w:ascii="Times New Roman" w:hAnsi="Times New Roman" w:cs="Times New Roman"/>
                <w:sz w:val="24"/>
                <w:szCs w:val="24"/>
              </w:rPr>
            </w:pPr>
            <w:ins w:id="3309"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310" w:author="Mohammad Nayeem Hasan" w:date="2024-07-24T01:50:00Z" w16du:dateUtc="2024-07-23T19:50:00Z">
              <w:tcPr>
                <w:tcW w:w="396" w:type="pct"/>
              </w:tcPr>
            </w:tcPrChange>
          </w:tcPr>
          <w:p w14:paraId="3191B3E2" w14:textId="77777777" w:rsidR="0095740D" w:rsidRPr="00DF6BDB" w:rsidDel="00D73460" w:rsidRDefault="0095740D" w:rsidP="00CD6D8D">
            <w:pPr>
              <w:spacing w:after="0" w:line="240" w:lineRule="auto"/>
              <w:rPr>
                <w:ins w:id="3311" w:author="Mohammad Nayeem Hasan" w:date="2024-07-24T01:22:00Z" w16du:dateUtc="2024-07-23T19:22:00Z"/>
                <w:rFonts w:ascii="Times New Roman" w:hAnsi="Times New Roman" w:cs="Times New Roman"/>
                <w:sz w:val="24"/>
                <w:szCs w:val="24"/>
              </w:rPr>
            </w:pPr>
          </w:p>
        </w:tc>
        <w:tc>
          <w:tcPr>
            <w:tcW w:w="550" w:type="pct"/>
            <w:gridSpan w:val="2"/>
            <w:tcPrChange w:id="3312" w:author="Mohammad Nayeem Hasan" w:date="2024-07-24T01:50:00Z" w16du:dateUtc="2024-07-23T19:50:00Z">
              <w:tcPr>
                <w:tcW w:w="507" w:type="pct"/>
                <w:gridSpan w:val="2"/>
              </w:tcPr>
            </w:tcPrChange>
          </w:tcPr>
          <w:p w14:paraId="3DAEAA30" w14:textId="77777777" w:rsidR="0095740D" w:rsidRPr="00DF6BDB" w:rsidDel="00D73460" w:rsidRDefault="0095740D" w:rsidP="00CD6D8D">
            <w:pPr>
              <w:spacing w:after="0" w:line="240" w:lineRule="auto"/>
              <w:rPr>
                <w:ins w:id="3313" w:author="Mohammad Nayeem Hasan" w:date="2024-07-24T01:22:00Z" w16du:dateUtc="2024-07-23T19:22:00Z"/>
                <w:rFonts w:ascii="Times New Roman" w:hAnsi="Times New Roman" w:cs="Times New Roman"/>
                <w:sz w:val="24"/>
                <w:szCs w:val="24"/>
              </w:rPr>
            </w:pPr>
            <w:ins w:id="3314"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315" w:author="Mohammad Nayeem Hasan" w:date="2024-07-24T01:50:00Z" w16du:dateUtc="2024-07-23T19:50:00Z">
              <w:tcPr>
                <w:tcW w:w="507" w:type="pct"/>
                <w:gridSpan w:val="3"/>
              </w:tcPr>
            </w:tcPrChange>
          </w:tcPr>
          <w:p w14:paraId="1F9ED163" w14:textId="2DC65D14" w:rsidR="0095740D" w:rsidRPr="00DF6BDB" w:rsidDel="00D73460" w:rsidRDefault="0095740D" w:rsidP="00CD6D8D">
            <w:pPr>
              <w:spacing w:after="0" w:line="240" w:lineRule="auto"/>
              <w:rPr>
                <w:ins w:id="3316" w:author="Mohammad Nayeem Hasan" w:date="2024-07-24T01:22:00Z" w16du:dateUtc="2024-07-23T19:22:00Z"/>
                <w:rFonts w:ascii="Times New Roman" w:hAnsi="Times New Roman" w:cs="Times New Roman"/>
                <w:sz w:val="24"/>
                <w:szCs w:val="24"/>
              </w:rPr>
            </w:pPr>
            <w:ins w:id="3317"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318" w:author="Mohammad Nayeem Hasan" w:date="2024-07-24T01:50:00Z" w16du:dateUtc="2024-07-23T19:50:00Z">
              <w:tcPr>
                <w:tcW w:w="395" w:type="pct"/>
                <w:gridSpan w:val="2"/>
              </w:tcPr>
            </w:tcPrChange>
          </w:tcPr>
          <w:p w14:paraId="2EA977B0" w14:textId="77777777" w:rsidR="0095740D" w:rsidRPr="00DF6BDB" w:rsidDel="00D73460" w:rsidRDefault="0095740D" w:rsidP="00CD6D8D">
            <w:pPr>
              <w:spacing w:after="0" w:line="240" w:lineRule="auto"/>
              <w:rPr>
                <w:ins w:id="3319" w:author="Mohammad Nayeem Hasan" w:date="2024-07-24T01:30:00Z" w16du:dateUtc="2024-07-23T19:30:00Z"/>
                <w:rFonts w:ascii="Times New Roman" w:hAnsi="Times New Roman" w:cs="Times New Roman"/>
                <w:sz w:val="24"/>
                <w:szCs w:val="24"/>
              </w:rPr>
            </w:pPr>
          </w:p>
        </w:tc>
      </w:tr>
      <w:tr w:rsidR="0095740D" w:rsidRPr="00CE3B54" w:rsidDel="00D73460" w14:paraId="43CD024D" w14:textId="3661644B" w:rsidTr="00461E37">
        <w:tblPrEx>
          <w:tblW w:w="5000" w:type="pct"/>
          <w:tblPrExChange w:id="3320" w:author="Mohammad Nayeem Hasan" w:date="2024-07-24T01:50:00Z" w16du:dateUtc="2024-07-23T19:50:00Z">
            <w:tblPrEx>
              <w:tblW w:w="4633" w:type="pct"/>
            </w:tblPrEx>
          </w:tblPrExChange>
        </w:tblPrEx>
        <w:trPr>
          <w:gridAfter w:val="1"/>
          <w:wAfter w:w="3" w:type="pct"/>
          <w:ins w:id="3321" w:author="Mohammad Nayeem Hasan" w:date="2024-07-24T01:22:00Z" w16du:dateUtc="2024-07-23T19:22:00Z"/>
          <w:trPrChange w:id="3322" w:author="Mohammad Nayeem Hasan" w:date="2024-07-24T01:50:00Z" w16du:dateUtc="2024-07-23T19:50:00Z">
            <w:trPr>
              <w:gridAfter w:val="1"/>
            </w:trPr>
          </w:trPrChange>
        </w:trPr>
        <w:tc>
          <w:tcPr>
            <w:tcW w:w="1826" w:type="pct"/>
            <w:vAlign w:val="center"/>
            <w:tcPrChange w:id="3323" w:author="Mohammad Nayeem Hasan" w:date="2024-07-24T01:50:00Z" w16du:dateUtc="2024-07-23T19:50:00Z">
              <w:tcPr>
                <w:tcW w:w="1683" w:type="pct"/>
                <w:vAlign w:val="center"/>
              </w:tcPr>
            </w:tcPrChange>
          </w:tcPr>
          <w:p w14:paraId="0D681F3E" w14:textId="77777777" w:rsidR="0095740D" w:rsidRPr="00DF6BDB" w:rsidDel="00D73460" w:rsidRDefault="0095740D" w:rsidP="00CD6D8D">
            <w:pPr>
              <w:spacing w:after="0" w:line="240" w:lineRule="auto"/>
              <w:rPr>
                <w:ins w:id="3324" w:author="Mohammad Nayeem Hasan" w:date="2024-07-24T01:22:00Z" w16du:dateUtc="2024-07-23T19:22:00Z"/>
                <w:rFonts w:ascii="Times New Roman" w:hAnsi="Times New Roman" w:cs="Times New Roman"/>
                <w:sz w:val="24"/>
                <w:szCs w:val="24"/>
              </w:rPr>
            </w:pPr>
            <w:ins w:id="3325" w:author="Mohammad Nayeem Hasan" w:date="2024-07-24T01:22:00Z" w16du:dateUtc="2024-07-23T19:22:00Z">
              <w:r w:rsidRPr="00877093">
                <w:rPr>
                  <w:rFonts w:ascii="Times New Roman" w:hAnsi="Times New Roman" w:cs="Times New Roman"/>
                  <w:b/>
                  <w:bCs/>
                  <w:i/>
                  <w:sz w:val="24"/>
                  <w:szCs w:val="24"/>
                </w:rPr>
                <w:t>Wasted</w:t>
              </w:r>
            </w:ins>
          </w:p>
        </w:tc>
        <w:tc>
          <w:tcPr>
            <w:tcW w:w="551" w:type="pct"/>
            <w:tcPrChange w:id="3326" w:author="Mohammad Nayeem Hasan" w:date="2024-07-24T01:50:00Z" w16du:dateUtc="2024-07-23T19:50:00Z">
              <w:tcPr>
                <w:tcW w:w="507" w:type="pct"/>
                <w:gridSpan w:val="2"/>
              </w:tcPr>
            </w:tcPrChange>
          </w:tcPr>
          <w:p w14:paraId="6E835108" w14:textId="77777777" w:rsidR="0095740D" w:rsidRPr="00DF6BDB" w:rsidDel="00D73460" w:rsidRDefault="0095740D" w:rsidP="00CD6D8D">
            <w:pPr>
              <w:spacing w:after="0" w:line="240" w:lineRule="auto"/>
              <w:rPr>
                <w:ins w:id="3327" w:author="Mohammad Nayeem Hasan" w:date="2024-07-24T01:22:00Z" w16du:dateUtc="2024-07-23T19:22:00Z"/>
                <w:rFonts w:ascii="Times New Roman" w:hAnsi="Times New Roman" w:cs="Times New Roman"/>
                <w:sz w:val="24"/>
                <w:szCs w:val="24"/>
              </w:rPr>
            </w:pPr>
          </w:p>
        </w:tc>
        <w:tc>
          <w:tcPr>
            <w:tcW w:w="660" w:type="pct"/>
            <w:tcPrChange w:id="3328" w:author="Mohammad Nayeem Hasan" w:date="2024-07-24T01:50:00Z" w16du:dateUtc="2024-07-23T19:50:00Z">
              <w:tcPr>
                <w:tcW w:w="608" w:type="pct"/>
                <w:gridSpan w:val="2"/>
              </w:tcPr>
            </w:tcPrChange>
          </w:tcPr>
          <w:p w14:paraId="3EC892FF" w14:textId="41C564EE" w:rsidR="0095740D" w:rsidRPr="00DF6BDB" w:rsidDel="00D73460" w:rsidRDefault="0095740D" w:rsidP="00CD6D8D">
            <w:pPr>
              <w:spacing w:after="0" w:line="240" w:lineRule="auto"/>
              <w:rPr>
                <w:ins w:id="3329" w:author="Mohammad Nayeem Hasan" w:date="2024-07-24T01:22:00Z" w16du:dateUtc="2024-07-23T19:22:00Z"/>
                <w:rFonts w:ascii="Times New Roman" w:hAnsi="Times New Roman" w:cs="Times New Roman"/>
                <w:sz w:val="24"/>
                <w:szCs w:val="24"/>
              </w:rPr>
            </w:pPr>
          </w:p>
        </w:tc>
        <w:tc>
          <w:tcPr>
            <w:tcW w:w="430" w:type="pct"/>
            <w:tcPrChange w:id="3330" w:author="Mohammad Nayeem Hasan" w:date="2024-07-24T01:50:00Z" w16du:dateUtc="2024-07-23T19:50:00Z">
              <w:tcPr>
                <w:tcW w:w="396" w:type="pct"/>
              </w:tcPr>
            </w:tcPrChange>
          </w:tcPr>
          <w:p w14:paraId="2FBC1A7A" w14:textId="77777777" w:rsidR="0095740D" w:rsidRPr="00DF6BDB" w:rsidDel="00D73460" w:rsidRDefault="0095740D" w:rsidP="00CD6D8D">
            <w:pPr>
              <w:spacing w:after="0" w:line="240" w:lineRule="auto"/>
              <w:rPr>
                <w:ins w:id="3331" w:author="Mohammad Nayeem Hasan" w:date="2024-07-24T01:22:00Z" w16du:dateUtc="2024-07-23T19:22:00Z"/>
                <w:rFonts w:ascii="Times New Roman" w:hAnsi="Times New Roman" w:cs="Times New Roman"/>
                <w:sz w:val="24"/>
                <w:szCs w:val="24"/>
              </w:rPr>
            </w:pPr>
          </w:p>
        </w:tc>
        <w:tc>
          <w:tcPr>
            <w:tcW w:w="550" w:type="pct"/>
            <w:gridSpan w:val="2"/>
            <w:tcPrChange w:id="3332" w:author="Mohammad Nayeem Hasan" w:date="2024-07-24T01:50:00Z" w16du:dateUtc="2024-07-23T19:50:00Z">
              <w:tcPr>
                <w:tcW w:w="507" w:type="pct"/>
                <w:gridSpan w:val="2"/>
              </w:tcPr>
            </w:tcPrChange>
          </w:tcPr>
          <w:p w14:paraId="5E508BFE" w14:textId="77777777" w:rsidR="0095740D" w:rsidRPr="00DF6BDB" w:rsidDel="00D73460" w:rsidRDefault="0095740D" w:rsidP="00CD6D8D">
            <w:pPr>
              <w:spacing w:after="0" w:line="240" w:lineRule="auto"/>
              <w:rPr>
                <w:ins w:id="3333" w:author="Mohammad Nayeem Hasan" w:date="2024-07-24T01:22:00Z" w16du:dateUtc="2024-07-23T19:22:00Z"/>
                <w:rFonts w:ascii="Times New Roman" w:hAnsi="Times New Roman" w:cs="Times New Roman"/>
                <w:sz w:val="24"/>
                <w:szCs w:val="24"/>
              </w:rPr>
            </w:pPr>
          </w:p>
        </w:tc>
        <w:tc>
          <w:tcPr>
            <w:tcW w:w="551" w:type="pct"/>
            <w:tcPrChange w:id="3334" w:author="Mohammad Nayeem Hasan" w:date="2024-07-24T01:50:00Z" w16du:dateUtc="2024-07-23T19:50:00Z">
              <w:tcPr>
                <w:tcW w:w="507" w:type="pct"/>
                <w:gridSpan w:val="3"/>
              </w:tcPr>
            </w:tcPrChange>
          </w:tcPr>
          <w:p w14:paraId="44170FFC" w14:textId="77777777" w:rsidR="0095740D" w:rsidRPr="00DF6BDB" w:rsidDel="00D73460" w:rsidRDefault="0095740D" w:rsidP="00CD6D8D">
            <w:pPr>
              <w:spacing w:after="0" w:line="240" w:lineRule="auto"/>
              <w:rPr>
                <w:ins w:id="3335" w:author="Mohammad Nayeem Hasan" w:date="2024-07-24T01:22:00Z" w16du:dateUtc="2024-07-23T19:22:00Z"/>
                <w:rFonts w:ascii="Times New Roman" w:hAnsi="Times New Roman" w:cs="Times New Roman"/>
                <w:sz w:val="24"/>
                <w:szCs w:val="24"/>
              </w:rPr>
            </w:pPr>
          </w:p>
        </w:tc>
        <w:tc>
          <w:tcPr>
            <w:tcW w:w="429" w:type="pct"/>
            <w:tcPrChange w:id="3336" w:author="Mohammad Nayeem Hasan" w:date="2024-07-24T01:50:00Z" w16du:dateUtc="2024-07-23T19:50:00Z">
              <w:tcPr>
                <w:tcW w:w="395" w:type="pct"/>
                <w:gridSpan w:val="2"/>
              </w:tcPr>
            </w:tcPrChange>
          </w:tcPr>
          <w:p w14:paraId="5151646A" w14:textId="77777777" w:rsidR="0095740D" w:rsidRPr="00DF6BDB" w:rsidDel="00D73460" w:rsidRDefault="0095740D" w:rsidP="00CD6D8D">
            <w:pPr>
              <w:spacing w:after="0" w:line="240" w:lineRule="auto"/>
              <w:rPr>
                <w:ins w:id="3337" w:author="Mohammad Nayeem Hasan" w:date="2024-07-24T01:30:00Z" w16du:dateUtc="2024-07-23T19:30:00Z"/>
                <w:rFonts w:ascii="Times New Roman" w:hAnsi="Times New Roman" w:cs="Times New Roman"/>
                <w:sz w:val="24"/>
                <w:szCs w:val="24"/>
              </w:rPr>
            </w:pPr>
          </w:p>
        </w:tc>
      </w:tr>
      <w:tr w:rsidR="0095740D" w:rsidRPr="00CE3B54" w:rsidDel="00D73460" w14:paraId="6307D8B1" w14:textId="3A86282D" w:rsidTr="00461E37">
        <w:tblPrEx>
          <w:tblW w:w="5000" w:type="pct"/>
          <w:tblPrExChange w:id="3338" w:author="Mohammad Nayeem Hasan" w:date="2024-07-24T01:50:00Z" w16du:dateUtc="2024-07-23T19:50:00Z">
            <w:tblPrEx>
              <w:tblW w:w="4633" w:type="pct"/>
            </w:tblPrEx>
          </w:tblPrExChange>
        </w:tblPrEx>
        <w:trPr>
          <w:gridAfter w:val="1"/>
          <w:wAfter w:w="3" w:type="pct"/>
          <w:ins w:id="3339" w:author="Mohammad Nayeem Hasan" w:date="2024-07-24T01:22:00Z" w16du:dateUtc="2024-07-23T19:22:00Z"/>
          <w:trPrChange w:id="3340" w:author="Mohammad Nayeem Hasan" w:date="2024-07-24T01:50:00Z" w16du:dateUtc="2024-07-23T19:50:00Z">
            <w:trPr>
              <w:gridAfter w:val="1"/>
            </w:trPr>
          </w:trPrChange>
        </w:trPr>
        <w:tc>
          <w:tcPr>
            <w:tcW w:w="1826" w:type="pct"/>
            <w:vAlign w:val="center"/>
            <w:tcPrChange w:id="3341" w:author="Mohammad Nayeem Hasan" w:date="2024-07-24T01:50:00Z" w16du:dateUtc="2024-07-23T19:50:00Z">
              <w:tcPr>
                <w:tcW w:w="1683" w:type="pct"/>
                <w:vAlign w:val="center"/>
              </w:tcPr>
            </w:tcPrChange>
          </w:tcPr>
          <w:p w14:paraId="2ADE0FF4" w14:textId="77777777" w:rsidR="0095740D" w:rsidRPr="00DF6BDB" w:rsidDel="00D73460" w:rsidRDefault="0095740D" w:rsidP="00CD6D8D">
            <w:pPr>
              <w:spacing w:after="0" w:line="240" w:lineRule="auto"/>
              <w:rPr>
                <w:ins w:id="3342" w:author="Mohammad Nayeem Hasan" w:date="2024-07-24T01:22:00Z" w16du:dateUtc="2024-07-23T19:22:00Z"/>
                <w:rFonts w:ascii="Times New Roman" w:hAnsi="Times New Roman" w:cs="Times New Roman"/>
                <w:sz w:val="24"/>
                <w:szCs w:val="24"/>
              </w:rPr>
            </w:pPr>
            <w:ins w:id="3343" w:author="Mohammad Nayeem Hasan" w:date="2024-07-24T01:22:00Z" w16du:dateUtc="2024-07-23T19:22:00Z">
              <w:r w:rsidRPr="00877093">
                <w:rPr>
                  <w:rFonts w:ascii="Times New Roman" w:hAnsi="Times New Roman" w:cs="Times New Roman"/>
                  <w:bCs/>
                  <w:sz w:val="24"/>
                  <w:szCs w:val="24"/>
                </w:rPr>
                <w:t>No</w:t>
              </w:r>
            </w:ins>
          </w:p>
        </w:tc>
        <w:tc>
          <w:tcPr>
            <w:tcW w:w="551" w:type="pct"/>
            <w:tcPrChange w:id="3344" w:author="Mohammad Nayeem Hasan" w:date="2024-07-24T01:50:00Z" w16du:dateUtc="2024-07-23T19:50:00Z">
              <w:tcPr>
                <w:tcW w:w="507" w:type="pct"/>
                <w:gridSpan w:val="2"/>
              </w:tcPr>
            </w:tcPrChange>
          </w:tcPr>
          <w:p w14:paraId="2416BE29" w14:textId="77777777" w:rsidR="0095740D" w:rsidRPr="00DF6BDB" w:rsidDel="00D73460" w:rsidRDefault="0095740D" w:rsidP="00CD6D8D">
            <w:pPr>
              <w:spacing w:after="0" w:line="240" w:lineRule="auto"/>
              <w:rPr>
                <w:ins w:id="3345" w:author="Mohammad Nayeem Hasan" w:date="2024-07-24T01:22:00Z" w16du:dateUtc="2024-07-23T19:22:00Z"/>
                <w:rFonts w:ascii="Times New Roman" w:hAnsi="Times New Roman" w:cs="Times New Roman"/>
                <w:sz w:val="24"/>
                <w:szCs w:val="24"/>
              </w:rPr>
            </w:pPr>
            <w:ins w:id="3346"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347" w:author="Mohammad Nayeem Hasan" w:date="2024-07-24T01:50:00Z" w16du:dateUtc="2024-07-23T19:50:00Z">
              <w:tcPr>
                <w:tcW w:w="608" w:type="pct"/>
                <w:gridSpan w:val="2"/>
              </w:tcPr>
            </w:tcPrChange>
          </w:tcPr>
          <w:p w14:paraId="1789FF6B" w14:textId="2C7B787D" w:rsidR="0095740D" w:rsidRPr="00DF6BDB" w:rsidDel="00D73460" w:rsidRDefault="0095740D" w:rsidP="00CD6D8D">
            <w:pPr>
              <w:spacing w:after="0" w:line="240" w:lineRule="auto"/>
              <w:rPr>
                <w:ins w:id="3348" w:author="Mohammad Nayeem Hasan" w:date="2024-07-24T01:22:00Z" w16du:dateUtc="2024-07-23T19:22:00Z"/>
                <w:rFonts w:ascii="Times New Roman" w:hAnsi="Times New Roman" w:cs="Times New Roman"/>
                <w:sz w:val="24"/>
                <w:szCs w:val="24"/>
              </w:rPr>
            </w:pPr>
            <w:ins w:id="3349"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350" w:author="Mohammad Nayeem Hasan" w:date="2024-07-24T01:50:00Z" w16du:dateUtc="2024-07-23T19:50:00Z">
              <w:tcPr>
                <w:tcW w:w="396" w:type="pct"/>
              </w:tcPr>
            </w:tcPrChange>
          </w:tcPr>
          <w:p w14:paraId="24185B27" w14:textId="77777777" w:rsidR="0095740D" w:rsidRPr="00DF6BDB" w:rsidDel="00D73460" w:rsidRDefault="0095740D" w:rsidP="00CD6D8D">
            <w:pPr>
              <w:spacing w:after="0" w:line="240" w:lineRule="auto"/>
              <w:rPr>
                <w:ins w:id="3351" w:author="Mohammad Nayeem Hasan" w:date="2024-07-24T01:22:00Z" w16du:dateUtc="2024-07-23T19:22:00Z"/>
                <w:rFonts w:ascii="Times New Roman" w:hAnsi="Times New Roman" w:cs="Times New Roman"/>
                <w:sz w:val="24"/>
                <w:szCs w:val="24"/>
              </w:rPr>
            </w:pPr>
          </w:p>
        </w:tc>
        <w:tc>
          <w:tcPr>
            <w:tcW w:w="550" w:type="pct"/>
            <w:gridSpan w:val="2"/>
            <w:tcPrChange w:id="3352" w:author="Mohammad Nayeem Hasan" w:date="2024-07-24T01:50:00Z" w16du:dateUtc="2024-07-23T19:50:00Z">
              <w:tcPr>
                <w:tcW w:w="507" w:type="pct"/>
                <w:gridSpan w:val="2"/>
              </w:tcPr>
            </w:tcPrChange>
          </w:tcPr>
          <w:p w14:paraId="556DB23F" w14:textId="77777777" w:rsidR="0095740D" w:rsidRPr="00DF6BDB" w:rsidDel="00D73460" w:rsidRDefault="0095740D" w:rsidP="00CD6D8D">
            <w:pPr>
              <w:spacing w:after="0" w:line="240" w:lineRule="auto"/>
              <w:rPr>
                <w:ins w:id="3353" w:author="Mohammad Nayeem Hasan" w:date="2024-07-24T01:22:00Z" w16du:dateUtc="2024-07-23T19:22:00Z"/>
                <w:rFonts w:ascii="Times New Roman" w:hAnsi="Times New Roman" w:cs="Times New Roman"/>
                <w:sz w:val="24"/>
                <w:szCs w:val="24"/>
              </w:rPr>
            </w:pPr>
            <w:ins w:id="3354"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355" w:author="Mohammad Nayeem Hasan" w:date="2024-07-24T01:50:00Z" w16du:dateUtc="2024-07-23T19:50:00Z">
              <w:tcPr>
                <w:tcW w:w="507" w:type="pct"/>
                <w:gridSpan w:val="3"/>
              </w:tcPr>
            </w:tcPrChange>
          </w:tcPr>
          <w:p w14:paraId="1ECE14FC" w14:textId="2DED8E66" w:rsidR="0095740D" w:rsidRPr="00DF6BDB" w:rsidDel="00D73460" w:rsidRDefault="0095740D" w:rsidP="00CD6D8D">
            <w:pPr>
              <w:spacing w:after="0" w:line="240" w:lineRule="auto"/>
              <w:rPr>
                <w:ins w:id="3356" w:author="Mohammad Nayeem Hasan" w:date="2024-07-24T01:22:00Z" w16du:dateUtc="2024-07-23T19:22:00Z"/>
                <w:rFonts w:ascii="Times New Roman" w:hAnsi="Times New Roman" w:cs="Times New Roman"/>
                <w:sz w:val="24"/>
                <w:szCs w:val="24"/>
              </w:rPr>
            </w:pPr>
            <w:ins w:id="3357"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358" w:author="Mohammad Nayeem Hasan" w:date="2024-07-24T01:50:00Z" w16du:dateUtc="2024-07-23T19:50:00Z">
              <w:tcPr>
                <w:tcW w:w="395" w:type="pct"/>
                <w:gridSpan w:val="2"/>
              </w:tcPr>
            </w:tcPrChange>
          </w:tcPr>
          <w:p w14:paraId="47C00EE1" w14:textId="77777777" w:rsidR="0095740D" w:rsidRPr="00DF6BDB" w:rsidDel="00D73460" w:rsidRDefault="0095740D" w:rsidP="00CD6D8D">
            <w:pPr>
              <w:spacing w:after="0" w:line="240" w:lineRule="auto"/>
              <w:rPr>
                <w:ins w:id="3359" w:author="Mohammad Nayeem Hasan" w:date="2024-07-24T01:30:00Z" w16du:dateUtc="2024-07-23T19:30:00Z"/>
                <w:rFonts w:ascii="Times New Roman" w:hAnsi="Times New Roman" w:cs="Times New Roman"/>
                <w:sz w:val="24"/>
                <w:szCs w:val="24"/>
              </w:rPr>
            </w:pPr>
          </w:p>
        </w:tc>
      </w:tr>
      <w:tr w:rsidR="0095740D" w:rsidRPr="00CE3B54" w:rsidDel="00D73460" w14:paraId="2A7DEB24" w14:textId="2E07A0FC" w:rsidTr="00461E37">
        <w:tblPrEx>
          <w:tblW w:w="5000" w:type="pct"/>
          <w:tblPrExChange w:id="3360" w:author="Mohammad Nayeem Hasan" w:date="2024-07-24T01:50:00Z" w16du:dateUtc="2024-07-23T19:50:00Z">
            <w:tblPrEx>
              <w:tblW w:w="4633" w:type="pct"/>
            </w:tblPrEx>
          </w:tblPrExChange>
        </w:tblPrEx>
        <w:trPr>
          <w:gridAfter w:val="1"/>
          <w:wAfter w:w="3" w:type="pct"/>
          <w:ins w:id="3361" w:author="Mohammad Nayeem Hasan" w:date="2024-07-24T01:22:00Z" w16du:dateUtc="2024-07-23T19:22:00Z"/>
          <w:trPrChange w:id="3362" w:author="Mohammad Nayeem Hasan" w:date="2024-07-24T01:50:00Z" w16du:dateUtc="2024-07-23T19:50:00Z">
            <w:trPr>
              <w:gridAfter w:val="1"/>
            </w:trPr>
          </w:trPrChange>
        </w:trPr>
        <w:tc>
          <w:tcPr>
            <w:tcW w:w="1826" w:type="pct"/>
            <w:vAlign w:val="center"/>
            <w:tcPrChange w:id="3363" w:author="Mohammad Nayeem Hasan" w:date="2024-07-24T01:50:00Z" w16du:dateUtc="2024-07-23T19:50:00Z">
              <w:tcPr>
                <w:tcW w:w="1683" w:type="pct"/>
                <w:vAlign w:val="center"/>
              </w:tcPr>
            </w:tcPrChange>
          </w:tcPr>
          <w:p w14:paraId="3F10F3A4" w14:textId="77777777" w:rsidR="0095740D" w:rsidRPr="00DF6BDB" w:rsidDel="00D73460" w:rsidRDefault="0095740D" w:rsidP="00CD6D8D">
            <w:pPr>
              <w:spacing w:after="0" w:line="240" w:lineRule="auto"/>
              <w:rPr>
                <w:ins w:id="3364" w:author="Mohammad Nayeem Hasan" w:date="2024-07-24T01:22:00Z" w16du:dateUtc="2024-07-23T19:22:00Z"/>
                <w:rFonts w:ascii="Times New Roman" w:hAnsi="Times New Roman" w:cs="Times New Roman"/>
                <w:sz w:val="24"/>
                <w:szCs w:val="24"/>
              </w:rPr>
            </w:pPr>
            <w:ins w:id="3365" w:author="Mohammad Nayeem Hasan" w:date="2024-07-24T01:22:00Z" w16du:dateUtc="2024-07-23T19:22:00Z">
              <w:r w:rsidRPr="00877093">
                <w:rPr>
                  <w:rFonts w:ascii="Times New Roman" w:hAnsi="Times New Roman" w:cs="Times New Roman"/>
                  <w:bCs/>
                  <w:sz w:val="24"/>
                  <w:szCs w:val="24"/>
                </w:rPr>
                <w:t>Yes</w:t>
              </w:r>
            </w:ins>
          </w:p>
        </w:tc>
        <w:tc>
          <w:tcPr>
            <w:tcW w:w="551" w:type="pct"/>
            <w:tcPrChange w:id="3366" w:author="Mohammad Nayeem Hasan" w:date="2024-07-24T01:50:00Z" w16du:dateUtc="2024-07-23T19:50:00Z">
              <w:tcPr>
                <w:tcW w:w="507" w:type="pct"/>
                <w:gridSpan w:val="2"/>
              </w:tcPr>
            </w:tcPrChange>
          </w:tcPr>
          <w:p w14:paraId="085F9F4B" w14:textId="77777777" w:rsidR="0095740D" w:rsidRPr="00DF6BDB" w:rsidDel="00D73460" w:rsidRDefault="0095740D" w:rsidP="00CD6D8D">
            <w:pPr>
              <w:spacing w:after="0" w:line="240" w:lineRule="auto"/>
              <w:rPr>
                <w:ins w:id="3367" w:author="Mohammad Nayeem Hasan" w:date="2024-07-24T01:22:00Z" w16du:dateUtc="2024-07-23T19:22:00Z"/>
                <w:rFonts w:ascii="Times New Roman" w:hAnsi="Times New Roman" w:cs="Times New Roman"/>
                <w:sz w:val="24"/>
                <w:szCs w:val="24"/>
              </w:rPr>
            </w:pPr>
            <w:ins w:id="3368"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369" w:author="Mohammad Nayeem Hasan" w:date="2024-07-24T01:50:00Z" w16du:dateUtc="2024-07-23T19:50:00Z">
              <w:tcPr>
                <w:tcW w:w="608" w:type="pct"/>
                <w:gridSpan w:val="2"/>
              </w:tcPr>
            </w:tcPrChange>
          </w:tcPr>
          <w:p w14:paraId="576EA303" w14:textId="3EEF67AF" w:rsidR="0095740D" w:rsidRPr="00DF6BDB" w:rsidDel="00D73460" w:rsidRDefault="0095740D" w:rsidP="00CD6D8D">
            <w:pPr>
              <w:spacing w:after="0" w:line="240" w:lineRule="auto"/>
              <w:rPr>
                <w:ins w:id="3370" w:author="Mohammad Nayeem Hasan" w:date="2024-07-24T01:22:00Z" w16du:dateUtc="2024-07-23T19:22:00Z"/>
                <w:rFonts w:ascii="Times New Roman" w:hAnsi="Times New Roman" w:cs="Times New Roman"/>
                <w:sz w:val="24"/>
                <w:szCs w:val="24"/>
              </w:rPr>
            </w:pPr>
            <w:ins w:id="3371"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372" w:author="Mohammad Nayeem Hasan" w:date="2024-07-24T01:50:00Z" w16du:dateUtc="2024-07-23T19:50:00Z">
              <w:tcPr>
                <w:tcW w:w="396" w:type="pct"/>
              </w:tcPr>
            </w:tcPrChange>
          </w:tcPr>
          <w:p w14:paraId="4A708EB8" w14:textId="77777777" w:rsidR="0095740D" w:rsidRPr="00DF6BDB" w:rsidDel="00D73460" w:rsidRDefault="0095740D" w:rsidP="00CD6D8D">
            <w:pPr>
              <w:spacing w:after="0" w:line="240" w:lineRule="auto"/>
              <w:rPr>
                <w:ins w:id="3373" w:author="Mohammad Nayeem Hasan" w:date="2024-07-24T01:22:00Z" w16du:dateUtc="2024-07-23T19:22:00Z"/>
                <w:rFonts w:ascii="Times New Roman" w:hAnsi="Times New Roman" w:cs="Times New Roman"/>
                <w:sz w:val="24"/>
                <w:szCs w:val="24"/>
              </w:rPr>
            </w:pPr>
          </w:p>
        </w:tc>
        <w:tc>
          <w:tcPr>
            <w:tcW w:w="550" w:type="pct"/>
            <w:gridSpan w:val="2"/>
            <w:tcPrChange w:id="3374" w:author="Mohammad Nayeem Hasan" w:date="2024-07-24T01:50:00Z" w16du:dateUtc="2024-07-23T19:50:00Z">
              <w:tcPr>
                <w:tcW w:w="507" w:type="pct"/>
                <w:gridSpan w:val="2"/>
              </w:tcPr>
            </w:tcPrChange>
          </w:tcPr>
          <w:p w14:paraId="5B200082" w14:textId="77777777" w:rsidR="0095740D" w:rsidRPr="00DF6BDB" w:rsidDel="00D73460" w:rsidRDefault="0095740D" w:rsidP="00CD6D8D">
            <w:pPr>
              <w:spacing w:after="0" w:line="240" w:lineRule="auto"/>
              <w:rPr>
                <w:ins w:id="3375" w:author="Mohammad Nayeem Hasan" w:date="2024-07-24T01:22:00Z" w16du:dateUtc="2024-07-23T19:22:00Z"/>
                <w:rFonts w:ascii="Times New Roman" w:hAnsi="Times New Roman" w:cs="Times New Roman"/>
                <w:sz w:val="24"/>
                <w:szCs w:val="24"/>
              </w:rPr>
            </w:pPr>
            <w:ins w:id="3376"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377" w:author="Mohammad Nayeem Hasan" w:date="2024-07-24T01:50:00Z" w16du:dateUtc="2024-07-23T19:50:00Z">
              <w:tcPr>
                <w:tcW w:w="507" w:type="pct"/>
                <w:gridSpan w:val="3"/>
              </w:tcPr>
            </w:tcPrChange>
          </w:tcPr>
          <w:p w14:paraId="7188DC72" w14:textId="0D7CB97F" w:rsidR="0095740D" w:rsidRPr="00DF6BDB" w:rsidDel="00D73460" w:rsidRDefault="0095740D" w:rsidP="00CD6D8D">
            <w:pPr>
              <w:spacing w:after="0" w:line="240" w:lineRule="auto"/>
              <w:rPr>
                <w:ins w:id="3378" w:author="Mohammad Nayeem Hasan" w:date="2024-07-24T01:22:00Z" w16du:dateUtc="2024-07-23T19:22:00Z"/>
                <w:rFonts w:ascii="Times New Roman" w:hAnsi="Times New Roman" w:cs="Times New Roman"/>
                <w:sz w:val="24"/>
                <w:szCs w:val="24"/>
              </w:rPr>
            </w:pPr>
            <w:ins w:id="3379"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380" w:author="Mohammad Nayeem Hasan" w:date="2024-07-24T01:50:00Z" w16du:dateUtc="2024-07-23T19:50:00Z">
              <w:tcPr>
                <w:tcW w:w="395" w:type="pct"/>
                <w:gridSpan w:val="2"/>
              </w:tcPr>
            </w:tcPrChange>
          </w:tcPr>
          <w:p w14:paraId="75B7B5D1" w14:textId="77777777" w:rsidR="0095740D" w:rsidRPr="00DF6BDB" w:rsidDel="00D73460" w:rsidRDefault="0095740D" w:rsidP="00CD6D8D">
            <w:pPr>
              <w:spacing w:after="0" w:line="240" w:lineRule="auto"/>
              <w:rPr>
                <w:ins w:id="3381" w:author="Mohammad Nayeem Hasan" w:date="2024-07-24T01:30:00Z" w16du:dateUtc="2024-07-23T19:30:00Z"/>
                <w:rFonts w:ascii="Times New Roman" w:hAnsi="Times New Roman" w:cs="Times New Roman"/>
                <w:sz w:val="24"/>
                <w:szCs w:val="24"/>
              </w:rPr>
            </w:pPr>
          </w:p>
        </w:tc>
      </w:tr>
      <w:tr w:rsidR="0095740D" w:rsidRPr="00CE3B54" w:rsidDel="00D73460" w14:paraId="68C77A70" w14:textId="23C6FDB3" w:rsidTr="00461E37">
        <w:tblPrEx>
          <w:tblW w:w="5000" w:type="pct"/>
          <w:tblPrExChange w:id="3382" w:author="Mohammad Nayeem Hasan" w:date="2024-07-24T01:50:00Z" w16du:dateUtc="2024-07-23T19:50:00Z">
            <w:tblPrEx>
              <w:tblW w:w="4633" w:type="pct"/>
            </w:tblPrEx>
          </w:tblPrExChange>
        </w:tblPrEx>
        <w:trPr>
          <w:gridAfter w:val="1"/>
          <w:wAfter w:w="3" w:type="pct"/>
          <w:ins w:id="3383" w:author="Mohammad Nayeem Hasan" w:date="2024-07-24T01:22:00Z" w16du:dateUtc="2024-07-23T19:22:00Z"/>
          <w:trPrChange w:id="3384" w:author="Mohammad Nayeem Hasan" w:date="2024-07-24T01:50:00Z" w16du:dateUtc="2024-07-23T19:50:00Z">
            <w:trPr>
              <w:gridAfter w:val="1"/>
            </w:trPr>
          </w:trPrChange>
        </w:trPr>
        <w:tc>
          <w:tcPr>
            <w:tcW w:w="1826" w:type="pct"/>
            <w:vAlign w:val="center"/>
            <w:tcPrChange w:id="3385" w:author="Mohammad Nayeem Hasan" w:date="2024-07-24T01:50:00Z" w16du:dateUtc="2024-07-23T19:50:00Z">
              <w:tcPr>
                <w:tcW w:w="1683" w:type="pct"/>
                <w:vAlign w:val="center"/>
              </w:tcPr>
            </w:tcPrChange>
          </w:tcPr>
          <w:p w14:paraId="3BB282F2" w14:textId="77777777" w:rsidR="0095740D" w:rsidRPr="00877093" w:rsidRDefault="0095740D" w:rsidP="00CD6D8D">
            <w:pPr>
              <w:spacing w:after="0" w:line="240" w:lineRule="auto"/>
              <w:rPr>
                <w:ins w:id="3386" w:author="Mohammad Nayeem Hasan" w:date="2024-07-24T01:22:00Z" w16du:dateUtc="2024-07-23T19:22:00Z"/>
                <w:rFonts w:ascii="Times New Roman" w:hAnsi="Times New Roman" w:cs="Times New Roman"/>
                <w:bCs/>
                <w:sz w:val="24"/>
                <w:szCs w:val="24"/>
              </w:rPr>
            </w:pPr>
            <w:ins w:id="3387" w:author="Mohammad Nayeem Hasan" w:date="2024-07-24T01:22:00Z" w16du:dateUtc="2024-07-23T19:22:00Z">
              <w:r w:rsidRPr="00877093">
                <w:rPr>
                  <w:rFonts w:ascii="Times New Roman" w:hAnsi="Times New Roman" w:cs="Times New Roman"/>
                  <w:b/>
                  <w:i/>
                  <w:sz w:val="24"/>
                  <w:szCs w:val="24"/>
                </w:rPr>
                <w:t>Inadequate Supervision</w:t>
              </w:r>
            </w:ins>
          </w:p>
        </w:tc>
        <w:tc>
          <w:tcPr>
            <w:tcW w:w="551" w:type="pct"/>
            <w:tcPrChange w:id="3388" w:author="Mohammad Nayeem Hasan" w:date="2024-07-24T01:50:00Z" w16du:dateUtc="2024-07-23T19:50:00Z">
              <w:tcPr>
                <w:tcW w:w="507" w:type="pct"/>
                <w:gridSpan w:val="2"/>
              </w:tcPr>
            </w:tcPrChange>
          </w:tcPr>
          <w:p w14:paraId="4A56409A" w14:textId="77777777" w:rsidR="0095740D" w:rsidRPr="00DF6BDB" w:rsidDel="00D73460" w:rsidRDefault="0095740D" w:rsidP="00CD6D8D">
            <w:pPr>
              <w:spacing w:after="0" w:line="240" w:lineRule="auto"/>
              <w:rPr>
                <w:ins w:id="3389" w:author="Mohammad Nayeem Hasan" w:date="2024-07-24T01:22:00Z" w16du:dateUtc="2024-07-23T19:22:00Z"/>
                <w:rFonts w:ascii="Times New Roman" w:hAnsi="Times New Roman" w:cs="Times New Roman"/>
                <w:sz w:val="24"/>
                <w:szCs w:val="24"/>
              </w:rPr>
            </w:pPr>
          </w:p>
        </w:tc>
        <w:tc>
          <w:tcPr>
            <w:tcW w:w="660" w:type="pct"/>
            <w:tcPrChange w:id="3390" w:author="Mohammad Nayeem Hasan" w:date="2024-07-24T01:50:00Z" w16du:dateUtc="2024-07-23T19:50:00Z">
              <w:tcPr>
                <w:tcW w:w="608" w:type="pct"/>
                <w:gridSpan w:val="2"/>
              </w:tcPr>
            </w:tcPrChange>
          </w:tcPr>
          <w:p w14:paraId="69F920BF" w14:textId="492EA2A4" w:rsidR="0095740D" w:rsidRPr="00DF6BDB" w:rsidDel="00D73460" w:rsidRDefault="0095740D" w:rsidP="00CD6D8D">
            <w:pPr>
              <w:spacing w:after="0" w:line="240" w:lineRule="auto"/>
              <w:rPr>
                <w:ins w:id="3391" w:author="Mohammad Nayeem Hasan" w:date="2024-07-24T01:22:00Z" w16du:dateUtc="2024-07-23T19:22:00Z"/>
                <w:rFonts w:ascii="Times New Roman" w:hAnsi="Times New Roman" w:cs="Times New Roman"/>
                <w:sz w:val="24"/>
                <w:szCs w:val="24"/>
              </w:rPr>
            </w:pPr>
          </w:p>
        </w:tc>
        <w:tc>
          <w:tcPr>
            <w:tcW w:w="430" w:type="pct"/>
            <w:tcPrChange w:id="3392" w:author="Mohammad Nayeem Hasan" w:date="2024-07-24T01:50:00Z" w16du:dateUtc="2024-07-23T19:50:00Z">
              <w:tcPr>
                <w:tcW w:w="396" w:type="pct"/>
              </w:tcPr>
            </w:tcPrChange>
          </w:tcPr>
          <w:p w14:paraId="156A2032" w14:textId="77777777" w:rsidR="0095740D" w:rsidRPr="00DF6BDB" w:rsidDel="00D73460" w:rsidRDefault="0095740D" w:rsidP="00CD6D8D">
            <w:pPr>
              <w:spacing w:after="0" w:line="240" w:lineRule="auto"/>
              <w:rPr>
                <w:ins w:id="3393" w:author="Mohammad Nayeem Hasan" w:date="2024-07-24T01:22:00Z" w16du:dateUtc="2024-07-23T19:22:00Z"/>
                <w:rFonts w:ascii="Times New Roman" w:hAnsi="Times New Roman" w:cs="Times New Roman"/>
                <w:sz w:val="24"/>
                <w:szCs w:val="24"/>
              </w:rPr>
            </w:pPr>
          </w:p>
        </w:tc>
        <w:tc>
          <w:tcPr>
            <w:tcW w:w="550" w:type="pct"/>
            <w:gridSpan w:val="2"/>
            <w:tcPrChange w:id="3394" w:author="Mohammad Nayeem Hasan" w:date="2024-07-24T01:50:00Z" w16du:dateUtc="2024-07-23T19:50:00Z">
              <w:tcPr>
                <w:tcW w:w="507" w:type="pct"/>
                <w:gridSpan w:val="2"/>
              </w:tcPr>
            </w:tcPrChange>
          </w:tcPr>
          <w:p w14:paraId="2361EBB8" w14:textId="77777777" w:rsidR="0095740D" w:rsidRPr="00DF6BDB" w:rsidDel="00D73460" w:rsidRDefault="0095740D" w:rsidP="00CD6D8D">
            <w:pPr>
              <w:spacing w:after="0" w:line="240" w:lineRule="auto"/>
              <w:rPr>
                <w:ins w:id="3395" w:author="Mohammad Nayeem Hasan" w:date="2024-07-24T01:22:00Z" w16du:dateUtc="2024-07-23T19:22:00Z"/>
                <w:rFonts w:ascii="Times New Roman" w:hAnsi="Times New Roman" w:cs="Times New Roman"/>
                <w:sz w:val="24"/>
                <w:szCs w:val="24"/>
              </w:rPr>
            </w:pPr>
          </w:p>
        </w:tc>
        <w:tc>
          <w:tcPr>
            <w:tcW w:w="551" w:type="pct"/>
            <w:tcPrChange w:id="3396" w:author="Mohammad Nayeem Hasan" w:date="2024-07-24T01:50:00Z" w16du:dateUtc="2024-07-23T19:50:00Z">
              <w:tcPr>
                <w:tcW w:w="507" w:type="pct"/>
                <w:gridSpan w:val="3"/>
              </w:tcPr>
            </w:tcPrChange>
          </w:tcPr>
          <w:p w14:paraId="5A7C2C97" w14:textId="77777777" w:rsidR="0095740D" w:rsidRPr="00DF6BDB" w:rsidDel="00D73460" w:rsidRDefault="0095740D" w:rsidP="00CD6D8D">
            <w:pPr>
              <w:spacing w:after="0" w:line="240" w:lineRule="auto"/>
              <w:rPr>
                <w:ins w:id="3397" w:author="Mohammad Nayeem Hasan" w:date="2024-07-24T01:22:00Z" w16du:dateUtc="2024-07-23T19:22:00Z"/>
                <w:rFonts w:ascii="Times New Roman" w:hAnsi="Times New Roman" w:cs="Times New Roman"/>
                <w:sz w:val="24"/>
                <w:szCs w:val="24"/>
              </w:rPr>
            </w:pPr>
          </w:p>
        </w:tc>
        <w:tc>
          <w:tcPr>
            <w:tcW w:w="429" w:type="pct"/>
            <w:tcPrChange w:id="3398" w:author="Mohammad Nayeem Hasan" w:date="2024-07-24T01:50:00Z" w16du:dateUtc="2024-07-23T19:50:00Z">
              <w:tcPr>
                <w:tcW w:w="395" w:type="pct"/>
                <w:gridSpan w:val="2"/>
              </w:tcPr>
            </w:tcPrChange>
          </w:tcPr>
          <w:p w14:paraId="23FF8FB9" w14:textId="77777777" w:rsidR="0095740D" w:rsidRPr="00DF6BDB" w:rsidDel="00D73460" w:rsidRDefault="0095740D" w:rsidP="00CD6D8D">
            <w:pPr>
              <w:spacing w:after="0" w:line="240" w:lineRule="auto"/>
              <w:rPr>
                <w:ins w:id="3399" w:author="Mohammad Nayeem Hasan" w:date="2024-07-24T01:30:00Z" w16du:dateUtc="2024-07-23T19:30:00Z"/>
                <w:rFonts w:ascii="Times New Roman" w:hAnsi="Times New Roman" w:cs="Times New Roman"/>
                <w:sz w:val="24"/>
                <w:szCs w:val="24"/>
              </w:rPr>
            </w:pPr>
          </w:p>
        </w:tc>
      </w:tr>
      <w:tr w:rsidR="0095740D" w:rsidRPr="00CE3B54" w:rsidDel="00D73460" w14:paraId="40EB2B00" w14:textId="1E3981ED" w:rsidTr="00461E37">
        <w:tblPrEx>
          <w:tblW w:w="5000" w:type="pct"/>
          <w:tblPrExChange w:id="3400" w:author="Mohammad Nayeem Hasan" w:date="2024-07-24T01:50:00Z" w16du:dateUtc="2024-07-23T19:50:00Z">
            <w:tblPrEx>
              <w:tblW w:w="4633" w:type="pct"/>
            </w:tblPrEx>
          </w:tblPrExChange>
        </w:tblPrEx>
        <w:trPr>
          <w:gridAfter w:val="1"/>
          <w:wAfter w:w="3" w:type="pct"/>
          <w:ins w:id="3401" w:author="Mohammad Nayeem Hasan" w:date="2024-07-24T01:22:00Z" w16du:dateUtc="2024-07-23T19:22:00Z"/>
          <w:trPrChange w:id="3402" w:author="Mohammad Nayeem Hasan" w:date="2024-07-24T01:50:00Z" w16du:dateUtc="2024-07-23T19:50:00Z">
            <w:trPr>
              <w:gridAfter w:val="1"/>
            </w:trPr>
          </w:trPrChange>
        </w:trPr>
        <w:tc>
          <w:tcPr>
            <w:tcW w:w="1826" w:type="pct"/>
            <w:vAlign w:val="center"/>
            <w:tcPrChange w:id="3403" w:author="Mohammad Nayeem Hasan" w:date="2024-07-24T01:50:00Z" w16du:dateUtc="2024-07-23T19:50:00Z">
              <w:tcPr>
                <w:tcW w:w="1683" w:type="pct"/>
                <w:vAlign w:val="center"/>
              </w:tcPr>
            </w:tcPrChange>
          </w:tcPr>
          <w:p w14:paraId="47B115DF" w14:textId="77777777" w:rsidR="0095740D" w:rsidRPr="00877093" w:rsidRDefault="0095740D" w:rsidP="00CD6D8D">
            <w:pPr>
              <w:spacing w:after="0" w:line="240" w:lineRule="auto"/>
              <w:rPr>
                <w:ins w:id="3404" w:author="Mohammad Nayeem Hasan" w:date="2024-07-24T01:22:00Z" w16du:dateUtc="2024-07-23T19:22:00Z"/>
                <w:rFonts w:ascii="Times New Roman" w:hAnsi="Times New Roman" w:cs="Times New Roman"/>
                <w:bCs/>
                <w:sz w:val="24"/>
                <w:szCs w:val="24"/>
              </w:rPr>
            </w:pPr>
            <w:ins w:id="3405" w:author="Mohammad Nayeem Hasan" w:date="2024-07-24T01:22:00Z" w16du:dateUtc="2024-07-23T19:22:00Z">
              <w:r w:rsidRPr="00877093">
                <w:rPr>
                  <w:rFonts w:ascii="Times New Roman" w:hAnsi="Times New Roman" w:cs="Times New Roman"/>
                  <w:bCs/>
                  <w:sz w:val="24"/>
                  <w:szCs w:val="24"/>
                </w:rPr>
                <w:t>No</w:t>
              </w:r>
            </w:ins>
          </w:p>
        </w:tc>
        <w:tc>
          <w:tcPr>
            <w:tcW w:w="551" w:type="pct"/>
            <w:tcPrChange w:id="3406" w:author="Mohammad Nayeem Hasan" w:date="2024-07-24T01:50:00Z" w16du:dateUtc="2024-07-23T19:50:00Z">
              <w:tcPr>
                <w:tcW w:w="507" w:type="pct"/>
                <w:gridSpan w:val="2"/>
              </w:tcPr>
            </w:tcPrChange>
          </w:tcPr>
          <w:p w14:paraId="6FA0D72A" w14:textId="77777777" w:rsidR="0095740D" w:rsidRPr="00DF6BDB" w:rsidDel="00D73460" w:rsidRDefault="0095740D" w:rsidP="00CD6D8D">
            <w:pPr>
              <w:spacing w:after="0" w:line="240" w:lineRule="auto"/>
              <w:rPr>
                <w:ins w:id="3407" w:author="Mohammad Nayeem Hasan" w:date="2024-07-24T01:22:00Z" w16du:dateUtc="2024-07-23T19:22:00Z"/>
                <w:rFonts w:ascii="Times New Roman" w:hAnsi="Times New Roman" w:cs="Times New Roman"/>
                <w:sz w:val="24"/>
                <w:szCs w:val="24"/>
              </w:rPr>
            </w:pPr>
            <w:ins w:id="3408"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409" w:author="Mohammad Nayeem Hasan" w:date="2024-07-24T01:50:00Z" w16du:dateUtc="2024-07-23T19:50:00Z">
              <w:tcPr>
                <w:tcW w:w="608" w:type="pct"/>
                <w:gridSpan w:val="2"/>
              </w:tcPr>
            </w:tcPrChange>
          </w:tcPr>
          <w:p w14:paraId="086B4738" w14:textId="499E940A" w:rsidR="0095740D" w:rsidRPr="00DF6BDB" w:rsidDel="00D73460" w:rsidRDefault="0095740D" w:rsidP="00CD6D8D">
            <w:pPr>
              <w:spacing w:after="0" w:line="240" w:lineRule="auto"/>
              <w:rPr>
                <w:ins w:id="3410" w:author="Mohammad Nayeem Hasan" w:date="2024-07-24T01:22:00Z" w16du:dateUtc="2024-07-23T19:22:00Z"/>
                <w:rFonts w:ascii="Times New Roman" w:hAnsi="Times New Roman" w:cs="Times New Roman"/>
                <w:sz w:val="24"/>
                <w:szCs w:val="24"/>
              </w:rPr>
            </w:pPr>
            <w:ins w:id="3411"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412" w:author="Mohammad Nayeem Hasan" w:date="2024-07-24T01:50:00Z" w16du:dateUtc="2024-07-23T19:50:00Z">
              <w:tcPr>
                <w:tcW w:w="396" w:type="pct"/>
              </w:tcPr>
            </w:tcPrChange>
          </w:tcPr>
          <w:p w14:paraId="1697E49F" w14:textId="77777777" w:rsidR="0095740D" w:rsidRPr="00DF6BDB" w:rsidDel="00D73460" w:rsidRDefault="0095740D" w:rsidP="00CD6D8D">
            <w:pPr>
              <w:spacing w:after="0" w:line="240" w:lineRule="auto"/>
              <w:rPr>
                <w:ins w:id="3413" w:author="Mohammad Nayeem Hasan" w:date="2024-07-24T01:22:00Z" w16du:dateUtc="2024-07-23T19:22:00Z"/>
                <w:rFonts w:ascii="Times New Roman" w:hAnsi="Times New Roman" w:cs="Times New Roman"/>
                <w:sz w:val="24"/>
                <w:szCs w:val="24"/>
              </w:rPr>
            </w:pPr>
          </w:p>
        </w:tc>
        <w:tc>
          <w:tcPr>
            <w:tcW w:w="550" w:type="pct"/>
            <w:gridSpan w:val="2"/>
            <w:tcPrChange w:id="3414" w:author="Mohammad Nayeem Hasan" w:date="2024-07-24T01:50:00Z" w16du:dateUtc="2024-07-23T19:50:00Z">
              <w:tcPr>
                <w:tcW w:w="507" w:type="pct"/>
                <w:gridSpan w:val="2"/>
              </w:tcPr>
            </w:tcPrChange>
          </w:tcPr>
          <w:p w14:paraId="5C2A60DB" w14:textId="77777777" w:rsidR="0095740D" w:rsidRPr="00DF6BDB" w:rsidDel="00D73460" w:rsidRDefault="0095740D" w:rsidP="00CD6D8D">
            <w:pPr>
              <w:spacing w:after="0" w:line="240" w:lineRule="auto"/>
              <w:rPr>
                <w:ins w:id="3415" w:author="Mohammad Nayeem Hasan" w:date="2024-07-24T01:22:00Z" w16du:dateUtc="2024-07-23T19:22:00Z"/>
                <w:rFonts w:ascii="Times New Roman" w:hAnsi="Times New Roman" w:cs="Times New Roman"/>
                <w:sz w:val="24"/>
                <w:szCs w:val="24"/>
              </w:rPr>
            </w:pPr>
            <w:ins w:id="3416"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417" w:author="Mohammad Nayeem Hasan" w:date="2024-07-24T01:50:00Z" w16du:dateUtc="2024-07-23T19:50:00Z">
              <w:tcPr>
                <w:tcW w:w="507" w:type="pct"/>
                <w:gridSpan w:val="3"/>
              </w:tcPr>
            </w:tcPrChange>
          </w:tcPr>
          <w:p w14:paraId="0A963E92" w14:textId="04E4F9D5" w:rsidR="0095740D" w:rsidRPr="00DF6BDB" w:rsidDel="00D73460" w:rsidRDefault="0095740D" w:rsidP="00CD6D8D">
            <w:pPr>
              <w:spacing w:after="0" w:line="240" w:lineRule="auto"/>
              <w:rPr>
                <w:ins w:id="3418" w:author="Mohammad Nayeem Hasan" w:date="2024-07-24T01:22:00Z" w16du:dateUtc="2024-07-23T19:22:00Z"/>
                <w:rFonts w:ascii="Times New Roman" w:hAnsi="Times New Roman" w:cs="Times New Roman"/>
                <w:sz w:val="24"/>
                <w:szCs w:val="24"/>
              </w:rPr>
            </w:pPr>
            <w:ins w:id="3419"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420" w:author="Mohammad Nayeem Hasan" w:date="2024-07-24T01:50:00Z" w16du:dateUtc="2024-07-23T19:50:00Z">
              <w:tcPr>
                <w:tcW w:w="395" w:type="pct"/>
                <w:gridSpan w:val="2"/>
              </w:tcPr>
            </w:tcPrChange>
          </w:tcPr>
          <w:p w14:paraId="1F3A3325" w14:textId="77777777" w:rsidR="0095740D" w:rsidRPr="00DF6BDB" w:rsidDel="00D73460" w:rsidRDefault="0095740D" w:rsidP="00CD6D8D">
            <w:pPr>
              <w:spacing w:after="0" w:line="240" w:lineRule="auto"/>
              <w:rPr>
                <w:ins w:id="3421" w:author="Mohammad Nayeem Hasan" w:date="2024-07-24T01:30:00Z" w16du:dateUtc="2024-07-23T19:30:00Z"/>
                <w:rFonts w:ascii="Times New Roman" w:hAnsi="Times New Roman" w:cs="Times New Roman"/>
                <w:sz w:val="24"/>
                <w:szCs w:val="24"/>
              </w:rPr>
            </w:pPr>
          </w:p>
        </w:tc>
      </w:tr>
      <w:tr w:rsidR="0095740D" w:rsidRPr="00CE3B54" w:rsidDel="00D73460" w14:paraId="38837B36" w14:textId="16C8E850" w:rsidTr="00461E37">
        <w:tblPrEx>
          <w:tblW w:w="5000" w:type="pct"/>
          <w:tblPrExChange w:id="3422" w:author="Mohammad Nayeem Hasan" w:date="2024-07-24T01:50:00Z" w16du:dateUtc="2024-07-23T19:50:00Z">
            <w:tblPrEx>
              <w:tblW w:w="4633" w:type="pct"/>
            </w:tblPrEx>
          </w:tblPrExChange>
        </w:tblPrEx>
        <w:trPr>
          <w:gridAfter w:val="1"/>
          <w:wAfter w:w="3" w:type="pct"/>
          <w:ins w:id="3423" w:author="Mohammad Nayeem Hasan" w:date="2024-07-24T01:22:00Z" w16du:dateUtc="2024-07-23T19:22:00Z"/>
          <w:trPrChange w:id="3424" w:author="Mohammad Nayeem Hasan" w:date="2024-07-24T01:50:00Z" w16du:dateUtc="2024-07-23T19:50:00Z">
            <w:trPr>
              <w:gridAfter w:val="1"/>
            </w:trPr>
          </w:trPrChange>
        </w:trPr>
        <w:tc>
          <w:tcPr>
            <w:tcW w:w="1826" w:type="pct"/>
            <w:vAlign w:val="center"/>
            <w:tcPrChange w:id="3425" w:author="Mohammad Nayeem Hasan" w:date="2024-07-24T01:50:00Z" w16du:dateUtc="2024-07-23T19:50:00Z">
              <w:tcPr>
                <w:tcW w:w="1683" w:type="pct"/>
                <w:vAlign w:val="center"/>
              </w:tcPr>
            </w:tcPrChange>
          </w:tcPr>
          <w:p w14:paraId="18DD6F2D" w14:textId="77777777" w:rsidR="0095740D" w:rsidRPr="00877093" w:rsidRDefault="0095740D" w:rsidP="00CD6D8D">
            <w:pPr>
              <w:spacing w:after="0" w:line="240" w:lineRule="auto"/>
              <w:rPr>
                <w:ins w:id="3426" w:author="Mohammad Nayeem Hasan" w:date="2024-07-24T01:22:00Z" w16du:dateUtc="2024-07-23T19:22:00Z"/>
                <w:rFonts w:ascii="Times New Roman" w:hAnsi="Times New Roman" w:cs="Times New Roman"/>
                <w:bCs/>
                <w:sz w:val="24"/>
                <w:szCs w:val="24"/>
              </w:rPr>
            </w:pPr>
            <w:ins w:id="3427" w:author="Mohammad Nayeem Hasan" w:date="2024-07-24T01:22:00Z" w16du:dateUtc="2024-07-23T19:22:00Z">
              <w:r w:rsidRPr="00877093">
                <w:rPr>
                  <w:rFonts w:ascii="Times New Roman" w:hAnsi="Times New Roman" w:cs="Times New Roman"/>
                  <w:bCs/>
                  <w:sz w:val="24"/>
                  <w:szCs w:val="24"/>
                </w:rPr>
                <w:t>Yes</w:t>
              </w:r>
            </w:ins>
          </w:p>
        </w:tc>
        <w:tc>
          <w:tcPr>
            <w:tcW w:w="551" w:type="pct"/>
            <w:tcPrChange w:id="3428" w:author="Mohammad Nayeem Hasan" w:date="2024-07-24T01:50:00Z" w16du:dateUtc="2024-07-23T19:50:00Z">
              <w:tcPr>
                <w:tcW w:w="507" w:type="pct"/>
                <w:gridSpan w:val="2"/>
              </w:tcPr>
            </w:tcPrChange>
          </w:tcPr>
          <w:p w14:paraId="01FED277" w14:textId="77777777" w:rsidR="0095740D" w:rsidRPr="00DF6BDB" w:rsidDel="00D73460" w:rsidRDefault="0095740D" w:rsidP="00CD6D8D">
            <w:pPr>
              <w:spacing w:after="0" w:line="240" w:lineRule="auto"/>
              <w:rPr>
                <w:ins w:id="3429" w:author="Mohammad Nayeem Hasan" w:date="2024-07-24T01:22:00Z" w16du:dateUtc="2024-07-23T19:22:00Z"/>
                <w:rFonts w:ascii="Times New Roman" w:hAnsi="Times New Roman" w:cs="Times New Roman"/>
                <w:sz w:val="24"/>
                <w:szCs w:val="24"/>
              </w:rPr>
            </w:pPr>
            <w:ins w:id="3430"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431" w:author="Mohammad Nayeem Hasan" w:date="2024-07-24T01:50:00Z" w16du:dateUtc="2024-07-23T19:50:00Z">
              <w:tcPr>
                <w:tcW w:w="608" w:type="pct"/>
                <w:gridSpan w:val="2"/>
              </w:tcPr>
            </w:tcPrChange>
          </w:tcPr>
          <w:p w14:paraId="27DCCCCA" w14:textId="5BB0AF61" w:rsidR="0095740D" w:rsidRPr="00DF6BDB" w:rsidDel="00D73460" w:rsidRDefault="0095740D" w:rsidP="00CD6D8D">
            <w:pPr>
              <w:spacing w:after="0" w:line="240" w:lineRule="auto"/>
              <w:rPr>
                <w:ins w:id="3432" w:author="Mohammad Nayeem Hasan" w:date="2024-07-24T01:22:00Z" w16du:dateUtc="2024-07-23T19:22:00Z"/>
                <w:rFonts w:ascii="Times New Roman" w:hAnsi="Times New Roman" w:cs="Times New Roman"/>
                <w:sz w:val="24"/>
                <w:szCs w:val="24"/>
              </w:rPr>
            </w:pPr>
            <w:ins w:id="3433"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434" w:author="Mohammad Nayeem Hasan" w:date="2024-07-24T01:50:00Z" w16du:dateUtc="2024-07-23T19:50:00Z">
              <w:tcPr>
                <w:tcW w:w="396" w:type="pct"/>
              </w:tcPr>
            </w:tcPrChange>
          </w:tcPr>
          <w:p w14:paraId="5CA925A5" w14:textId="77777777" w:rsidR="0095740D" w:rsidRPr="00DF6BDB" w:rsidDel="00D73460" w:rsidRDefault="0095740D" w:rsidP="00CD6D8D">
            <w:pPr>
              <w:spacing w:after="0" w:line="240" w:lineRule="auto"/>
              <w:rPr>
                <w:ins w:id="3435" w:author="Mohammad Nayeem Hasan" w:date="2024-07-24T01:22:00Z" w16du:dateUtc="2024-07-23T19:22:00Z"/>
                <w:rFonts w:ascii="Times New Roman" w:hAnsi="Times New Roman" w:cs="Times New Roman"/>
                <w:sz w:val="24"/>
                <w:szCs w:val="24"/>
              </w:rPr>
            </w:pPr>
          </w:p>
        </w:tc>
        <w:tc>
          <w:tcPr>
            <w:tcW w:w="550" w:type="pct"/>
            <w:gridSpan w:val="2"/>
            <w:tcPrChange w:id="3436" w:author="Mohammad Nayeem Hasan" w:date="2024-07-24T01:50:00Z" w16du:dateUtc="2024-07-23T19:50:00Z">
              <w:tcPr>
                <w:tcW w:w="507" w:type="pct"/>
                <w:gridSpan w:val="2"/>
              </w:tcPr>
            </w:tcPrChange>
          </w:tcPr>
          <w:p w14:paraId="601607A0" w14:textId="77777777" w:rsidR="0095740D" w:rsidRPr="00DF6BDB" w:rsidDel="00D73460" w:rsidRDefault="0095740D" w:rsidP="00CD6D8D">
            <w:pPr>
              <w:spacing w:after="0" w:line="240" w:lineRule="auto"/>
              <w:rPr>
                <w:ins w:id="3437" w:author="Mohammad Nayeem Hasan" w:date="2024-07-24T01:22:00Z" w16du:dateUtc="2024-07-23T19:22:00Z"/>
                <w:rFonts w:ascii="Times New Roman" w:hAnsi="Times New Roman" w:cs="Times New Roman"/>
                <w:sz w:val="24"/>
                <w:szCs w:val="24"/>
              </w:rPr>
            </w:pPr>
            <w:ins w:id="3438"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439" w:author="Mohammad Nayeem Hasan" w:date="2024-07-24T01:50:00Z" w16du:dateUtc="2024-07-23T19:50:00Z">
              <w:tcPr>
                <w:tcW w:w="507" w:type="pct"/>
                <w:gridSpan w:val="3"/>
              </w:tcPr>
            </w:tcPrChange>
          </w:tcPr>
          <w:p w14:paraId="6051ADC0" w14:textId="5F5118CC" w:rsidR="0095740D" w:rsidRPr="00DF6BDB" w:rsidDel="00D73460" w:rsidRDefault="0095740D" w:rsidP="00CD6D8D">
            <w:pPr>
              <w:spacing w:after="0" w:line="240" w:lineRule="auto"/>
              <w:rPr>
                <w:ins w:id="3440" w:author="Mohammad Nayeem Hasan" w:date="2024-07-24T01:22:00Z" w16du:dateUtc="2024-07-23T19:22:00Z"/>
                <w:rFonts w:ascii="Times New Roman" w:hAnsi="Times New Roman" w:cs="Times New Roman"/>
                <w:sz w:val="24"/>
                <w:szCs w:val="24"/>
              </w:rPr>
            </w:pPr>
            <w:ins w:id="3441"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442" w:author="Mohammad Nayeem Hasan" w:date="2024-07-24T01:50:00Z" w16du:dateUtc="2024-07-23T19:50:00Z">
              <w:tcPr>
                <w:tcW w:w="395" w:type="pct"/>
                <w:gridSpan w:val="2"/>
              </w:tcPr>
            </w:tcPrChange>
          </w:tcPr>
          <w:p w14:paraId="3484FEAF" w14:textId="77777777" w:rsidR="0095740D" w:rsidRPr="00DF6BDB" w:rsidDel="00D73460" w:rsidRDefault="0095740D" w:rsidP="00CD6D8D">
            <w:pPr>
              <w:spacing w:after="0" w:line="240" w:lineRule="auto"/>
              <w:rPr>
                <w:ins w:id="3443" w:author="Mohammad Nayeem Hasan" w:date="2024-07-24T01:30:00Z" w16du:dateUtc="2024-07-23T19:30:00Z"/>
                <w:rFonts w:ascii="Times New Roman" w:hAnsi="Times New Roman" w:cs="Times New Roman"/>
                <w:sz w:val="24"/>
                <w:szCs w:val="24"/>
              </w:rPr>
            </w:pPr>
          </w:p>
        </w:tc>
      </w:tr>
      <w:tr w:rsidR="0095740D" w:rsidRPr="00CE3B54" w:rsidDel="00D73460" w14:paraId="70AB6E4F" w14:textId="6D2B4D33" w:rsidTr="00461E37">
        <w:tblPrEx>
          <w:tblW w:w="5000" w:type="pct"/>
          <w:tblPrExChange w:id="3444" w:author="Mohammad Nayeem Hasan" w:date="2024-07-24T01:50:00Z" w16du:dateUtc="2024-07-23T19:50:00Z">
            <w:tblPrEx>
              <w:tblW w:w="4633" w:type="pct"/>
            </w:tblPrEx>
          </w:tblPrExChange>
        </w:tblPrEx>
        <w:trPr>
          <w:gridAfter w:val="1"/>
          <w:wAfter w:w="3" w:type="pct"/>
          <w:ins w:id="3445" w:author="Mohammad Nayeem Hasan" w:date="2024-07-24T01:22:00Z" w16du:dateUtc="2024-07-23T19:22:00Z"/>
          <w:trPrChange w:id="3446" w:author="Mohammad Nayeem Hasan" w:date="2024-07-24T01:50:00Z" w16du:dateUtc="2024-07-23T19:50:00Z">
            <w:trPr>
              <w:gridAfter w:val="1"/>
            </w:trPr>
          </w:trPrChange>
        </w:trPr>
        <w:tc>
          <w:tcPr>
            <w:tcW w:w="1826" w:type="pct"/>
            <w:vAlign w:val="center"/>
            <w:tcPrChange w:id="3447" w:author="Mohammad Nayeem Hasan" w:date="2024-07-24T01:50:00Z" w16du:dateUtc="2024-07-23T19:50:00Z">
              <w:tcPr>
                <w:tcW w:w="1683" w:type="pct"/>
                <w:vAlign w:val="center"/>
              </w:tcPr>
            </w:tcPrChange>
          </w:tcPr>
          <w:p w14:paraId="271AA601" w14:textId="77777777" w:rsidR="0095740D" w:rsidRPr="00877093" w:rsidRDefault="0095740D" w:rsidP="00CD6D8D">
            <w:pPr>
              <w:spacing w:after="0" w:line="240" w:lineRule="auto"/>
              <w:rPr>
                <w:ins w:id="3448" w:author="Mohammad Nayeem Hasan" w:date="2024-07-24T01:22:00Z" w16du:dateUtc="2024-07-23T19:22:00Z"/>
                <w:rFonts w:ascii="Times New Roman" w:hAnsi="Times New Roman" w:cs="Times New Roman"/>
                <w:bCs/>
                <w:sz w:val="24"/>
                <w:szCs w:val="24"/>
              </w:rPr>
            </w:pPr>
            <w:ins w:id="3449" w:author="Mohammad Nayeem Hasan" w:date="2024-07-24T01:22:00Z" w16du:dateUtc="2024-07-23T19:22:00Z">
              <w:r w:rsidRPr="00877093">
                <w:rPr>
                  <w:rFonts w:ascii="Times New Roman" w:hAnsi="Times New Roman" w:cs="Times New Roman"/>
                  <w:b/>
                  <w:bCs/>
                  <w:i/>
                  <w:sz w:val="24"/>
                  <w:szCs w:val="24"/>
                </w:rPr>
                <w:t>Salt Iodization</w:t>
              </w:r>
            </w:ins>
          </w:p>
        </w:tc>
        <w:tc>
          <w:tcPr>
            <w:tcW w:w="551" w:type="pct"/>
            <w:tcPrChange w:id="3450" w:author="Mohammad Nayeem Hasan" w:date="2024-07-24T01:50:00Z" w16du:dateUtc="2024-07-23T19:50:00Z">
              <w:tcPr>
                <w:tcW w:w="507" w:type="pct"/>
                <w:gridSpan w:val="2"/>
              </w:tcPr>
            </w:tcPrChange>
          </w:tcPr>
          <w:p w14:paraId="445F309B" w14:textId="77777777" w:rsidR="0095740D" w:rsidRPr="00DF6BDB" w:rsidDel="00D73460" w:rsidRDefault="0095740D" w:rsidP="00CD6D8D">
            <w:pPr>
              <w:spacing w:after="0" w:line="240" w:lineRule="auto"/>
              <w:rPr>
                <w:ins w:id="3451" w:author="Mohammad Nayeem Hasan" w:date="2024-07-24T01:22:00Z" w16du:dateUtc="2024-07-23T19:22:00Z"/>
                <w:rFonts w:ascii="Times New Roman" w:hAnsi="Times New Roman" w:cs="Times New Roman"/>
                <w:sz w:val="24"/>
                <w:szCs w:val="24"/>
              </w:rPr>
            </w:pPr>
          </w:p>
        </w:tc>
        <w:tc>
          <w:tcPr>
            <w:tcW w:w="660" w:type="pct"/>
            <w:tcPrChange w:id="3452" w:author="Mohammad Nayeem Hasan" w:date="2024-07-24T01:50:00Z" w16du:dateUtc="2024-07-23T19:50:00Z">
              <w:tcPr>
                <w:tcW w:w="608" w:type="pct"/>
                <w:gridSpan w:val="2"/>
              </w:tcPr>
            </w:tcPrChange>
          </w:tcPr>
          <w:p w14:paraId="12D885A6" w14:textId="07DFE991" w:rsidR="0095740D" w:rsidRPr="00DF6BDB" w:rsidDel="00D73460" w:rsidRDefault="0095740D" w:rsidP="00CD6D8D">
            <w:pPr>
              <w:spacing w:after="0" w:line="240" w:lineRule="auto"/>
              <w:rPr>
                <w:ins w:id="3453" w:author="Mohammad Nayeem Hasan" w:date="2024-07-24T01:22:00Z" w16du:dateUtc="2024-07-23T19:22:00Z"/>
                <w:rFonts w:ascii="Times New Roman" w:hAnsi="Times New Roman" w:cs="Times New Roman"/>
                <w:sz w:val="24"/>
                <w:szCs w:val="24"/>
              </w:rPr>
            </w:pPr>
          </w:p>
        </w:tc>
        <w:tc>
          <w:tcPr>
            <w:tcW w:w="430" w:type="pct"/>
            <w:tcPrChange w:id="3454" w:author="Mohammad Nayeem Hasan" w:date="2024-07-24T01:50:00Z" w16du:dateUtc="2024-07-23T19:50:00Z">
              <w:tcPr>
                <w:tcW w:w="396" w:type="pct"/>
              </w:tcPr>
            </w:tcPrChange>
          </w:tcPr>
          <w:p w14:paraId="178BF4E5" w14:textId="77777777" w:rsidR="0095740D" w:rsidRPr="00DF6BDB" w:rsidDel="00D73460" w:rsidRDefault="0095740D" w:rsidP="00CD6D8D">
            <w:pPr>
              <w:spacing w:after="0" w:line="240" w:lineRule="auto"/>
              <w:rPr>
                <w:ins w:id="3455" w:author="Mohammad Nayeem Hasan" w:date="2024-07-24T01:22:00Z" w16du:dateUtc="2024-07-23T19:22:00Z"/>
                <w:rFonts w:ascii="Times New Roman" w:hAnsi="Times New Roman" w:cs="Times New Roman"/>
                <w:sz w:val="24"/>
                <w:szCs w:val="24"/>
              </w:rPr>
            </w:pPr>
          </w:p>
        </w:tc>
        <w:tc>
          <w:tcPr>
            <w:tcW w:w="550" w:type="pct"/>
            <w:gridSpan w:val="2"/>
            <w:tcPrChange w:id="3456" w:author="Mohammad Nayeem Hasan" w:date="2024-07-24T01:50:00Z" w16du:dateUtc="2024-07-23T19:50:00Z">
              <w:tcPr>
                <w:tcW w:w="507" w:type="pct"/>
                <w:gridSpan w:val="2"/>
              </w:tcPr>
            </w:tcPrChange>
          </w:tcPr>
          <w:p w14:paraId="6F3EA285" w14:textId="77777777" w:rsidR="0095740D" w:rsidRPr="00DF6BDB" w:rsidDel="00D73460" w:rsidRDefault="0095740D" w:rsidP="00CD6D8D">
            <w:pPr>
              <w:spacing w:after="0" w:line="240" w:lineRule="auto"/>
              <w:rPr>
                <w:ins w:id="3457" w:author="Mohammad Nayeem Hasan" w:date="2024-07-24T01:22:00Z" w16du:dateUtc="2024-07-23T19:22:00Z"/>
                <w:rFonts w:ascii="Times New Roman" w:hAnsi="Times New Roman" w:cs="Times New Roman"/>
                <w:sz w:val="24"/>
                <w:szCs w:val="24"/>
              </w:rPr>
            </w:pPr>
          </w:p>
        </w:tc>
        <w:tc>
          <w:tcPr>
            <w:tcW w:w="551" w:type="pct"/>
            <w:tcPrChange w:id="3458" w:author="Mohammad Nayeem Hasan" w:date="2024-07-24T01:50:00Z" w16du:dateUtc="2024-07-23T19:50:00Z">
              <w:tcPr>
                <w:tcW w:w="507" w:type="pct"/>
                <w:gridSpan w:val="3"/>
              </w:tcPr>
            </w:tcPrChange>
          </w:tcPr>
          <w:p w14:paraId="4C944F1A" w14:textId="77777777" w:rsidR="0095740D" w:rsidRPr="00DF6BDB" w:rsidDel="00D73460" w:rsidRDefault="0095740D" w:rsidP="00CD6D8D">
            <w:pPr>
              <w:spacing w:after="0" w:line="240" w:lineRule="auto"/>
              <w:rPr>
                <w:ins w:id="3459" w:author="Mohammad Nayeem Hasan" w:date="2024-07-24T01:22:00Z" w16du:dateUtc="2024-07-23T19:22:00Z"/>
                <w:rFonts w:ascii="Times New Roman" w:hAnsi="Times New Roman" w:cs="Times New Roman"/>
                <w:sz w:val="24"/>
                <w:szCs w:val="24"/>
              </w:rPr>
            </w:pPr>
          </w:p>
        </w:tc>
        <w:tc>
          <w:tcPr>
            <w:tcW w:w="429" w:type="pct"/>
            <w:tcPrChange w:id="3460" w:author="Mohammad Nayeem Hasan" w:date="2024-07-24T01:50:00Z" w16du:dateUtc="2024-07-23T19:50:00Z">
              <w:tcPr>
                <w:tcW w:w="395" w:type="pct"/>
                <w:gridSpan w:val="2"/>
              </w:tcPr>
            </w:tcPrChange>
          </w:tcPr>
          <w:p w14:paraId="313D7E43" w14:textId="77777777" w:rsidR="0095740D" w:rsidRPr="00DF6BDB" w:rsidDel="00D73460" w:rsidRDefault="0095740D" w:rsidP="00CD6D8D">
            <w:pPr>
              <w:spacing w:after="0" w:line="240" w:lineRule="auto"/>
              <w:rPr>
                <w:ins w:id="3461" w:author="Mohammad Nayeem Hasan" w:date="2024-07-24T01:30:00Z" w16du:dateUtc="2024-07-23T19:30:00Z"/>
                <w:rFonts w:ascii="Times New Roman" w:hAnsi="Times New Roman" w:cs="Times New Roman"/>
                <w:sz w:val="24"/>
                <w:szCs w:val="24"/>
              </w:rPr>
            </w:pPr>
          </w:p>
        </w:tc>
      </w:tr>
      <w:tr w:rsidR="0095740D" w:rsidRPr="00CE3B54" w:rsidDel="00D73460" w14:paraId="2B321601" w14:textId="1F219700" w:rsidTr="00461E37">
        <w:tblPrEx>
          <w:tblW w:w="5000" w:type="pct"/>
          <w:tblPrExChange w:id="3462" w:author="Mohammad Nayeem Hasan" w:date="2024-07-24T01:50:00Z" w16du:dateUtc="2024-07-23T19:50:00Z">
            <w:tblPrEx>
              <w:tblW w:w="4633" w:type="pct"/>
            </w:tblPrEx>
          </w:tblPrExChange>
        </w:tblPrEx>
        <w:trPr>
          <w:gridAfter w:val="1"/>
          <w:wAfter w:w="3" w:type="pct"/>
          <w:ins w:id="3463" w:author="Mohammad Nayeem Hasan" w:date="2024-07-24T01:22:00Z" w16du:dateUtc="2024-07-23T19:22:00Z"/>
          <w:trPrChange w:id="3464" w:author="Mohammad Nayeem Hasan" w:date="2024-07-24T01:50:00Z" w16du:dateUtc="2024-07-23T19:50:00Z">
            <w:trPr>
              <w:gridAfter w:val="1"/>
            </w:trPr>
          </w:trPrChange>
        </w:trPr>
        <w:tc>
          <w:tcPr>
            <w:tcW w:w="1826" w:type="pct"/>
            <w:vAlign w:val="center"/>
            <w:tcPrChange w:id="3465" w:author="Mohammad Nayeem Hasan" w:date="2024-07-24T01:50:00Z" w16du:dateUtc="2024-07-23T19:50:00Z">
              <w:tcPr>
                <w:tcW w:w="1683" w:type="pct"/>
                <w:vAlign w:val="center"/>
              </w:tcPr>
            </w:tcPrChange>
          </w:tcPr>
          <w:p w14:paraId="7BB3D30B" w14:textId="77777777" w:rsidR="0095740D" w:rsidRPr="00877093" w:rsidRDefault="0095740D" w:rsidP="00CD6D8D">
            <w:pPr>
              <w:spacing w:after="0" w:line="240" w:lineRule="auto"/>
              <w:rPr>
                <w:ins w:id="3466" w:author="Mohammad Nayeem Hasan" w:date="2024-07-24T01:22:00Z" w16du:dateUtc="2024-07-23T19:22:00Z"/>
                <w:rFonts w:ascii="Times New Roman" w:hAnsi="Times New Roman" w:cs="Times New Roman"/>
                <w:bCs/>
                <w:sz w:val="24"/>
                <w:szCs w:val="24"/>
              </w:rPr>
            </w:pPr>
            <w:ins w:id="3467" w:author="Mohammad Nayeem Hasan" w:date="2024-07-24T01:22:00Z" w16du:dateUtc="2024-07-23T19:22:00Z">
              <w:r w:rsidRPr="00877093">
                <w:rPr>
                  <w:rFonts w:ascii="Times New Roman" w:hAnsi="Times New Roman" w:cs="Times New Roman"/>
                  <w:bCs/>
                  <w:sz w:val="24"/>
                  <w:szCs w:val="24"/>
                </w:rPr>
                <w:t>Yes</w:t>
              </w:r>
            </w:ins>
          </w:p>
        </w:tc>
        <w:tc>
          <w:tcPr>
            <w:tcW w:w="551" w:type="pct"/>
            <w:tcPrChange w:id="3468" w:author="Mohammad Nayeem Hasan" w:date="2024-07-24T01:50:00Z" w16du:dateUtc="2024-07-23T19:50:00Z">
              <w:tcPr>
                <w:tcW w:w="507" w:type="pct"/>
                <w:gridSpan w:val="2"/>
              </w:tcPr>
            </w:tcPrChange>
          </w:tcPr>
          <w:p w14:paraId="3CB44110" w14:textId="77777777" w:rsidR="0095740D" w:rsidRPr="00DF6BDB" w:rsidDel="00D73460" w:rsidRDefault="0095740D" w:rsidP="00CD6D8D">
            <w:pPr>
              <w:spacing w:after="0" w:line="240" w:lineRule="auto"/>
              <w:rPr>
                <w:ins w:id="3469" w:author="Mohammad Nayeem Hasan" w:date="2024-07-24T01:22:00Z" w16du:dateUtc="2024-07-23T19:22:00Z"/>
                <w:rFonts w:ascii="Times New Roman" w:hAnsi="Times New Roman" w:cs="Times New Roman"/>
                <w:sz w:val="24"/>
                <w:szCs w:val="24"/>
              </w:rPr>
            </w:pPr>
            <w:ins w:id="3470"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471" w:author="Mohammad Nayeem Hasan" w:date="2024-07-24T01:50:00Z" w16du:dateUtc="2024-07-23T19:50:00Z">
              <w:tcPr>
                <w:tcW w:w="608" w:type="pct"/>
                <w:gridSpan w:val="2"/>
              </w:tcPr>
            </w:tcPrChange>
          </w:tcPr>
          <w:p w14:paraId="6A30C439" w14:textId="67683497" w:rsidR="0095740D" w:rsidRPr="00DF6BDB" w:rsidDel="00D73460" w:rsidRDefault="0095740D" w:rsidP="00CD6D8D">
            <w:pPr>
              <w:spacing w:after="0" w:line="240" w:lineRule="auto"/>
              <w:rPr>
                <w:ins w:id="3472" w:author="Mohammad Nayeem Hasan" w:date="2024-07-24T01:22:00Z" w16du:dateUtc="2024-07-23T19:22:00Z"/>
                <w:rFonts w:ascii="Times New Roman" w:hAnsi="Times New Roman" w:cs="Times New Roman"/>
                <w:sz w:val="24"/>
                <w:szCs w:val="24"/>
              </w:rPr>
            </w:pPr>
            <w:ins w:id="3473"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474" w:author="Mohammad Nayeem Hasan" w:date="2024-07-24T01:50:00Z" w16du:dateUtc="2024-07-23T19:50:00Z">
              <w:tcPr>
                <w:tcW w:w="396" w:type="pct"/>
              </w:tcPr>
            </w:tcPrChange>
          </w:tcPr>
          <w:p w14:paraId="6BE4AE7F" w14:textId="77777777" w:rsidR="0095740D" w:rsidRPr="00DF6BDB" w:rsidDel="00D73460" w:rsidRDefault="0095740D" w:rsidP="00CD6D8D">
            <w:pPr>
              <w:spacing w:after="0" w:line="240" w:lineRule="auto"/>
              <w:rPr>
                <w:ins w:id="3475" w:author="Mohammad Nayeem Hasan" w:date="2024-07-24T01:22:00Z" w16du:dateUtc="2024-07-23T19:22:00Z"/>
                <w:rFonts w:ascii="Times New Roman" w:hAnsi="Times New Roman" w:cs="Times New Roman"/>
                <w:sz w:val="24"/>
                <w:szCs w:val="24"/>
              </w:rPr>
            </w:pPr>
          </w:p>
        </w:tc>
        <w:tc>
          <w:tcPr>
            <w:tcW w:w="550" w:type="pct"/>
            <w:gridSpan w:val="2"/>
            <w:tcPrChange w:id="3476" w:author="Mohammad Nayeem Hasan" w:date="2024-07-24T01:50:00Z" w16du:dateUtc="2024-07-23T19:50:00Z">
              <w:tcPr>
                <w:tcW w:w="507" w:type="pct"/>
                <w:gridSpan w:val="2"/>
              </w:tcPr>
            </w:tcPrChange>
          </w:tcPr>
          <w:p w14:paraId="3F073EA4" w14:textId="77777777" w:rsidR="0095740D" w:rsidRPr="00DF6BDB" w:rsidDel="00D73460" w:rsidRDefault="0095740D" w:rsidP="00CD6D8D">
            <w:pPr>
              <w:spacing w:after="0" w:line="240" w:lineRule="auto"/>
              <w:rPr>
                <w:ins w:id="3477" w:author="Mohammad Nayeem Hasan" w:date="2024-07-24T01:22:00Z" w16du:dateUtc="2024-07-23T19:22:00Z"/>
                <w:rFonts w:ascii="Times New Roman" w:hAnsi="Times New Roman" w:cs="Times New Roman"/>
                <w:sz w:val="24"/>
                <w:szCs w:val="24"/>
              </w:rPr>
            </w:pPr>
            <w:ins w:id="3478"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479" w:author="Mohammad Nayeem Hasan" w:date="2024-07-24T01:50:00Z" w16du:dateUtc="2024-07-23T19:50:00Z">
              <w:tcPr>
                <w:tcW w:w="507" w:type="pct"/>
                <w:gridSpan w:val="3"/>
              </w:tcPr>
            </w:tcPrChange>
          </w:tcPr>
          <w:p w14:paraId="1A90419E" w14:textId="453141B2" w:rsidR="0095740D" w:rsidRPr="00DF6BDB" w:rsidDel="00D73460" w:rsidRDefault="0095740D" w:rsidP="00CD6D8D">
            <w:pPr>
              <w:spacing w:after="0" w:line="240" w:lineRule="auto"/>
              <w:rPr>
                <w:ins w:id="3480" w:author="Mohammad Nayeem Hasan" w:date="2024-07-24T01:22:00Z" w16du:dateUtc="2024-07-23T19:22:00Z"/>
                <w:rFonts w:ascii="Times New Roman" w:hAnsi="Times New Roman" w:cs="Times New Roman"/>
                <w:sz w:val="24"/>
                <w:szCs w:val="24"/>
              </w:rPr>
            </w:pPr>
            <w:ins w:id="3481"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482" w:author="Mohammad Nayeem Hasan" w:date="2024-07-24T01:50:00Z" w16du:dateUtc="2024-07-23T19:50:00Z">
              <w:tcPr>
                <w:tcW w:w="395" w:type="pct"/>
                <w:gridSpan w:val="2"/>
              </w:tcPr>
            </w:tcPrChange>
          </w:tcPr>
          <w:p w14:paraId="66AA997D" w14:textId="77777777" w:rsidR="0095740D" w:rsidRPr="00DF6BDB" w:rsidDel="00D73460" w:rsidRDefault="0095740D" w:rsidP="00CD6D8D">
            <w:pPr>
              <w:spacing w:after="0" w:line="240" w:lineRule="auto"/>
              <w:rPr>
                <w:ins w:id="3483" w:author="Mohammad Nayeem Hasan" w:date="2024-07-24T01:30:00Z" w16du:dateUtc="2024-07-23T19:30:00Z"/>
                <w:rFonts w:ascii="Times New Roman" w:hAnsi="Times New Roman" w:cs="Times New Roman"/>
                <w:sz w:val="24"/>
                <w:szCs w:val="24"/>
              </w:rPr>
            </w:pPr>
          </w:p>
        </w:tc>
      </w:tr>
      <w:tr w:rsidR="0095740D" w:rsidRPr="00CE3B54" w:rsidDel="00D73460" w14:paraId="4E697933" w14:textId="39CF3CFB" w:rsidTr="00461E37">
        <w:tblPrEx>
          <w:tblW w:w="5000" w:type="pct"/>
          <w:tblPrExChange w:id="3484" w:author="Mohammad Nayeem Hasan" w:date="2024-07-24T01:50:00Z" w16du:dateUtc="2024-07-23T19:50:00Z">
            <w:tblPrEx>
              <w:tblW w:w="4633" w:type="pct"/>
            </w:tblPrEx>
          </w:tblPrExChange>
        </w:tblPrEx>
        <w:trPr>
          <w:gridAfter w:val="1"/>
          <w:wAfter w:w="3" w:type="pct"/>
          <w:ins w:id="3485" w:author="Mohammad Nayeem Hasan" w:date="2024-07-24T01:22:00Z" w16du:dateUtc="2024-07-23T19:22:00Z"/>
          <w:trPrChange w:id="3486" w:author="Mohammad Nayeem Hasan" w:date="2024-07-24T01:50:00Z" w16du:dateUtc="2024-07-23T19:50:00Z">
            <w:trPr>
              <w:gridAfter w:val="1"/>
            </w:trPr>
          </w:trPrChange>
        </w:trPr>
        <w:tc>
          <w:tcPr>
            <w:tcW w:w="1826" w:type="pct"/>
            <w:vAlign w:val="center"/>
            <w:tcPrChange w:id="3487" w:author="Mohammad Nayeem Hasan" w:date="2024-07-24T01:50:00Z" w16du:dateUtc="2024-07-23T19:50:00Z">
              <w:tcPr>
                <w:tcW w:w="1683" w:type="pct"/>
                <w:vAlign w:val="center"/>
              </w:tcPr>
            </w:tcPrChange>
          </w:tcPr>
          <w:p w14:paraId="3B82E268" w14:textId="77777777" w:rsidR="0095740D" w:rsidRPr="00877093" w:rsidRDefault="0095740D" w:rsidP="00CD6D8D">
            <w:pPr>
              <w:spacing w:after="0" w:line="240" w:lineRule="auto"/>
              <w:rPr>
                <w:ins w:id="3488" w:author="Mohammad Nayeem Hasan" w:date="2024-07-24T01:22:00Z" w16du:dateUtc="2024-07-23T19:22:00Z"/>
                <w:rFonts w:ascii="Times New Roman" w:hAnsi="Times New Roman" w:cs="Times New Roman"/>
                <w:bCs/>
                <w:sz w:val="24"/>
                <w:szCs w:val="24"/>
              </w:rPr>
            </w:pPr>
            <w:ins w:id="3489" w:author="Mohammad Nayeem Hasan" w:date="2024-07-24T01:22:00Z" w16du:dateUtc="2024-07-23T19:22:00Z">
              <w:r w:rsidRPr="00877093">
                <w:rPr>
                  <w:rFonts w:ascii="Times New Roman" w:hAnsi="Times New Roman" w:cs="Times New Roman"/>
                  <w:bCs/>
                  <w:sz w:val="24"/>
                  <w:szCs w:val="24"/>
                </w:rPr>
                <w:t>No</w:t>
              </w:r>
            </w:ins>
          </w:p>
        </w:tc>
        <w:tc>
          <w:tcPr>
            <w:tcW w:w="551" w:type="pct"/>
            <w:tcPrChange w:id="3490" w:author="Mohammad Nayeem Hasan" w:date="2024-07-24T01:50:00Z" w16du:dateUtc="2024-07-23T19:50:00Z">
              <w:tcPr>
                <w:tcW w:w="507" w:type="pct"/>
                <w:gridSpan w:val="2"/>
              </w:tcPr>
            </w:tcPrChange>
          </w:tcPr>
          <w:p w14:paraId="2734728B" w14:textId="77777777" w:rsidR="0095740D" w:rsidRPr="00DF6BDB" w:rsidDel="00D73460" w:rsidRDefault="0095740D" w:rsidP="00CD6D8D">
            <w:pPr>
              <w:spacing w:after="0" w:line="240" w:lineRule="auto"/>
              <w:rPr>
                <w:ins w:id="3491" w:author="Mohammad Nayeem Hasan" w:date="2024-07-24T01:22:00Z" w16du:dateUtc="2024-07-23T19:22:00Z"/>
                <w:rFonts w:ascii="Times New Roman" w:hAnsi="Times New Roman" w:cs="Times New Roman"/>
                <w:sz w:val="24"/>
                <w:szCs w:val="24"/>
              </w:rPr>
            </w:pPr>
            <w:ins w:id="3492"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493" w:author="Mohammad Nayeem Hasan" w:date="2024-07-24T01:50:00Z" w16du:dateUtc="2024-07-23T19:50:00Z">
              <w:tcPr>
                <w:tcW w:w="608" w:type="pct"/>
                <w:gridSpan w:val="2"/>
              </w:tcPr>
            </w:tcPrChange>
          </w:tcPr>
          <w:p w14:paraId="221B1245" w14:textId="26F3FD7C" w:rsidR="0095740D" w:rsidRPr="00DF6BDB" w:rsidDel="00D73460" w:rsidRDefault="0095740D" w:rsidP="00CD6D8D">
            <w:pPr>
              <w:spacing w:after="0" w:line="240" w:lineRule="auto"/>
              <w:rPr>
                <w:ins w:id="3494" w:author="Mohammad Nayeem Hasan" w:date="2024-07-24T01:22:00Z" w16du:dateUtc="2024-07-23T19:22:00Z"/>
                <w:rFonts w:ascii="Times New Roman" w:hAnsi="Times New Roman" w:cs="Times New Roman"/>
                <w:sz w:val="24"/>
                <w:szCs w:val="24"/>
              </w:rPr>
            </w:pPr>
            <w:ins w:id="3495"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496" w:author="Mohammad Nayeem Hasan" w:date="2024-07-24T01:50:00Z" w16du:dateUtc="2024-07-23T19:50:00Z">
              <w:tcPr>
                <w:tcW w:w="396" w:type="pct"/>
              </w:tcPr>
            </w:tcPrChange>
          </w:tcPr>
          <w:p w14:paraId="03989765" w14:textId="77777777" w:rsidR="0095740D" w:rsidRPr="00DF6BDB" w:rsidDel="00D73460" w:rsidRDefault="0095740D" w:rsidP="00CD6D8D">
            <w:pPr>
              <w:spacing w:after="0" w:line="240" w:lineRule="auto"/>
              <w:rPr>
                <w:ins w:id="3497" w:author="Mohammad Nayeem Hasan" w:date="2024-07-24T01:22:00Z" w16du:dateUtc="2024-07-23T19:22:00Z"/>
                <w:rFonts w:ascii="Times New Roman" w:hAnsi="Times New Roman" w:cs="Times New Roman"/>
                <w:sz w:val="24"/>
                <w:szCs w:val="24"/>
              </w:rPr>
            </w:pPr>
          </w:p>
        </w:tc>
        <w:tc>
          <w:tcPr>
            <w:tcW w:w="550" w:type="pct"/>
            <w:gridSpan w:val="2"/>
            <w:tcPrChange w:id="3498" w:author="Mohammad Nayeem Hasan" w:date="2024-07-24T01:50:00Z" w16du:dateUtc="2024-07-23T19:50:00Z">
              <w:tcPr>
                <w:tcW w:w="507" w:type="pct"/>
                <w:gridSpan w:val="2"/>
              </w:tcPr>
            </w:tcPrChange>
          </w:tcPr>
          <w:p w14:paraId="0FF4A542" w14:textId="77777777" w:rsidR="0095740D" w:rsidRPr="00DF6BDB" w:rsidDel="00D73460" w:rsidRDefault="0095740D" w:rsidP="00CD6D8D">
            <w:pPr>
              <w:spacing w:after="0" w:line="240" w:lineRule="auto"/>
              <w:rPr>
                <w:ins w:id="3499" w:author="Mohammad Nayeem Hasan" w:date="2024-07-24T01:22:00Z" w16du:dateUtc="2024-07-23T19:22:00Z"/>
                <w:rFonts w:ascii="Times New Roman" w:hAnsi="Times New Roman" w:cs="Times New Roman"/>
                <w:sz w:val="24"/>
                <w:szCs w:val="24"/>
              </w:rPr>
            </w:pPr>
            <w:ins w:id="3500"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501" w:author="Mohammad Nayeem Hasan" w:date="2024-07-24T01:50:00Z" w16du:dateUtc="2024-07-23T19:50:00Z">
              <w:tcPr>
                <w:tcW w:w="507" w:type="pct"/>
                <w:gridSpan w:val="3"/>
              </w:tcPr>
            </w:tcPrChange>
          </w:tcPr>
          <w:p w14:paraId="0C19A206" w14:textId="0DB21F9C" w:rsidR="0095740D" w:rsidRPr="00DF6BDB" w:rsidDel="00D73460" w:rsidRDefault="0095740D" w:rsidP="00CD6D8D">
            <w:pPr>
              <w:spacing w:after="0" w:line="240" w:lineRule="auto"/>
              <w:rPr>
                <w:ins w:id="3502" w:author="Mohammad Nayeem Hasan" w:date="2024-07-24T01:22:00Z" w16du:dateUtc="2024-07-23T19:22:00Z"/>
                <w:rFonts w:ascii="Times New Roman" w:hAnsi="Times New Roman" w:cs="Times New Roman"/>
                <w:sz w:val="24"/>
                <w:szCs w:val="24"/>
              </w:rPr>
            </w:pPr>
            <w:ins w:id="3503"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504" w:author="Mohammad Nayeem Hasan" w:date="2024-07-24T01:50:00Z" w16du:dateUtc="2024-07-23T19:50:00Z">
              <w:tcPr>
                <w:tcW w:w="395" w:type="pct"/>
                <w:gridSpan w:val="2"/>
              </w:tcPr>
            </w:tcPrChange>
          </w:tcPr>
          <w:p w14:paraId="5E634A97" w14:textId="77777777" w:rsidR="0095740D" w:rsidRPr="00DF6BDB" w:rsidDel="00D73460" w:rsidRDefault="0095740D" w:rsidP="00CD6D8D">
            <w:pPr>
              <w:spacing w:after="0" w:line="240" w:lineRule="auto"/>
              <w:rPr>
                <w:ins w:id="3505" w:author="Mohammad Nayeem Hasan" w:date="2024-07-24T01:30:00Z" w16du:dateUtc="2024-07-23T19:30:00Z"/>
                <w:rFonts w:ascii="Times New Roman" w:hAnsi="Times New Roman" w:cs="Times New Roman"/>
                <w:sz w:val="24"/>
                <w:szCs w:val="24"/>
              </w:rPr>
            </w:pPr>
          </w:p>
        </w:tc>
      </w:tr>
      <w:tr w:rsidR="0095740D" w:rsidRPr="00CE3B54" w:rsidDel="00D73460" w14:paraId="5034AE1F" w14:textId="223161CB" w:rsidTr="00461E37">
        <w:tblPrEx>
          <w:tblW w:w="5000" w:type="pct"/>
          <w:tblPrExChange w:id="3506" w:author="Mohammad Nayeem Hasan" w:date="2024-07-24T01:50:00Z" w16du:dateUtc="2024-07-23T19:50:00Z">
            <w:tblPrEx>
              <w:tblW w:w="4633" w:type="pct"/>
            </w:tblPrEx>
          </w:tblPrExChange>
        </w:tblPrEx>
        <w:trPr>
          <w:gridAfter w:val="1"/>
          <w:wAfter w:w="3" w:type="pct"/>
          <w:ins w:id="3507" w:author="Mohammad Nayeem Hasan" w:date="2024-07-24T01:22:00Z" w16du:dateUtc="2024-07-23T19:22:00Z"/>
          <w:trPrChange w:id="3508" w:author="Mohammad Nayeem Hasan" w:date="2024-07-24T01:50:00Z" w16du:dateUtc="2024-07-23T19:50:00Z">
            <w:trPr>
              <w:gridAfter w:val="1"/>
            </w:trPr>
          </w:trPrChange>
        </w:trPr>
        <w:tc>
          <w:tcPr>
            <w:tcW w:w="1826" w:type="pct"/>
            <w:tcPrChange w:id="3509" w:author="Mohammad Nayeem Hasan" w:date="2024-07-24T01:50:00Z" w16du:dateUtc="2024-07-23T19:50:00Z">
              <w:tcPr>
                <w:tcW w:w="1683" w:type="pct"/>
              </w:tcPr>
            </w:tcPrChange>
          </w:tcPr>
          <w:p w14:paraId="3F5B7C22" w14:textId="77777777" w:rsidR="0095740D" w:rsidRPr="008145C6" w:rsidDel="00D73460" w:rsidRDefault="0095740D" w:rsidP="00CD6D8D">
            <w:pPr>
              <w:spacing w:after="0" w:line="240" w:lineRule="auto"/>
              <w:rPr>
                <w:ins w:id="3510" w:author="Mohammad Nayeem Hasan" w:date="2024-07-24T01:22:00Z" w16du:dateUtc="2024-07-23T19:22:00Z"/>
                <w:rFonts w:ascii="Times New Roman" w:hAnsi="Times New Roman" w:cs="Times New Roman"/>
                <w:b/>
                <w:bCs/>
                <w:i/>
                <w:iCs/>
                <w:sz w:val="24"/>
                <w:szCs w:val="24"/>
              </w:rPr>
            </w:pPr>
            <w:ins w:id="3511" w:author="Mohammad Nayeem Hasan" w:date="2024-07-24T01:22:00Z" w16du:dateUtc="2024-07-23T19:22:00Z">
              <w:r w:rsidRPr="008145C6">
                <w:rPr>
                  <w:rFonts w:ascii="Times New Roman" w:hAnsi="Times New Roman" w:cs="Times New Roman"/>
                  <w:b/>
                  <w:bCs/>
                  <w:i/>
                  <w:iCs/>
                  <w:sz w:val="24"/>
                  <w:szCs w:val="24"/>
                </w:rPr>
                <w:t xml:space="preserve">Mother’s </w:t>
              </w:r>
              <w:r w:rsidRPr="008145C6" w:rsidDel="00D73460">
                <w:rPr>
                  <w:rFonts w:ascii="Times New Roman" w:hAnsi="Times New Roman" w:cs="Times New Roman"/>
                  <w:b/>
                  <w:bCs/>
                  <w:i/>
                  <w:iCs/>
                  <w:sz w:val="24"/>
                  <w:szCs w:val="24"/>
                </w:rPr>
                <w:t>Education</w:t>
              </w:r>
            </w:ins>
          </w:p>
        </w:tc>
        <w:tc>
          <w:tcPr>
            <w:tcW w:w="551" w:type="pct"/>
            <w:tcPrChange w:id="3512" w:author="Mohammad Nayeem Hasan" w:date="2024-07-24T01:50:00Z" w16du:dateUtc="2024-07-23T19:50:00Z">
              <w:tcPr>
                <w:tcW w:w="507" w:type="pct"/>
                <w:gridSpan w:val="2"/>
              </w:tcPr>
            </w:tcPrChange>
          </w:tcPr>
          <w:p w14:paraId="33B5FFB1" w14:textId="77777777" w:rsidR="0095740D" w:rsidRPr="00DF6BDB" w:rsidDel="00D73460" w:rsidRDefault="0095740D" w:rsidP="00CD6D8D">
            <w:pPr>
              <w:spacing w:after="0" w:line="240" w:lineRule="auto"/>
              <w:rPr>
                <w:ins w:id="3513" w:author="Mohammad Nayeem Hasan" w:date="2024-07-24T01:22:00Z" w16du:dateUtc="2024-07-23T19:22:00Z"/>
                <w:rFonts w:ascii="Times New Roman" w:hAnsi="Times New Roman" w:cs="Times New Roman"/>
                <w:sz w:val="24"/>
                <w:szCs w:val="24"/>
              </w:rPr>
            </w:pPr>
          </w:p>
        </w:tc>
        <w:tc>
          <w:tcPr>
            <w:tcW w:w="660" w:type="pct"/>
            <w:tcPrChange w:id="3514" w:author="Mohammad Nayeem Hasan" w:date="2024-07-24T01:50:00Z" w16du:dateUtc="2024-07-23T19:50:00Z">
              <w:tcPr>
                <w:tcW w:w="608" w:type="pct"/>
                <w:gridSpan w:val="2"/>
              </w:tcPr>
            </w:tcPrChange>
          </w:tcPr>
          <w:p w14:paraId="681EECE2" w14:textId="163ABFD4" w:rsidR="0095740D" w:rsidRPr="00DF6BDB" w:rsidDel="00D73460" w:rsidRDefault="0095740D" w:rsidP="00CD6D8D">
            <w:pPr>
              <w:spacing w:after="0" w:line="240" w:lineRule="auto"/>
              <w:rPr>
                <w:ins w:id="3515" w:author="Mohammad Nayeem Hasan" w:date="2024-07-24T01:22:00Z" w16du:dateUtc="2024-07-23T19:22:00Z"/>
                <w:rFonts w:ascii="Times New Roman" w:hAnsi="Times New Roman" w:cs="Times New Roman"/>
                <w:sz w:val="24"/>
                <w:szCs w:val="24"/>
              </w:rPr>
            </w:pPr>
          </w:p>
        </w:tc>
        <w:tc>
          <w:tcPr>
            <w:tcW w:w="430" w:type="pct"/>
            <w:tcPrChange w:id="3516" w:author="Mohammad Nayeem Hasan" w:date="2024-07-24T01:50:00Z" w16du:dateUtc="2024-07-23T19:50:00Z">
              <w:tcPr>
                <w:tcW w:w="396" w:type="pct"/>
              </w:tcPr>
            </w:tcPrChange>
          </w:tcPr>
          <w:p w14:paraId="0572942A" w14:textId="77777777" w:rsidR="0095740D" w:rsidRPr="00DF6BDB" w:rsidDel="00D73460" w:rsidRDefault="0095740D" w:rsidP="00CD6D8D">
            <w:pPr>
              <w:spacing w:after="0" w:line="240" w:lineRule="auto"/>
              <w:rPr>
                <w:ins w:id="3517" w:author="Mohammad Nayeem Hasan" w:date="2024-07-24T01:22:00Z" w16du:dateUtc="2024-07-23T19:22:00Z"/>
                <w:rFonts w:ascii="Times New Roman" w:hAnsi="Times New Roman" w:cs="Times New Roman"/>
                <w:sz w:val="24"/>
                <w:szCs w:val="24"/>
              </w:rPr>
            </w:pPr>
          </w:p>
        </w:tc>
        <w:tc>
          <w:tcPr>
            <w:tcW w:w="550" w:type="pct"/>
            <w:gridSpan w:val="2"/>
            <w:tcPrChange w:id="3518" w:author="Mohammad Nayeem Hasan" w:date="2024-07-24T01:50:00Z" w16du:dateUtc="2024-07-23T19:50:00Z">
              <w:tcPr>
                <w:tcW w:w="507" w:type="pct"/>
                <w:gridSpan w:val="2"/>
              </w:tcPr>
            </w:tcPrChange>
          </w:tcPr>
          <w:p w14:paraId="17AABE9E" w14:textId="77777777" w:rsidR="0095740D" w:rsidRPr="00DF6BDB" w:rsidDel="00D73460" w:rsidRDefault="0095740D" w:rsidP="00CD6D8D">
            <w:pPr>
              <w:spacing w:after="0" w:line="240" w:lineRule="auto"/>
              <w:rPr>
                <w:ins w:id="3519" w:author="Mohammad Nayeem Hasan" w:date="2024-07-24T01:22:00Z" w16du:dateUtc="2024-07-23T19:22:00Z"/>
                <w:rFonts w:ascii="Times New Roman" w:hAnsi="Times New Roman" w:cs="Times New Roman"/>
                <w:sz w:val="24"/>
                <w:szCs w:val="24"/>
              </w:rPr>
            </w:pPr>
          </w:p>
        </w:tc>
        <w:tc>
          <w:tcPr>
            <w:tcW w:w="551" w:type="pct"/>
            <w:tcPrChange w:id="3520" w:author="Mohammad Nayeem Hasan" w:date="2024-07-24T01:50:00Z" w16du:dateUtc="2024-07-23T19:50:00Z">
              <w:tcPr>
                <w:tcW w:w="507" w:type="pct"/>
                <w:gridSpan w:val="3"/>
              </w:tcPr>
            </w:tcPrChange>
          </w:tcPr>
          <w:p w14:paraId="41CF7E7F" w14:textId="77777777" w:rsidR="0095740D" w:rsidRPr="00DF6BDB" w:rsidDel="00D73460" w:rsidRDefault="0095740D" w:rsidP="00CD6D8D">
            <w:pPr>
              <w:spacing w:after="0" w:line="240" w:lineRule="auto"/>
              <w:rPr>
                <w:ins w:id="3521" w:author="Mohammad Nayeem Hasan" w:date="2024-07-24T01:22:00Z" w16du:dateUtc="2024-07-23T19:22:00Z"/>
                <w:rFonts w:ascii="Times New Roman" w:hAnsi="Times New Roman" w:cs="Times New Roman"/>
                <w:sz w:val="24"/>
                <w:szCs w:val="24"/>
              </w:rPr>
            </w:pPr>
          </w:p>
        </w:tc>
        <w:tc>
          <w:tcPr>
            <w:tcW w:w="429" w:type="pct"/>
            <w:tcPrChange w:id="3522" w:author="Mohammad Nayeem Hasan" w:date="2024-07-24T01:50:00Z" w16du:dateUtc="2024-07-23T19:50:00Z">
              <w:tcPr>
                <w:tcW w:w="395" w:type="pct"/>
                <w:gridSpan w:val="2"/>
              </w:tcPr>
            </w:tcPrChange>
          </w:tcPr>
          <w:p w14:paraId="5B81618A" w14:textId="77777777" w:rsidR="0095740D" w:rsidRPr="00DF6BDB" w:rsidDel="00D73460" w:rsidRDefault="0095740D" w:rsidP="00CD6D8D">
            <w:pPr>
              <w:spacing w:after="0" w:line="240" w:lineRule="auto"/>
              <w:rPr>
                <w:ins w:id="3523" w:author="Mohammad Nayeem Hasan" w:date="2024-07-24T01:30:00Z" w16du:dateUtc="2024-07-23T19:30:00Z"/>
                <w:rFonts w:ascii="Times New Roman" w:hAnsi="Times New Roman" w:cs="Times New Roman"/>
                <w:sz w:val="24"/>
                <w:szCs w:val="24"/>
              </w:rPr>
            </w:pPr>
          </w:p>
        </w:tc>
      </w:tr>
      <w:tr w:rsidR="0095740D" w:rsidRPr="00CE3B54" w:rsidDel="00D73460" w14:paraId="468EF413" w14:textId="0D87DF33" w:rsidTr="00461E37">
        <w:tblPrEx>
          <w:tblW w:w="5000" w:type="pct"/>
          <w:tblPrExChange w:id="3524" w:author="Mohammad Nayeem Hasan" w:date="2024-07-24T01:50:00Z" w16du:dateUtc="2024-07-23T19:50:00Z">
            <w:tblPrEx>
              <w:tblW w:w="4633" w:type="pct"/>
            </w:tblPrEx>
          </w:tblPrExChange>
        </w:tblPrEx>
        <w:trPr>
          <w:gridAfter w:val="1"/>
          <w:wAfter w:w="3" w:type="pct"/>
          <w:ins w:id="3525" w:author="Mohammad Nayeem Hasan" w:date="2024-07-24T01:22:00Z" w16du:dateUtc="2024-07-23T19:22:00Z"/>
          <w:trPrChange w:id="3526" w:author="Mohammad Nayeem Hasan" w:date="2024-07-24T01:50:00Z" w16du:dateUtc="2024-07-23T19:50:00Z">
            <w:trPr>
              <w:gridAfter w:val="1"/>
            </w:trPr>
          </w:trPrChange>
        </w:trPr>
        <w:tc>
          <w:tcPr>
            <w:tcW w:w="1826" w:type="pct"/>
            <w:tcPrChange w:id="3527" w:author="Mohammad Nayeem Hasan" w:date="2024-07-24T01:50:00Z" w16du:dateUtc="2024-07-23T19:50:00Z">
              <w:tcPr>
                <w:tcW w:w="1683" w:type="pct"/>
              </w:tcPr>
            </w:tcPrChange>
          </w:tcPr>
          <w:p w14:paraId="1008A8E4" w14:textId="77777777" w:rsidR="0095740D" w:rsidRPr="00DF6BDB" w:rsidDel="00D73460" w:rsidRDefault="0095740D" w:rsidP="00CD6D8D">
            <w:pPr>
              <w:spacing w:after="0" w:line="240" w:lineRule="auto"/>
              <w:rPr>
                <w:ins w:id="3528" w:author="Mohammad Nayeem Hasan" w:date="2024-07-24T01:22:00Z" w16du:dateUtc="2024-07-23T19:22:00Z"/>
                <w:rFonts w:ascii="Times New Roman" w:hAnsi="Times New Roman" w:cs="Times New Roman"/>
                <w:sz w:val="24"/>
                <w:szCs w:val="24"/>
              </w:rPr>
            </w:pPr>
            <w:ins w:id="3529" w:author="Mohammad Nayeem Hasan" w:date="2024-07-24T01:22:00Z" w16du:dateUtc="2024-07-23T19:22:00Z">
              <w:r w:rsidRPr="00DF6BDB" w:rsidDel="00D73460">
                <w:rPr>
                  <w:rFonts w:ascii="Times New Roman" w:hAnsi="Times New Roman" w:cs="Times New Roman"/>
                  <w:sz w:val="24"/>
                  <w:szCs w:val="24"/>
                </w:rPr>
                <w:t>None/Primary incomplete</w:t>
              </w:r>
            </w:ins>
          </w:p>
        </w:tc>
        <w:tc>
          <w:tcPr>
            <w:tcW w:w="551" w:type="pct"/>
            <w:tcPrChange w:id="3530" w:author="Mohammad Nayeem Hasan" w:date="2024-07-24T01:50:00Z" w16du:dateUtc="2024-07-23T19:50:00Z">
              <w:tcPr>
                <w:tcW w:w="507" w:type="pct"/>
                <w:gridSpan w:val="2"/>
              </w:tcPr>
            </w:tcPrChange>
          </w:tcPr>
          <w:p w14:paraId="3743ED33" w14:textId="77777777" w:rsidR="0095740D" w:rsidRPr="00DF6BDB" w:rsidDel="00D73460" w:rsidRDefault="0095740D" w:rsidP="00CD6D8D">
            <w:pPr>
              <w:spacing w:after="0" w:line="240" w:lineRule="auto"/>
              <w:rPr>
                <w:ins w:id="3531" w:author="Mohammad Nayeem Hasan" w:date="2024-07-24T01:22:00Z" w16du:dateUtc="2024-07-23T19:22:00Z"/>
                <w:rFonts w:ascii="Times New Roman" w:hAnsi="Times New Roman" w:cs="Times New Roman"/>
                <w:sz w:val="24"/>
                <w:szCs w:val="24"/>
              </w:rPr>
            </w:pPr>
            <w:ins w:id="3532"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533" w:author="Mohammad Nayeem Hasan" w:date="2024-07-24T01:50:00Z" w16du:dateUtc="2024-07-23T19:50:00Z">
              <w:tcPr>
                <w:tcW w:w="608" w:type="pct"/>
                <w:gridSpan w:val="2"/>
              </w:tcPr>
            </w:tcPrChange>
          </w:tcPr>
          <w:p w14:paraId="43EF841C" w14:textId="66E711B4" w:rsidR="0095740D" w:rsidRPr="00DF6BDB" w:rsidDel="00D73460" w:rsidRDefault="0095740D" w:rsidP="00CD6D8D">
            <w:pPr>
              <w:spacing w:after="0" w:line="240" w:lineRule="auto"/>
              <w:rPr>
                <w:ins w:id="3534" w:author="Mohammad Nayeem Hasan" w:date="2024-07-24T01:22:00Z" w16du:dateUtc="2024-07-23T19:22:00Z"/>
                <w:rFonts w:ascii="Times New Roman" w:hAnsi="Times New Roman" w:cs="Times New Roman"/>
                <w:sz w:val="24"/>
                <w:szCs w:val="24"/>
              </w:rPr>
            </w:pPr>
            <w:ins w:id="3535"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536" w:author="Mohammad Nayeem Hasan" w:date="2024-07-24T01:50:00Z" w16du:dateUtc="2024-07-23T19:50:00Z">
              <w:tcPr>
                <w:tcW w:w="396" w:type="pct"/>
              </w:tcPr>
            </w:tcPrChange>
          </w:tcPr>
          <w:p w14:paraId="56AC040E" w14:textId="77777777" w:rsidR="0095740D" w:rsidRPr="00DF6BDB" w:rsidDel="00D73460" w:rsidRDefault="0095740D" w:rsidP="00CD6D8D">
            <w:pPr>
              <w:spacing w:after="0" w:line="240" w:lineRule="auto"/>
              <w:rPr>
                <w:ins w:id="3537" w:author="Mohammad Nayeem Hasan" w:date="2024-07-24T01:22:00Z" w16du:dateUtc="2024-07-23T19:22:00Z"/>
                <w:rFonts w:ascii="Times New Roman" w:hAnsi="Times New Roman" w:cs="Times New Roman"/>
                <w:sz w:val="24"/>
                <w:szCs w:val="24"/>
              </w:rPr>
            </w:pPr>
          </w:p>
        </w:tc>
        <w:tc>
          <w:tcPr>
            <w:tcW w:w="550" w:type="pct"/>
            <w:gridSpan w:val="2"/>
            <w:tcPrChange w:id="3538" w:author="Mohammad Nayeem Hasan" w:date="2024-07-24T01:50:00Z" w16du:dateUtc="2024-07-23T19:50:00Z">
              <w:tcPr>
                <w:tcW w:w="507" w:type="pct"/>
                <w:gridSpan w:val="2"/>
              </w:tcPr>
            </w:tcPrChange>
          </w:tcPr>
          <w:p w14:paraId="20247DC8" w14:textId="77777777" w:rsidR="0095740D" w:rsidRPr="00DF6BDB" w:rsidDel="00D73460" w:rsidRDefault="0095740D" w:rsidP="00CD6D8D">
            <w:pPr>
              <w:spacing w:after="0" w:line="240" w:lineRule="auto"/>
              <w:rPr>
                <w:ins w:id="3539" w:author="Mohammad Nayeem Hasan" w:date="2024-07-24T01:22:00Z" w16du:dateUtc="2024-07-23T19:22:00Z"/>
                <w:rFonts w:ascii="Times New Roman" w:hAnsi="Times New Roman" w:cs="Times New Roman"/>
                <w:sz w:val="24"/>
                <w:szCs w:val="24"/>
              </w:rPr>
            </w:pPr>
            <w:ins w:id="3540"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541" w:author="Mohammad Nayeem Hasan" w:date="2024-07-24T01:50:00Z" w16du:dateUtc="2024-07-23T19:50:00Z">
              <w:tcPr>
                <w:tcW w:w="507" w:type="pct"/>
                <w:gridSpan w:val="3"/>
              </w:tcPr>
            </w:tcPrChange>
          </w:tcPr>
          <w:p w14:paraId="401D7E9C" w14:textId="05736444" w:rsidR="0095740D" w:rsidRPr="00DF6BDB" w:rsidDel="00D73460" w:rsidRDefault="0095740D" w:rsidP="00CD6D8D">
            <w:pPr>
              <w:spacing w:after="0" w:line="240" w:lineRule="auto"/>
              <w:rPr>
                <w:ins w:id="3542" w:author="Mohammad Nayeem Hasan" w:date="2024-07-24T01:22:00Z" w16du:dateUtc="2024-07-23T19:22:00Z"/>
                <w:rFonts w:ascii="Times New Roman" w:hAnsi="Times New Roman" w:cs="Times New Roman"/>
                <w:sz w:val="24"/>
                <w:szCs w:val="24"/>
              </w:rPr>
            </w:pPr>
            <w:ins w:id="3543"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544" w:author="Mohammad Nayeem Hasan" w:date="2024-07-24T01:50:00Z" w16du:dateUtc="2024-07-23T19:50:00Z">
              <w:tcPr>
                <w:tcW w:w="395" w:type="pct"/>
                <w:gridSpan w:val="2"/>
              </w:tcPr>
            </w:tcPrChange>
          </w:tcPr>
          <w:p w14:paraId="308A68DE" w14:textId="77777777" w:rsidR="0095740D" w:rsidRPr="00DF6BDB" w:rsidDel="00D73460" w:rsidRDefault="0095740D" w:rsidP="00CD6D8D">
            <w:pPr>
              <w:spacing w:after="0" w:line="240" w:lineRule="auto"/>
              <w:rPr>
                <w:ins w:id="3545" w:author="Mohammad Nayeem Hasan" w:date="2024-07-24T01:30:00Z" w16du:dateUtc="2024-07-23T19:30:00Z"/>
                <w:rFonts w:ascii="Times New Roman" w:hAnsi="Times New Roman" w:cs="Times New Roman"/>
                <w:sz w:val="24"/>
                <w:szCs w:val="24"/>
              </w:rPr>
            </w:pPr>
          </w:p>
        </w:tc>
      </w:tr>
      <w:tr w:rsidR="0095740D" w:rsidRPr="00CE3B54" w:rsidDel="00D73460" w14:paraId="7D1CDF46" w14:textId="48E5CF1C" w:rsidTr="00461E37">
        <w:tblPrEx>
          <w:tblW w:w="5000" w:type="pct"/>
          <w:tblPrExChange w:id="3546" w:author="Mohammad Nayeem Hasan" w:date="2024-07-24T01:50:00Z" w16du:dateUtc="2024-07-23T19:50:00Z">
            <w:tblPrEx>
              <w:tblW w:w="4633" w:type="pct"/>
            </w:tblPrEx>
          </w:tblPrExChange>
        </w:tblPrEx>
        <w:trPr>
          <w:gridAfter w:val="1"/>
          <w:wAfter w:w="3" w:type="pct"/>
          <w:ins w:id="3547" w:author="Mohammad Nayeem Hasan" w:date="2024-07-24T01:22:00Z" w16du:dateUtc="2024-07-23T19:22:00Z"/>
          <w:trPrChange w:id="3548" w:author="Mohammad Nayeem Hasan" w:date="2024-07-24T01:50:00Z" w16du:dateUtc="2024-07-23T19:50:00Z">
            <w:trPr>
              <w:gridAfter w:val="1"/>
            </w:trPr>
          </w:trPrChange>
        </w:trPr>
        <w:tc>
          <w:tcPr>
            <w:tcW w:w="1826" w:type="pct"/>
            <w:tcPrChange w:id="3549" w:author="Mohammad Nayeem Hasan" w:date="2024-07-24T01:50:00Z" w16du:dateUtc="2024-07-23T19:50:00Z">
              <w:tcPr>
                <w:tcW w:w="1683" w:type="pct"/>
              </w:tcPr>
            </w:tcPrChange>
          </w:tcPr>
          <w:p w14:paraId="753648BA" w14:textId="77777777" w:rsidR="0095740D" w:rsidRPr="00DF6BDB" w:rsidDel="00D73460" w:rsidRDefault="0095740D" w:rsidP="00CD6D8D">
            <w:pPr>
              <w:spacing w:after="0" w:line="240" w:lineRule="auto"/>
              <w:rPr>
                <w:ins w:id="3550" w:author="Mohammad Nayeem Hasan" w:date="2024-07-24T01:22:00Z" w16du:dateUtc="2024-07-23T19:22:00Z"/>
                <w:rFonts w:ascii="Times New Roman" w:hAnsi="Times New Roman" w:cs="Times New Roman"/>
                <w:sz w:val="24"/>
                <w:szCs w:val="24"/>
              </w:rPr>
            </w:pPr>
            <w:ins w:id="3551" w:author="Mohammad Nayeem Hasan" w:date="2024-07-24T01:22:00Z" w16du:dateUtc="2024-07-23T19:22:00Z">
              <w:r w:rsidRPr="00DF6BDB" w:rsidDel="00D73460">
                <w:rPr>
                  <w:rFonts w:ascii="Times New Roman" w:hAnsi="Times New Roman" w:cs="Times New Roman"/>
                  <w:sz w:val="24"/>
                  <w:szCs w:val="24"/>
                </w:rPr>
                <w:t>Primary Complete</w:t>
              </w:r>
            </w:ins>
          </w:p>
        </w:tc>
        <w:tc>
          <w:tcPr>
            <w:tcW w:w="551" w:type="pct"/>
            <w:tcPrChange w:id="3552" w:author="Mohammad Nayeem Hasan" w:date="2024-07-24T01:50:00Z" w16du:dateUtc="2024-07-23T19:50:00Z">
              <w:tcPr>
                <w:tcW w:w="507" w:type="pct"/>
                <w:gridSpan w:val="2"/>
              </w:tcPr>
            </w:tcPrChange>
          </w:tcPr>
          <w:p w14:paraId="3E9100E1" w14:textId="77777777" w:rsidR="0095740D" w:rsidRPr="00DF6BDB" w:rsidDel="00D73460" w:rsidRDefault="0095740D" w:rsidP="00CD6D8D">
            <w:pPr>
              <w:spacing w:after="0" w:line="240" w:lineRule="auto"/>
              <w:rPr>
                <w:ins w:id="3553" w:author="Mohammad Nayeem Hasan" w:date="2024-07-24T01:22:00Z" w16du:dateUtc="2024-07-23T19:22:00Z"/>
                <w:rFonts w:ascii="Times New Roman" w:hAnsi="Times New Roman" w:cs="Times New Roman"/>
                <w:sz w:val="24"/>
                <w:szCs w:val="24"/>
              </w:rPr>
            </w:pPr>
            <w:ins w:id="3554"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555" w:author="Mohammad Nayeem Hasan" w:date="2024-07-24T01:50:00Z" w16du:dateUtc="2024-07-23T19:50:00Z">
              <w:tcPr>
                <w:tcW w:w="608" w:type="pct"/>
                <w:gridSpan w:val="2"/>
              </w:tcPr>
            </w:tcPrChange>
          </w:tcPr>
          <w:p w14:paraId="5BDB9493" w14:textId="77A9FD22" w:rsidR="0095740D" w:rsidRPr="00DF6BDB" w:rsidDel="00D73460" w:rsidRDefault="0095740D" w:rsidP="00CD6D8D">
            <w:pPr>
              <w:spacing w:after="0" w:line="240" w:lineRule="auto"/>
              <w:rPr>
                <w:ins w:id="3556" w:author="Mohammad Nayeem Hasan" w:date="2024-07-24T01:22:00Z" w16du:dateUtc="2024-07-23T19:22:00Z"/>
                <w:rFonts w:ascii="Times New Roman" w:hAnsi="Times New Roman" w:cs="Times New Roman"/>
                <w:sz w:val="24"/>
                <w:szCs w:val="24"/>
              </w:rPr>
            </w:pPr>
            <w:ins w:id="3557"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558" w:author="Mohammad Nayeem Hasan" w:date="2024-07-24T01:50:00Z" w16du:dateUtc="2024-07-23T19:50:00Z">
              <w:tcPr>
                <w:tcW w:w="396" w:type="pct"/>
              </w:tcPr>
            </w:tcPrChange>
          </w:tcPr>
          <w:p w14:paraId="11DFA744" w14:textId="77777777" w:rsidR="0095740D" w:rsidRPr="00DF6BDB" w:rsidDel="00D73460" w:rsidRDefault="0095740D" w:rsidP="00CD6D8D">
            <w:pPr>
              <w:spacing w:after="0" w:line="240" w:lineRule="auto"/>
              <w:rPr>
                <w:ins w:id="3559" w:author="Mohammad Nayeem Hasan" w:date="2024-07-24T01:22:00Z" w16du:dateUtc="2024-07-23T19:22:00Z"/>
                <w:rFonts w:ascii="Times New Roman" w:hAnsi="Times New Roman" w:cs="Times New Roman"/>
                <w:sz w:val="24"/>
                <w:szCs w:val="24"/>
              </w:rPr>
            </w:pPr>
          </w:p>
        </w:tc>
        <w:tc>
          <w:tcPr>
            <w:tcW w:w="550" w:type="pct"/>
            <w:gridSpan w:val="2"/>
            <w:tcPrChange w:id="3560" w:author="Mohammad Nayeem Hasan" w:date="2024-07-24T01:50:00Z" w16du:dateUtc="2024-07-23T19:50:00Z">
              <w:tcPr>
                <w:tcW w:w="507" w:type="pct"/>
                <w:gridSpan w:val="2"/>
              </w:tcPr>
            </w:tcPrChange>
          </w:tcPr>
          <w:p w14:paraId="4C20A9B4" w14:textId="77777777" w:rsidR="0095740D" w:rsidRPr="00DF6BDB" w:rsidDel="00D73460" w:rsidRDefault="0095740D" w:rsidP="00CD6D8D">
            <w:pPr>
              <w:spacing w:after="0" w:line="240" w:lineRule="auto"/>
              <w:rPr>
                <w:ins w:id="3561" w:author="Mohammad Nayeem Hasan" w:date="2024-07-24T01:22:00Z" w16du:dateUtc="2024-07-23T19:22:00Z"/>
                <w:rFonts w:ascii="Times New Roman" w:hAnsi="Times New Roman" w:cs="Times New Roman"/>
                <w:sz w:val="24"/>
                <w:szCs w:val="24"/>
              </w:rPr>
            </w:pPr>
            <w:ins w:id="3562"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563" w:author="Mohammad Nayeem Hasan" w:date="2024-07-24T01:50:00Z" w16du:dateUtc="2024-07-23T19:50:00Z">
              <w:tcPr>
                <w:tcW w:w="507" w:type="pct"/>
                <w:gridSpan w:val="3"/>
              </w:tcPr>
            </w:tcPrChange>
          </w:tcPr>
          <w:p w14:paraId="5BCA5B49" w14:textId="36DA27D8" w:rsidR="0095740D" w:rsidRPr="00DF6BDB" w:rsidDel="00D73460" w:rsidRDefault="0095740D" w:rsidP="00CD6D8D">
            <w:pPr>
              <w:spacing w:after="0" w:line="240" w:lineRule="auto"/>
              <w:rPr>
                <w:ins w:id="3564" w:author="Mohammad Nayeem Hasan" w:date="2024-07-24T01:22:00Z" w16du:dateUtc="2024-07-23T19:22:00Z"/>
                <w:rFonts w:ascii="Times New Roman" w:hAnsi="Times New Roman" w:cs="Times New Roman"/>
                <w:sz w:val="24"/>
                <w:szCs w:val="24"/>
              </w:rPr>
            </w:pPr>
            <w:ins w:id="3565"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566" w:author="Mohammad Nayeem Hasan" w:date="2024-07-24T01:50:00Z" w16du:dateUtc="2024-07-23T19:50:00Z">
              <w:tcPr>
                <w:tcW w:w="395" w:type="pct"/>
                <w:gridSpan w:val="2"/>
              </w:tcPr>
            </w:tcPrChange>
          </w:tcPr>
          <w:p w14:paraId="3347436F" w14:textId="77777777" w:rsidR="0095740D" w:rsidRPr="00DF6BDB" w:rsidDel="00D73460" w:rsidRDefault="0095740D" w:rsidP="00CD6D8D">
            <w:pPr>
              <w:spacing w:after="0" w:line="240" w:lineRule="auto"/>
              <w:rPr>
                <w:ins w:id="3567" w:author="Mohammad Nayeem Hasan" w:date="2024-07-24T01:30:00Z" w16du:dateUtc="2024-07-23T19:30:00Z"/>
                <w:rFonts w:ascii="Times New Roman" w:hAnsi="Times New Roman" w:cs="Times New Roman"/>
                <w:sz w:val="24"/>
                <w:szCs w:val="24"/>
              </w:rPr>
            </w:pPr>
          </w:p>
        </w:tc>
      </w:tr>
      <w:tr w:rsidR="0095740D" w:rsidRPr="00CE3B54" w:rsidDel="00D73460" w14:paraId="2950C178" w14:textId="4FF2C021" w:rsidTr="00461E37">
        <w:tblPrEx>
          <w:tblW w:w="5000" w:type="pct"/>
          <w:tblPrExChange w:id="3568" w:author="Mohammad Nayeem Hasan" w:date="2024-07-24T01:50:00Z" w16du:dateUtc="2024-07-23T19:50:00Z">
            <w:tblPrEx>
              <w:tblW w:w="4633" w:type="pct"/>
            </w:tblPrEx>
          </w:tblPrExChange>
        </w:tblPrEx>
        <w:trPr>
          <w:gridAfter w:val="1"/>
          <w:wAfter w:w="3" w:type="pct"/>
          <w:ins w:id="3569" w:author="Mohammad Nayeem Hasan" w:date="2024-07-24T01:22:00Z" w16du:dateUtc="2024-07-23T19:22:00Z"/>
          <w:trPrChange w:id="3570" w:author="Mohammad Nayeem Hasan" w:date="2024-07-24T01:50:00Z" w16du:dateUtc="2024-07-23T19:50:00Z">
            <w:trPr>
              <w:gridAfter w:val="1"/>
            </w:trPr>
          </w:trPrChange>
        </w:trPr>
        <w:tc>
          <w:tcPr>
            <w:tcW w:w="1826" w:type="pct"/>
            <w:tcPrChange w:id="3571" w:author="Mohammad Nayeem Hasan" w:date="2024-07-24T01:50:00Z" w16du:dateUtc="2024-07-23T19:50:00Z">
              <w:tcPr>
                <w:tcW w:w="1683" w:type="pct"/>
              </w:tcPr>
            </w:tcPrChange>
          </w:tcPr>
          <w:p w14:paraId="57AE85E0" w14:textId="77777777" w:rsidR="0095740D" w:rsidRPr="00DF6BDB" w:rsidDel="00D73460" w:rsidRDefault="0095740D" w:rsidP="00CD6D8D">
            <w:pPr>
              <w:spacing w:after="0" w:line="240" w:lineRule="auto"/>
              <w:rPr>
                <w:ins w:id="3572" w:author="Mohammad Nayeem Hasan" w:date="2024-07-24T01:22:00Z" w16du:dateUtc="2024-07-23T19:22:00Z"/>
                <w:rFonts w:ascii="Times New Roman" w:hAnsi="Times New Roman" w:cs="Times New Roman"/>
                <w:sz w:val="24"/>
                <w:szCs w:val="24"/>
              </w:rPr>
            </w:pPr>
            <w:ins w:id="3573" w:author="Mohammad Nayeem Hasan" w:date="2024-07-24T01:22:00Z" w16du:dateUtc="2024-07-23T19:22:00Z">
              <w:r w:rsidRPr="00DF6BDB" w:rsidDel="00D73460">
                <w:rPr>
                  <w:rFonts w:ascii="Times New Roman" w:hAnsi="Times New Roman" w:cs="Times New Roman"/>
                  <w:sz w:val="24"/>
                  <w:szCs w:val="24"/>
                </w:rPr>
                <w:t>Secondary</w:t>
              </w:r>
            </w:ins>
          </w:p>
        </w:tc>
        <w:tc>
          <w:tcPr>
            <w:tcW w:w="551" w:type="pct"/>
            <w:tcPrChange w:id="3574" w:author="Mohammad Nayeem Hasan" w:date="2024-07-24T01:50:00Z" w16du:dateUtc="2024-07-23T19:50:00Z">
              <w:tcPr>
                <w:tcW w:w="507" w:type="pct"/>
                <w:gridSpan w:val="2"/>
              </w:tcPr>
            </w:tcPrChange>
          </w:tcPr>
          <w:p w14:paraId="5D52CF8B" w14:textId="77777777" w:rsidR="0095740D" w:rsidRPr="00DF6BDB" w:rsidDel="00D73460" w:rsidRDefault="0095740D" w:rsidP="00CD6D8D">
            <w:pPr>
              <w:spacing w:after="0" w:line="240" w:lineRule="auto"/>
              <w:rPr>
                <w:ins w:id="3575" w:author="Mohammad Nayeem Hasan" w:date="2024-07-24T01:22:00Z" w16du:dateUtc="2024-07-23T19:22:00Z"/>
                <w:rFonts w:ascii="Times New Roman" w:hAnsi="Times New Roman" w:cs="Times New Roman"/>
                <w:sz w:val="24"/>
                <w:szCs w:val="24"/>
              </w:rPr>
            </w:pPr>
            <w:ins w:id="3576" w:author="Mohammad Nayeem Hasan" w:date="2024-07-24T01:22:00Z" w16du:dateUtc="2024-07-23T19:22:00Z">
              <w:r w:rsidRPr="00DF6BDB" w:rsidDel="00D73460">
                <w:rPr>
                  <w:rFonts w:ascii="Times New Roman" w:hAnsi="Times New Roman" w:cs="Times New Roman"/>
                  <w:sz w:val="24"/>
                  <w:szCs w:val="24"/>
                </w:rPr>
                <w:t>91 (7.88)</w:t>
              </w:r>
            </w:ins>
          </w:p>
        </w:tc>
        <w:tc>
          <w:tcPr>
            <w:tcW w:w="660" w:type="pct"/>
            <w:tcPrChange w:id="3577" w:author="Mohammad Nayeem Hasan" w:date="2024-07-24T01:50:00Z" w16du:dateUtc="2024-07-23T19:50:00Z">
              <w:tcPr>
                <w:tcW w:w="608" w:type="pct"/>
                <w:gridSpan w:val="2"/>
              </w:tcPr>
            </w:tcPrChange>
          </w:tcPr>
          <w:p w14:paraId="4CF0FA49" w14:textId="5471D9C4" w:rsidR="0095740D" w:rsidRPr="00DF6BDB" w:rsidDel="00D73460" w:rsidRDefault="0095740D" w:rsidP="00CD6D8D">
            <w:pPr>
              <w:spacing w:after="0" w:line="240" w:lineRule="auto"/>
              <w:rPr>
                <w:ins w:id="3578" w:author="Mohammad Nayeem Hasan" w:date="2024-07-24T01:22:00Z" w16du:dateUtc="2024-07-23T19:22:00Z"/>
                <w:rFonts w:ascii="Times New Roman" w:hAnsi="Times New Roman" w:cs="Times New Roman"/>
                <w:sz w:val="24"/>
                <w:szCs w:val="24"/>
              </w:rPr>
            </w:pPr>
            <w:ins w:id="3579" w:author="Mohammad Nayeem Hasan" w:date="2024-07-24T01:22:00Z" w16du:dateUtc="2024-07-23T19:22:00Z">
              <w:r w:rsidRPr="00DF6BDB" w:rsidDel="00D73460">
                <w:rPr>
                  <w:rFonts w:ascii="Times New Roman" w:hAnsi="Times New Roman" w:cs="Times New Roman"/>
                  <w:sz w:val="24"/>
                  <w:szCs w:val="24"/>
                </w:rPr>
                <w:t>1059 (92.12)</w:t>
              </w:r>
            </w:ins>
          </w:p>
        </w:tc>
        <w:tc>
          <w:tcPr>
            <w:tcW w:w="430" w:type="pct"/>
            <w:tcPrChange w:id="3580" w:author="Mohammad Nayeem Hasan" w:date="2024-07-24T01:50:00Z" w16du:dateUtc="2024-07-23T19:50:00Z">
              <w:tcPr>
                <w:tcW w:w="396" w:type="pct"/>
              </w:tcPr>
            </w:tcPrChange>
          </w:tcPr>
          <w:p w14:paraId="53BEA6D9" w14:textId="77777777" w:rsidR="0095740D" w:rsidRPr="00DF6BDB" w:rsidDel="00D73460" w:rsidRDefault="0095740D" w:rsidP="00CD6D8D">
            <w:pPr>
              <w:spacing w:after="0" w:line="240" w:lineRule="auto"/>
              <w:rPr>
                <w:ins w:id="3581" w:author="Mohammad Nayeem Hasan" w:date="2024-07-24T01:22:00Z" w16du:dateUtc="2024-07-23T19:22:00Z"/>
                <w:rFonts w:ascii="Times New Roman" w:hAnsi="Times New Roman" w:cs="Times New Roman"/>
                <w:sz w:val="24"/>
                <w:szCs w:val="24"/>
              </w:rPr>
            </w:pPr>
          </w:p>
        </w:tc>
        <w:tc>
          <w:tcPr>
            <w:tcW w:w="550" w:type="pct"/>
            <w:gridSpan w:val="2"/>
            <w:tcPrChange w:id="3582" w:author="Mohammad Nayeem Hasan" w:date="2024-07-24T01:50:00Z" w16du:dateUtc="2024-07-23T19:50:00Z">
              <w:tcPr>
                <w:tcW w:w="507" w:type="pct"/>
                <w:gridSpan w:val="2"/>
              </w:tcPr>
            </w:tcPrChange>
          </w:tcPr>
          <w:p w14:paraId="5413B4FD" w14:textId="77777777" w:rsidR="0095740D" w:rsidRPr="00DF6BDB" w:rsidDel="00D73460" w:rsidRDefault="0095740D" w:rsidP="00CD6D8D">
            <w:pPr>
              <w:spacing w:after="0" w:line="240" w:lineRule="auto"/>
              <w:rPr>
                <w:ins w:id="3583" w:author="Mohammad Nayeem Hasan" w:date="2024-07-24T01:22:00Z" w16du:dateUtc="2024-07-23T19:22:00Z"/>
                <w:rFonts w:ascii="Times New Roman" w:hAnsi="Times New Roman" w:cs="Times New Roman"/>
                <w:sz w:val="24"/>
                <w:szCs w:val="24"/>
              </w:rPr>
            </w:pPr>
            <w:ins w:id="3584" w:author="Mohammad Nayeem Hasan" w:date="2024-07-24T01:22:00Z" w16du:dateUtc="2024-07-23T19:22:00Z">
              <w:r w:rsidRPr="00DF6BDB" w:rsidDel="00D73460">
                <w:rPr>
                  <w:rFonts w:ascii="Times New Roman" w:hAnsi="Times New Roman" w:cs="Times New Roman"/>
                  <w:sz w:val="24"/>
                  <w:szCs w:val="24"/>
                </w:rPr>
                <w:t>91 (7.88)</w:t>
              </w:r>
            </w:ins>
          </w:p>
        </w:tc>
        <w:tc>
          <w:tcPr>
            <w:tcW w:w="551" w:type="pct"/>
            <w:tcPrChange w:id="3585" w:author="Mohammad Nayeem Hasan" w:date="2024-07-24T01:50:00Z" w16du:dateUtc="2024-07-23T19:50:00Z">
              <w:tcPr>
                <w:tcW w:w="507" w:type="pct"/>
                <w:gridSpan w:val="3"/>
              </w:tcPr>
            </w:tcPrChange>
          </w:tcPr>
          <w:p w14:paraId="609E05C8" w14:textId="6A376A93" w:rsidR="0095740D" w:rsidRPr="00DF6BDB" w:rsidDel="00D73460" w:rsidRDefault="0095740D" w:rsidP="00CD6D8D">
            <w:pPr>
              <w:spacing w:after="0" w:line="240" w:lineRule="auto"/>
              <w:rPr>
                <w:ins w:id="3586" w:author="Mohammad Nayeem Hasan" w:date="2024-07-24T01:22:00Z" w16du:dateUtc="2024-07-23T19:22:00Z"/>
                <w:rFonts w:ascii="Times New Roman" w:hAnsi="Times New Roman" w:cs="Times New Roman"/>
                <w:sz w:val="24"/>
                <w:szCs w:val="24"/>
              </w:rPr>
            </w:pPr>
            <w:ins w:id="3587" w:author="Mohammad Nayeem Hasan" w:date="2024-07-24T01:34:00Z" w16du:dateUtc="2024-07-23T19:34:00Z">
              <w:r w:rsidRPr="00DF6BDB" w:rsidDel="00D73460">
                <w:rPr>
                  <w:rFonts w:ascii="Times New Roman" w:hAnsi="Times New Roman" w:cs="Times New Roman"/>
                  <w:sz w:val="24"/>
                  <w:szCs w:val="24"/>
                </w:rPr>
                <w:t>91 (7.88)</w:t>
              </w:r>
            </w:ins>
          </w:p>
        </w:tc>
        <w:tc>
          <w:tcPr>
            <w:tcW w:w="429" w:type="pct"/>
            <w:tcPrChange w:id="3588" w:author="Mohammad Nayeem Hasan" w:date="2024-07-24T01:50:00Z" w16du:dateUtc="2024-07-23T19:50:00Z">
              <w:tcPr>
                <w:tcW w:w="395" w:type="pct"/>
                <w:gridSpan w:val="2"/>
              </w:tcPr>
            </w:tcPrChange>
          </w:tcPr>
          <w:p w14:paraId="2EC1A4C8" w14:textId="77777777" w:rsidR="0095740D" w:rsidRPr="00DF6BDB" w:rsidDel="00D73460" w:rsidRDefault="0095740D" w:rsidP="00CD6D8D">
            <w:pPr>
              <w:spacing w:after="0" w:line="240" w:lineRule="auto"/>
              <w:rPr>
                <w:ins w:id="3589" w:author="Mohammad Nayeem Hasan" w:date="2024-07-24T01:30:00Z" w16du:dateUtc="2024-07-23T19:30:00Z"/>
                <w:rFonts w:ascii="Times New Roman" w:hAnsi="Times New Roman" w:cs="Times New Roman"/>
                <w:sz w:val="24"/>
                <w:szCs w:val="24"/>
              </w:rPr>
            </w:pPr>
          </w:p>
        </w:tc>
      </w:tr>
      <w:tr w:rsidR="0095740D" w:rsidRPr="00CE3B54" w:rsidDel="00D73460" w14:paraId="251817B3" w14:textId="55DB4A9F" w:rsidTr="00461E37">
        <w:tblPrEx>
          <w:tblW w:w="5000" w:type="pct"/>
          <w:tblPrExChange w:id="3590" w:author="Mohammad Nayeem Hasan" w:date="2024-07-24T01:50:00Z" w16du:dateUtc="2024-07-23T19:50:00Z">
            <w:tblPrEx>
              <w:tblW w:w="4633" w:type="pct"/>
            </w:tblPrEx>
          </w:tblPrExChange>
        </w:tblPrEx>
        <w:trPr>
          <w:gridAfter w:val="1"/>
          <w:wAfter w:w="3" w:type="pct"/>
          <w:ins w:id="3591" w:author="Mohammad Nayeem Hasan" w:date="2024-07-24T01:22:00Z" w16du:dateUtc="2024-07-23T19:22:00Z"/>
          <w:trPrChange w:id="3592" w:author="Mohammad Nayeem Hasan" w:date="2024-07-24T01:50:00Z" w16du:dateUtc="2024-07-23T19:50:00Z">
            <w:trPr>
              <w:gridAfter w:val="1"/>
            </w:trPr>
          </w:trPrChange>
        </w:trPr>
        <w:tc>
          <w:tcPr>
            <w:tcW w:w="1826" w:type="pct"/>
            <w:tcPrChange w:id="3593" w:author="Mohammad Nayeem Hasan" w:date="2024-07-24T01:50:00Z" w16du:dateUtc="2024-07-23T19:50:00Z">
              <w:tcPr>
                <w:tcW w:w="1683" w:type="pct"/>
              </w:tcPr>
            </w:tcPrChange>
          </w:tcPr>
          <w:p w14:paraId="1A1ADD15" w14:textId="77777777" w:rsidR="0095740D" w:rsidRPr="00DF6BDB" w:rsidDel="00D73460" w:rsidRDefault="0095740D" w:rsidP="00CD6D8D">
            <w:pPr>
              <w:spacing w:after="0" w:line="240" w:lineRule="auto"/>
              <w:rPr>
                <w:ins w:id="3594" w:author="Mohammad Nayeem Hasan" w:date="2024-07-24T01:22:00Z" w16du:dateUtc="2024-07-23T19:22:00Z"/>
                <w:rFonts w:ascii="Times New Roman" w:hAnsi="Times New Roman" w:cs="Times New Roman"/>
                <w:sz w:val="24"/>
                <w:szCs w:val="24"/>
              </w:rPr>
            </w:pPr>
            <w:ins w:id="3595" w:author="Mohammad Nayeem Hasan" w:date="2024-07-24T01:22:00Z" w16du:dateUtc="2024-07-23T19:22:00Z">
              <w:r w:rsidRPr="00DF6BDB" w:rsidDel="00D73460">
                <w:rPr>
                  <w:rFonts w:ascii="Times New Roman" w:hAnsi="Times New Roman" w:cs="Times New Roman"/>
                  <w:sz w:val="24"/>
                  <w:szCs w:val="24"/>
                </w:rPr>
                <w:t>Secondary Complete/ Higher</w:t>
              </w:r>
            </w:ins>
          </w:p>
        </w:tc>
        <w:tc>
          <w:tcPr>
            <w:tcW w:w="551" w:type="pct"/>
            <w:tcPrChange w:id="3596" w:author="Mohammad Nayeem Hasan" w:date="2024-07-24T01:50:00Z" w16du:dateUtc="2024-07-23T19:50:00Z">
              <w:tcPr>
                <w:tcW w:w="507" w:type="pct"/>
                <w:gridSpan w:val="2"/>
              </w:tcPr>
            </w:tcPrChange>
          </w:tcPr>
          <w:p w14:paraId="13A022DB" w14:textId="77777777" w:rsidR="0095740D" w:rsidRPr="00DF6BDB" w:rsidDel="00D73460" w:rsidRDefault="0095740D" w:rsidP="00CD6D8D">
            <w:pPr>
              <w:spacing w:after="0" w:line="240" w:lineRule="auto"/>
              <w:rPr>
                <w:ins w:id="3597" w:author="Mohammad Nayeem Hasan" w:date="2024-07-24T01:22:00Z" w16du:dateUtc="2024-07-23T19:22:00Z"/>
                <w:rFonts w:ascii="Times New Roman" w:hAnsi="Times New Roman" w:cs="Times New Roman"/>
                <w:sz w:val="24"/>
                <w:szCs w:val="24"/>
              </w:rPr>
            </w:pPr>
            <w:ins w:id="3598" w:author="Mohammad Nayeem Hasan" w:date="2024-07-24T01:22:00Z" w16du:dateUtc="2024-07-23T19:22:00Z">
              <w:r w:rsidRPr="00DF6BDB" w:rsidDel="00D73460">
                <w:rPr>
                  <w:rFonts w:ascii="Times New Roman" w:hAnsi="Times New Roman" w:cs="Times New Roman"/>
                  <w:sz w:val="24"/>
                  <w:szCs w:val="24"/>
                </w:rPr>
                <w:t>24 (6.52)</w:t>
              </w:r>
            </w:ins>
          </w:p>
        </w:tc>
        <w:tc>
          <w:tcPr>
            <w:tcW w:w="660" w:type="pct"/>
            <w:tcPrChange w:id="3599" w:author="Mohammad Nayeem Hasan" w:date="2024-07-24T01:50:00Z" w16du:dateUtc="2024-07-23T19:50:00Z">
              <w:tcPr>
                <w:tcW w:w="608" w:type="pct"/>
                <w:gridSpan w:val="2"/>
              </w:tcPr>
            </w:tcPrChange>
          </w:tcPr>
          <w:p w14:paraId="0165F631" w14:textId="02EBC5B6" w:rsidR="0095740D" w:rsidRPr="00DF6BDB" w:rsidDel="00D73460" w:rsidRDefault="0095740D" w:rsidP="00CD6D8D">
            <w:pPr>
              <w:spacing w:after="0" w:line="240" w:lineRule="auto"/>
              <w:rPr>
                <w:ins w:id="3600" w:author="Mohammad Nayeem Hasan" w:date="2024-07-24T01:22:00Z" w16du:dateUtc="2024-07-23T19:22:00Z"/>
                <w:rFonts w:ascii="Times New Roman" w:hAnsi="Times New Roman" w:cs="Times New Roman"/>
                <w:sz w:val="24"/>
                <w:szCs w:val="24"/>
              </w:rPr>
            </w:pPr>
            <w:ins w:id="3601" w:author="Mohammad Nayeem Hasan" w:date="2024-07-24T01:22:00Z" w16du:dateUtc="2024-07-23T19:22:00Z">
              <w:r w:rsidRPr="00DF6BDB" w:rsidDel="00D73460">
                <w:rPr>
                  <w:rFonts w:ascii="Times New Roman" w:hAnsi="Times New Roman" w:cs="Times New Roman"/>
                  <w:sz w:val="24"/>
                  <w:szCs w:val="24"/>
                </w:rPr>
                <w:t>338 (93.48)</w:t>
              </w:r>
            </w:ins>
          </w:p>
        </w:tc>
        <w:tc>
          <w:tcPr>
            <w:tcW w:w="430" w:type="pct"/>
            <w:tcPrChange w:id="3602" w:author="Mohammad Nayeem Hasan" w:date="2024-07-24T01:50:00Z" w16du:dateUtc="2024-07-23T19:50:00Z">
              <w:tcPr>
                <w:tcW w:w="396" w:type="pct"/>
              </w:tcPr>
            </w:tcPrChange>
          </w:tcPr>
          <w:p w14:paraId="3FA265FB" w14:textId="77777777" w:rsidR="0095740D" w:rsidRPr="00DF6BDB" w:rsidDel="00D73460" w:rsidRDefault="0095740D" w:rsidP="00CD6D8D">
            <w:pPr>
              <w:spacing w:after="0" w:line="240" w:lineRule="auto"/>
              <w:rPr>
                <w:ins w:id="3603" w:author="Mohammad Nayeem Hasan" w:date="2024-07-24T01:22:00Z" w16du:dateUtc="2024-07-23T19:22:00Z"/>
                <w:rFonts w:ascii="Times New Roman" w:hAnsi="Times New Roman" w:cs="Times New Roman"/>
                <w:sz w:val="24"/>
                <w:szCs w:val="24"/>
              </w:rPr>
            </w:pPr>
          </w:p>
        </w:tc>
        <w:tc>
          <w:tcPr>
            <w:tcW w:w="550" w:type="pct"/>
            <w:gridSpan w:val="2"/>
            <w:tcPrChange w:id="3604" w:author="Mohammad Nayeem Hasan" w:date="2024-07-24T01:50:00Z" w16du:dateUtc="2024-07-23T19:50:00Z">
              <w:tcPr>
                <w:tcW w:w="507" w:type="pct"/>
                <w:gridSpan w:val="2"/>
              </w:tcPr>
            </w:tcPrChange>
          </w:tcPr>
          <w:p w14:paraId="542F2028" w14:textId="77777777" w:rsidR="0095740D" w:rsidRPr="00DF6BDB" w:rsidDel="00D73460" w:rsidRDefault="0095740D" w:rsidP="00CD6D8D">
            <w:pPr>
              <w:spacing w:after="0" w:line="240" w:lineRule="auto"/>
              <w:rPr>
                <w:ins w:id="3605" w:author="Mohammad Nayeem Hasan" w:date="2024-07-24T01:22:00Z" w16du:dateUtc="2024-07-23T19:22:00Z"/>
                <w:rFonts w:ascii="Times New Roman" w:hAnsi="Times New Roman" w:cs="Times New Roman"/>
                <w:sz w:val="24"/>
                <w:szCs w:val="24"/>
              </w:rPr>
            </w:pPr>
            <w:ins w:id="3606" w:author="Mohammad Nayeem Hasan" w:date="2024-07-24T01:22:00Z" w16du:dateUtc="2024-07-23T19:22:00Z">
              <w:r w:rsidRPr="00DF6BDB" w:rsidDel="00D73460">
                <w:rPr>
                  <w:rFonts w:ascii="Times New Roman" w:hAnsi="Times New Roman" w:cs="Times New Roman"/>
                  <w:sz w:val="24"/>
                  <w:szCs w:val="24"/>
                </w:rPr>
                <w:t>24 (6.52)</w:t>
              </w:r>
            </w:ins>
          </w:p>
        </w:tc>
        <w:tc>
          <w:tcPr>
            <w:tcW w:w="551" w:type="pct"/>
            <w:tcPrChange w:id="3607" w:author="Mohammad Nayeem Hasan" w:date="2024-07-24T01:50:00Z" w16du:dateUtc="2024-07-23T19:50:00Z">
              <w:tcPr>
                <w:tcW w:w="507" w:type="pct"/>
                <w:gridSpan w:val="3"/>
              </w:tcPr>
            </w:tcPrChange>
          </w:tcPr>
          <w:p w14:paraId="00B7C548" w14:textId="6B0072D3" w:rsidR="0095740D" w:rsidRPr="00DF6BDB" w:rsidDel="00D73460" w:rsidRDefault="0095740D" w:rsidP="00CD6D8D">
            <w:pPr>
              <w:spacing w:after="0" w:line="240" w:lineRule="auto"/>
              <w:rPr>
                <w:ins w:id="3608" w:author="Mohammad Nayeem Hasan" w:date="2024-07-24T01:22:00Z" w16du:dateUtc="2024-07-23T19:22:00Z"/>
                <w:rFonts w:ascii="Times New Roman" w:hAnsi="Times New Roman" w:cs="Times New Roman"/>
                <w:sz w:val="24"/>
                <w:szCs w:val="24"/>
              </w:rPr>
            </w:pPr>
            <w:ins w:id="3609" w:author="Mohammad Nayeem Hasan" w:date="2024-07-24T01:34:00Z" w16du:dateUtc="2024-07-23T19:34:00Z">
              <w:r w:rsidRPr="00DF6BDB" w:rsidDel="00D73460">
                <w:rPr>
                  <w:rFonts w:ascii="Times New Roman" w:hAnsi="Times New Roman" w:cs="Times New Roman"/>
                  <w:sz w:val="24"/>
                  <w:szCs w:val="24"/>
                </w:rPr>
                <w:t>24 (6.52)</w:t>
              </w:r>
            </w:ins>
          </w:p>
        </w:tc>
        <w:tc>
          <w:tcPr>
            <w:tcW w:w="429" w:type="pct"/>
            <w:tcPrChange w:id="3610" w:author="Mohammad Nayeem Hasan" w:date="2024-07-24T01:50:00Z" w16du:dateUtc="2024-07-23T19:50:00Z">
              <w:tcPr>
                <w:tcW w:w="395" w:type="pct"/>
                <w:gridSpan w:val="2"/>
              </w:tcPr>
            </w:tcPrChange>
          </w:tcPr>
          <w:p w14:paraId="58CA97EB" w14:textId="77777777" w:rsidR="0095740D" w:rsidRPr="00DF6BDB" w:rsidDel="00D73460" w:rsidRDefault="0095740D" w:rsidP="00CD6D8D">
            <w:pPr>
              <w:spacing w:after="0" w:line="240" w:lineRule="auto"/>
              <w:rPr>
                <w:ins w:id="3611" w:author="Mohammad Nayeem Hasan" w:date="2024-07-24T01:30:00Z" w16du:dateUtc="2024-07-23T19:30:00Z"/>
                <w:rFonts w:ascii="Times New Roman" w:hAnsi="Times New Roman" w:cs="Times New Roman"/>
                <w:sz w:val="24"/>
                <w:szCs w:val="24"/>
              </w:rPr>
            </w:pPr>
          </w:p>
        </w:tc>
      </w:tr>
      <w:tr w:rsidR="0095740D" w:rsidRPr="00CE3B54" w:rsidDel="00D73460" w14:paraId="1DA1C09C" w14:textId="6F32EA42" w:rsidTr="00461E37">
        <w:tblPrEx>
          <w:tblW w:w="5000" w:type="pct"/>
          <w:tblPrExChange w:id="3612" w:author="Mohammad Nayeem Hasan" w:date="2024-07-24T01:50:00Z" w16du:dateUtc="2024-07-23T19:50:00Z">
            <w:tblPrEx>
              <w:tblW w:w="4633" w:type="pct"/>
            </w:tblPrEx>
          </w:tblPrExChange>
        </w:tblPrEx>
        <w:trPr>
          <w:gridAfter w:val="1"/>
          <w:wAfter w:w="3" w:type="pct"/>
          <w:ins w:id="3613" w:author="Mohammad Nayeem Hasan" w:date="2024-07-24T01:22:00Z" w16du:dateUtc="2024-07-23T19:22:00Z"/>
          <w:trPrChange w:id="3614" w:author="Mohammad Nayeem Hasan" w:date="2024-07-24T01:50:00Z" w16du:dateUtc="2024-07-23T19:50:00Z">
            <w:trPr>
              <w:gridAfter w:val="1"/>
            </w:trPr>
          </w:trPrChange>
        </w:trPr>
        <w:tc>
          <w:tcPr>
            <w:tcW w:w="1826" w:type="pct"/>
            <w:vAlign w:val="center"/>
            <w:tcPrChange w:id="3615" w:author="Mohammad Nayeem Hasan" w:date="2024-07-24T01:50:00Z" w16du:dateUtc="2024-07-23T19:50:00Z">
              <w:tcPr>
                <w:tcW w:w="1683" w:type="pct"/>
                <w:vAlign w:val="center"/>
              </w:tcPr>
            </w:tcPrChange>
          </w:tcPr>
          <w:p w14:paraId="2851FEE1" w14:textId="77777777" w:rsidR="0095740D" w:rsidRPr="00DF6BDB" w:rsidDel="00D73460" w:rsidRDefault="0095740D" w:rsidP="00CD6D8D">
            <w:pPr>
              <w:spacing w:after="0" w:line="240" w:lineRule="auto"/>
              <w:rPr>
                <w:ins w:id="3616" w:author="Mohammad Nayeem Hasan" w:date="2024-07-24T01:22:00Z" w16du:dateUtc="2024-07-23T19:22:00Z"/>
                <w:rFonts w:ascii="Times New Roman" w:hAnsi="Times New Roman" w:cs="Times New Roman"/>
                <w:sz w:val="24"/>
                <w:szCs w:val="24"/>
              </w:rPr>
            </w:pPr>
            <w:ins w:id="3617" w:author="Mohammad Nayeem Hasan" w:date="2024-07-24T01:22:00Z" w16du:dateUtc="2024-07-23T19:22:00Z">
              <w:r w:rsidRPr="00877093">
                <w:rPr>
                  <w:rFonts w:ascii="Times New Roman" w:hAnsi="Times New Roman" w:cs="Times New Roman"/>
                  <w:b/>
                  <w:bCs/>
                  <w:i/>
                  <w:sz w:val="24"/>
                  <w:szCs w:val="24"/>
                </w:rPr>
                <w:t>Mother’s Age</w:t>
              </w:r>
            </w:ins>
          </w:p>
        </w:tc>
        <w:tc>
          <w:tcPr>
            <w:tcW w:w="551" w:type="pct"/>
            <w:tcPrChange w:id="3618" w:author="Mohammad Nayeem Hasan" w:date="2024-07-24T01:50:00Z" w16du:dateUtc="2024-07-23T19:50:00Z">
              <w:tcPr>
                <w:tcW w:w="507" w:type="pct"/>
                <w:gridSpan w:val="2"/>
              </w:tcPr>
            </w:tcPrChange>
          </w:tcPr>
          <w:p w14:paraId="6CABBC57" w14:textId="77777777" w:rsidR="0095740D" w:rsidRPr="00DF6BDB" w:rsidDel="00D73460" w:rsidRDefault="0095740D" w:rsidP="00CD6D8D">
            <w:pPr>
              <w:spacing w:after="0" w:line="240" w:lineRule="auto"/>
              <w:rPr>
                <w:ins w:id="3619" w:author="Mohammad Nayeem Hasan" w:date="2024-07-24T01:22:00Z" w16du:dateUtc="2024-07-23T19:22:00Z"/>
                <w:rFonts w:ascii="Times New Roman" w:hAnsi="Times New Roman" w:cs="Times New Roman"/>
                <w:sz w:val="24"/>
                <w:szCs w:val="24"/>
              </w:rPr>
            </w:pPr>
          </w:p>
        </w:tc>
        <w:tc>
          <w:tcPr>
            <w:tcW w:w="660" w:type="pct"/>
            <w:tcPrChange w:id="3620" w:author="Mohammad Nayeem Hasan" w:date="2024-07-24T01:50:00Z" w16du:dateUtc="2024-07-23T19:50:00Z">
              <w:tcPr>
                <w:tcW w:w="608" w:type="pct"/>
                <w:gridSpan w:val="2"/>
              </w:tcPr>
            </w:tcPrChange>
          </w:tcPr>
          <w:p w14:paraId="13653973" w14:textId="3CFFE879" w:rsidR="0095740D" w:rsidRPr="00DF6BDB" w:rsidDel="00D73460" w:rsidRDefault="0095740D" w:rsidP="00CD6D8D">
            <w:pPr>
              <w:spacing w:after="0" w:line="240" w:lineRule="auto"/>
              <w:rPr>
                <w:ins w:id="3621" w:author="Mohammad Nayeem Hasan" w:date="2024-07-24T01:22:00Z" w16du:dateUtc="2024-07-23T19:22:00Z"/>
                <w:rFonts w:ascii="Times New Roman" w:hAnsi="Times New Roman" w:cs="Times New Roman"/>
                <w:sz w:val="24"/>
                <w:szCs w:val="24"/>
              </w:rPr>
            </w:pPr>
          </w:p>
        </w:tc>
        <w:tc>
          <w:tcPr>
            <w:tcW w:w="430" w:type="pct"/>
            <w:tcPrChange w:id="3622" w:author="Mohammad Nayeem Hasan" w:date="2024-07-24T01:50:00Z" w16du:dateUtc="2024-07-23T19:50:00Z">
              <w:tcPr>
                <w:tcW w:w="396" w:type="pct"/>
              </w:tcPr>
            </w:tcPrChange>
          </w:tcPr>
          <w:p w14:paraId="2D59B8EF" w14:textId="77777777" w:rsidR="0095740D" w:rsidRPr="00DF6BDB" w:rsidDel="00D73460" w:rsidRDefault="0095740D" w:rsidP="00CD6D8D">
            <w:pPr>
              <w:spacing w:after="0" w:line="240" w:lineRule="auto"/>
              <w:rPr>
                <w:ins w:id="3623" w:author="Mohammad Nayeem Hasan" w:date="2024-07-24T01:22:00Z" w16du:dateUtc="2024-07-23T19:22:00Z"/>
                <w:rFonts w:ascii="Times New Roman" w:hAnsi="Times New Roman" w:cs="Times New Roman"/>
                <w:sz w:val="24"/>
                <w:szCs w:val="24"/>
              </w:rPr>
            </w:pPr>
          </w:p>
        </w:tc>
        <w:tc>
          <w:tcPr>
            <w:tcW w:w="550" w:type="pct"/>
            <w:gridSpan w:val="2"/>
            <w:tcPrChange w:id="3624" w:author="Mohammad Nayeem Hasan" w:date="2024-07-24T01:50:00Z" w16du:dateUtc="2024-07-23T19:50:00Z">
              <w:tcPr>
                <w:tcW w:w="507" w:type="pct"/>
                <w:gridSpan w:val="2"/>
              </w:tcPr>
            </w:tcPrChange>
          </w:tcPr>
          <w:p w14:paraId="66187F97" w14:textId="77777777" w:rsidR="0095740D" w:rsidRPr="00DF6BDB" w:rsidDel="00D73460" w:rsidRDefault="0095740D" w:rsidP="00CD6D8D">
            <w:pPr>
              <w:spacing w:after="0" w:line="240" w:lineRule="auto"/>
              <w:rPr>
                <w:ins w:id="3625" w:author="Mohammad Nayeem Hasan" w:date="2024-07-24T01:22:00Z" w16du:dateUtc="2024-07-23T19:22:00Z"/>
                <w:rFonts w:ascii="Times New Roman" w:hAnsi="Times New Roman" w:cs="Times New Roman"/>
                <w:sz w:val="24"/>
                <w:szCs w:val="24"/>
              </w:rPr>
            </w:pPr>
          </w:p>
        </w:tc>
        <w:tc>
          <w:tcPr>
            <w:tcW w:w="551" w:type="pct"/>
            <w:tcPrChange w:id="3626" w:author="Mohammad Nayeem Hasan" w:date="2024-07-24T01:50:00Z" w16du:dateUtc="2024-07-23T19:50:00Z">
              <w:tcPr>
                <w:tcW w:w="507" w:type="pct"/>
                <w:gridSpan w:val="3"/>
              </w:tcPr>
            </w:tcPrChange>
          </w:tcPr>
          <w:p w14:paraId="3D19B0D5" w14:textId="77777777" w:rsidR="0095740D" w:rsidRPr="00DF6BDB" w:rsidDel="00D73460" w:rsidRDefault="0095740D" w:rsidP="00CD6D8D">
            <w:pPr>
              <w:spacing w:after="0" w:line="240" w:lineRule="auto"/>
              <w:rPr>
                <w:ins w:id="3627" w:author="Mohammad Nayeem Hasan" w:date="2024-07-24T01:22:00Z" w16du:dateUtc="2024-07-23T19:22:00Z"/>
                <w:rFonts w:ascii="Times New Roman" w:hAnsi="Times New Roman" w:cs="Times New Roman"/>
                <w:sz w:val="24"/>
                <w:szCs w:val="24"/>
              </w:rPr>
            </w:pPr>
          </w:p>
        </w:tc>
        <w:tc>
          <w:tcPr>
            <w:tcW w:w="429" w:type="pct"/>
            <w:tcPrChange w:id="3628" w:author="Mohammad Nayeem Hasan" w:date="2024-07-24T01:50:00Z" w16du:dateUtc="2024-07-23T19:50:00Z">
              <w:tcPr>
                <w:tcW w:w="395" w:type="pct"/>
                <w:gridSpan w:val="2"/>
              </w:tcPr>
            </w:tcPrChange>
          </w:tcPr>
          <w:p w14:paraId="0F51E8A8" w14:textId="77777777" w:rsidR="0095740D" w:rsidRPr="00DF6BDB" w:rsidDel="00D73460" w:rsidRDefault="0095740D" w:rsidP="00CD6D8D">
            <w:pPr>
              <w:spacing w:after="0" w:line="240" w:lineRule="auto"/>
              <w:rPr>
                <w:ins w:id="3629" w:author="Mohammad Nayeem Hasan" w:date="2024-07-24T01:30:00Z" w16du:dateUtc="2024-07-23T19:30:00Z"/>
                <w:rFonts w:ascii="Times New Roman" w:hAnsi="Times New Roman" w:cs="Times New Roman"/>
                <w:sz w:val="24"/>
                <w:szCs w:val="24"/>
              </w:rPr>
            </w:pPr>
          </w:p>
        </w:tc>
      </w:tr>
      <w:tr w:rsidR="0095740D" w:rsidRPr="00CE3B54" w:rsidDel="00D73460" w14:paraId="41484DC9" w14:textId="5457201D" w:rsidTr="00461E37">
        <w:tblPrEx>
          <w:tblW w:w="5000" w:type="pct"/>
          <w:tblPrExChange w:id="3630" w:author="Mohammad Nayeem Hasan" w:date="2024-07-24T01:50:00Z" w16du:dateUtc="2024-07-23T19:50:00Z">
            <w:tblPrEx>
              <w:tblW w:w="4633" w:type="pct"/>
            </w:tblPrEx>
          </w:tblPrExChange>
        </w:tblPrEx>
        <w:trPr>
          <w:gridAfter w:val="1"/>
          <w:wAfter w:w="3" w:type="pct"/>
          <w:ins w:id="3631" w:author="Mohammad Nayeem Hasan" w:date="2024-07-24T01:22:00Z" w16du:dateUtc="2024-07-23T19:22:00Z"/>
          <w:trPrChange w:id="3632" w:author="Mohammad Nayeem Hasan" w:date="2024-07-24T01:50:00Z" w16du:dateUtc="2024-07-23T19:50:00Z">
            <w:trPr>
              <w:gridAfter w:val="1"/>
            </w:trPr>
          </w:trPrChange>
        </w:trPr>
        <w:tc>
          <w:tcPr>
            <w:tcW w:w="1826" w:type="pct"/>
            <w:vAlign w:val="center"/>
            <w:tcPrChange w:id="3633" w:author="Mohammad Nayeem Hasan" w:date="2024-07-24T01:50:00Z" w16du:dateUtc="2024-07-23T19:50:00Z">
              <w:tcPr>
                <w:tcW w:w="1683" w:type="pct"/>
                <w:vAlign w:val="center"/>
              </w:tcPr>
            </w:tcPrChange>
          </w:tcPr>
          <w:p w14:paraId="6166E35B" w14:textId="77777777" w:rsidR="0095740D" w:rsidRPr="00DF6BDB" w:rsidDel="00D73460" w:rsidRDefault="0095740D" w:rsidP="00CD6D8D">
            <w:pPr>
              <w:spacing w:after="0" w:line="240" w:lineRule="auto"/>
              <w:rPr>
                <w:ins w:id="3634" w:author="Mohammad Nayeem Hasan" w:date="2024-07-24T01:22:00Z" w16du:dateUtc="2024-07-23T19:22:00Z"/>
                <w:rFonts w:ascii="Times New Roman" w:hAnsi="Times New Roman" w:cs="Times New Roman"/>
                <w:sz w:val="24"/>
                <w:szCs w:val="24"/>
              </w:rPr>
            </w:pPr>
            <w:ins w:id="3635" w:author="Mohammad Nayeem Hasan" w:date="2024-07-24T01:22:00Z" w16du:dateUtc="2024-07-23T19:22:00Z">
              <w:r w:rsidRPr="00877093">
                <w:rPr>
                  <w:rFonts w:ascii="Times New Roman" w:hAnsi="Times New Roman" w:cs="Times New Roman"/>
                  <w:bCs/>
                  <w:sz w:val="24"/>
                  <w:szCs w:val="24"/>
                </w:rPr>
                <w:t>15 – 19</w:t>
              </w:r>
            </w:ins>
          </w:p>
        </w:tc>
        <w:tc>
          <w:tcPr>
            <w:tcW w:w="551" w:type="pct"/>
            <w:tcPrChange w:id="3636" w:author="Mohammad Nayeem Hasan" w:date="2024-07-24T01:50:00Z" w16du:dateUtc="2024-07-23T19:50:00Z">
              <w:tcPr>
                <w:tcW w:w="507" w:type="pct"/>
                <w:gridSpan w:val="2"/>
              </w:tcPr>
            </w:tcPrChange>
          </w:tcPr>
          <w:p w14:paraId="432D0D39" w14:textId="77777777" w:rsidR="0095740D" w:rsidRPr="00DF6BDB" w:rsidDel="00D73460" w:rsidRDefault="0095740D" w:rsidP="00CD6D8D">
            <w:pPr>
              <w:spacing w:after="0" w:line="240" w:lineRule="auto"/>
              <w:rPr>
                <w:ins w:id="3637" w:author="Mohammad Nayeem Hasan" w:date="2024-07-24T01:22:00Z" w16du:dateUtc="2024-07-23T19:22:00Z"/>
                <w:rFonts w:ascii="Times New Roman" w:hAnsi="Times New Roman" w:cs="Times New Roman"/>
                <w:sz w:val="24"/>
                <w:szCs w:val="24"/>
              </w:rPr>
            </w:pPr>
            <w:ins w:id="3638"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639" w:author="Mohammad Nayeem Hasan" w:date="2024-07-24T01:50:00Z" w16du:dateUtc="2024-07-23T19:50:00Z">
              <w:tcPr>
                <w:tcW w:w="608" w:type="pct"/>
                <w:gridSpan w:val="2"/>
              </w:tcPr>
            </w:tcPrChange>
          </w:tcPr>
          <w:p w14:paraId="32612484" w14:textId="79204392" w:rsidR="0095740D" w:rsidRPr="00DF6BDB" w:rsidDel="00D73460" w:rsidRDefault="0095740D" w:rsidP="00CD6D8D">
            <w:pPr>
              <w:spacing w:after="0" w:line="240" w:lineRule="auto"/>
              <w:rPr>
                <w:ins w:id="3640" w:author="Mohammad Nayeem Hasan" w:date="2024-07-24T01:22:00Z" w16du:dateUtc="2024-07-23T19:22:00Z"/>
                <w:rFonts w:ascii="Times New Roman" w:hAnsi="Times New Roman" w:cs="Times New Roman"/>
                <w:sz w:val="24"/>
                <w:szCs w:val="24"/>
              </w:rPr>
            </w:pPr>
            <w:ins w:id="3641"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642" w:author="Mohammad Nayeem Hasan" w:date="2024-07-24T01:50:00Z" w16du:dateUtc="2024-07-23T19:50:00Z">
              <w:tcPr>
                <w:tcW w:w="396" w:type="pct"/>
              </w:tcPr>
            </w:tcPrChange>
          </w:tcPr>
          <w:p w14:paraId="53C2A981" w14:textId="77777777" w:rsidR="0095740D" w:rsidRPr="00DF6BDB" w:rsidDel="00D73460" w:rsidRDefault="0095740D" w:rsidP="00CD6D8D">
            <w:pPr>
              <w:spacing w:after="0" w:line="240" w:lineRule="auto"/>
              <w:rPr>
                <w:ins w:id="3643" w:author="Mohammad Nayeem Hasan" w:date="2024-07-24T01:22:00Z" w16du:dateUtc="2024-07-23T19:22:00Z"/>
                <w:rFonts w:ascii="Times New Roman" w:hAnsi="Times New Roman" w:cs="Times New Roman"/>
                <w:sz w:val="24"/>
                <w:szCs w:val="24"/>
              </w:rPr>
            </w:pPr>
          </w:p>
        </w:tc>
        <w:tc>
          <w:tcPr>
            <w:tcW w:w="550" w:type="pct"/>
            <w:gridSpan w:val="2"/>
            <w:tcPrChange w:id="3644" w:author="Mohammad Nayeem Hasan" w:date="2024-07-24T01:50:00Z" w16du:dateUtc="2024-07-23T19:50:00Z">
              <w:tcPr>
                <w:tcW w:w="507" w:type="pct"/>
                <w:gridSpan w:val="2"/>
              </w:tcPr>
            </w:tcPrChange>
          </w:tcPr>
          <w:p w14:paraId="6DED93A0" w14:textId="77777777" w:rsidR="0095740D" w:rsidRPr="00DF6BDB" w:rsidDel="00D73460" w:rsidRDefault="0095740D" w:rsidP="00CD6D8D">
            <w:pPr>
              <w:spacing w:after="0" w:line="240" w:lineRule="auto"/>
              <w:rPr>
                <w:ins w:id="3645" w:author="Mohammad Nayeem Hasan" w:date="2024-07-24T01:22:00Z" w16du:dateUtc="2024-07-23T19:22:00Z"/>
                <w:rFonts w:ascii="Times New Roman" w:hAnsi="Times New Roman" w:cs="Times New Roman"/>
                <w:sz w:val="24"/>
                <w:szCs w:val="24"/>
              </w:rPr>
            </w:pPr>
            <w:ins w:id="3646"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647" w:author="Mohammad Nayeem Hasan" w:date="2024-07-24T01:50:00Z" w16du:dateUtc="2024-07-23T19:50:00Z">
              <w:tcPr>
                <w:tcW w:w="507" w:type="pct"/>
                <w:gridSpan w:val="3"/>
              </w:tcPr>
            </w:tcPrChange>
          </w:tcPr>
          <w:p w14:paraId="546EFF63" w14:textId="0B41F84D" w:rsidR="0095740D" w:rsidRPr="00DF6BDB" w:rsidDel="00D73460" w:rsidRDefault="0095740D" w:rsidP="00CD6D8D">
            <w:pPr>
              <w:spacing w:after="0" w:line="240" w:lineRule="auto"/>
              <w:rPr>
                <w:ins w:id="3648" w:author="Mohammad Nayeem Hasan" w:date="2024-07-24T01:22:00Z" w16du:dateUtc="2024-07-23T19:22:00Z"/>
                <w:rFonts w:ascii="Times New Roman" w:hAnsi="Times New Roman" w:cs="Times New Roman"/>
                <w:sz w:val="24"/>
                <w:szCs w:val="24"/>
              </w:rPr>
            </w:pPr>
            <w:ins w:id="3649"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650" w:author="Mohammad Nayeem Hasan" w:date="2024-07-24T01:50:00Z" w16du:dateUtc="2024-07-23T19:50:00Z">
              <w:tcPr>
                <w:tcW w:w="395" w:type="pct"/>
                <w:gridSpan w:val="2"/>
              </w:tcPr>
            </w:tcPrChange>
          </w:tcPr>
          <w:p w14:paraId="2D77E362" w14:textId="77777777" w:rsidR="0095740D" w:rsidRPr="00DF6BDB" w:rsidDel="00D73460" w:rsidRDefault="0095740D" w:rsidP="00CD6D8D">
            <w:pPr>
              <w:spacing w:after="0" w:line="240" w:lineRule="auto"/>
              <w:rPr>
                <w:ins w:id="3651" w:author="Mohammad Nayeem Hasan" w:date="2024-07-24T01:30:00Z" w16du:dateUtc="2024-07-23T19:30:00Z"/>
                <w:rFonts w:ascii="Times New Roman" w:hAnsi="Times New Roman" w:cs="Times New Roman"/>
                <w:sz w:val="24"/>
                <w:szCs w:val="24"/>
              </w:rPr>
            </w:pPr>
          </w:p>
        </w:tc>
      </w:tr>
      <w:tr w:rsidR="0095740D" w:rsidRPr="00CE3B54" w:rsidDel="00D73460" w14:paraId="64535AE4" w14:textId="6B5B0130" w:rsidTr="00461E37">
        <w:tblPrEx>
          <w:tblW w:w="5000" w:type="pct"/>
          <w:tblPrExChange w:id="3652" w:author="Mohammad Nayeem Hasan" w:date="2024-07-24T01:50:00Z" w16du:dateUtc="2024-07-23T19:50:00Z">
            <w:tblPrEx>
              <w:tblW w:w="4633" w:type="pct"/>
            </w:tblPrEx>
          </w:tblPrExChange>
        </w:tblPrEx>
        <w:trPr>
          <w:gridAfter w:val="1"/>
          <w:wAfter w:w="3" w:type="pct"/>
          <w:ins w:id="3653" w:author="Mohammad Nayeem Hasan" w:date="2024-07-24T01:22:00Z" w16du:dateUtc="2024-07-23T19:22:00Z"/>
          <w:trPrChange w:id="3654" w:author="Mohammad Nayeem Hasan" w:date="2024-07-24T01:50:00Z" w16du:dateUtc="2024-07-23T19:50:00Z">
            <w:trPr>
              <w:gridAfter w:val="1"/>
            </w:trPr>
          </w:trPrChange>
        </w:trPr>
        <w:tc>
          <w:tcPr>
            <w:tcW w:w="1826" w:type="pct"/>
            <w:vAlign w:val="center"/>
            <w:tcPrChange w:id="3655" w:author="Mohammad Nayeem Hasan" w:date="2024-07-24T01:50:00Z" w16du:dateUtc="2024-07-23T19:50:00Z">
              <w:tcPr>
                <w:tcW w:w="1683" w:type="pct"/>
                <w:vAlign w:val="center"/>
              </w:tcPr>
            </w:tcPrChange>
          </w:tcPr>
          <w:p w14:paraId="0DDCE32D" w14:textId="77777777" w:rsidR="0095740D" w:rsidRPr="00DF6BDB" w:rsidDel="00D73460" w:rsidRDefault="0095740D" w:rsidP="00CD6D8D">
            <w:pPr>
              <w:spacing w:after="0" w:line="240" w:lineRule="auto"/>
              <w:rPr>
                <w:ins w:id="3656" w:author="Mohammad Nayeem Hasan" w:date="2024-07-24T01:22:00Z" w16du:dateUtc="2024-07-23T19:22:00Z"/>
                <w:rFonts w:ascii="Times New Roman" w:hAnsi="Times New Roman" w:cs="Times New Roman"/>
                <w:sz w:val="24"/>
                <w:szCs w:val="24"/>
              </w:rPr>
            </w:pPr>
            <w:ins w:id="3657" w:author="Mohammad Nayeem Hasan" w:date="2024-07-24T01:22:00Z" w16du:dateUtc="2024-07-23T19:22:00Z">
              <w:r w:rsidRPr="00877093">
                <w:rPr>
                  <w:rFonts w:ascii="Times New Roman" w:hAnsi="Times New Roman" w:cs="Times New Roman"/>
                  <w:bCs/>
                  <w:sz w:val="24"/>
                  <w:szCs w:val="24"/>
                </w:rPr>
                <w:lastRenderedPageBreak/>
                <w:t>20 – 34</w:t>
              </w:r>
            </w:ins>
          </w:p>
        </w:tc>
        <w:tc>
          <w:tcPr>
            <w:tcW w:w="551" w:type="pct"/>
            <w:tcPrChange w:id="3658" w:author="Mohammad Nayeem Hasan" w:date="2024-07-24T01:50:00Z" w16du:dateUtc="2024-07-23T19:50:00Z">
              <w:tcPr>
                <w:tcW w:w="507" w:type="pct"/>
                <w:gridSpan w:val="2"/>
              </w:tcPr>
            </w:tcPrChange>
          </w:tcPr>
          <w:p w14:paraId="6E03EFF0" w14:textId="77777777" w:rsidR="0095740D" w:rsidRPr="00DF6BDB" w:rsidDel="00D73460" w:rsidRDefault="0095740D" w:rsidP="00CD6D8D">
            <w:pPr>
              <w:spacing w:after="0" w:line="240" w:lineRule="auto"/>
              <w:rPr>
                <w:ins w:id="3659" w:author="Mohammad Nayeem Hasan" w:date="2024-07-24T01:22:00Z" w16du:dateUtc="2024-07-23T19:22:00Z"/>
                <w:rFonts w:ascii="Times New Roman" w:hAnsi="Times New Roman" w:cs="Times New Roman"/>
                <w:sz w:val="24"/>
                <w:szCs w:val="24"/>
              </w:rPr>
            </w:pPr>
            <w:ins w:id="3660"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661" w:author="Mohammad Nayeem Hasan" w:date="2024-07-24T01:50:00Z" w16du:dateUtc="2024-07-23T19:50:00Z">
              <w:tcPr>
                <w:tcW w:w="608" w:type="pct"/>
                <w:gridSpan w:val="2"/>
              </w:tcPr>
            </w:tcPrChange>
          </w:tcPr>
          <w:p w14:paraId="2818CC0A" w14:textId="0EA2A0E0" w:rsidR="0095740D" w:rsidRPr="00DF6BDB" w:rsidDel="00D73460" w:rsidRDefault="0095740D" w:rsidP="00CD6D8D">
            <w:pPr>
              <w:spacing w:after="0" w:line="240" w:lineRule="auto"/>
              <w:rPr>
                <w:ins w:id="3662" w:author="Mohammad Nayeem Hasan" w:date="2024-07-24T01:22:00Z" w16du:dateUtc="2024-07-23T19:22:00Z"/>
                <w:rFonts w:ascii="Times New Roman" w:hAnsi="Times New Roman" w:cs="Times New Roman"/>
                <w:sz w:val="24"/>
                <w:szCs w:val="24"/>
              </w:rPr>
            </w:pPr>
            <w:ins w:id="3663"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664" w:author="Mohammad Nayeem Hasan" w:date="2024-07-24T01:50:00Z" w16du:dateUtc="2024-07-23T19:50:00Z">
              <w:tcPr>
                <w:tcW w:w="396" w:type="pct"/>
              </w:tcPr>
            </w:tcPrChange>
          </w:tcPr>
          <w:p w14:paraId="5A586D3A" w14:textId="77777777" w:rsidR="0095740D" w:rsidRPr="00DF6BDB" w:rsidDel="00D73460" w:rsidRDefault="0095740D" w:rsidP="00CD6D8D">
            <w:pPr>
              <w:spacing w:after="0" w:line="240" w:lineRule="auto"/>
              <w:rPr>
                <w:ins w:id="3665" w:author="Mohammad Nayeem Hasan" w:date="2024-07-24T01:22:00Z" w16du:dateUtc="2024-07-23T19:22:00Z"/>
                <w:rFonts w:ascii="Times New Roman" w:hAnsi="Times New Roman" w:cs="Times New Roman"/>
                <w:sz w:val="24"/>
                <w:szCs w:val="24"/>
              </w:rPr>
            </w:pPr>
          </w:p>
        </w:tc>
        <w:tc>
          <w:tcPr>
            <w:tcW w:w="550" w:type="pct"/>
            <w:gridSpan w:val="2"/>
            <w:tcPrChange w:id="3666" w:author="Mohammad Nayeem Hasan" w:date="2024-07-24T01:50:00Z" w16du:dateUtc="2024-07-23T19:50:00Z">
              <w:tcPr>
                <w:tcW w:w="507" w:type="pct"/>
                <w:gridSpan w:val="2"/>
              </w:tcPr>
            </w:tcPrChange>
          </w:tcPr>
          <w:p w14:paraId="0D6342DC" w14:textId="77777777" w:rsidR="0095740D" w:rsidRPr="00DF6BDB" w:rsidDel="00D73460" w:rsidRDefault="0095740D" w:rsidP="00CD6D8D">
            <w:pPr>
              <w:spacing w:after="0" w:line="240" w:lineRule="auto"/>
              <w:rPr>
                <w:ins w:id="3667" w:author="Mohammad Nayeem Hasan" w:date="2024-07-24T01:22:00Z" w16du:dateUtc="2024-07-23T19:22:00Z"/>
                <w:rFonts w:ascii="Times New Roman" w:hAnsi="Times New Roman" w:cs="Times New Roman"/>
                <w:sz w:val="24"/>
                <w:szCs w:val="24"/>
              </w:rPr>
            </w:pPr>
            <w:ins w:id="3668"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669" w:author="Mohammad Nayeem Hasan" w:date="2024-07-24T01:50:00Z" w16du:dateUtc="2024-07-23T19:50:00Z">
              <w:tcPr>
                <w:tcW w:w="507" w:type="pct"/>
                <w:gridSpan w:val="3"/>
              </w:tcPr>
            </w:tcPrChange>
          </w:tcPr>
          <w:p w14:paraId="499E98A9" w14:textId="7CDF47F5" w:rsidR="0095740D" w:rsidRPr="00DF6BDB" w:rsidDel="00D73460" w:rsidRDefault="0095740D" w:rsidP="00CD6D8D">
            <w:pPr>
              <w:spacing w:after="0" w:line="240" w:lineRule="auto"/>
              <w:rPr>
                <w:ins w:id="3670" w:author="Mohammad Nayeem Hasan" w:date="2024-07-24T01:22:00Z" w16du:dateUtc="2024-07-23T19:22:00Z"/>
                <w:rFonts w:ascii="Times New Roman" w:hAnsi="Times New Roman" w:cs="Times New Roman"/>
                <w:sz w:val="24"/>
                <w:szCs w:val="24"/>
              </w:rPr>
            </w:pPr>
            <w:ins w:id="3671"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672" w:author="Mohammad Nayeem Hasan" w:date="2024-07-24T01:50:00Z" w16du:dateUtc="2024-07-23T19:50:00Z">
              <w:tcPr>
                <w:tcW w:w="395" w:type="pct"/>
                <w:gridSpan w:val="2"/>
              </w:tcPr>
            </w:tcPrChange>
          </w:tcPr>
          <w:p w14:paraId="1D497F6F" w14:textId="77777777" w:rsidR="0095740D" w:rsidRPr="00DF6BDB" w:rsidDel="00D73460" w:rsidRDefault="0095740D" w:rsidP="00CD6D8D">
            <w:pPr>
              <w:spacing w:after="0" w:line="240" w:lineRule="auto"/>
              <w:rPr>
                <w:ins w:id="3673" w:author="Mohammad Nayeem Hasan" w:date="2024-07-24T01:30:00Z" w16du:dateUtc="2024-07-23T19:30:00Z"/>
                <w:rFonts w:ascii="Times New Roman" w:hAnsi="Times New Roman" w:cs="Times New Roman"/>
                <w:sz w:val="24"/>
                <w:szCs w:val="24"/>
              </w:rPr>
            </w:pPr>
          </w:p>
        </w:tc>
      </w:tr>
      <w:tr w:rsidR="0095740D" w:rsidRPr="00CE3B54" w:rsidDel="00D73460" w14:paraId="0A095948" w14:textId="27AA7581" w:rsidTr="00461E37">
        <w:tblPrEx>
          <w:tblW w:w="5000" w:type="pct"/>
          <w:tblPrExChange w:id="3674" w:author="Mohammad Nayeem Hasan" w:date="2024-07-24T01:50:00Z" w16du:dateUtc="2024-07-23T19:50:00Z">
            <w:tblPrEx>
              <w:tblW w:w="4633" w:type="pct"/>
            </w:tblPrEx>
          </w:tblPrExChange>
        </w:tblPrEx>
        <w:trPr>
          <w:gridAfter w:val="1"/>
          <w:wAfter w:w="3" w:type="pct"/>
          <w:ins w:id="3675" w:author="Mohammad Nayeem Hasan" w:date="2024-07-24T01:22:00Z" w16du:dateUtc="2024-07-23T19:22:00Z"/>
          <w:trPrChange w:id="3676" w:author="Mohammad Nayeem Hasan" w:date="2024-07-24T01:50:00Z" w16du:dateUtc="2024-07-23T19:50:00Z">
            <w:trPr>
              <w:gridAfter w:val="1"/>
            </w:trPr>
          </w:trPrChange>
        </w:trPr>
        <w:tc>
          <w:tcPr>
            <w:tcW w:w="1826" w:type="pct"/>
            <w:vAlign w:val="center"/>
            <w:tcPrChange w:id="3677" w:author="Mohammad Nayeem Hasan" w:date="2024-07-24T01:50:00Z" w16du:dateUtc="2024-07-23T19:50:00Z">
              <w:tcPr>
                <w:tcW w:w="1683" w:type="pct"/>
                <w:vAlign w:val="center"/>
              </w:tcPr>
            </w:tcPrChange>
          </w:tcPr>
          <w:p w14:paraId="6CD2D250" w14:textId="77777777" w:rsidR="0095740D" w:rsidRPr="00DF6BDB" w:rsidDel="00D73460" w:rsidRDefault="0095740D" w:rsidP="00CD6D8D">
            <w:pPr>
              <w:spacing w:after="0" w:line="240" w:lineRule="auto"/>
              <w:rPr>
                <w:ins w:id="3678" w:author="Mohammad Nayeem Hasan" w:date="2024-07-24T01:22:00Z" w16du:dateUtc="2024-07-23T19:22:00Z"/>
                <w:rFonts w:ascii="Times New Roman" w:hAnsi="Times New Roman" w:cs="Times New Roman"/>
                <w:sz w:val="24"/>
                <w:szCs w:val="24"/>
              </w:rPr>
            </w:pPr>
            <w:ins w:id="3679" w:author="Mohammad Nayeem Hasan" w:date="2024-07-24T01:22:00Z" w16du:dateUtc="2024-07-23T19:22:00Z">
              <w:r w:rsidRPr="00877093">
                <w:rPr>
                  <w:rFonts w:ascii="Times New Roman" w:hAnsi="Times New Roman" w:cs="Times New Roman"/>
                  <w:bCs/>
                  <w:sz w:val="24"/>
                  <w:szCs w:val="24"/>
                </w:rPr>
                <w:t>35+</w:t>
              </w:r>
            </w:ins>
          </w:p>
        </w:tc>
        <w:tc>
          <w:tcPr>
            <w:tcW w:w="551" w:type="pct"/>
            <w:tcPrChange w:id="3680" w:author="Mohammad Nayeem Hasan" w:date="2024-07-24T01:50:00Z" w16du:dateUtc="2024-07-23T19:50:00Z">
              <w:tcPr>
                <w:tcW w:w="507" w:type="pct"/>
                <w:gridSpan w:val="2"/>
              </w:tcPr>
            </w:tcPrChange>
          </w:tcPr>
          <w:p w14:paraId="6EDB4012" w14:textId="77777777" w:rsidR="0095740D" w:rsidRPr="00DF6BDB" w:rsidDel="00D73460" w:rsidRDefault="0095740D" w:rsidP="00CD6D8D">
            <w:pPr>
              <w:spacing w:after="0" w:line="240" w:lineRule="auto"/>
              <w:rPr>
                <w:ins w:id="3681" w:author="Mohammad Nayeem Hasan" w:date="2024-07-24T01:22:00Z" w16du:dateUtc="2024-07-23T19:22:00Z"/>
                <w:rFonts w:ascii="Times New Roman" w:hAnsi="Times New Roman" w:cs="Times New Roman"/>
                <w:sz w:val="24"/>
                <w:szCs w:val="24"/>
              </w:rPr>
            </w:pPr>
            <w:ins w:id="3682" w:author="Mohammad Nayeem Hasan" w:date="2024-07-24T01:22:00Z" w16du:dateUtc="2024-07-23T19:22:00Z">
              <w:r w:rsidRPr="00DF6BDB" w:rsidDel="00D73460">
                <w:rPr>
                  <w:rFonts w:ascii="Times New Roman" w:hAnsi="Times New Roman" w:cs="Times New Roman"/>
                  <w:sz w:val="24"/>
                  <w:szCs w:val="24"/>
                </w:rPr>
                <w:t>91 (7.88)</w:t>
              </w:r>
            </w:ins>
          </w:p>
        </w:tc>
        <w:tc>
          <w:tcPr>
            <w:tcW w:w="660" w:type="pct"/>
            <w:tcPrChange w:id="3683" w:author="Mohammad Nayeem Hasan" w:date="2024-07-24T01:50:00Z" w16du:dateUtc="2024-07-23T19:50:00Z">
              <w:tcPr>
                <w:tcW w:w="608" w:type="pct"/>
                <w:gridSpan w:val="2"/>
              </w:tcPr>
            </w:tcPrChange>
          </w:tcPr>
          <w:p w14:paraId="6C35D9DD" w14:textId="47372D1E" w:rsidR="0095740D" w:rsidRPr="00DF6BDB" w:rsidDel="00D73460" w:rsidRDefault="0095740D" w:rsidP="00CD6D8D">
            <w:pPr>
              <w:spacing w:after="0" w:line="240" w:lineRule="auto"/>
              <w:rPr>
                <w:ins w:id="3684" w:author="Mohammad Nayeem Hasan" w:date="2024-07-24T01:22:00Z" w16du:dateUtc="2024-07-23T19:22:00Z"/>
                <w:rFonts w:ascii="Times New Roman" w:hAnsi="Times New Roman" w:cs="Times New Roman"/>
                <w:sz w:val="24"/>
                <w:szCs w:val="24"/>
              </w:rPr>
            </w:pPr>
            <w:ins w:id="3685" w:author="Mohammad Nayeem Hasan" w:date="2024-07-24T01:22:00Z" w16du:dateUtc="2024-07-23T19:22:00Z">
              <w:r w:rsidRPr="00DF6BDB" w:rsidDel="00D73460">
                <w:rPr>
                  <w:rFonts w:ascii="Times New Roman" w:hAnsi="Times New Roman" w:cs="Times New Roman"/>
                  <w:sz w:val="24"/>
                  <w:szCs w:val="24"/>
                </w:rPr>
                <w:t>1059 (92.12)</w:t>
              </w:r>
            </w:ins>
          </w:p>
        </w:tc>
        <w:tc>
          <w:tcPr>
            <w:tcW w:w="430" w:type="pct"/>
            <w:tcPrChange w:id="3686" w:author="Mohammad Nayeem Hasan" w:date="2024-07-24T01:50:00Z" w16du:dateUtc="2024-07-23T19:50:00Z">
              <w:tcPr>
                <w:tcW w:w="396" w:type="pct"/>
              </w:tcPr>
            </w:tcPrChange>
          </w:tcPr>
          <w:p w14:paraId="68F3DFB4" w14:textId="77777777" w:rsidR="0095740D" w:rsidRPr="00DF6BDB" w:rsidDel="00D73460" w:rsidRDefault="0095740D" w:rsidP="00CD6D8D">
            <w:pPr>
              <w:spacing w:after="0" w:line="240" w:lineRule="auto"/>
              <w:rPr>
                <w:ins w:id="3687" w:author="Mohammad Nayeem Hasan" w:date="2024-07-24T01:22:00Z" w16du:dateUtc="2024-07-23T19:22:00Z"/>
                <w:rFonts w:ascii="Times New Roman" w:hAnsi="Times New Roman" w:cs="Times New Roman"/>
                <w:sz w:val="24"/>
                <w:szCs w:val="24"/>
              </w:rPr>
            </w:pPr>
          </w:p>
        </w:tc>
        <w:tc>
          <w:tcPr>
            <w:tcW w:w="550" w:type="pct"/>
            <w:gridSpan w:val="2"/>
            <w:tcPrChange w:id="3688" w:author="Mohammad Nayeem Hasan" w:date="2024-07-24T01:50:00Z" w16du:dateUtc="2024-07-23T19:50:00Z">
              <w:tcPr>
                <w:tcW w:w="507" w:type="pct"/>
                <w:gridSpan w:val="2"/>
              </w:tcPr>
            </w:tcPrChange>
          </w:tcPr>
          <w:p w14:paraId="6ED9F64C" w14:textId="77777777" w:rsidR="0095740D" w:rsidRPr="00DF6BDB" w:rsidDel="00D73460" w:rsidRDefault="0095740D" w:rsidP="00CD6D8D">
            <w:pPr>
              <w:spacing w:after="0" w:line="240" w:lineRule="auto"/>
              <w:rPr>
                <w:ins w:id="3689" w:author="Mohammad Nayeem Hasan" w:date="2024-07-24T01:22:00Z" w16du:dateUtc="2024-07-23T19:22:00Z"/>
                <w:rFonts w:ascii="Times New Roman" w:hAnsi="Times New Roman" w:cs="Times New Roman"/>
                <w:sz w:val="24"/>
                <w:szCs w:val="24"/>
              </w:rPr>
            </w:pPr>
            <w:ins w:id="3690" w:author="Mohammad Nayeem Hasan" w:date="2024-07-24T01:22:00Z" w16du:dateUtc="2024-07-23T19:22:00Z">
              <w:r w:rsidRPr="00DF6BDB" w:rsidDel="00D73460">
                <w:rPr>
                  <w:rFonts w:ascii="Times New Roman" w:hAnsi="Times New Roman" w:cs="Times New Roman"/>
                  <w:sz w:val="24"/>
                  <w:szCs w:val="24"/>
                </w:rPr>
                <w:t>91 (7.88)</w:t>
              </w:r>
            </w:ins>
          </w:p>
        </w:tc>
        <w:tc>
          <w:tcPr>
            <w:tcW w:w="551" w:type="pct"/>
            <w:tcPrChange w:id="3691" w:author="Mohammad Nayeem Hasan" w:date="2024-07-24T01:50:00Z" w16du:dateUtc="2024-07-23T19:50:00Z">
              <w:tcPr>
                <w:tcW w:w="507" w:type="pct"/>
                <w:gridSpan w:val="3"/>
              </w:tcPr>
            </w:tcPrChange>
          </w:tcPr>
          <w:p w14:paraId="0CC5598E" w14:textId="1CD885BB" w:rsidR="0095740D" w:rsidRPr="00DF6BDB" w:rsidDel="00D73460" w:rsidRDefault="0095740D" w:rsidP="00CD6D8D">
            <w:pPr>
              <w:spacing w:after="0" w:line="240" w:lineRule="auto"/>
              <w:rPr>
                <w:ins w:id="3692" w:author="Mohammad Nayeem Hasan" w:date="2024-07-24T01:22:00Z" w16du:dateUtc="2024-07-23T19:22:00Z"/>
                <w:rFonts w:ascii="Times New Roman" w:hAnsi="Times New Roman" w:cs="Times New Roman"/>
                <w:sz w:val="24"/>
                <w:szCs w:val="24"/>
              </w:rPr>
            </w:pPr>
            <w:ins w:id="3693" w:author="Mohammad Nayeem Hasan" w:date="2024-07-24T01:34:00Z" w16du:dateUtc="2024-07-23T19:34:00Z">
              <w:r w:rsidRPr="00DF6BDB" w:rsidDel="00D73460">
                <w:rPr>
                  <w:rFonts w:ascii="Times New Roman" w:hAnsi="Times New Roman" w:cs="Times New Roman"/>
                  <w:sz w:val="24"/>
                  <w:szCs w:val="24"/>
                </w:rPr>
                <w:t>91 (7.88)</w:t>
              </w:r>
            </w:ins>
          </w:p>
        </w:tc>
        <w:tc>
          <w:tcPr>
            <w:tcW w:w="429" w:type="pct"/>
            <w:tcPrChange w:id="3694" w:author="Mohammad Nayeem Hasan" w:date="2024-07-24T01:50:00Z" w16du:dateUtc="2024-07-23T19:50:00Z">
              <w:tcPr>
                <w:tcW w:w="395" w:type="pct"/>
                <w:gridSpan w:val="2"/>
              </w:tcPr>
            </w:tcPrChange>
          </w:tcPr>
          <w:p w14:paraId="516AA7D6" w14:textId="77777777" w:rsidR="0095740D" w:rsidRPr="00DF6BDB" w:rsidDel="00D73460" w:rsidRDefault="0095740D" w:rsidP="00CD6D8D">
            <w:pPr>
              <w:spacing w:after="0" w:line="240" w:lineRule="auto"/>
              <w:rPr>
                <w:ins w:id="3695" w:author="Mohammad Nayeem Hasan" w:date="2024-07-24T01:30:00Z" w16du:dateUtc="2024-07-23T19:30:00Z"/>
                <w:rFonts w:ascii="Times New Roman" w:hAnsi="Times New Roman" w:cs="Times New Roman"/>
                <w:sz w:val="24"/>
                <w:szCs w:val="24"/>
              </w:rPr>
            </w:pPr>
          </w:p>
        </w:tc>
      </w:tr>
      <w:tr w:rsidR="0095740D" w:rsidRPr="00CE3B54" w:rsidDel="00D73460" w14:paraId="13A6079F" w14:textId="03B58BA5" w:rsidTr="00461E37">
        <w:tblPrEx>
          <w:tblW w:w="5000" w:type="pct"/>
          <w:tblPrExChange w:id="3696" w:author="Mohammad Nayeem Hasan" w:date="2024-07-24T01:50:00Z" w16du:dateUtc="2024-07-23T19:50:00Z">
            <w:tblPrEx>
              <w:tblW w:w="4633" w:type="pct"/>
            </w:tblPrEx>
          </w:tblPrExChange>
        </w:tblPrEx>
        <w:trPr>
          <w:gridAfter w:val="1"/>
          <w:wAfter w:w="3" w:type="pct"/>
          <w:ins w:id="3697" w:author="Mohammad Nayeem Hasan" w:date="2024-07-24T01:22:00Z" w16du:dateUtc="2024-07-23T19:22:00Z"/>
          <w:trPrChange w:id="3698" w:author="Mohammad Nayeem Hasan" w:date="2024-07-24T01:50:00Z" w16du:dateUtc="2024-07-23T19:50:00Z">
            <w:trPr>
              <w:gridAfter w:val="1"/>
            </w:trPr>
          </w:trPrChange>
        </w:trPr>
        <w:tc>
          <w:tcPr>
            <w:tcW w:w="1826" w:type="pct"/>
            <w:tcPrChange w:id="3699" w:author="Mohammad Nayeem Hasan" w:date="2024-07-24T01:50:00Z" w16du:dateUtc="2024-07-23T19:50:00Z">
              <w:tcPr>
                <w:tcW w:w="1683" w:type="pct"/>
              </w:tcPr>
            </w:tcPrChange>
          </w:tcPr>
          <w:p w14:paraId="23B2D794" w14:textId="77777777" w:rsidR="0095740D" w:rsidRPr="008145C6" w:rsidDel="00D73460" w:rsidRDefault="0095740D" w:rsidP="00CD6D8D">
            <w:pPr>
              <w:spacing w:after="0" w:line="240" w:lineRule="auto"/>
              <w:rPr>
                <w:ins w:id="3700" w:author="Mohammad Nayeem Hasan" w:date="2024-07-24T01:22:00Z" w16du:dateUtc="2024-07-23T19:22:00Z"/>
                <w:rFonts w:ascii="Times New Roman" w:hAnsi="Times New Roman" w:cs="Times New Roman"/>
                <w:b/>
                <w:bCs/>
                <w:i/>
                <w:iCs/>
                <w:sz w:val="24"/>
                <w:szCs w:val="24"/>
              </w:rPr>
            </w:pPr>
            <w:ins w:id="3701" w:author="Mohammad Nayeem Hasan" w:date="2024-07-24T01:22:00Z" w16du:dateUtc="2024-07-23T19:22:00Z">
              <w:r w:rsidRPr="008145C6" w:rsidDel="00D73460">
                <w:rPr>
                  <w:rFonts w:ascii="Times New Roman" w:hAnsi="Times New Roman" w:cs="Times New Roman"/>
                  <w:b/>
                  <w:bCs/>
                  <w:i/>
                  <w:iCs/>
                  <w:sz w:val="24"/>
                  <w:szCs w:val="24"/>
                </w:rPr>
                <w:t>Household size</w:t>
              </w:r>
            </w:ins>
          </w:p>
        </w:tc>
        <w:tc>
          <w:tcPr>
            <w:tcW w:w="551" w:type="pct"/>
            <w:tcPrChange w:id="3702" w:author="Mohammad Nayeem Hasan" w:date="2024-07-24T01:50:00Z" w16du:dateUtc="2024-07-23T19:50:00Z">
              <w:tcPr>
                <w:tcW w:w="507" w:type="pct"/>
                <w:gridSpan w:val="2"/>
              </w:tcPr>
            </w:tcPrChange>
          </w:tcPr>
          <w:p w14:paraId="1F0519FD" w14:textId="77777777" w:rsidR="0095740D" w:rsidRPr="00DF6BDB" w:rsidDel="00D73460" w:rsidRDefault="0095740D" w:rsidP="00CD6D8D">
            <w:pPr>
              <w:spacing w:after="0" w:line="240" w:lineRule="auto"/>
              <w:rPr>
                <w:ins w:id="3703" w:author="Mohammad Nayeem Hasan" w:date="2024-07-24T01:22:00Z" w16du:dateUtc="2024-07-23T19:22:00Z"/>
                <w:rFonts w:ascii="Times New Roman" w:hAnsi="Times New Roman" w:cs="Times New Roman"/>
                <w:sz w:val="24"/>
                <w:szCs w:val="24"/>
              </w:rPr>
            </w:pPr>
          </w:p>
        </w:tc>
        <w:tc>
          <w:tcPr>
            <w:tcW w:w="660" w:type="pct"/>
            <w:tcPrChange w:id="3704" w:author="Mohammad Nayeem Hasan" w:date="2024-07-24T01:50:00Z" w16du:dateUtc="2024-07-23T19:50:00Z">
              <w:tcPr>
                <w:tcW w:w="608" w:type="pct"/>
                <w:gridSpan w:val="2"/>
              </w:tcPr>
            </w:tcPrChange>
          </w:tcPr>
          <w:p w14:paraId="21C2D4DB" w14:textId="3C5699BD" w:rsidR="0095740D" w:rsidRPr="00DF6BDB" w:rsidDel="00D73460" w:rsidRDefault="0095740D" w:rsidP="00CD6D8D">
            <w:pPr>
              <w:spacing w:after="0" w:line="240" w:lineRule="auto"/>
              <w:rPr>
                <w:ins w:id="3705" w:author="Mohammad Nayeem Hasan" w:date="2024-07-24T01:22:00Z" w16du:dateUtc="2024-07-23T19:22:00Z"/>
                <w:rFonts w:ascii="Times New Roman" w:hAnsi="Times New Roman" w:cs="Times New Roman"/>
                <w:sz w:val="24"/>
                <w:szCs w:val="24"/>
              </w:rPr>
            </w:pPr>
          </w:p>
        </w:tc>
        <w:tc>
          <w:tcPr>
            <w:tcW w:w="430" w:type="pct"/>
            <w:tcPrChange w:id="3706" w:author="Mohammad Nayeem Hasan" w:date="2024-07-24T01:50:00Z" w16du:dateUtc="2024-07-23T19:50:00Z">
              <w:tcPr>
                <w:tcW w:w="396" w:type="pct"/>
              </w:tcPr>
            </w:tcPrChange>
          </w:tcPr>
          <w:p w14:paraId="4A6C9625" w14:textId="77777777" w:rsidR="0095740D" w:rsidRPr="00DF6BDB" w:rsidDel="00D73460" w:rsidRDefault="0095740D" w:rsidP="00CD6D8D">
            <w:pPr>
              <w:spacing w:after="0" w:line="240" w:lineRule="auto"/>
              <w:rPr>
                <w:ins w:id="3707" w:author="Mohammad Nayeem Hasan" w:date="2024-07-24T01:22:00Z" w16du:dateUtc="2024-07-23T19:22:00Z"/>
                <w:rFonts w:ascii="Times New Roman" w:hAnsi="Times New Roman" w:cs="Times New Roman"/>
                <w:sz w:val="24"/>
                <w:szCs w:val="24"/>
              </w:rPr>
            </w:pPr>
          </w:p>
        </w:tc>
        <w:tc>
          <w:tcPr>
            <w:tcW w:w="550" w:type="pct"/>
            <w:gridSpan w:val="2"/>
            <w:tcPrChange w:id="3708" w:author="Mohammad Nayeem Hasan" w:date="2024-07-24T01:50:00Z" w16du:dateUtc="2024-07-23T19:50:00Z">
              <w:tcPr>
                <w:tcW w:w="507" w:type="pct"/>
                <w:gridSpan w:val="2"/>
              </w:tcPr>
            </w:tcPrChange>
          </w:tcPr>
          <w:p w14:paraId="42C8F94F" w14:textId="77777777" w:rsidR="0095740D" w:rsidRPr="00DF6BDB" w:rsidDel="00D73460" w:rsidRDefault="0095740D" w:rsidP="00CD6D8D">
            <w:pPr>
              <w:spacing w:after="0" w:line="240" w:lineRule="auto"/>
              <w:rPr>
                <w:ins w:id="3709" w:author="Mohammad Nayeem Hasan" w:date="2024-07-24T01:22:00Z" w16du:dateUtc="2024-07-23T19:22:00Z"/>
                <w:rFonts w:ascii="Times New Roman" w:hAnsi="Times New Roman" w:cs="Times New Roman"/>
                <w:sz w:val="24"/>
                <w:szCs w:val="24"/>
              </w:rPr>
            </w:pPr>
          </w:p>
        </w:tc>
        <w:tc>
          <w:tcPr>
            <w:tcW w:w="551" w:type="pct"/>
            <w:tcPrChange w:id="3710" w:author="Mohammad Nayeem Hasan" w:date="2024-07-24T01:50:00Z" w16du:dateUtc="2024-07-23T19:50:00Z">
              <w:tcPr>
                <w:tcW w:w="507" w:type="pct"/>
                <w:gridSpan w:val="3"/>
              </w:tcPr>
            </w:tcPrChange>
          </w:tcPr>
          <w:p w14:paraId="34F0C443" w14:textId="77777777" w:rsidR="0095740D" w:rsidRPr="00DF6BDB" w:rsidDel="00D73460" w:rsidRDefault="0095740D" w:rsidP="00CD6D8D">
            <w:pPr>
              <w:spacing w:after="0" w:line="240" w:lineRule="auto"/>
              <w:rPr>
                <w:ins w:id="3711" w:author="Mohammad Nayeem Hasan" w:date="2024-07-24T01:22:00Z" w16du:dateUtc="2024-07-23T19:22:00Z"/>
                <w:rFonts w:ascii="Times New Roman" w:hAnsi="Times New Roman" w:cs="Times New Roman"/>
                <w:sz w:val="24"/>
                <w:szCs w:val="24"/>
              </w:rPr>
            </w:pPr>
          </w:p>
        </w:tc>
        <w:tc>
          <w:tcPr>
            <w:tcW w:w="429" w:type="pct"/>
            <w:tcPrChange w:id="3712" w:author="Mohammad Nayeem Hasan" w:date="2024-07-24T01:50:00Z" w16du:dateUtc="2024-07-23T19:50:00Z">
              <w:tcPr>
                <w:tcW w:w="395" w:type="pct"/>
                <w:gridSpan w:val="2"/>
              </w:tcPr>
            </w:tcPrChange>
          </w:tcPr>
          <w:p w14:paraId="66BAF6AE" w14:textId="77777777" w:rsidR="0095740D" w:rsidRPr="00DF6BDB" w:rsidDel="00D73460" w:rsidRDefault="0095740D" w:rsidP="00CD6D8D">
            <w:pPr>
              <w:spacing w:after="0" w:line="240" w:lineRule="auto"/>
              <w:rPr>
                <w:ins w:id="3713" w:author="Mohammad Nayeem Hasan" w:date="2024-07-24T01:30:00Z" w16du:dateUtc="2024-07-23T19:30:00Z"/>
                <w:rFonts w:ascii="Times New Roman" w:hAnsi="Times New Roman" w:cs="Times New Roman"/>
                <w:sz w:val="24"/>
                <w:szCs w:val="24"/>
              </w:rPr>
            </w:pPr>
          </w:p>
        </w:tc>
      </w:tr>
      <w:tr w:rsidR="0095740D" w:rsidRPr="00CE3B54" w:rsidDel="00D73460" w14:paraId="5FB26809" w14:textId="2D9664D4" w:rsidTr="00461E37">
        <w:tblPrEx>
          <w:tblW w:w="5000" w:type="pct"/>
          <w:tblPrExChange w:id="3714" w:author="Mohammad Nayeem Hasan" w:date="2024-07-24T01:50:00Z" w16du:dateUtc="2024-07-23T19:50:00Z">
            <w:tblPrEx>
              <w:tblW w:w="4633" w:type="pct"/>
            </w:tblPrEx>
          </w:tblPrExChange>
        </w:tblPrEx>
        <w:trPr>
          <w:gridAfter w:val="1"/>
          <w:wAfter w:w="3" w:type="pct"/>
          <w:ins w:id="3715" w:author="Mohammad Nayeem Hasan" w:date="2024-07-24T01:22:00Z" w16du:dateUtc="2024-07-23T19:22:00Z"/>
          <w:trPrChange w:id="3716" w:author="Mohammad Nayeem Hasan" w:date="2024-07-24T01:50:00Z" w16du:dateUtc="2024-07-23T19:50:00Z">
            <w:trPr>
              <w:gridAfter w:val="1"/>
            </w:trPr>
          </w:trPrChange>
        </w:trPr>
        <w:tc>
          <w:tcPr>
            <w:tcW w:w="1826" w:type="pct"/>
            <w:tcPrChange w:id="3717" w:author="Mohammad Nayeem Hasan" w:date="2024-07-24T01:50:00Z" w16du:dateUtc="2024-07-23T19:50:00Z">
              <w:tcPr>
                <w:tcW w:w="1683" w:type="pct"/>
              </w:tcPr>
            </w:tcPrChange>
          </w:tcPr>
          <w:p w14:paraId="637F2AF6" w14:textId="77777777" w:rsidR="0095740D" w:rsidRPr="00DF6BDB" w:rsidDel="00D73460" w:rsidRDefault="0095740D" w:rsidP="00CD6D8D">
            <w:pPr>
              <w:spacing w:after="0" w:line="240" w:lineRule="auto"/>
              <w:rPr>
                <w:ins w:id="3718" w:author="Mohammad Nayeem Hasan" w:date="2024-07-24T01:22:00Z" w16du:dateUtc="2024-07-23T19:22:00Z"/>
                <w:rFonts w:ascii="Times New Roman" w:hAnsi="Times New Roman" w:cs="Times New Roman"/>
                <w:sz w:val="24"/>
                <w:szCs w:val="24"/>
              </w:rPr>
            </w:pPr>
            <w:ins w:id="3719" w:author="Mohammad Nayeem Hasan" w:date="2024-07-24T01:22:00Z" w16du:dateUtc="2024-07-23T19:22:00Z">
              <w:r w:rsidRPr="00DF6BDB" w:rsidDel="00D73460">
                <w:rPr>
                  <w:rFonts w:ascii="Times New Roman" w:hAnsi="Times New Roman" w:cs="Times New Roman"/>
                  <w:sz w:val="24"/>
                  <w:szCs w:val="24"/>
                </w:rPr>
                <w:t>&lt;5</w:t>
              </w:r>
            </w:ins>
          </w:p>
        </w:tc>
        <w:tc>
          <w:tcPr>
            <w:tcW w:w="551" w:type="pct"/>
            <w:tcPrChange w:id="3720" w:author="Mohammad Nayeem Hasan" w:date="2024-07-24T01:50:00Z" w16du:dateUtc="2024-07-23T19:50:00Z">
              <w:tcPr>
                <w:tcW w:w="507" w:type="pct"/>
                <w:gridSpan w:val="2"/>
              </w:tcPr>
            </w:tcPrChange>
          </w:tcPr>
          <w:p w14:paraId="20A01528" w14:textId="77777777" w:rsidR="0095740D" w:rsidRPr="00DF6BDB" w:rsidDel="00D73460" w:rsidRDefault="0095740D" w:rsidP="00CD6D8D">
            <w:pPr>
              <w:spacing w:after="0" w:line="240" w:lineRule="auto"/>
              <w:rPr>
                <w:ins w:id="3721" w:author="Mohammad Nayeem Hasan" w:date="2024-07-24T01:22:00Z" w16du:dateUtc="2024-07-23T19:22:00Z"/>
                <w:rFonts w:ascii="Times New Roman" w:hAnsi="Times New Roman" w:cs="Times New Roman"/>
                <w:sz w:val="24"/>
                <w:szCs w:val="24"/>
              </w:rPr>
            </w:pPr>
            <w:ins w:id="3722" w:author="Mohammad Nayeem Hasan" w:date="2024-07-24T01:22:00Z" w16du:dateUtc="2024-07-23T19:22:00Z">
              <w:r w:rsidRPr="00DF6BDB" w:rsidDel="00D73460">
                <w:rPr>
                  <w:rFonts w:ascii="Times New Roman" w:hAnsi="Times New Roman" w:cs="Times New Roman"/>
                  <w:sz w:val="24"/>
                  <w:szCs w:val="24"/>
                </w:rPr>
                <w:t>76 (7.89)</w:t>
              </w:r>
            </w:ins>
          </w:p>
        </w:tc>
        <w:tc>
          <w:tcPr>
            <w:tcW w:w="660" w:type="pct"/>
            <w:tcPrChange w:id="3723" w:author="Mohammad Nayeem Hasan" w:date="2024-07-24T01:50:00Z" w16du:dateUtc="2024-07-23T19:50:00Z">
              <w:tcPr>
                <w:tcW w:w="608" w:type="pct"/>
                <w:gridSpan w:val="2"/>
              </w:tcPr>
            </w:tcPrChange>
          </w:tcPr>
          <w:p w14:paraId="385867B0" w14:textId="0B64FF1E" w:rsidR="0095740D" w:rsidRPr="00DF6BDB" w:rsidDel="00D73460" w:rsidRDefault="0095740D" w:rsidP="00CD6D8D">
            <w:pPr>
              <w:spacing w:after="0" w:line="240" w:lineRule="auto"/>
              <w:rPr>
                <w:ins w:id="3724" w:author="Mohammad Nayeem Hasan" w:date="2024-07-24T01:22:00Z" w16du:dateUtc="2024-07-23T19:22:00Z"/>
                <w:rFonts w:ascii="Times New Roman" w:hAnsi="Times New Roman" w:cs="Times New Roman"/>
                <w:sz w:val="24"/>
                <w:szCs w:val="24"/>
              </w:rPr>
            </w:pPr>
            <w:ins w:id="3725" w:author="Mohammad Nayeem Hasan" w:date="2024-07-24T01:22:00Z" w16du:dateUtc="2024-07-23T19:22:00Z">
              <w:r w:rsidRPr="00DF6BDB" w:rsidDel="00D73460">
                <w:rPr>
                  <w:rFonts w:ascii="Times New Roman" w:hAnsi="Times New Roman" w:cs="Times New Roman"/>
                  <w:sz w:val="24"/>
                  <w:szCs w:val="24"/>
                </w:rPr>
                <w:t>884 (92.11)</w:t>
              </w:r>
            </w:ins>
          </w:p>
        </w:tc>
        <w:tc>
          <w:tcPr>
            <w:tcW w:w="430" w:type="pct"/>
            <w:tcPrChange w:id="3726" w:author="Mohammad Nayeem Hasan" w:date="2024-07-24T01:50:00Z" w16du:dateUtc="2024-07-23T19:50:00Z">
              <w:tcPr>
                <w:tcW w:w="396" w:type="pct"/>
              </w:tcPr>
            </w:tcPrChange>
          </w:tcPr>
          <w:p w14:paraId="328EA1B5" w14:textId="77777777" w:rsidR="0095740D" w:rsidRPr="00DF6BDB" w:rsidDel="00D73460" w:rsidRDefault="0095740D" w:rsidP="00CD6D8D">
            <w:pPr>
              <w:spacing w:after="0" w:line="240" w:lineRule="auto"/>
              <w:rPr>
                <w:ins w:id="3727" w:author="Mohammad Nayeem Hasan" w:date="2024-07-24T01:22:00Z" w16du:dateUtc="2024-07-23T19:22:00Z"/>
                <w:rFonts w:ascii="Times New Roman" w:hAnsi="Times New Roman" w:cs="Times New Roman"/>
                <w:sz w:val="24"/>
                <w:szCs w:val="24"/>
              </w:rPr>
            </w:pPr>
          </w:p>
        </w:tc>
        <w:tc>
          <w:tcPr>
            <w:tcW w:w="550" w:type="pct"/>
            <w:gridSpan w:val="2"/>
            <w:tcPrChange w:id="3728" w:author="Mohammad Nayeem Hasan" w:date="2024-07-24T01:50:00Z" w16du:dateUtc="2024-07-23T19:50:00Z">
              <w:tcPr>
                <w:tcW w:w="507" w:type="pct"/>
                <w:gridSpan w:val="2"/>
              </w:tcPr>
            </w:tcPrChange>
          </w:tcPr>
          <w:p w14:paraId="24DE5D45" w14:textId="77777777" w:rsidR="0095740D" w:rsidRPr="00DF6BDB" w:rsidDel="00D73460" w:rsidRDefault="0095740D" w:rsidP="00CD6D8D">
            <w:pPr>
              <w:spacing w:after="0" w:line="240" w:lineRule="auto"/>
              <w:rPr>
                <w:ins w:id="3729" w:author="Mohammad Nayeem Hasan" w:date="2024-07-24T01:22:00Z" w16du:dateUtc="2024-07-23T19:22:00Z"/>
                <w:rFonts w:ascii="Times New Roman" w:hAnsi="Times New Roman" w:cs="Times New Roman"/>
                <w:sz w:val="24"/>
                <w:szCs w:val="24"/>
              </w:rPr>
            </w:pPr>
            <w:ins w:id="3730" w:author="Mohammad Nayeem Hasan" w:date="2024-07-24T01:22:00Z" w16du:dateUtc="2024-07-23T19:22:00Z">
              <w:r w:rsidRPr="00DF6BDB" w:rsidDel="00D73460">
                <w:rPr>
                  <w:rFonts w:ascii="Times New Roman" w:hAnsi="Times New Roman" w:cs="Times New Roman"/>
                  <w:sz w:val="24"/>
                  <w:szCs w:val="24"/>
                </w:rPr>
                <w:t>76 (7.89)</w:t>
              </w:r>
            </w:ins>
          </w:p>
        </w:tc>
        <w:tc>
          <w:tcPr>
            <w:tcW w:w="551" w:type="pct"/>
            <w:tcPrChange w:id="3731" w:author="Mohammad Nayeem Hasan" w:date="2024-07-24T01:50:00Z" w16du:dateUtc="2024-07-23T19:50:00Z">
              <w:tcPr>
                <w:tcW w:w="507" w:type="pct"/>
                <w:gridSpan w:val="3"/>
              </w:tcPr>
            </w:tcPrChange>
          </w:tcPr>
          <w:p w14:paraId="607E132C" w14:textId="398F16FF" w:rsidR="0095740D" w:rsidRPr="00DF6BDB" w:rsidDel="00D73460" w:rsidRDefault="0095740D" w:rsidP="00CD6D8D">
            <w:pPr>
              <w:spacing w:after="0" w:line="240" w:lineRule="auto"/>
              <w:rPr>
                <w:ins w:id="3732" w:author="Mohammad Nayeem Hasan" w:date="2024-07-24T01:22:00Z" w16du:dateUtc="2024-07-23T19:22:00Z"/>
                <w:rFonts w:ascii="Times New Roman" w:hAnsi="Times New Roman" w:cs="Times New Roman"/>
                <w:sz w:val="24"/>
                <w:szCs w:val="24"/>
              </w:rPr>
            </w:pPr>
            <w:ins w:id="3733" w:author="Mohammad Nayeem Hasan" w:date="2024-07-24T01:34:00Z" w16du:dateUtc="2024-07-23T19:34:00Z">
              <w:r w:rsidRPr="00DF6BDB" w:rsidDel="00D73460">
                <w:rPr>
                  <w:rFonts w:ascii="Times New Roman" w:hAnsi="Times New Roman" w:cs="Times New Roman"/>
                  <w:sz w:val="24"/>
                  <w:szCs w:val="24"/>
                </w:rPr>
                <w:t>76 (7.89)</w:t>
              </w:r>
            </w:ins>
          </w:p>
        </w:tc>
        <w:tc>
          <w:tcPr>
            <w:tcW w:w="429" w:type="pct"/>
            <w:tcPrChange w:id="3734" w:author="Mohammad Nayeem Hasan" w:date="2024-07-24T01:50:00Z" w16du:dateUtc="2024-07-23T19:50:00Z">
              <w:tcPr>
                <w:tcW w:w="395" w:type="pct"/>
                <w:gridSpan w:val="2"/>
              </w:tcPr>
            </w:tcPrChange>
          </w:tcPr>
          <w:p w14:paraId="7DA6D6E7" w14:textId="77777777" w:rsidR="0095740D" w:rsidRPr="00DF6BDB" w:rsidDel="00D73460" w:rsidRDefault="0095740D" w:rsidP="00CD6D8D">
            <w:pPr>
              <w:spacing w:after="0" w:line="240" w:lineRule="auto"/>
              <w:rPr>
                <w:ins w:id="3735" w:author="Mohammad Nayeem Hasan" w:date="2024-07-24T01:30:00Z" w16du:dateUtc="2024-07-23T19:30:00Z"/>
                <w:rFonts w:ascii="Times New Roman" w:hAnsi="Times New Roman" w:cs="Times New Roman"/>
                <w:sz w:val="24"/>
                <w:szCs w:val="24"/>
              </w:rPr>
            </w:pPr>
          </w:p>
        </w:tc>
      </w:tr>
      <w:tr w:rsidR="0095740D" w:rsidRPr="00CE3B54" w:rsidDel="00D73460" w14:paraId="6C86407D" w14:textId="048F5D79" w:rsidTr="00461E37">
        <w:tblPrEx>
          <w:tblW w:w="5000" w:type="pct"/>
          <w:tblPrExChange w:id="3736" w:author="Mohammad Nayeem Hasan" w:date="2024-07-24T01:50:00Z" w16du:dateUtc="2024-07-23T19:50:00Z">
            <w:tblPrEx>
              <w:tblW w:w="4633" w:type="pct"/>
            </w:tblPrEx>
          </w:tblPrExChange>
        </w:tblPrEx>
        <w:trPr>
          <w:gridAfter w:val="1"/>
          <w:wAfter w:w="3" w:type="pct"/>
          <w:ins w:id="3737" w:author="Mohammad Nayeem Hasan" w:date="2024-07-24T01:22:00Z" w16du:dateUtc="2024-07-23T19:22:00Z"/>
          <w:trPrChange w:id="3738" w:author="Mohammad Nayeem Hasan" w:date="2024-07-24T01:50:00Z" w16du:dateUtc="2024-07-23T19:50:00Z">
            <w:trPr>
              <w:gridAfter w:val="1"/>
            </w:trPr>
          </w:trPrChange>
        </w:trPr>
        <w:tc>
          <w:tcPr>
            <w:tcW w:w="1826" w:type="pct"/>
            <w:tcPrChange w:id="3739" w:author="Mohammad Nayeem Hasan" w:date="2024-07-24T01:50:00Z" w16du:dateUtc="2024-07-23T19:50:00Z">
              <w:tcPr>
                <w:tcW w:w="1683" w:type="pct"/>
              </w:tcPr>
            </w:tcPrChange>
          </w:tcPr>
          <w:p w14:paraId="5A4E0513" w14:textId="77777777" w:rsidR="0095740D" w:rsidRPr="00DF6BDB" w:rsidDel="00D73460" w:rsidRDefault="0095740D" w:rsidP="00CD6D8D">
            <w:pPr>
              <w:spacing w:after="0" w:line="240" w:lineRule="auto"/>
              <w:rPr>
                <w:ins w:id="3740" w:author="Mohammad Nayeem Hasan" w:date="2024-07-24T01:22:00Z" w16du:dateUtc="2024-07-23T19:22:00Z"/>
                <w:rFonts w:ascii="Times New Roman" w:hAnsi="Times New Roman" w:cs="Times New Roman"/>
                <w:sz w:val="24"/>
                <w:szCs w:val="24"/>
              </w:rPr>
            </w:pPr>
            <w:ins w:id="3741" w:author="Mohammad Nayeem Hasan" w:date="2024-07-24T01:22:00Z" w16du:dateUtc="2024-07-23T19:22:00Z">
              <w:r w:rsidRPr="00DF6BDB" w:rsidDel="00D73460">
                <w:rPr>
                  <w:rFonts w:ascii="Times New Roman" w:hAnsi="Times New Roman" w:cs="Times New Roman"/>
                  <w:sz w:val="24"/>
                  <w:szCs w:val="24"/>
                </w:rPr>
                <w:t>5/5+</w:t>
              </w:r>
            </w:ins>
          </w:p>
        </w:tc>
        <w:tc>
          <w:tcPr>
            <w:tcW w:w="551" w:type="pct"/>
            <w:tcPrChange w:id="3742" w:author="Mohammad Nayeem Hasan" w:date="2024-07-24T01:50:00Z" w16du:dateUtc="2024-07-23T19:50:00Z">
              <w:tcPr>
                <w:tcW w:w="507" w:type="pct"/>
                <w:gridSpan w:val="2"/>
              </w:tcPr>
            </w:tcPrChange>
          </w:tcPr>
          <w:p w14:paraId="7E2581A4" w14:textId="77777777" w:rsidR="0095740D" w:rsidRPr="00DF6BDB" w:rsidDel="00D73460" w:rsidRDefault="0095740D" w:rsidP="00CD6D8D">
            <w:pPr>
              <w:spacing w:after="0" w:line="240" w:lineRule="auto"/>
              <w:rPr>
                <w:ins w:id="3743" w:author="Mohammad Nayeem Hasan" w:date="2024-07-24T01:22:00Z" w16du:dateUtc="2024-07-23T19:22:00Z"/>
                <w:rFonts w:ascii="Times New Roman" w:hAnsi="Times New Roman" w:cs="Times New Roman"/>
                <w:sz w:val="24"/>
                <w:szCs w:val="24"/>
              </w:rPr>
            </w:pPr>
            <w:ins w:id="3744" w:author="Mohammad Nayeem Hasan" w:date="2024-07-24T01:22:00Z" w16du:dateUtc="2024-07-23T19:22:00Z">
              <w:r w:rsidRPr="00DF6BDB" w:rsidDel="00D73460">
                <w:rPr>
                  <w:rFonts w:ascii="Times New Roman" w:hAnsi="Times New Roman" w:cs="Times New Roman"/>
                  <w:sz w:val="24"/>
                  <w:szCs w:val="24"/>
                </w:rPr>
                <w:t>97 (7.07)</w:t>
              </w:r>
            </w:ins>
          </w:p>
        </w:tc>
        <w:tc>
          <w:tcPr>
            <w:tcW w:w="660" w:type="pct"/>
            <w:tcPrChange w:id="3745" w:author="Mohammad Nayeem Hasan" w:date="2024-07-24T01:50:00Z" w16du:dateUtc="2024-07-23T19:50:00Z">
              <w:tcPr>
                <w:tcW w:w="608" w:type="pct"/>
                <w:gridSpan w:val="2"/>
              </w:tcPr>
            </w:tcPrChange>
          </w:tcPr>
          <w:p w14:paraId="7FEB6550" w14:textId="3F08500F" w:rsidR="0095740D" w:rsidRPr="00DF6BDB" w:rsidDel="00D73460" w:rsidRDefault="0095740D" w:rsidP="00CD6D8D">
            <w:pPr>
              <w:spacing w:after="0" w:line="240" w:lineRule="auto"/>
              <w:rPr>
                <w:ins w:id="3746" w:author="Mohammad Nayeem Hasan" w:date="2024-07-24T01:22:00Z" w16du:dateUtc="2024-07-23T19:22:00Z"/>
                <w:rFonts w:ascii="Times New Roman" w:hAnsi="Times New Roman" w:cs="Times New Roman"/>
                <w:sz w:val="24"/>
                <w:szCs w:val="24"/>
              </w:rPr>
            </w:pPr>
            <w:ins w:id="3747" w:author="Mohammad Nayeem Hasan" w:date="2024-07-24T01:22:00Z" w16du:dateUtc="2024-07-23T19:22:00Z">
              <w:r w:rsidRPr="00DF6BDB" w:rsidDel="00D73460">
                <w:rPr>
                  <w:rFonts w:ascii="Times New Roman" w:hAnsi="Times New Roman" w:cs="Times New Roman"/>
                  <w:sz w:val="24"/>
                  <w:szCs w:val="24"/>
                </w:rPr>
                <w:t>1275 (92.93)</w:t>
              </w:r>
            </w:ins>
          </w:p>
        </w:tc>
        <w:tc>
          <w:tcPr>
            <w:tcW w:w="430" w:type="pct"/>
            <w:tcPrChange w:id="3748" w:author="Mohammad Nayeem Hasan" w:date="2024-07-24T01:50:00Z" w16du:dateUtc="2024-07-23T19:50:00Z">
              <w:tcPr>
                <w:tcW w:w="396" w:type="pct"/>
              </w:tcPr>
            </w:tcPrChange>
          </w:tcPr>
          <w:p w14:paraId="049AAE45" w14:textId="77777777" w:rsidR="0095740D" w:rsidRPr="00DF6BDB" w:rsidDel="00D73460" w:rsidRDefault="0095740D" w:rsidP="00CD6D8D">
            <w:pPr>
              <w:spacing w:after="0" w:line="240" w:lineRule="auto"/>
              <w:rPr>
                <w:ins w:id="3749" w:author="Mohammad Nayeem Hasan" w:date="2024-07-24T01:22:00Z" w16du:dateUtc="2024-07-23T19:22:00Z"/>
                <w:rFonts w:ascii="Times New Roman" w:hAnsi="Times New Roman" w:cs="Times New Roman"/>
                <w:sz w:val="24"/>
                <w:szCs w:val="24"/>
              </w:rPr>
            </w:pPr>
          </w:p>
        </w:tc>
        <w:tc>
          <w:tcPr>
            <w:tcW w:w="550" w:type="pct"/>
            <w:gridSpan w:val="2"/>
            <w:tcPrChange w:id="3750" w:author="Mohammad Nayeem Hasan" w:date="2024-07-24T01:50:00Z" w16du:dateUtc="2024-07-23T19:50:00Z">
              <w:tcPr>
                <w:tcW w:w="507" w:type="pct"/>
                <w:gridSpan w:val="2"/>
              </w:tcPr>
            </w:tcPrChange>
          </w:tcPr>
          <w:p w14:paraId="3D1C3873" w14:textId="77777777" w:rsidR="0095740D" w:rsidRPr="00DF6BDB" w:rsidDel="00D73460" w:rsidRDefault="0095740D" w:rsidP="00CD6D8D">
            <w:pPr>
              <w:spacing w:after="0" w:line="240" w:lineRule="auto"/>
              <w:rPr>
                <w:ins w:id="3751" w:author="Mohammad Nayeem Hasan" w:date="2024-07-24T01:22:00Z" w16du:dateUtc="2024-07-23T19:22:00Z"/>
                <w:rFonts w:ascii="Times New Roman" w:hAnsi="Times New Roman" w:cs="Times New Roman"/>
                <w:sz w:val="24"/>
                <w:szCs w:val="24"/>
              </w:rPr>
            </w:pPr>
            <w:ins w:id="3752" w:author="Mohammad Nayeem Hasan" w:date="2024-07-24T01:22:00Z" w16du:dateUtc="2024-07-23T19:22:00Z">
              <w:r w:rsidRPr="00DF6BDB" w:rsidDel="00D73460">
                <w:rPr>
                  <w:rFonts w:ascii="Times New Roman" w:hAnsi="Times New Roman" w:cs="Times New Roman"/>
                  <w:sz w:val="24"/>
                  <w:szCs w:val="24"/>
                </w:rPr>
                <w:t>97 (7.07)</w:t>
              </w:r>
            </w:ins>
          </w:p>
        </w:tc>
        <w:tc>
          <w:tcPr>
            <w:tcW w:w="551" w:type="pct"/>
            <w:tcPrChange w:id="3753" w:author="Mohammad Nayeem Hasan" w:date="2024-07-24T01:50:00Z" w16du:dateUtc="2024-07-23T19:50:00Z">
              <w:tcPr>
                <w:tcW w:w="507" w:type="pct"/>
                <w:gridSpan w:val="3"/>
              </w:tcPr>
            </w:tcPrChange>
          </w:tcPr>
          <w:p w14:paraId="05AA2CD3" w14:textId="41721A17" w:rsidR="0095740D" w:rsidRPr="00DF6BDB" w:rsidDel="00D73460" w:rsidRDefault="0095740D" w:rsidP="00CD6D8D">
            <w:pPr>
              <w:spacing w:after="0" w:line="240" w:lineRule="auto"/>
              <w:rPr>
                <w:ins w:id="3754" w:author="Mohammad Nayeem Hasan" w:date="2024-07-24T01:22:00Z" w16du:dateUtc="2024-07-23T19:22:00Z"/>
                <w:rFonts w:ascii="Times New Roman" w:hAnsi="Times New Roman" w:cs="Times New Roman"/>
                <w:sz w:val="24"/>
                <w:szCs w:val="24"/>
              </w:rPr>
            </w:pPr>
            <w:ins w:id="3755" w:author="Mohammad Nayeem Hasan" w:date="2024-07-24T01:34:00Z" w16du:dateUtc="2024-07-23T19:34:00Z">
              <w:r w:rsidRPr="00DF6BDB" w:rsidDel="00D73460">
                <w:rPr>
                  <w:rFonts w:ascii="Times New Roman" w:hAnsi="Times New Roman" w:cs="Times New Roman"/>
                  <w:sz w:val="24"/>
                  <w:szCs w:val="24"/>
                </w:rPr>
                <w:t>97 (7.07)</w:t>
              </w:r>
            </w:ins>
          </w:p>
        </w:tc>
        <w:tc>
          <w:tcPr>
            <w:tcW w:w="429" w:type="pct"/>
            <w:tcPrChange w:id="3756" w:author="Mohammad Nayeem Hasan" w:date="2024-07-24T01:50:00Z" w16du:dateUtc="2024-07-23T19:50:00Z">
              <w:tcPr>
                <w:tcW w:w="395" w:type="pct"/>
                <w:gridSpan w:val="2"/>
              </w:tcPr>
            </w:tcPrChange>
          </w:tcPr>
          <w:p w14:paraId="0B01A0AF" w14:textId="77777777" w:rsidR="0095740D" w:rsidRPr="00DF6BDB" w:rsidDel="00D73460" w:rsidRDefault="0095740D" w:rsidP="00CD6D8D">
            <w:pPr>
              <w:spacing w:after="0" w:line="240" w:lineRule="auto"/>
              <w:rPr>
                <w:ins w:id="3757" w:author="Mohammad Nayeem Hasan" w:date="2024-07-24T01:30:00Z" w16du:dateUtc="2024-07-23T19:30:00Z"/>
                <w:rFonts w:ascii="Times New Roman" w:hAnsi="Times New Roman" w:cs="Times New Roman"/>
                <w:sz w:val="24"/>
                <w:szCs w:val="24"/>
              </w:rPr>
            </w:pPr>
          </w:p>
        </w:tc>
      </w:tr>
      <w:tr w:rsidR="0095740D" w:rsidRPr="00CE3B54" w:rsidDel="00D73460" w14:paraId="1420AD2E" w14:textId="587E161D" w:rsidTr="00461E37">
        <w:tblPrEx>
          <w:tblW w:w="5000" w:type="pct"/>
          <w:tblPrExChange w:id="3758" w:author="Mohammad Nayeem Hasan" w:date="2024-07-24T01:50:00Z" w16du:dateUtc="2024-07-23T19:50:00Z">
            <w:tblPrEx>
              <w:tblW w:w="4633" w:type="pct"/>
            </w:tblPrEx>
          </w:tblPrExChange>
        </w:tblPrEx>
        <w:trPr>
          <w:gridAfter w:val="1"/>
          <w:wAfter w:w="3" w:type="pct"/>
          <w:ins w:id="3759" w:author="Mohammad Nayeem Hasan" w:date="2024-07-24T01:22:00Z" w16du:dateUtc="2024-07-23T19:22:00Z"/>
          <w:trPrChange w:id="3760" w:author="Mohammad Nayeem Hasan" w:date="2024-07-24T01:50:00Z" w16du:dateUtc="2024-07-23T19:50:00Z">
            <w:trPr>
              <w:gridAfter w:val="1"/>
            </w:trPr>
          </w:trPrChange>
        </w:trPr>
        <w:tc>
          <w:tcPr>
            <w:tcW w:w="1826" w:type="pct"/>
            <w:tcPrChange w:id="3761" w:author="Mohammad Nayeem Hasan" w:date="2024-07-24T01:50:00Z" w16du:dateUtc="2024-07-23T19:50:00Z">
              <w:tcPr>
                <w:tcW w:w="1683" w:type="pct"/>
              </w:tcPr>
            </w:tcPrChange>
          </w:tcPr>
          <w:p w14:paraId="7564F132" w14:textId="77777777" w:rsidR="0095740D" w:rsidRPr="008145C6" w:rsidDel="00D73460" w:rsidRDefault="0095740D" w:rsidP="00CD6D8D">
            <w:pPr>
              <w:spacing w:after="0" w:line="240" w:lineRule="auto"/>
              <w:rPr>
                <w:ins w:id="3762" w:author="Mohammad Nayeem Hasan" w:date="2024-07-24T01:22:00Z" w16du:dateUtc="2024-07-23T19:22:00Z"/>
                <w:rFonts w:ascii="Times New Roman" w:hAnsi="Times New Roman" w:cs="Times New Roman"/>
                <w:b/>
                <w:bCs/>
                <w:i/>
                <w:iCs/>
                <w:sz w:val="24"/>
                <w:szCs w:val="24"/>
              </w:rPr>
            </w:pPr>
            <w:ins w:id="3763" w:author="Mohammad Nayeem Hasan" w:date="2024-07-24T01:22:00Z" w16du:dateUtc="2024-07-23T19:22:00Z">
              <w:r w:rsidRPr="008145C6" w:rsidDel="00D73460">
                <w:rPr>
                  <w:rFonts w:ascii="Times New Roman" w:hAnsi="Times New Roman" w:cs="Times New Roman"/>
                  <w:b/>
                  <w:bCs/>
                  <w:i/>
                  <w:iCs/>
                  <w:sz w:val="24"/>
                  <w:szCs w:val="24"/>
                </w:rPr>
                <w:t>Wealth status</w:t>
              </w:r>
            </w:ins>
          </w:p>
        </w:tc>
        <w:tc>
          <w:tcPr>
            <w:tcW w:w="551" w:type="pct"/>
            <w:tcPrChange w:id="3764" w:author="Mohammad Nayeem Hasan" w:date="2024-07-24T01:50:00Z" w16du:dateUtc="2024-07-23T19:50:00Z">
              <w:tcPr>
                <w:tcW w:w="507" w:type="pct"/>
                <w:gridSpan w:val="2"/>
              </w:tcPr>
            </w:tcPrChange>
          </w:tcPr>
          <w:p w14:paraId="3C85F9AF" w14:textId="77777777" w:rsidR="0095740D" w:rsidRPr="00DF6BDB" w:rsidDel="00D73460" w:rsidRDefault="0095740D" w:rsidP="00CD6D8D">
            <w:pPr>
              <w:spacing w:after="0" w:line="240" w:lineRule="auto"/>
              <w:rPr>
                <w:ins w:id="3765" w:author="Mohammad Nayeem Hasan" w:date="2024-07-24T01:22:00Z" w16du:dateUtc="2024-07-23T19:22:00Z"/>
                <w:rFonts w:ascii="Times New Roman" w:hAnsi="Times New Roman" w:cs="Times New Roman"/>
                <w:sz w:val="24"/>
                <w:szCs w:val="24"/>
              </w:rPr>
            </w:pPr>
          </w:p>
        </w:tc>
        <w:tc>
          <w:tcPr>
            <w:tcW w:w="660" w:type="pct"/>
            <w:tcPrChange w:id="3766" w:author="Mohammad Nayeem Hasan" w:date="2024-07-24T01:50:00Z" w16du:dateUtc="2024-07-23T19:50:00Z">
              <w:tcPr>
                <w:tcW w:w="608" w:type="pct"/>
                <w:gridSpan w:val="2"/>
              </w:tcPr>
            </w:tcPrChange>
          </w:tcPr>
          <w:p w14:paraId="7AC8856A" w14:textId="7DEF2CE8" w:rsidR="0095740D" w:rsidRPr="00DF6BDB" w:rsidDel="00D73460" w:rsidRDefault="0095740D" w:rsidP="00CD6D8D">
            <w:pPr>
              <w:spacing w:after="0" w:line="240" w:lineRule="auto"/>
              <w:rPr>
                <w:ins w:id="3767" w:author="Mohammad Nayeem Hasan" w:date="2024-07-24T01:22:00Z" w16du:dateUtc="2024-07-23T19:22:00Z"/>
                <w:rFonts w:ascii="Times New Roman" w:hAnsi="Times New Roman" w:cs="Times New Roman"/>
                <w:sz w:val="24"/>
                <w:szCs w:val="24"/>
              </w:rPr>
            </w:pPr>
          </w:p>
        </w:tc>
        <w:tc>
          <w:tcPr>
            <w:tcW w:w="430" w:type="pct"/>
            <w:tcPrChange w:id="3768" w:author="Mohammad Nayeem Hasan" w:date="2024-07-24T01:50:00Z" w16du:dateUtc="2024-07-23T19:50:00Z">
              <w:tcPr>
                <w:tcW w:w="396" w:type="pct"/>
              </w:tcPr>
            </w:tcPrChange>
          </w:tcPr>
          <w:p w14:paraId="79B32159" w14:textId="77777777" w:rsidR="0095740D" w:rsidRPr="00DF6BDB" w:rsidDel="00D73460" w:rsidRDefault="0095740D" w:rsidP="00CD6D8D">
            <w:pPr>
              <w:spacing w:after="0" w:line="240" w:lineRule="auto"/>
              <w:rPr>
                <w:ins w:id="3769" w:author="Mohammad Nayeem Hasan" w:date="2024-07-24T01:22:00Z" w16du:dateUtc="2024-07-23T19:22:00Z"/>
                <w:rFonts w:ascii="Times New Roman" w:hAnsi="Times New Roman" w:cs="Times New Roman"/>
                <w:sz w:val="24"/>
                <w:szCs w:val="24"/>
              </w:rPr>
            </w:pPr>
          </w:p>
        </w:tc>
        <w:tc>
          <w:tcPr>
            <w:tcW w:w="550" w:type="pct"/>
            <w:gridSpan w:val="2"/>
            <w:tcPrChange w:id="3770" w:author="Mohammad Nayeem Hasan" w:date="2024-07-24T01:50:00Z" w16du:dateUtc="2024-07-23T19:50:00Z">
              <w:tcPr>
                <w:tcW w:w="507" w:type="pct"/>
                <w:gridSpan w:val="2"/>
              </w:tcPr>
            </w:tcPrChange>
          </w:tcPr>
          <w:p w14:paraId="68135E9F" w14:textId="77777777" w:rsidR="0095740D" w:rsidRPr="00DF6BDB" w:rsidDel="00D73460" w:rsidRDefault="0095740D" w:rsidP="00CD6D8D">
            <w:pPr>
              <w:spacing w:after="0" w:line="240" w:lineRule="auto"/>
              <w:rPr>
                <w:ins w:id="3771" w:author="Mohammad Nayeem Hasan" w:date="2024-07-24T01:22:00Z" w16du:dateUtc="2024-07-23T19:22:00Z"/>
                <w:rFonts w:ascii="Times New Roman" w:hAnsi="Times New Roman" w:cs="Times New Roman"/>
                <w:sz w:val="24"/>
                <w:szCs w:val="24"/>
              </w:rPr>
            </w:pPr>
          </w:p>
        </w:tc>
        <w:tc>
          <w:tcPr>
            <w:tcW w:w="551" w:type="pct"/>
            <w:tcPrChange w:id="3772" w:author="Mohammad Nayeem Hasan" w:date="2024-07-24T01:50:00Z" w16du:dateUtc="2024-07-23T19:50:00Z">
              <w:tcPr>
                <w:tcW w:w="507" w:type="pct"/>
                <w:gridSpan w:val="3"/>
              </w:tcPr>
            </w:tcPrChange>
          </w:tcPr>
          <w:p w14:paraId="129C6022" w14:textId="77777777" w:rsidR="0095740D" w:rsidRPr="00DF6BDB" w:rsidDel="00D73460" w:rsidRDefault="0095740D" w:rsidP="00CD6D8D">
            <w:pPr>
              <w:spacing w:after="0" w:line="240" w:lineRule="auto"/>
              <w:rPr>
                <w:ins w:id="3773" w:author="Mohammad Nayeem Hasan" w:date="2024-07-24T01:22:00Z" w16du:dateUtc="2024-07-23T19:22:00Z"/>
                <w:rFonts w:ascii="Times New Roman" w:hAnsi="Times New Roman" w:cs="Times New Roman"/>
                <w:sz w:val="24"/>
                <w:szCs w:val="24"/>
              </w:rPr>
            </w:pPr>
          </w:p>
        </w:tc>
        <w:tc>
          <w:tcPr>
            <w:tcW w:w="429" w:type="pct"/>
            <w:tcPrChange w:id="3774" w:author="Mohammad Nayeem Hasan" w:date="2024-07-24T01:50:00Z" w16du:dateUtc="2024-07-23T19:50:00Z">
              <w:tcPr>
                <w:tcW w:w="395" w:type="pct"/>
                <w:gridSpan w:val="2"/>
              </w:tcPr>
            </w:tcPrChange>
          </w:tcPr>
          <w:p w14:paraId="78234DBE" w14:textId="77777777" w:rsidR="0095740D" w:rsidRPr="00DF6BDB" w:rsidDel="00D73460" w:rsidRDefault="0095740D" w:rsidP="00CD6D8D">
            <w:pPr>
              <w:spacing w:after="0" w:line="240" w:lineRule="auto"/>
              <w:rPr>
                <w:ins w:id="3775" w:author="Mohammad Nayeem Hasan" w:date="2024-07-24T01:30:00Z" w16du:dateUtc="2024-07-23T19:30:00Z"/>
                <w:rFonts w:ascii="Times New Roman" w:hAnsi="Times New Roman" w:cs="Times New Roman"/>
                <w:sz w:val="24"/>
                <w:szCs w:val="24"/>
              </w:rPr>
            </w:pPr>
          </w:p>
        </w:tc>
      </w:tr>
      <w:tr w:rsidR="0095740D" w:rsidRPr="00CE3B54" w:rsidDel="00D73460" w14:paraId="46CDDD1D" w14:textId="7D6A71D9" w:rsidTr="00461E37">
        <w:tblPrEx>
          <w:tblW w:w="5000" w:type="pct"/>
          <w:tblPrExChange w:id="3776" w:author="Mohammad Nayeem Hasan" w:date="2024-07-24T01:50:00Z" w16du:dateUtc="2024-07-23T19:50:00Z">
            <w:tblPrEx>
              <w:tblW w:w="4633" w:type="pct"/>
            </w:tblPrEx>
          </w:tblPrExChange>
        </w:tblPrEx>
        <w:trPr>
          <w:gridAfter w:val="1"/>
          <w:wAfter w:w="3" w:type="pct"/>
          <w:ins w:id="3777" w:author="Mohammad Nayeem Hasan" w:date="2024-07-24T01:22:00Z" w16du:dateUtc="2024-07-23T19:22:00Z"/>
          <w:trPrChange w:id="3778" w:author="Mohammad Nayeem Hasan" w:date="2024-07-24T01:50:00Z" w16du:dateUtc="2024-07-23T19:50:00Z">
            <w:trPr>
              <w:gridAfter w:val="1"/>
            </w:trPr>
          </w:trPrChange>
        </w:trPr>
        <w:tc>
          <w:tcPr>
            <w:tcW w:w="1826" w:type="pct"/>
            <w:tcPrChange w:id="3779" w:author="Mohammad Nayeem Hasan" w:date="2024-07-24T01:50:00Z" w16du:dateUtc="2024-07-23T19:50:00Z">
              <w:tcPr>
                <w:tcW w:w="1683" w:type="pct"/>
              </w:tcPr>
            </w:tcPrChange>
          </w:tcPr>
          <w:p w14:paraId="44A0735C" w14:textId="77777777" w:rsidR="0095740D" w:rsidRPr="00DF6BDB" w:rsidDel="00D73460" w:rsidRDefault="0095740D" w:rsidP="00CD6D8D">
            <w:pPr>
              <w:spacing w:after="0" w:line="240" w:lineRule="auto"/>
              <w:rPr>
                <w:ins w:id="3780" w:author="Mohammad Nayeem Hasan" w:date="2024-07-24T01:22:00Z" w16du:dateUtc="2024-07-23T19:22:00Z"/>
                <w:rFonts w:ascii="Times New Roman" w:hAnsi="Times New Roman" w:cs="Times New Roman"/>
                <w:sz w:val="24"/>
                <w:szCs w:val="24"/>
              </w:rPr>
            </w:pPr>
            <w:ins w:id="3781" w:author="Mohammad Nayeem Hasan" w:date="2024-07-24T01:22:00Z" w16du:dateUtc="2024-07-23T19:22:00Z">
              <w:r w:rsidRPr="00DF6BDB" w:rsidDel="00D73460">
                <w:rPr>
                  <w:rFonts w:ascii="Times New Roman" w:hAnsi="Times New Roman" w:cs="Times New Roman"/>
                  <w:sz w:val="24"/>
                  <w:szCs w:val="24"/>
                </w:rPr>
                <w:t>Poor</w:t>
              </w:r>
            </w:ins>
          </w:p>
        </w:tc>
        <w:tc>
          <w:tcPr>
            <w:tcW w:w="551" w:type="pct"/>
            <w:tcPrChange w:id="3782" w:author="Mohammad Nayeem Hasan" w:date="2024-07-24T01:50:00Z" w16du:dateUtc="2024-07-23T19:50:00Z">
              <w:tcPr>
                <w:tcW w:w="507" w:type="pct"/>
                <w:gridSpan w:val="2"/>
              </w:tcPr>
            </w:tcPrChange>
          </w:tcPr>
          <w:p w14:paraId="5A766C5C" w14:textId="77777777" w:rsidR="0095740D" w:rsidRPr="00DF6BDB" w:rsidDel="00D73460" w:rsidRDefault="0095740D" w:rsidP="00CD6D8D">
            <w:pPr>
              <w:spacing w:after="0" w:line="240" w:lineRule="auto"/>
              <w:rPr>
                <w:ins w:id="3783" w:author="Mohammad Nayeem Hasan" w:date="2024-07-24T01:22:00Z" w16du:dateUtc="2024-07-23T19:22:00Z"/>
                <w:rFonts w:ascii="Times New Roman" w:hAnsi="Times New Roman" w:cs="Times New Roman"/>
                <w:sz w:val="24"/>
                <w:szCs w:val="24"/>
              </w:rPr>
            </w:pPr>
            <w:ins w:id="3784" w:author="Mohammad Nayeem Hasan" w:date="2024-07-24T01:22:00Z" w16du:dateUtc="2024-07-23T19:22:00Z">
              <w:r w:rsidRPr="00DF6BDB" w:rsidDel="00D73460">
                <w:rPr>
                  <w:rFonts w:ascii="Times New Roman" w:hAnsi="Times New Roman" w:cs="Times New Roman"/>
                  <w:sz w:val="24"/>
                  <w:szCs w:val="24"/>
                </w:rPr>
                <w:t>90 (9.12)</w:t>
              </w:r>
            </w:ins>
          </w:p>
        </w:tc>
        <w:tc>
          <w:tcPr>
            <w:tcW w:w="660" w:type="pct"/>
            <w:tcPrChange w:id="3785" w:author="Mohammad Nayeem Hasan" w:date="2024-07-24T01:50:00Z" w16du:dateUtc="2024-07-23T19:50:00Z">
              <w:tcPr>
                <w:tcW w:w="608" w:type="pct"/>
                <w:gridSpan w:val="2"/>
              </w:tcPr>
            </w:tcPrChange>
          </w:tcPr>
          <w:p w14:paraId="0C27DA65" w14:textId="57AF6B35" w:rsidR="0095740D" w:rsidRPr="00DF6BDB" w:rsidDel="00D73460" w:rsidRDefault="0095740D" w:rsidP="00CD6D8D">
            <w:pPr>
              <w:spacing w:after="0" w:line="240" w:lineRule="auto"/>
              <w:rPr>
                <w:ins w:id="3786" w:author="Mohammad Nayeem Hasan" w:date="2024-07-24T01:22:00Z" w16du:dateUtc="2024-07-23T19:22:00Z"/>
                <w:rFonts w:ascii="Times New Roman" w:hAnsi="Times New Roman" w:cs="Times New Roman"/>
                <w:sz w:val="24"/>
                <w:szCs w:val="24"/>
              </w:rPr>
            </w:pPr>
            <w:ins w:id="3787" w:author="Mohammad Nayeem Hasan" w:date="2024-07-24T01:22:00Z" w16du:dateUtc="2024-07-23T19:22:00Z">
              <w:r w:rsidRPr="00DF6BDB" w:rsidDel="00D73460">
                <w:rPr>
                  <w:rFonts w:ascii="Times New Roman" w:hAnsi="Times New Roman" w:cs="Times New Roman"/>
                  <w:sz w:val="24"/>
                  <w:szCs w:val="24"/>
                </w:rPr>
                <w:t>894 (90.88)</w:t>
              </w:r>
            </w:ins>
          </w:p>
        </w:tc>
        <w:tc>
          <w:tcPr>
            <w:tcW w:w="430" w:type="pct"/>
            <w:tcPrChange w:id="3788" w:author="Mohammad Nayeem Hasan" w:date="2024-07-24T01:50:00Z" w16du:dateUtc="2024-07-23T19:50:00Z">
              <w:tcPr>
                <w:tcW w:w="396" w:type="pct"/>
              </w:tcPr>
            </w:tcPrChange>
          </w:tcPr>
          <w:p w14:paraId="6FF2076A" w14:textId="77777777" w:rsidR="0095740D" w:rsidRPr="00DF6BDB" w:rsidDel="00D73460" w:rsidRDefault="0095740D" w:rsidP="00CD6D8D">
            <w:pPr>
              <w:spacing w:after="0" w:line="240" w:lineRule="auto"/>
              <w:rPr>
                <w:ins w:id="3789" w:author="Mohammad Nayeem Hasan" w:date="2024-07-24T01:22:00Z" w16du:dateUtc="2024-07-23T19:22:00Z"/>
                <w:rFonts w:ascii="Times New Roman" w:hAnsi="Times New Roman" w:cs="Times New Roman"/>
                <w:sz w:val="24"/>
                <w:szCs w:val="24"/>
              </w:rPr>
            </w:pPr>
          </w:p>
        </w:tc>
        <w:tc>
          <w:tcPr>
            <w:tcW w:w="550" w:type="pct"/>
            <w:gridSpan w:val="2"/>
            <w:tcPrChange w:id="3790" w:author="Mohammad Nayeem Hasan" w:date="2024-07-24T01:50:00Z" w16du:dateUtc="2024-07-23T19:50:00Z">
              <w:tcPr>
                <w:tcW w:w="507" w:type="pct"/>
                <w:gridSpan w:val="2"/>
              </w:tcPr>
            </w:tcPrChange>
          </w:tcPr>
          <w:p w14:paraId="33136C96" w14:textId="77777777" w:rsidR="0095740D" w:rsidRPr="00DF6BDB" w:rsidDel="00D73460" w:rsidRDefault="0095740D" w:rsidP="00CD6D8D">
            <w:pPr>
              <w:spacing w:after="0" w:line="240" w:lineRule="auto"/>
              <w:rPr>
                <w:ins w:id="3791" w:author="Mohammad Nayeem Hasan" w:date="2024-07-24T01:22:00Z" w16du:dateUtc="2024-07-23T19:22:00Z"/>
                <w:rFonts w:ascii="Times New Roman" w:hAnsi="Times New Roman" w:cs="Times New Roman"/>
                <w:sz w:val="24"/>
                <w:szCs w:val="24"/>
              </w:rPr>
            </w:pPr>
            <w:ins w:id="3792" w:author="Mohammad Nayeem Hasan" w:date="2024-07-24T01:22:00Z" w16du:dateUtc="2024-07-23T19:22:00Z">
              <w:r w:rsidRPr="00DF6BDB" w:rsidDel="00D73460">
                <w:rPr>
                  <w:rFonts w:ascii="Times New Roman" w:hAnsi="Times New Roman" w:cs="Times New Roman"/>
                  <w:sz w:val="24"/>
                  <w:szCs w:val="24"/>
                </w:rPr>
                <w:t>90 (9.12)</w:t>
              </w:r>
            </w:ins>
          </w:p>
        </w:tc>
        <w:tc>
          <w:tcPr>
            <w:tcW w:w="551" w:type="pct"/>
            <w:tcPrChange w:id="3793" w:author="Mohammad Nayeem Hasan" w:date="2024-07-24T01:50:00Z" w16du:dateUtc="2024-07-23T19:50:00Z">
              <w:tcPr>
                <w:tcW w:w="507" w:type="pct"/>
                <w:gridSpan w:val="3"/>
              </w:tcPr>
            </w:tcPrChange>
          </w:tcPr>
          <w:p w14:paraId="3ABEDA6A" w14:textId="515FBBF2" w:rsidR="0095740D" w:rsidRPr="00DF6BDB" w:rsidDel="00D73460" w:rsidRDefault="0095740D" w:rsidP="00CD6D8D">
            <w:pPr>
              <w:spacing w:after="0" w:line="240" w:lineRule="auto"/>
              <w:rPr>
                <w:ins w:id="3794" w:author="Mohammad Nayeem Hasan" w:date="2024-07-24T01:22:00Z" w16du:dateUtc="2024-07-23T19:22:00Z"/>
                <w:rFonts w:ascii="Times New Roman" w:hAnsi="Times New Roman" w:cs="Times New Roman"/>
                <w:sz w:val="24"/>
                <w:szCs w:val="24"/>
              </w:rPr>
            </w:pPr>
            <w:ins w:id="3795" w:author="Mohammad Nayeem Hasan" w:date="2024-07-24T01:34:00Z" w16du:dateUtc="2024-07-23T19:34:00Z">
              <w:r w:rsidRPr="00DF6BDB" w:rsidDel="00D73460">
                <w:rPr>
                  <w:rFonts w:ascii="Times New Roman" w:hAnsi="Times New Roman" w:cs="Times New Roman"/>
                  <w:sz w:val="24"/>
                  <w:szCs w:val="24"/>
                </w:rPr>
                <w:t>90 (9.12)</w:t>
              </w:r>
            </w:ins>
          </w:p>
        </w:tc>
        <w:tc>
          <w:tcPr>
            <w:tcW w:w="429" w:type="pct"/>
            <w:tcPrChange w:id="3796" w:author="Mohammad Nayeem Hasan" w:date="2024-07-24T01:50:00Z" w16du:dateUtc="2024-07-23T19:50:00Z">
              <w:tcPr>
                <w:tcW w:w="395" w:type="pct"/>
                <w:gridSpan w:val="2"/>
              </w:tcPr>
            </w:tcPrChange>
          </w:tcPr>
          <w:p w14:paraId="779E8D89" w14:textId="77777777" w:rsidR="0095740D" w:rsidRPr="00DF6BDB" w:rsidDel="00D73460" w:rsidRDefault="0095740D" w:rsidP="00CD6D8D">
            <w:pPr>
              <w:spacing w:after="0" w:line="240" w:lineRule="auto"/>
              <w:rPr>
                <w:ins w:id="3797" w:author="Mohammad Nayeem Hasan" w:date="2024-07-24T01:30:00Z" w16du:dateUtc="2024-07-23T19:30:00Z"/>
                <w:rFonts w:ascii="Times New Roman" w:hAnsi="Times New Roman" w:cs="Times New Roman"/>
                <w:sz w:val="24"/>
                <w:szCs w:val="24"/>
              </w:rPr>
            </w:pPr>
          </w:p>
        </w:tc>
      </w:tr>
      <w:tr w:rsidR="0095740D" w:rsidRPr="00CE3B54" w:rsidDel="00D73460" w14:paraId="0464FBA3" w14:textId="18A8BCC7" w:rsidTr="00461E37">
        <w:tblPrEx>
          <w:tblW w:w="5000" w:type="pct"/>
          <w:tblPrExChange w:id="3798" w:author="Mohammad Nayeem Hasan" w:date="2024-07-24T01:50:00Z" w16du:dateUtc="2024-07-23T19:50:00Z">
            <w:tblPrEx>
              <w:tblW w:w="4633" w:type="pct"/>
            </w:tblPrEx>
          </w:tblPrExChange>
        </w:tblPrEx>
        <w:trPr>
          <w:gridAfter w:val="1"/>
          <w:wAfter w:w="3" w:type="pct"/>
          <w:ins w:id="3799" w:author="Mohammad Nayeem Hasan" w:date="2024-07-24T01:22:00Z" w16du:dateUtc="2024-07-23T19:22:00Z"/>
          <w:trPrChange w:id="3800" w:author="Mohammad Nayeem Hasan" w:date="2024-07-24T01:50:00Z" w16du:dateUtc="2024-07-23T19:50:00Z">
            <w:trPr>
              <w:gridAfter w:val="1"/>
            </w:trPr>
          </w:trPrChange>
        </w:trPr>
        <w:tc>
          <w:tcPr>
            <w:tcW w:w="1826" w:type="pct"/>
            <w:tcPrChange w:id="3801" w:author="Mohammad Nayeem Hasan" w:date="2024-07-24T01:50:00Z" w16du:dateUtc="2024-07-23T19:50:00Z">
              <w:tcPr>
                <w:tcW w:w="1683" w:type="pct"/>
              </w:tcPr>
            </w:tcPrChange>
          </w:tcPr>
          <w:p w14:paraId="62A87BBF" w14:textId="77777777" w:rsidR="0095740D" w:rsidRPr="00DF6BDB" w:rsidDel="00D73460" w:rsidRDefault="0095740D" w:rsidP="00CD6D8D">
            <w:pPr>
              <w:spacing w:after="0" w:line="240" w:lineRule="auto"/>
              <w:rPr>
                <w:ins w:id="3802" w:author="Mohammad Nayeem Hasan" w:date="2024-07-24T01:22:00Z" w16du:dateUtc="2024-07-23T19:22:00Z"/>
                <w:rFonts w:ascii="Times New Roman" w:hAnsi="Times New Roman" w:cs="Times New Roman"/>
                <w:sz w:val="24"/>
                <w:szCs w:val="24"/>
              </w:rPr>
            </w:pPr>
            <w:ins w:id="3803" w:author="Mohammad Nayeem Hasan" w:date="2024-07-24T01:22:00Z" w16du:dateUtc="2024-07-23T19:22:00Z">
              <w:r w:rsidRPr="00DF6BDB" w:rsidDel="00D73460">
                <w:rPr>
                  <w:rFonts w:ascii="Times New Roman" w:hAnsi="Times New Roman" w:cs="Times New Roman"/>
                  <w:sz w:val="24"/>
                  <w:szCs w:val="24"/>
                </w:rPr>
                <w:t>Middle</w:t>
              </w:r>
            </w:ins>
          </w:p>
        </w:tc>
        <w:tc>
          <w:tcPr>
            <w:tcW w:w="551" w:type="pct"/>
            <w:tcPrChange w:id="3804" w:author="Mohammad Nayeem Hasan" w:date="2024-07-24T01:50:00Z" w16du:dateUtc="2024-07-23T19:50:00Z">
              <w:tcPr>
                <w:tcW w:w="507" w:type="pct"/>
                <w:gridSpan w:val="2"/>
              </w:tcPr>
            </w:tcPrChange>
          </w:tcPr>
          <w:p w14:paraId="74A042E6" w14:textId="77777777" w:rsidR="0095740D" w:rsidRPr="00DF6BDB" w:rsidDel="00D73460" w:rsidRDefault="0095740D" w:rsidP="00CD6D8D">
            <w:pPr>
              <w:spacing w:after="0" w:line="240" w:lineRule="auto"/>
              <w:rPr>
                <w:ins w:id="3805" w:author="Mohammad Nayeem Hasan" w:date="2024-07-24T01:22:00Z" w16du:dateUtc="2024-07-23T19:22:00Z"/>
                <w:rFonts w:ascii="Times New Roman" w:hAnsi="Times New Roman" w:cs="Times New Roman"/>
                <w:sz w:val="24"/>
                <w:szCs w:val="24"/>
              </w:rPr>
            </w:pPr>
            <w:ins w:id="3806" w:author="Mohammad Nayeem Hasan" w:date="2024-07-24T01:22:00Z" w16du:dateUtc="2024-07-23T19:22:00Z">
              <w:r w:rsidRPr="00DF6BDB" w:rsidDel="00D73460">
                <w:rPr>
                  <w:rFonts w:ascii="Times New Roman" w:hAnsi="Times New Roman" w:cs="Times New Roman"/>
                  <w:sz w:val="24"/>
                  <w:szCs w:val="24"/>
                </w:rPr>
                <w:t>23 (5.10)</w:t>
              </w:r>
            </w:ins>
          </w:p>
        </w:tc>
        <w:tc>
          <w:tcPr>
            <w:tcW w:w="660" w:type="pct"/>
            <w:tcPrChange w:id="3807" w:author="Mohammad Nayeem Hasan" w:date="2024-07-24T01:50:00Z" w16du:dateUtc="2024-07-23T19:50:00Z">
              <w:tcPr>
                <w:tcW w:w="608" w:type="pct"/>
                <w:gridSpan w:val="2"/>
              </w:tcPr>
            </w:tcPrChange>
          </w:tcPr>
          <w:p w14:paraId="43335CB4" w14:textId="3A90A8D4" w:rsidR="0095740D" w:rsidRPr="00DF6BDB" w:rsidDel="00D73460" w:rsidRDefault="0095740D" w:rsidP="00CD6D8D">
            <w:pPr>
              <w:spacing w:after="0" w:line="240" w:lineRule="auto"/>
              <w:rPr>
                <w:ins w:id="3808" w:author="Mohammad Nayeem Hasan" w:date="2024-07-24T01:22:00Z" w16du:dateUtc="2024-07-23T19:22:00Z"/>
                <w:rFonts w:ascii="Times New Roman" w:hAnsi="Times New Roman" w:cs="Times New Roman"/>
                <w:sz w:val="24"/>
                <w:szCs w:val="24"/>
              </w:rPr>
            </w:pPr>
            <w:ins w:id="3809" w:author="Mohammad Nayeem Hasan" w:date="2024-07-24T01:22:00Z" w16du:dateUtc="2024-07-23T19:22:00Z">
              <w:r w:rsidRPr="00DF6BDB" w:rsidDel="00D73460">
                <w:rPr>
                  <w:rFonts w:ascii="Times New Roman" w:hAnsi="Times New Roman" w:cs="Times New Roman"/>
                  <w:sz w:val="24"/>
                  <w:szCs w:val="24"/>
                </w:rPr>
                <w:t>425 (94.90)</w:t>
              </w:r>
            </w:ins>
          </w:p>
        </w:tc>
        <w:tc>
          <w:tcPr>
            <w:tcW w:w="430" w:type="pct"/>
            <w:tcPrChange w:id="3810" w:author="Mohammad Nayeem Hasan" w:date="2024-07-24T01:50:00Z" w16du:dateUtc="2024-07-23T19:50:00Z">
              <w:tcPr>
                <w:tcW w:w="396" w:type="pct"/>
              </w:tcPr>
            </w:tcPrChange>
          </w:tcPr>
          <w:p w14:paraId="247835A4" w14:textId="77777777" w:rsidR="0095740D" w:rsidRPr="00DF6BDB" w:rsidDel="00D73460" w:rsidRDefault="0095740D" w:rsidP="00CD6D8D">
            <w:pPr>
              <w:spacing w:after="0" w:line="240" w:lineRule="auto"/>
              <w:rPr>
                <w:ins w:id="3811" w:author="Mohammad Nayeem Hasan" w:date="2024-07-24T01:22:00Z" w16du:dateUtc="2024-07-23T19:22:00Z"/>
                <w:rFonts w:ascii="Times New Roman" w:hAnsi="Times New Roman" w:cs="Times New Roman"/>
                <w:sz w:val="24"/>
                <w:szCs w:val="24"/>
              </w:rPr>
            </w:pPr>
          </w:p>
        </w:tc>
        <w:tc>
          <w:tcPr>
            <w:tcW w:w="550" w:type="pct"/>
            <w:gridSpan w:val="2"/>
            <w:tcPrChange w:id="3812" w:author="Mohammad Nayeem Hasan" w:date="2024-07-24T01:50:00Z" w16du:dateUtc="2024-07-23T19:50:00Z">
              <w:tcPr>
                <w:tcW w:w="507" w:type="pct"/>
                <w:gridSpan w:val="2"/>
              </w:tcPr>
            </w:tcPrChange>
          </w:tcPr>
          <w:p w14:paraId="32AE9CA9" w14:textId="77777777" w:rsidR="0095740D" w:rsidRPr="00DF6BDB" w:rsidDel="00D73460" w:rsidRDefault="0095740D" w:rsidP="00CD6D8D">
            <w:pPr>
              <w:spacing w:after="0" w:line="240" w:lineRule="auto"/>
              <w:rPr>
                <w:ins w:id="3813" w:author="Mohammad Nayeem Hasan" w:date="2024-07-24T01:22:00Z" w16du:dateUtc="2024-07-23T19:22:00Z"/>
                <w:rFonts w:ascii="Times New Roman" w:hAnsi="Times New Roman" w:cs="Times New Roman"/>
                <w:sz w:val="24"/>
                <w:szCs w:val="24"/>
              </w:rPr>
            </w:pPr>
            <w:ins w:id="3814" w:author="Mohammad Nayeem Hasan" w:date="2024-07-24T01:22:00Z" w16du:dateUtc="2024-07-23T19:22:00Z">
              <w:r w:rsidRPr="00DF6BDB" w:rsidDel="00D73460">
                <w:rPr>
                  <w:rFonts w:ascii="Times New Roman" w:hAnsi="Times New Roman" w:cs="Times New Roman"/>
                  <w:sz w:val="24"/>
                  <w:szCs w:val="24"/>
                </w:rPr>
                <w:t>23 (5.10)</w:t>
              </w:r>
            </w:ins>
          </w:p>
        </w:tc>
        <w:tc>
          <w:tcPr>
            <w:tcW w:w="551" w:type="pct"/>
            <w:tcPrChange w:id="3815" w:author="Mohammad Nayeem Hasan" w:date="2024-07-24T01:50:00Z" w16du:dateUtc="2024-07-23T19:50:00Z">
              <w:tcPr>
                <w:tcW w:w="507" w:type="pct"/>
                <w:gridSpan w:val="3"/>
              </w:tcPr>
            </w:tcPrChange>
          </w:tcPr>
          <w:p w14:paraId="396575CD" w14:textId="60BA19B7" w:rsidR="0095740D" w:rsidRPr="00DF6BDB" w:rsidDel="00D73460" w:rsidRDefault="0095740D" w:rsidP="00CD6D8D">
            <w:pPr>
              <w:spacing w:after="0" w:line="240" w:lineRule="auto"/>
              <w:rPr>
                <w:ins w:id="3816" w:author="Mohammad Nayeem Hasan" w:date="2024-07-24T01:22:00Z" w16du:dateUtc="2024-07-23T19:22:00Z"/>
                <w:rFonts w:ascii="Times New Roman" w:hAnsi="Times New Roman" w:cs="Times New Roman"/>
                <w:sz w:val="24"/>
                <w:szCs w:val="24"/>
              </w:rPr>
            </w:pPr>
            <w:ins w:id="3817" w:author="Mohammad Nayeem Hasan" w:date="2024-07-24T01:34:00Z" w16du:dateUtc="2024-07-23T19:34:00Z">
              <w:r w:rsidRPr="00DF6BDB" w:rsidDel="00D73460">
                <w:rPr>
                  <w:rFonts w:ascii="Times New Roman" w:hAnsi="Times New Roman" w:cs="Times New Roman"/>
                  <w:sz w:val="24"/>
                  <w:szCs w:val="24"/>
                </w:rPr>
                <w:t>23 (5.10)</w:t>
              </w:r>
            </w:ins>
          </w:p>
        </w:tc>
        <w:tc>
          <w:tcPr>
            <w:tcW w:w="429" w:type="pct"/>
            <w:tcPrChange w:id="3818" w:author="Mohammad Nayeem Hasan" w:date="2024-07-24T01:50:00Z" w16du:dateUtc="2024-07-23T19:50:00Z">
              <w:tcPr>
                <w:tcW w:w="395" w:type="pct"/>
                <w:gridSpan w:val="2"/>
              </w:tcPr>
            </w:tcPrChange>
          </w:tcPr>
          <w:p w14:paraId="1C5EE973" w14:textId="77777777" w:rsidR="0095740D" w:rsidRPr="00DF6BDB" w:rsidDel="00D73460" w:rsidRDefault="0095740D" w:rsidP="00CD6D8D">
            <w:pPr>
              <w:spacing w:after="0" w:line="240" w:lineRule="auto"/>
              <w:rPr>
                <w:ins w:id="3819" w:author="Mohammad Nayeem Hasan" w:date="2024-07-24T01:30:00Z" w16du:dateUtc="2024-07-23T19:30:00Z"/>
                <w:rFonts w:ascii="Times New Roman" w:hAnsi="Times New Roman" w:cs="Times New Roman"/>
                <w:sz w:val="24"/>
                <w:szCs w:val="24"/>
              </w:rPr>
            </w:pPr>
          </w:p>
        </w:tc>
      </w:tr>
      <w:tr w:rsidR="0095740D" w:rsidRPr="00CE3B54" w:rsidDel="00D73460" w14:paraId="515811D3" w14:textId="002E9B60" w:rsidTr="00461E37">
        <w:tblPrEx>
          <w:tblW w:w="5000" w:type="pct"/>
          <w:tblPrExChange w:id="3820" w:author="Mohammad Nayeem Hasan" w:date="2024-07-24T01:50:00Z" w16du:dateUtc="2024-07-23T19:50:00Z">
            <w:tblPrEx>
              <w:tblW w:w="4633" w:type="pct"/>
            </w:tblPrEx>
          </w:tblPrExChange>
        </w:tblPrEx>
        <w:trPr>
          <w:gridAfter w:val="1"/>
          <w:wAfter w:w="3" w:type="pct"/>
          <w:ins w:id="3821" w:author="Mohammad Nayeem Hasan" w:date="2024-07-24T01:22:00Z" w16du:dateUtc="2024-07-23T19:22:00Z"/>
          <w:trPrChange w:id="3822" w:author="Mohammad Nayeem Hasan" w:date="2024-07-24T01:50:00Z" w16du:dateUtc="2024-07-23T19:50:00Z">
            <w:trPr>
              <w:gridAfter w:val="1"/>
            </w:trPr>
          </w:trPrChange>
        </w:trPr>
        <w:tc>
          <w:tcPr>
            <w:tcW w:w="1826" w:type="pct"/>
            <w:tcPrChange w:id="3823" w:author="Mohammad Nayeem Hasan" w:date="2024-07-24T01:50:00Z" w16du:dateUtc="2024-07-23T19:50:00Z">
              <w:tcPr>
                <w:tcW w:w="1683" w:type="pct"/>
              </w:tcPr>
            </w:tcPrChange>
          </w:tcPr>
          <w:p w14:paraId="31165E9A" w14:textId="77777777" w:rsidR="0095740D" w:rsidRPr="00DF6BDB" w:rsidDel="00D73460" w:rsidRDefault="0095740D" w:rsidP="00CD6D8D">
            <w:pPr>
              <w:spacing w:after="0" w:line="240" w:lineRule="auto"/>
              <w:rPr>
                <w:ins w:id="3824" w:author="Mohammad Nayeem Hasan" w:date="2024-07-24T01:22:00Z" w16du:dateUtc="2024-07-23T19:22:00Z"/>
                <w:rFonts w:ascii="Times New Roman" w:hAnsi="Times New Roman" w:cs="Times New Roman"/>
                <w:sz w:val="24"/>
                <w:szCs w:val="24"/>
              </w:rPr>
            </w:pPr>
            <w:ins w:id="3825" w:author="Mohammad Nayeem Hasan" w:date="2024-07-24T01:22:00Z" w16du:dateUtc="2024-07-23T19:22:00Z">
              <w:r w:rsidRPr="00DF6BDB" w:rsidDel="00D73460">
                <w:rPr>
                  <w:rFonts w:ascii="Times New Roman" w:hAnsi="Times New Roman" w:cs="Times New Roman"/>
                  <w:sz w:val="24"/>
                  <w:szCs w:val="24"/>
                </w:rPr>
                <w:t>Rich</w:t>
              </w:r>
            </w:ins>
          </w:p>
        </w:tc>
        <w:tc>
          <w:tcPr>
            <w:tcW w:w="551" w:type="pct"/>
            <w:tcPrChange w:id="3826" w:author="Mohammad Nayeem Hasan" w:date="2024-07-24T01:50:00Z" w16du:dateUtc="2024-07-23T19:50:00Z">
              <w:tcPr>
                <w:tcW w:w="507" w:type="pct"/>
                <w:gridSpan w:val="2"/>
              </w:tcPr>
            </w:tcPrChange>
          </w:tcPr>
          <w:p w14:paraId="4238113D" w14:textId="77777777" w:rsidR="0095740D" w:rsidRPr="00DF6BDB" w:rsidDel="00D73460" w:rsidRDefault="0095740D" w:rsidP="00CD6D8D">
            <w:pPr>
              <w:spacing w:after="0" w:line="240" w:lineRule="auto"/>
              <w:rPr>
                <w:ins w:id="3827" w:author="Mohammad Nayeem Hasan" w:date="2024-07-24T01:22:00Z" w16du:dateUtc="2024-07-23T19:22:00Z"/>
                <w:rFonts w:ascii="Times New Roman" w:hAnsi="Times New Roman" w:cs="Times New Roman"/>
                <w:sz w:val="24"/>
                <w:szCs w:val="24"/>
              </w:rPr>
            </w:pPr>
            <w:ins w:id="3828" w:author="Mohammad Nayeem Hasan" w:date="2024-07-24T01:22:00Z" w16du:dateUtc="2024-07-23T19:22:00Z">
              <w:r w:rsidRPr="00DF6BDB" w:rsidDel="00D73460">
                <w:rPr>
                  <w:rFonts w:ascii="Times New Roman" w:hAnsi="Times New Roman" w:cs="Times New Roman"/>
                  <w:sz w:val="24"/>
                  <w:szCs w:val="24"/>
                </w:rPr>
                <w:t>60 (6.70)</w:t>
              </w:r>
            </w:ins>
          </w:p>
        </w:tc>
        <w:tc>
          <w:tcPr>
            <w:tcW w:w="660" w:type="pct"/>
            <w:tcPrChange w:id="3829" w:author="Mohammad Nayeem Hasan" w:date="2024-07-24T01:50:00Z" w16du:dateUtc="2024-07-23T19:50:00Z">
              <w:tcPr>
                <w:tcW w:w="608" w:type="pct"/>
                <w:gridSpan w:val="2"/>
              </w:tcPr>
            </w:tcPrChange>
          </w:tcPr>
          <w:p w14:paraId="7BFA1C16" w14:textId="364855B4" w:rsidR="0095740D" w:rsidRPr="00DF6BDB" w:rsidDel="00D73460" w:rsidRDefault="0095740D" w:rsidP="00CD6D8D">
            <w:pPr>
              <w:spacing w:after="0" w:line="240" w:lineRule="auto"/>
              <w:rPr>
                <w:ins w:id="3830" w:author="Mohammad Nayeem Hasan" w:date="2024-07-24T01:22:00Z" w16du:dateUtc="2024-07-23T19:22:00Z"/>
                <w:rFonts w:ascii="Times New Roman" w:hAnsi="Times New Roman" w:cs="Times New Roman"/>
                <w:sz w:val="24"/>
                <w:szCs w:val="24"/>
              </w:rPr>
            </w:pPr>
            <w:ins w:id="3831" w:author="Mohammad Nayeem Hasan" w:date="2024-07-24T01:22:00Z" w16du:dateUtc="2024-07-23T19:22:00Z">
              <w:r w:rsidRPr="00DF6BDB" w:rsidDel="00D73460">
                <w:rPr>
                  <w:rFonts w:ascii="Times New Roman" w:hAnsi="Times New Roman" w:cs="Times New Roman"/>
                  <w:sz w:val="24"/>
                  <w:szCs w:val="24"/>
                </w:rPr>
                <w:t>840 (93.30)</w:t>
              </w:r>
            </w:ins>
          </w:p>
        </w:tc>
        <w:tc>
          <w:tcPr>
            <w:tcW w:w="430" w:type="pct"/>
            <w:tcPrChange w:id="3832" w:author="Mohammad Nayeem Hasan" w:date="2024-07-24T01:50:00Z" w16du:dateUtc="2024-07-23T19:50:00Z">
              <w:tcPr>
                <w:tcW w:w="396" w:type="pct"/>
              </w:tcPr>
            </w:tcPrChange>
          </w:tcPr>
          <w:p w14:paraId="45146A68" w14:textId="77777777" w:rsidR="0095740D" w:rsidRPr="00DF6BDB" w:rsidDel="00D73460" w:rsidRDefault="0095740D" w:rsidP="00CD6D8D">
            <w:pPr>
              <w:spacing w:after="0" w:line="240" w:lineRule="auto"/>
              <w:rPr>
                <w:ins w:id="3833" w:author="Mohammad Nayeem Hasan" w:date="2024-07-24T01:22:00Z" w16du:dateUtc="2024-07-23T19:22:00Z"/>
                <w:rFonts w:ascii="Times New Roman" w:hAnsi="Times New Roman" w:cs="Times New Roman"/>
                <w:sz w:val="24"/>
                <w:szCs w:val="24"/>
              </w:rPr>
            </w:pPr>
          </w:p>
        </w:tc>
        <w:tc>
          <w:tcPr>
            <w:tcW w:w="550" w:type="pct"/>
            <w:gridSpan w:val="2"/>
            <w:tcPrChange w:id="3834" w:author="Mohammad Nayeem Hasan" w:date="2024-07-24T01:50:00Z" w16du:dateUtc="2024-07-23T19:50:00Z">
              <w:tcPr>
                <w:tcW w:w="507" w:type="pct"/>
                <w:gridSpan w:val="2"/>
              </w:tcPr>
            </w:tcPrChange>
          </w:tcPr>
          <w:p w14:paraId="3B42FFB5" w14:textId="77777777" w:rsidR="0095740D" w:rsidRPr="00DF6BDB" w:rsidDel="00D73460" w:rsidRDefault="0095740D" w:rsidP="00CD6D8D">
            <w:pPr>
              <w:spacing w:after="0" w:line="240" w:lineRule="auto"/>
              <w:rPr>
                <w:ins w:id="3835" w:author="Mohammad Nayeem Hasan" w:date="2024-07-24T01:22:00Z" w16du:dateUtc="2024-07-23T19:22:00Z"/>
                <w:rFonts w:ascii="Times New Roman" w:hAnsi="Times New Roman" w:cs="Times New Roman"/>
                <w:sz w:val="24"/>
                <w:szCs w:val="24"/>
              </w:rPr>
            </w:pPr>
            <w:ins w:id="3836" w:author="Mohammad Nayeem Hasan" w:date="2024-07-24T01:22:00Z" w16du:dateUtc="2024-07-23T19:22:00Z">
              <w:r w:rsidRPr="00DF6BDB" w:rsidDel="00D73460">
                <w:rPr>
                  <w:rFonts w:ascii="Times New Roman" w:hAnsi="Times New Roman" w:cs="Times New Roman"/>
                  <w:sz w:val="24"/>
                  <w:szCs w:val="24"/>
                </w:rPr>
                <w:t>60 (6.70)</w:t>
              </w:r>
            </w:ins>
          </w:p>
        </w:tc>
        <w:tc>
          <w:tcPr>
            <w:tcW w:w="551" w:type="pct"/>
            <w:tcPrChange w:id="3837" w:author="Mohammad Nayeem Hasan" w:date="2024-07-24T01:50:00Z" w16du:dateUtc="2024-07-23T19:50:00Z">
              <w:tcPr>
                <w:tcW w:w="507" w:type="pct"/>
                <w:gridSpan w:val="3"/>
              </w:tcPr>
            </w:tcPrChange>
          </w:tcPr>
          <w:p w14:paraId="261D6929" w14:textId="5E796369" w:rsidR="0095740D" w:rsidRPr="00DF6BDB" w:rsidDel="00D73460" w:rsidRDefault="0095740D" w:rsidP="00CD6D8D">
            <w:pPr>
              <w:spacing w:after="0" w:line="240" w:lineRule="auto"/>
              <w:rPr>
                <w:ins w:id="3838" w:author="Mohammad Nayeem Hasan" w:date="2024-07-24T01:22:00Z" w16du:dateUtc="2024-07-23T19:22:00Z"/>
                <w:rFonts w:ascii="Times New Roman" w:hAnsi="Times New Roman" w:cs="Times New Roman"/>
                <w:sz w:val="24"/>
                <w:szCs w:val="24"/>
              </w:rPr>
            </w:pPr>
            <w:ins w:id="3839" w:author="Mohammad Nayeem Hasan" w:date="2024-07-24T01:34:00Z" w16du:dateUtc="2024-07-23T19:34:00Z">
              <w:r w:rsidRPr="00DF6BDB" w:rsidDel="00D73460">
                <w:rPr>
                  <w:rFonts w:ascii="Times New Roman" w:hAnsi="Times New Roman" w:cs="Times New Roman"/>
                  <w:sz w:val="24"/>
                  <w:szCs w:val="24"/>
                </w:rPr>
                <w:t>60 (6.70)</w:t>
              </w:r>
            </w:ins>
          </w:p>
        </w:tc>
        <w:tc>
          <w:tcPr>
            <w:tcW w:w="429" w:type="pct"/>
            <w:tcPrChange w:id="3840" w:author="Mohammad Nayeem Hasan" w:date="2024-07-24T01:50:00Z" w16du:dateUtc="2024-07-23T19:50:00Z">
              <w:tcPr>
                <w:tcW w:w="395" w:type="pct"/>
                <w:gridSpan w:val="2"/>
              </w:tcPr>
            </w:tcPrChange>
          </w:tcPr>
          <w:p w14:paraId="170B6701" w14:textId="77777777" w:rsidR="0095740D" w:rsidRPr="00DF6BDB" w:rsidDel="00D73460" w:rsidRDefault="0095740D" w:rsidP="00CD6D8D">
            <w:pPr>
              <w:spacing w:after="0" w:line="240" w:lineRule="auto"/>
              <w:rPr>
                <w:ins w:id="3841" w:author="Mohammad Nayeem Hasan" w:date="2024-07-24T01:30:00Z" w16du:dateUtc="2024-07-23T19:30:00Z"/>
                <w:rFonts w:ascii="Times New Roman" w:hAnsi="Times New Roman" w:cs="Times New Roman"/>
                <w:sz w:val="24"/>
                <w:szCs w:val="24"/>
              </w:rPr>
            </w:pPr>
          </w:p>
        </w:tc>
      </w:tr>
      <w:tr w:rsidR="0095740D" w:rsidRPr="00CE3B54" w:rsidDel="00D73460" w14:paraId="664153FA" w14:textId="2B7B3C86" w:rsidTr="00461E37">
        <w:tblPrEx>
          <w:tblW w:w="5000" w:type="pct"/>
          <w:tblPrExChange w:id="3842" w:author="Mohammad Nayeem Hasan" w:date="2024-07-24T01:50:00Z" w16du:dateUtc="2024-07-23T19:50:00Z">
            <w:tblPrEx>
              <w:tblW w:w="4633" w:type="pct"/>
            </w:tblPrEx>
          </w:tblPrExChange>
        </w:tblPrEx>
        <w:trPr>
          <w:gridAfter w:val="1"/>
          <w:wAfter w:w="3" w:type="pct"/>
          <w:ins w:id="3843" w:author="Mohammad Nayeem Hasan" w:date="2024-07-24T01:22:00Z" w16du:dateUtc="2024-07-23T19:22:00Z"/>
          <w:trPrChange w:id="3844" w:author="Mohammad Nayeem Hasan" w:date="2024-07-24T01:50:00Z" w16du:dateUtc="2024-07-23T19:50:00Z">
            <w:trPr>
              <w:gridAfter w:val="1"/>
            </w:trPr>
          </w:trPrChange>
        </w:trPr>
        <w:tc>
          <w:tcPr>
            <w:tcW w:w="1826" w:type="pct"/>
            <w:tcPrChange w:id="3845" w:author="Mohammad Nayeem Hasan" w:date="2024-07-24T01:50:00Z" w16du:dateUtc="2024-07-23T19:50:00Z">
              <w:tcPr>
                <w:tcW w:w="1683" w:type="pct"/>
              </w:tcPr>
            </w:tcPrChange>
          </w:tcPr>
          <w:p w14:paraId="3AB0B3E1" w14:textId="77777777" w:rsidR="0095740D" w:rsidRPr="008145C6" w:rsidDel="00D73460" w:rsidRDefault="0095740D" w:rsidP="00CD6D8D">
            <w:pPr>
              <w:spacing w:after="0" w:line="240" w:lineRule="auto"/>
              <w:rPr>
                <w:ins w:id="3846" w:author="Mohammad Nayeem Hasan" w:date="2024-07-24T01:22:00Z" w16du:dateUtc="2024-07-23T19:22:00Z"/>
                <w:rFonts w:ascii="Times New Roman" w:hAnsi="Times New Roman" w:cs="Times New Roman"/>
                <w:b/>
                <w:bCs/>
                <w:i/>
                <w:iCs/>
                <w:sz w:val="24"/>
                <w:szCs w:val="24"/>
                <w:highlight w:val="yellow"/>
              </w:rPr>
            </w:pPr>
            <w:ins w:id="3847" w:author="Mohammad Nayeem Hasan" w:date="2024-07-24T01:22:00Z" w16du:dateUtc="2024-07-23T19:22:00Z">
              <w:r w:rsidRPr="008145C6">
                <w:rPr>
                  <w:rFonts w:ascii="Times New Roman" w:hAnsi="Times New Roman" w:cs="Times New Roman"/>
                  <w:b/>
                  <w:bCs/>
                  <w:i/>
                  <w:iCs/>
                  <w:sz w:val="24"/>
                  <w:szCs w:val="24"/>
                </w:rPr>
                <w:t>Religion</w:t>
              </w:r>
            </w:ins>
          </w:p>
        </w:tc>
        <w:tc>
          <w:tcPr>
            <w:tcW w:w="551" w:type="pct"/>
            <w:tcPrChange w:id="3848" w:author="Mohammad Nayeem Hasan" w:date="2024-07-24T01:50:00Z" w16du:dateUtc="2024-07-23T19:50:00Z">
              <w:tcPr>
                <w:tcW w:w="507" w:type="pct"/>
                <w:gridSpan w:val="2"/>
              </w:tcPr>
            </w:tcPrChange>
          </w:tcPr>
          <w:p w14:paraId="27F18B9E" w14:textId="77777777" w:rsidR="0095740D" w:rsidRPr="00DF6BDB" w:rsidDel="00D73460" w:rsidRDefault="0095740D" w:rsidP="00CD6D8D">
            <w:pPr>
              <w:spacing w:after="0" w:line="240" w:lineRule="auto"/>
              <w:rPr>
                <w:ins w:id="3849" w:author="Mohammad Nayeem Hasan" w:date="2024-07-24T01:22:00Z" w16du:dateUtc="2024-07-23T19:22:00Z"/>
                <w:rFonts w:ascii="Times New Roman" w:hAnsi="Times New Roman" w:cs="Times New Roman"/>
                <w:sz w:val="24"/>
                <w:szCs w:val="24"/>
              </w:rPr>
            </w:pPr>
          </w:p>
        </w:tc>
        <w:tc>
          <w:tcPr>
            <w:tcW w:w="660" w:type="pct"/>
            <w:tcPrChange w:id="3850" w:author="Mohammad Nayeem Hasan" w:date="2024-07-24T01:50:00Z" w16du:dateUtc="2024-07-23T19:50:00Z">
              <w:tcPr>
                <w:tcW w:w="608" w:type="pct"/>
                <w:gridSpan w:val="2"/>
              </w:tcPr>
            </w:tcPrChange>
          </w:tcPr>
          <w:p w14:paraId="7885EDCF" w14:textId="4E493CB2" w:rsidR="0095740D" w:rsidRPr="00DF6BDB" w:rsidDel="00D73460" w:rsidRDefault="0095740D" w:rsidP="00CD6D8D">
            <w:pPr>
              <w:spacing w:after="0" w:line="240" w:lineRule="auto"/>
              <w:rPr>
                <w:ins w:id="3851" w:author="Mohammad Nayeem Hasan" w:date="2024-07-24T01:22:00Z" w16du:dateUtc="2024-07-23T19:22:00Z"/>
                <w:rFonts w:ascii="Times New Roman" w:hAnsi="Times New Roman" w:cs="Times New Roman"/>
                <w:sz w:val="24"/>
                <w:szCs w:val="24"/>
              </w:rPr>
            </w:pPr>
          </w:p>
        </w:tc>
        <w:tc>
          <w:tcPr>
            <w:tcW w:w="430" w:type="pct"/>
            <w:tcPrChange w:id="3852" w:author="Mohammad Nayeem Hasan" w:date="2024-07-24T01:50:00Z" w16du:dateUtc="2024-07-23T19:50:00Z">
              <w:tcPr>
                <w:tcW w:w="396" w:type="pct"/>
              </w:tcPr>
            </w:tcPrChange>
          </w:tcPr>
          <w:p w14:paraId="45010DFE" w14:textId="77777777" w:rsidR="0095740D" w:rsidRPr="00DF6BDB" w:rsidDel="00D73460" w:rsidRDefault="0095740D" w:rsidP="00CD6D8D">
            <w:pPr>
              <w:spacing w:after="0" w:line="240" w:lineRule="auto"/>
              <w:rPr>
                <w:ins w:id="3853" w:author="Mohammad Nayeem Hasan" w:date="2024-07-24T01:22:00Z" w16du:dateUtc="2024-07-23T19:22:00Z"/>
                <w:rFonts w:ascii="Times New Roman" w:hAnsi="Times New Roman" w:cs="Times New Roman"/>
                <w:sz w:val="24"/>
                <w:szCs w:val="24"/>
              </w:rPr>
            </w:pPr>
          </w:p>
        </w:tc>
        <w:tc>
          <w:tcPr>
            <w:tcW w:w="550" w:type="pct"/>
            <w:gridSpan w:val="2"/>
            <w:tcPrChange w:id="3854" w:author="Mohammad Nayeem Hasan" w:date="2024-07-24T01:50:00Z" w16du:dateUtc="2024-07-23T19:50:00Z">
              <w:tcPr>
                <w:tcW w:w="507" w:type="pct"/>
                <w:gridSpan w:val="2"/>
              </w:tcPr>
            </w:tcPrChange>
          </w:tcPr>
          <w:p w14:paraId="5482A369" w14:textId="77777777" w:rsidR="0095740D" w:rsidRPr="00DF6BDB" w:rsidDel="00D73460" w:rsidRDefault="0095740D" w:rsidP="00CD6D8D">
            <w:pPr>
              <w:spacing w:after="0" w:line="240" w:lineRule="auto"/>
              <w:rPr>
                <w:ins w:id="3855" w:author="Mohammad Nayeem Hasan" w:date="2024-07-24T01:22:00Z" w16du:dateUtc="2024-07-23T19:22:00Z"/>
                <w:rFonts w:ascii="Times New Roman" w:hAnsi="Times New Roman" w:cs="Times New Roman"/>
                <w:sz w:val="24"/>
                <w:szCs w:val="24"/>
              </w:rPr>
            </w:pPr>
          </w:p>
        </w:tc>
        <w:tc>
          <w:tcPr>
            <w:tcW w:w="551" w:type="pct"/>
            <w:tcPrChange w:id="3856" w:author="Mohammad Nayeem Hasan" w:date="2024-07-24T01:50:00Z" w16du:dateUtc="2024-07-23T19:50:00Z">
              <w:tcPr>
                <w:tcW w:w="507" w:type="pct"/>
                <w:gridSpan w:val="3"/>
              </w:tcPr>
            </w:tcPrChange>
          </w:tcPr>
          <w:p w14:paraId="1F8FAF35" w14:textId="77777777" w:rsidR="0095740D" w:rsidRPr="00DF6BDB" w:rsidDel="00D73460" w:rsidRDefault="0095740D" w:rsidP="00CD6D8D">
            <w:pPr>
              <w:spacing w:after="0" w:line="240" w:lineRule="auto"/>
              <w:rPr>
                <w:ins w:id="3857" w:author="Mohammad Nayeem Hasan" w:date="2024-07-24T01:22:00Z" w16du:dateUtc="2024-07-23T19:22:00Z"/>
                <w:rFonts w:ascii="Times New Roman" w:hAnsi="Times New Roman" w:cs="Times New Roman"/>
                <w:sz w:val="24"/>
                <w:szCs w:val="24"/>
              </w:rPr>
            </w:pPr>
          </w:p>
        </w:tc>
        <w:tc>
          <w:tcPr>
            <w:tcW w:w="429" w:type="pct"/>
            <w:tcPrChange w:id="3858" w:author="Mohammad Nayeem Hasan" w:date="2024-07-24T01:50:00Z" w16du:dateUtc="2024-07-23T19:50:00Z">
              <w:tcPr>
                <w:tcW w:w="395" w:type="pct"/>
                <w:gridSpan w:val="2"/>
              </w:tcPr>
            </w:tcPrChange>
          </w:tcPr>
          <w:p w14:paraId="31CDBA80" w14:textId="77777777" w:rsidR="0095740D" w:rsidRPr="00DF6BDB" w:rsidDel="00D73460" w:rsidRDefault="0095740D" w:rsidP="00CD6D8D">
            <w:pPr>
              <w:spacing w:after="0" w:line="240" w:lineRule="auto"/>
              <w:rPr>
                <w:ins w:id="3859" w:author="Mohammad Nayeem Hasan" w:date="2024-07-24T01:30:00Z" w16du:dateUtc="2024-07-23T19:30:00Z"/>
                <w:rFonts w:ascii="Times New Roman" w:hAnsi="Times New Roman" w:cs="Times New Roman"/>
                <w:sz w:val="24"/>
                <w:szCs w:val="24"/>
              </w:rPr>
            </w:pPr>
          </w:p>
        </w:tc>
      </w:tr>
      <w:tr w:rsidR="0095740D" w:rsidRPr="00CE3B54" w:rsidDel="00D73460" w14:paraId="28F8F284" w14:textId="3C789A0A" w:rsidTr="00461E37">
        <w:tblPrEx>
          <w:tblW w:w="5000" w:type="pct"/>
          <w:tblPrExChange w:id="3860" w:author="Mohammad Nayeem Hasan" w:date="2024-07-24T01:50:00Z" w16du:dateUtc="2024-07-23T19:50:00Z">
            <w:tblPrEx>
              <w:tblW w:w="4633" w:type="pct"/>
            </w:tblPrEx>
          </w:tblPrExChange>
        </w:tblPrEx>
        <w:trPr>
          <w:gridAfter w:val="1"/>
          <w:wAfter w:w="3" w:type="pct"/>
          <w:ins w:id="3861" w:author="Mohammad Nayeem Hasan" w:date="2024-07-24T01:22:00Z" w16du:dateUtc="2024-07-23T19:22:00Z"/>
          <w:trPrChange w:id="3862" w:author="Mohammad Nayeem Hasan" w:date="2024-07-24T01:50:00Z" w16du:dateUtc="2024-07-23T19:50:00Z">
            <w:trPr>
              <w:gridAfter w:val="1"/>
            </w:trPr>
          </w:trPrChange>
        </w:trPr>
        <w:tc>
          <w:tcPr>
            <w:tcW w:w="1826" w:type="pct"/>
            <w:tcPrChange w:id="3863" w:author="Mohammad Nayeem Hasan" w:date="2024-07-24T01:50:00Z" w16du:dateUtc="2024-07-23T19:50:00Z">
              <w:tcPr>
                <w:tcW w:w="1683" w:type="pct"/>
              </w:tcPr>
            </w:tcPrChange>
          </w:tcPr>
          <w:p w14:paraId="733F81D9" w14:textId="77777777" w:rsidR="0095740D" w:rsidRPr="00DF6BDB" w:rsidDel="00D73460" w:rsidRDefault="0095740D" w:rsidP="00CD6D8D">
            <w:pPr>
              <w:spacing w:after="0" w:line="240" w:lineRule="auto"/>
              <w:rPr>
                <w:ins w:id="3864" w:author="Mohammad Nayeem Hasan" w:date="2024-07-24T01:22:00Z" w16du:dateUtc="2024-07-23T19:22:00Z"/>
                <w:rFonts w:ascii="Times New Roman" w:hAnsi="Times New Roman" w:cs="Times New Roman"/>
                <w:sz w:val="24"/>
                <w:szCs w:val="24"/>
              </w:rPr>
            </w:pPr>
            <w:ins w:id="3865" w:author="Mohammad Nayeem Hasan" w:date="2024-07-24T01:22:00Z" w16du:dateUtc="2024-07-23T19:22:00Z">
              <w:r>
                <w:rPr>
                  <w:rFonts w:ascii="Times New Roman" w:hAnsi="Times New Roman" w:cs="Times New Roman"/>
                  <w:sz w:val="24"/>
                  <w:szCs w:val="24"/>
                </w:rPr>
                <w:t>Islam</w:t>
              </w:r>
            </w:ins>
          </w:p>
        </w:tc>
        <w:tc>
          <w:tcPr>
            <w:tcW w:w="551" w:type="pct"/>
            <w:tcPrChange w:id="3866" w:author="Mohammad Nayeem Hasan" w:date="2024-07-24T01:50:00Z" w16du:dateUtc="2024-07-23T19:50:00Z">
              <w:tcPr>
                <w:tcW w:w="507" w:type="pct"/>
                <w:gridSpan w:val="2"/>
              </w:tcPr>
            </w:tcPrChange>
          </w:tcPr>
          <w:p w14:paraId="66654E7A" w14:textId="77777777" w:rsidR="0095740D" w:rsidRPr="00DF6BDB" w:rsidDel="00D73460" w:rsidRDefault="0095740D" w:rsidP="00CD6D8D">
            <w:pPr>
              <w:spacing w:after="0" w:line="240" w:lineRule="auto"/>
              <w:rPr>
                <w:ins w:id="3867" w:author="Mohammad Nayeem Hasan" w:date="2024-07-24T01:22:00Z" w16du:dateUtc="2024-07-23T19:22:00Z"/>
                <w:rFonts w:ascii="Times New Roman" w:hAnsi="Times New Roman" w:cs="Times New Roman"/>
                <w:sz w:val="24"/>
                <w:szCs w:val="24"/>
              </w:rPr>
            </w:pPr>
            <w:ins w:id="3868"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869" w:author="Mohammad Nayeem Hasan" w:date="2024-07-24T01:50:00Z" w16du:dateUtc="2024-07-23T19:50:00Z">
              <w:tcPr>
                <w:tcW w:w="608" w:type="pct"/>
                <w:gridSpan w:val="2"/>
              </w:tcPr>
            </w:tcPrChange>
          </w:tcPr>
          <w:p w14:paraId="578086D8" w14:textId="26288E23" w:rsidR="0095740D" w:rsidRPr="00DF6BDB" w:rsidDel="00D73460" w:rsidRDefault="0095740D" w:rsidP="00CD6D8D">
            <w:pPr>
              <w:spacing w:after="0" w:line="240" w:lineRule="auto"/>
              <w:rPr>
                <w:ins w:id="3870" w:author="Mohammad Nayeem Hasan" w:date="2024-07-24T01:22:00Z" w16du:dateUtc="2024-07-23T19:22:00Z"/>
                <w:rFonts w:ascii="Times New Roman" w:hAnsi="Times New Roman" w:cs="Times New Roman"/>
                <w:sz w:val="24"/>
                <w:szCs w:val="24"/>
              </w:rPr>
            </w:pPr>
            <w:ins w:id="3871"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872" w:author="Mohammad Nayeem Hasan" w:date="2024-07-24T01:50:00Z" w16du:dateUtc="2024-07-23T19:50:00Z">
              <w:tcPr>
                <w:tcW w:w="396" w:type="pct"/>
              </w:tcPr>
            </w:tcPrChange>
          </w:tcPr>
          <w:p w14:paraId="78C1F537" w14:textId="77777777" w:rsidR="0095740D" w:rsidRPr="00DF6BDB" w:rsidDel="00D73460" w:rsidRDefault="0095740D" w:rsidP="00CD6D8D">
            <w:pPr>
              <w:spacing w:after="0" w:line="240" w:lineRule="auto"/>
              <w:rPr>
                <w:ins w:id="3873" w:author="Mohammad Nayeem Hasan" w:date="2024-07-24T01:22:00Z" w16du:dateUtc="2024-07-23T19:22:00Z"/>
                <w:rFonts w:ascii="Times New Roman" w:hAnsi="Times New Roman" w:cs="Times New Roman"/>
                <w:sz w:val="24"/>
                <w:szCs w:val="24"/>
              </w:rPr>
            </w:pPr>
          </w:p>
        </w:tc>
        <w:tc>
          <w:tcPr>
            <w:tcW w:w="550" w:type="pct"/>
            <w:gridSpan w:val="2"/>
            <w:tcPrChange w:id="3874" w:author="Mohammad Nayeem Hasan" w:date="2024-07-24T01:50:00Z" w16du:dateUtc="2024-07-23T19:50:00Z">
              <w:tcPr>
                <w:tcW w:w="507" w:type="pct"/>
                <w:gridSpan w:val="2"/>
              </w:tcPr>
            </w:tcPrChange>
          </w:tcPr>
          <w:p w14:paraId="43E93CA3" w14:textId="77777777" w:rsidR="0095740D" w:rsidRPr="00DF6BDB" w:rsidDel="00D73460" w:rsidRDefault="0095740D" w:rsidP="00CD6D8D">
            <w:pPr>
              <w:spacing w:after="0" w:line="240" w:lineRule="auto"/>
              <w:rPr>
                <w:ins w:id="3875" w:author="Mohammad Nayeem Hasan" w:date="2024-07-24T01:22:00Z" w16du:dateUtc="2024-07-23T19:22:00Z"/>
                <w:rFonts w:ascii="Times New Roman" w:hAnsi="Times New Roman" w:cs="Times New Roman"/>
                <w:sz w:val="24"/>
                <w:szCs w:val="24"/>
              </w:rPr>
            </w:pPr>
            <w:ins w:id="3876"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877" w:author="Mohammad Nayeem Hasan" w:date="2024-07-24T01:50:00Z" w16du:dateUtc="2024-07-23T19:50:00Z">
              <w:tcPr>
                <w:tcW w:w="507" w:type="pct"/>
                <w:gridSpan w:val="3"/>
              </w:tcPr>
            </w:tcPrChange>
          </w:tcPr>
          <w:p w14:paraId="4556AB5D" w14:textId="71E79C7E" w:rsidR="0095740D" w:rsidRPr="00DF6BDB" w:rsidDel="00D73460" w:rsidRDefault="0095740D" w:rsidP="00CD6D8D">
            <w:pPr>
              <w:spacing w:after="0" w:line="240" w:lineRule="auto"/>
              <w:rPr>
                <w:ins w:id="3878" w:author="Mohammad Nayeem Hasan" w:date="2024-07-24T01:22:00Z" w16du:dateUtc="2024-07-23T19:22:00Z"/>
                <w:rFonts w:ascii="Times New Roman" w:hAnsi="Times New Roman" w:cs="Times New Roman"/>
                <w:sz w:val="24"/>
                <w:szCs w:val="24"/>
              </w:rPr>
            </w:pPr>
            <w:ins w:id="3879"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880" w:author="Mohammad Nayeem Hasan" w:date="2024-07-24T01:50:00Z" w16du:dateUtc="2024-07-23T19:50:00Z">
              <w:tcPr>
                <w:tcW w:w="395" w:type="pct"/>
                <w:gridSpan w:val="2"/>
              </w:tcPr>
            </w:tcPrChange>
          </w:tcPr>
          <w:p w14:paraId="79BA4DCB" w14:textId="77777777" w:rsidR="0095740D" w:rsidRPr="00DF6BDB" w:rsidDel="00D73460" w:rsidRDefault="0095740D" w:rsidP="00CD6D8D">
            <w:pPr>
              <w:spacing w:after="0" w:line="240" w:lineRule="auto"/>
              <w:rPr>
                <w:ins w:id="3881" w:author="Mohammad Nayeem Hasan" w:date="2024-07-24T01:30:00Z" w16du:dateUtc="2024-07-23T19:30:00Z"/>
                <w:rFonts w:ascii="Times New Roman" w:hAnsi="Times New Roman" w:cs="Times New Roman"/>
                <w:sz w:val="24"/>
                <w:szCs w:val="24"/>
              </w:rPr>
            </w:pPr>
          </w:p>
        </w:tc>
      </w:tr>
      <w:tr w:rsidR="0095740D" w:rsidRPr="00CE3B54" w:rsidDel="00D73460" w14:paraId="4EC8D145" w14:textId="7B474E9E" w:rsidTr="00461E37">
        <w:tblPrEx>
          <w:tblW w:w="5000" w:type="pct"/>
          <w:tblPrExChange w:id="3882" w:author="Mohammad Nayeem Hasan" w:date="2024-07-24T01:50:00Z" w16du:dateUtc="2024-07-23T19:50:00Z">
            <w:tblPrEx>
              <w:tblW w:w="4633" w:type="pct"/>
            </w:tblPrEx>
          </w:tblPrExChange>
        </w:tblPrEx>
        <w:trPr>
          <w:gridAfter w:val="1"/>
          <w:wAfter w:w="3" w:type="pct"/>
          <w:ins w:id="3883" w:author="Mohammad Nayeem Hasan" w:date="2024-07-24T01:22:00Z" w16du:dateUtc="2024-07-23T19:22:00Z"/>
          <w:trPrChange w:id="3884" w:author="Mohammad Nayeem Hasan" w:date="2024-07-24T01:50:00Z" w16du:dateUtc="2024-07-23T19:50:00Z">
            <w:trPr>
              <w:gridAfter w:val="1"/>
            </w:trPr>
          </w:trPrChange>
        </w:trPr>
        <w:tc>
          <w:tcPr>
            <w:tcW w:w="1826" w:type="pct"/>
            <w:tcPrChange w:id="3885" w:author="Mohammad Nayeem Hasan" w:date="2024-07-24T01:50:00Z" w16du:dateUtc="2024-07-23T19:50:00Z">
              <w:tcPr>
                <w:tcW w:w="1683" w:type="pct"/>
              </w:tcPr>
            </w:tcPrChange>
          </w:tcPr>
          <w:p w14:paraId="717C82B9" w14:textId="77777777" w:rsidR="0095740D" w:rsidRPr="00DF6BDB" w:rsidDel="00D73460" w:rsidRDefault="0095740D" w:rsidP="00CD6D8D">
            <w:pPr>
              <w:spacing w:after="0" w:line="240" w:lineRule="auto"/>
              <w:rPr>
                <w:ins w:id="3886" w:author="Mohammad Nayeem Hasan" w:date="2024-07-24T01:22:00Z" w16du:dateUtc="2024-07-23T19:22:00Z"/>
                <w:rFonts w:ascii="Times New Roman" w:hAnsi="Times New Roman" w:cs="Times New Roman"/>
                <w:sz w:val="24"/>
                <w:szCs w:val="24"/>
              </w:rPr>
            </w:pPr>
            <w:ins w:id="3887" w:author="Mohammad Nayeem Hasan" w:date="2024-07-24T01:22:00Z" w16du:dateUtc="2024-07-23T19:22:00Z">
              <w:r>
                <w:rPr>
                  <w:rFonts w:ascii="Times New Roman" w:hAnsi="Times New Roman" w:cs="Times New Roman"/>
                  <w:sz w:val="24"/>
                  <w:szCs w:val="24"/>
                </w:rPr>
                <w:t>Others</w:t>
              </w:r>
            </w:ins>
          </w:p>
        </w:tc>
        <w:tc>
          <w:tcPr>
            <w:tcW w:w="551" w:type="pct"/>
            <w:tcPrChange w:id="3888" w:author="Mohammad Nayeem Hasan" w:date="2024-07-24T01:50:00Z" w16du:dateUtc="2024-07-23T19:50:00Z">
              <w:tcPr>
                <w:tcW w:w="507" w:type="pct"/>
                <w:gridSpan w:val="2"/>
              </w:tcPr>
            </w:tcPrChange>
          </w:tcPr>
          <w:p w14:paraId="50AFEC11" w14:textId="77777777" w:rsidR="0095740D" w:rsidRPr="00DF6BDB" w:rsidDel="00D73460" w:rsidRDefault="0095740D" w:rsidP="00CD6D8D">
            <w:pPr>
              <w:spacing w:after="0" w:line="240" w:lineRule="auto"/>
              <w:rPr>
                <w:ins w:id="3889" w:author="Mohammad Nayeem Hasan" w:date="2024-07-24T01:22:00Z" w16du:dateUtc="2024-07-23T19:22:00Z"/>
                <w:rFonts w:ascii="Times New Roman" w:hAnsi="Times New Roman" w:cs="Times New Roman"/>
                <w:sz w:val="24"/>
                <w:szCs w:val="24"/>
              </w:rPr>
            </w:pPr>
            <w:ins w:id="3890"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891" w:author="Mohammad Nayeem Hasan" w:date="2024-07-24T01:50:00Z" w16du:dateUtc="2024-07-23T19:50:00Z">
              <w:tcPr>
                <w:tcW w:w="608" w:type="pct"/>
                <w:gridSpan w:val="2"/>
              </w:tcPr>
            </w:tcPrChange>
          </w:tcPr>
          <w:p w14:paraId="08002192" w14:textId="7593F60D" w:rsidR="0095740D" w:rsidRPr="00DF6BDB" w:rsidDel="00D73460" w:rsidRDefault="0095740D" w:rsidP="00CD6D8D">
            <w:pPr>
              <w:spacing w:after="0" w:line="240" w:lineRule="auto"/>
              <w:rPr>
                <w:ins w:id="3892" w:author="Mohammad Nayeem Hasan" w:date="2024-07-24T01:22:00Z" w16du:dateUtc="2024-07-23T19:22:00Z"/>
                <w:rFonts w:ascii="Times New Roman" w:hAnsi="Times New Roman" w:cs="Times New Roman"/>
                <w:sz w:val="24"/>
                <w:szCs w:val="24"/>
              </w:rPr>
            </w:pPr>
            <w:ins w:id="3893"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894" w:author="Mohammad Nayeem Hasan" w:date="2024-07-24T01:50:00Z" w16du:dateUtc="2024-07-23T19:50:00Z">
              <w:tcPr>
                <w:tcW w:w="396" w:type="pct"/>
              </w:tcPr>
            </w:tcPrChange>
          </w:tcPr>
          <w:p w14:paraId="081485E8" w14:textId="77777777" w:rsidR="0095740D" w:rsidRPr="00DF6BDB" w:rsidDel="00D73460" w:rsidRDefault="0095740D" w:rsidP="00CD6D8D">
            <w:pPr>
              <w:spacing w:after="0" w:line="240" w:lineRule="auto"/>
              <w:rPr>
                <w:ins w:id="3895" w:author="Mohammad Nayeem Hasan" w:date="2024-07-24T01:22:00Z" w16du:dateUtc="2024-07-23T19:22:00Z"/>
                <w:rFonts w:ascii="Times New Roman" w:hAnsi="Times New Roman" w:cs="Times New Roman"/>
                <w:sz w:val="24"/>
                <w:szCs w:val="24"/>
              </w:rPr>
            </w:pPr>
          </w:p>
        </w:tc>
        <w:tc>
          <w:tcPr>
            <w:tcW w:w="550" w:type="pct"/>
            <w:gridSpan w:val="2"/>
            <w:tcPrChange w:id="3896" w:author="Mohammad Nayeem Hasan" w:date="2024-07-24T01:50:00Z" w16du:dateUtc="2024-07-23T19:50:00Z">
              <w:tcPr>
                <w:tcW w:w="507" w:type="pct"/>
                <w:gridSpan w:val="2"/>
              </w:tcPr>
            </w:tcPrChange>
          </w:tcPr>
          <w:p w14:paraId="1661BAAC" w14:textId="77777777" w:rsidR="0095740D" w:rsidRPr="00DF6BDB" w:rsidDel="00D73460" w:rsidRDefault="0095740D" w:rsidP="00CD6D8D">
            <w:pPr>
              <w:spacing w:after="0" w:line="240" w:lineRule="auto"/>
              <w:rPr>
                <w:ins w:id="3897" w:author="Mohammad Nayeem Hasan" w:date="2024-07-24T01:22:00Z" w16du:dateUtc="2024-07-23T19:22:00Z"/>
                <w:rFonts w:ascii="Times New Roman" w:hAnsi="Times New Roman" w:cs="Times New Roman"/>
                <w:sz w:val="24"/>
                <w:szCs w:val="24"/>
              </w:rPr>
            </w:pPr>
            <w:ins w:id="3898"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899" w:author="Mohammad Nayeem Hasan" w:date="2024-07-24T01:50:00Z" w16du:dateUtc="2024-07-23T19:50:00Z">
              <w:tcPr>
                <w:tcW w:w="507" w:type="pct"/>
                <w:gridSpan w:val="3"/>
              </w:tcPr>
            </w:tcPrChange>
          </w:tcPr>
          <w:p w14:paraId="30DAA3C0" w14:textId="5D6B7672" w:rsidR="0095740D" w:rsidRPr="00DF6BDB" w:rsidDel="00D73460" w:rsidRDefault="0095740D" w:rsidP="00CD6D8D">
            <w:pPr>
              <w:spacing w:after="0" w:line="240" w:lineRule="auto"/>
              <w:rPr>
                <w:ins w:id="3900" w:author="Mohammad Nayeem Hasan" w:date="2024-07-24T01:22:00Z" w16du:dateUtc="2024-07-23T19:22:00Z"/>
                <w:rFonts w:ascii="Times New Roman" w:hAnsi="Times New Roman" w:cs="Times New Roman"/>
                <w:sz w:val="24"/>
                <w:szCs w:val="24"/>
              </w:rPr>
            </w:pPr>
            <w:ins w:id="3901"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902" w:author="Mohammad Nayeem Hasan" w:date="2024-07-24T01:50:00Z" w16du:dateUtc="2024-07-23T19:50:00Z">
              <w:tcPr>
                <w:tcW w:w="395" w:type="pct"/>
                <w:gridSpan w:val="2"/>
              </w:tcPr>
            </w:tcPrChange>
          </w:tcPr>
          <w:p w14:paraId="799FF68F" w14:textId="77777777" w:rsidR="0095740D" w:rsidRPr="00DF6BDB" w:rsidDel="00D73460" w:rsidRDefault="0095740D" w:rsidP="00CD6D8D">
            <w:pPr>
              <w:spacing w:after="0" w:line="240" w:lineRule="auto"/>
              <w:rPr>
                <w:ins w:id="3903" w:author="Mohammad Nayeem Hasan" w:date="2024-07-24T01:30:00Z" w16du:dateUtc="2024-07-23T19:30:00Z"/>
                <w:rFonts w:ascii="Times New Roman" w:hAnsi="Times New Roman" w:cs="Times New Roman"/>
                <w:sz w:val="24"/>
                <w:szCs w:val="24"/>
              </w:rPr>
            </w:pPr>
          </w:p>
        </w:tc>
      </w:tr>
      <w:tr w:rsidR="0095740D" w:rsidRPr="00CE3B54" w:rsidDel="00D73460" w14:paraId="17C53D1D" w14:textId="08C2D333" w:rsidTr="00461E37">
        <w:tblPrEx>
          <w:tblW w:w="5000" w:type="pct"/>
          <w:tblPrExChange w:id="3904" w:author="Mohammad Nayeem Hasan" w:date="2024-07-24T01:50:00Z" w16du:dateUtc="2024-07-23T19:50:00Z">
            <w:tblPrEx>
              <w:tblW w:w="4633" w:type="pct"/>
            </w:tblPrEx>
          </w:tblPrExChange>
        </w:tblPrEx>
        <w:trPr>
          <w:gridAfter w:val="1"/>
          <w:wAfter w:w="3" w:type="pct"/>
          <w:ins w:id="3905" w:author="Mohammad Nayeem Hasan" w:date="2024-07-24T01:22:00Z" w16du:dateUtc="2024-07-23T19:22:00Z"/>
          <w:trPrChange w:id="3906" w:author="Mohammad Nayeem Hasan" w:date="2024-07-24T01:50:00Z" w16du:dateUtc="2024-07-23T19:50:00Z">
            <w:trPr>
              <w:gridAfter w:val="1"/>
            </w:trPr>
          </w:trPrChange>
        </w:trPr>
        <w:tc>
          <w:tcPr>
            <w:tcW w:w="1826" w:type="pct"/>
            <w:vAlign w:val="center"/>
            <w:tcPrChange w:id="3907" w:author="Mohammad Nayeem Hasan" w:date="2024-07-24T01:50:00Z" w16du:dateUtc="2024-07-23T19:50:00Z">
              <w:tcPr>
                <w:tcW w:w="1683" w:type="pct"/>
                <w:vAlign w:val="center"/>
              </w:tcPr>
            </w:tcPrChange>
          </w:tcPr>
          <w:p w14:paraId="091119B7" w14:textId="77777777" w:rsidR="0095740D" w:rsidRDefault="0095740D" w:rsidP="00CD6D8D">
            <w:pPr>
              <w:spacing w:after="0" w:line="240" w:lineRule="auto"/>
              <w:rPr>
                <w:ins w:id="3908" w:author="Mohammad Nayeem Hasan" w:date="2024-07-24T01:22:00Z" w16du:dateUtc="2024-07-23T19:22:00Z"/>
                <w:rFonts w:ascii="Times New Roman" w:hAnsi="Times New Roman" w:cs="Times New Roman"/>
                <w:sz w:val="24"/>
                <w:szCs w:val="24"/>
              </w:rPr>
            </w:pPr>
            <w:ins w:id="3909" w:author="Mohammad Nayeem Hasan" w:date="2024-07-24T01:22:00Z" w16du:dateUtc="2024-07-23T19:22:00Z">
              <w:r w:rsidRPr="00877093">
                <w:rPr>
                  <w:rFonts w:ascii="Times New Roman" w:hAnsi="Times New Roman" w:cs="Times New Roman"/>
                  <w:b/>
                  <w:i/>
                  <w:sz w:val="24"/>
                  <w:szCs w:val="24"/>
                </w:rPr>
                <w:t>Household’s Head Sex</w:t>
              </w:r>
            </w:ins>
          </w:p>
        </w:tc>
        <w:tc>
          <w:tcPr>
            <w:tcW w:w="551" w:type="pct"/>
            <w:tcPrChange w:id="3910" w:author="Mohammad Nayeem Hasan" w:date="2024-07-24T01:50:00Z" w16du:dateUtc="2024-07-23T19:50:00Z">
              <w:tcPr>
                <w:tcW w:w="507" w:type="pct"/>
                <w:gridSpan w:val="2"/>
              </w:tcPr>
            </w:tcPrChange>
          </w:tcPr>
          <w:p w14:paraId="70142631" w14:textId="77777777" w:rsidR="0095740D" w:rsidRPr="00DF6BDB" w:rsidDel="00D73460" w:rsidRDefault="0095740D" w:rsidP="00CD6D8D">
            <w:pPr>
              <w:spacing w:after="0" w:line="240" w:lineRule="auto"/>
              <w:rPr>
                <w:ins w:id="3911" w:author="Mohammad Nayeem Hasan" w:date="2024-07-24T01:22:00Z" w16du:dateUtc="2024-07-23T19:22:00Z"/>
                <w:rFonts w:ascii="Times New Roman" w:hAnsi="Times New Roman" w:cs="Times New Roman"/>
                <w:sz w:val="24"/>
                <w:szCs w:val="24"/>
              </w:rPr>
            </w:pPr>
          </w:p>
        </w:tc>
        <w:tc>
          <w:tcPr>
            <w:tcW w:w="660" w:type="pct"/>
            <w:tcPrChange w:id="3912" w:author="Mohammad Nayeem Hasan" w:date="2024-07-24T01:50:00Z" w16du:dateUtc="2024-07-23T19:50:00Z">
              <w:tcPr>
                <w:tcW w:w="608" w:type="pct"/>
                <w:gridSpan w:val="2"/>
              </w:tcPr>
            </w:tcPrChange>
          </w:tcPr>
          <w:p w14:paraId="500A2627" w14:textId="4096575C" w:rsidR="0095740D" w:rsidRPr="00DF6BDB" w:rsidDel="00D73460" w:rsidRDefault="0095740D" w:rsidP="00CD6D8D">
            <w:pPr>
              <w:spacing w:after="0" w:line="240" w:lineRule="auto"/>
              <w:rPr>
                <w:ins w:id="3913" w:author="Mohammad Nayeem Hasan" w:date="2024-07-24T01:22:00Z" w16du:dateUtc="2024-07-23T19:22:00Z"/>
                <w:rFonts w:ascii="Times New Roman" w:hAnsi="Times New Roman" w:cs="Times New Roman"/>
                <w:sz w:val="24"/>
                <w:szCs w:val="24"/>
              </w:rPr>
            </w:pPr>
          </w:p>
        </w:tc>
        <w:tc>
          <w:tcPr>
            <w:tcW w:w="430" w:type="pct"/>
            <w:tcPrChange w:id="3914" w:author="Mohammad Nayeem Hasan" w:date="2024-07-24T01:50:00Z" w16du:dateUtc="2024-07-23T19:50:00Z">
              <w:tcPr>
                <w:tcW w:w="396" w:type="pct"/>
              </w:tcPr>
            </w:tcPrChange>
          </w:tcPr>
          <w:p w14:paraId="306685DA" w14:textId="77777777" w:rsidR="0095740D" w:rsidRPr="00DF6BDB" w:rsidDel="00D73460" w:rsidRDefault="0095740D" w:rsidP="00CD6D8D">
            <w:pPr>
              <w:spacing w:after="0" w:line="240" w:lineRule="auto"/>
              <w:rPr>
                <w:ins w:id="3915" w:author="Mohammad Nayeem Hasan" w:date="2024-07-24T01:22:00Z" w16du:dateUtc="2024-07-23T19:22:00Z"/>
                <w:rFonts w:ascii="Times New Roman" w:hAnsi="Times New Roman" w:cs="Times New Roman"/>
                <w:sz w:val="24"/>
                <w:szCs w:val="24"/>
              </w:rPr>
            </w:pPr>
          </w:p>
        </w:tc>
        <w:tc>
          <w:tcPr>
            <w:tcW w:w="550" w:type="pct"/>
            <w:gridSpan w:val="2"/>
            <w:tcPrChange w:id="3916" w:author="Mohammad Nayeem Hasan" w:date="2024-07-24T01:50:00Z" w16du:dateUtc="2024-07-23T19:50:00Z">
              <w:tcPr>
                <w:tcW w:w="507" w:type="pct"/>
                <w:gridSpan w:val="2"/>
              </w:tcPr>
            </w:tcPrChange>
          </w:tcPr>
          <w:p w14:paraId="6829D44F" w14:textId="77777777" w:rsidR="0095740D" w:rsidRPr="00DF6BDB" w:rsidDel="00D73460" w:rsidRDefault="0095740D" w:rsidP="00CD6D8D">
            <w:pPr>
              <w:spacing w:after="0" w:line="240" w:lineRule="auto"/>
              <w:rPr>
                <w:ins w:id="3917" w:author="Mohammad Nayeem Hasan" w:date="2024-07-24T01:22:00Z" w16du:dateUtc="2024-07-23T19:22:00Z"/>
                <w:rFonts w:ascii="Times New Roman" w:hAnsi="Times New Roman" w:cs="Times New Roman"/>
                <w:sz w:val="24"/>
                <w:szCs w:val="24"/>
              </w:rPr>
            </w:pPr>
          </w:p>
        </w:tc>
        <w:tc>
          <w:tcPr>
            <w:tcW w:w="551" w:type="pct"/>
            <w:tcPrChange w:id="3918" w:author="Mohammad Nayeem Hasan" w:date="2024-07-24T01:50:00Z" w16du:dateUtc="2024-07-23T19:50:00Z">
              <w:tcPr>
                <w:tcW w:w="507" w:type="pct"/>
                <w:gridSpan w:val="3"/>
              </w:tcPr>
            </w:tcPrChange>
          </w:tcPr>
          <w:p w14:paraId="7715BB74" w14:textId="77777777" w:rsidR="0095740D" w:rsidRPr="00DF6BDB" w:rsidDel="00D73460" w:rsidRDefault="0095740D" w:rsidP="00CD6D8D">
            <w:pPr>
              <w:spacing w:after="0" w:line="240" w:lineRule="auto"/>
              <w:rPr>
                <w:ins w:id="3919" w:author="Mohammad Nayeem Hasan" w:date="2024-07-24T01:22:00Z" w16du:dateUtc="2024-07-23T19:22:00Z"/>
                <w:rFonts w:ascii="Times New Roman" w:hAnsi="Times New Roman" w:cs="Times New Roman"/>
                <w:sz w:val="24"/>
                <w:szCs w:val="24"/>
              </w:rPr>
            </w:pPr>
          </w:p>
        </w:tc>
        <w:tc>
          <w:tcPr>
            <w:tcW w:w="429" w:type="pct"/>
            <w:tcPrChange w:id="3920" w:author="Mohammad Nayeem Hasan" w:date="2024-07-24T01:50:00Z" w16du:dateUtc="2024-07-23T19:50:00Z">
              <w:tcPr>
                <w:tcW w:w="395" w:type="pct"/>
                <w:gridSpan w:val="2"/>
              </w:tcPr>
            </w:tcPrChange>
          </w:tcPr>
          <w:p w14:paraId="352CF9C2" w14:textId="77777777" w:rsidR="0095740D" w:rsidRPr="00DF6BDB" w:rsidDel="00D73460" w:rsidRDefault="0095740D" w:rsidP="00CD6D8D">
            <w:pPr>
              <w:spacing w:after="0" w:line="240" w:lineRule="auto"/>
              <w:rPr>
                <w:ins w:id="3921" w:author="Mohammad Nayeem Hasan" w:date="2024-07-24T01:30:00Z" w16du:dateUtc="2024-07-23T19:30:00Z"/>
                <w:rFonts w:ascii="Times New Roman" w:hAnsi="Times New Roman" w:cs="Times New Roman"/>
                <w:sz w:val="24"/>
                <w:szCs w:val="24"/>
              </w:rPr>
            </w:pPr>
          </w:p>
        </w:tc>
      </w:tr>
      <w:tr w:rsidR="0095740D" w:rsidRPr="00CE3B54" w:rsidDel="00D73460" w14:paraId="66727C46" w14:textId="19766417" w:rsidTr="00461E37">
        <w:tblPrEx>
          <w:tblW w:w="5000" w:type="pct"/>
          <w:tblPrExChange w:id="3922" w:author="Mohammad Nayeem Hasan" w:date="2024-07-24T01:50:00Z" w16du:dateUtc="2024-07-23T19:50:00Z">
            <w:tblPrEx>
              <w:tblW w:w="4633" w:type="pct"/>
            </w:tblPrEx>
          </w:tblPrExChange>
        </w:tblPrEx>
        <w:trPr>
          <w:gridAfter w:val="1"/>
          <w:wAfter w:w="3" w:type="pct"/>
          <w:ins w:id="3923" w:author="Mohammad Nayeem Hasan" w:date="2024-07-24T01:22:00Z" w16du:dateUtc="2024-07-23T19:22:00Z"/>
          <w:trPrChange w:id="3924" w:author="Mohammad Nayeem Hasan" w:date="2024-07-24T01:50:00Z" w16du:dateUtc="2024-07-23T19:50:00Z">
            <w:trPr>
              <w:gridAfter w:val="1"/>
            </w:trPr>
          </w:trPrChange>
        </w:trPr>
        <w:tc>
          <w:tcPr>
            <w:tcW w:w="1826" w:type="pct"/>
            <w:vAlign w:val="center"/>
            <w:tcPrChange w:id="3925" w:author="Mohammad Nayeem Hasan" w:date="2024-07-24T01:50:00Z" w16du:dateUtc="2024-07-23T19:50:00Z">
              <w:tcPr>
                <w:tcW w:w="1683" w:type="pct"/>
                <w:vAlign w:val="center"/>
              </w:tcPr>
            </w:tcPrChange>
          </w:tcPr>
          <w:p w14:paraId="04C651A3" w14:textId="77777777" w:rsidR="0095740D" w:rsidRDefault="0095740D" w:rsidP="00CD6D8D">
            <w:pPr>
              <w:spacing w:after="0" w:line="240" w:lineRule="auto"/>
              <w:rPr>
                <w:ins w:id="3926" w:author="Mohammad Nayeem Hasan" w:date="2024-07-24T01:22:00Z" w16du:dateUtc="2024-07-23T19:22:00Z"/>
                <w:rFonts w:ascii="Times New Roman" w:hAnsi="Times New Roman" w:cs="Times New Roman"/>
                <w:sz w:val="24"/>
                <w:szCs w:val="24"/>
              </w:rPr>
            </w:pPr>
            <w:ins w:id="3927" w:author="Mohammad Nayeem Hasan" w:date="2024-07-24T01:22:00Z" w16du:dateUtc="2024-07-23T19:22:00Z">
              <w:r w:rsidRPr="00877093">
                <w:rPr>
                  <w:rFonts w:ascii="Times New Roman" w:hAnsi="Times New Roman" w:cs="Times New Roman"/>
                  <w:bCs/>
                  <w:sz w:val="24"/>
                  <w:szCs w:val="24"/>
                </w:rPr>
                <w:t>Male</w:t>
              </w:r>
            </w:ins>
          </w:p>
        </w:tc>
        <w:tc>
          <w:tcPr>
            <w:tcW w:w="551" w:type="pct"/>
            <w:tcPrChange w:id="3928" w:author="Mohammad Nayeem Hasan" w:date="2024-07-24T01:50:00Z" w16du:dateUtc="2024-07-23T19:50:00Z">
              <w:tcPr>
                <w:tcW w:w="507" w:type="pct"/>
                <w:gridSpan w:val="2"/>
              </w:tcPr>
            </w:tcPrChange>
          </w:tcPr>
          <w:p w14:paraId="4736945C" w14:textId="77777777" w:rsidR="0095740D" w:rsidRPr="00DF6BDB" w:rsidDel="00D73460" w:rsidRDefault="0095740D" w:rsidP="00CD6D8D">
            <w:pPr>
              <w:spacing w:after="0" w:line="240" w:lineRule="auto"/>
              <w:rPr>
                <w:ins w:id="3929" w:author="Mohammad Nayeem Hasan" w:date="2024-07-24T01:22:00Z" w16du:dateUtc="2024-07-23T19:22:00Z"/>
                <w:rFonts w:ascii="Times New Roman" w:hAnsi="Times New Roman" w:cs="Times New Roman"/>
                <w:sz w:val="24"/>
                <w:szCs w:val="24"/>
              </w:rPr>
            </w:pPr>
            <w:ins w:id="3930"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931" w:author="Mohammad Nayeem Hasan" w:date="2024-07-24T01:50:00Z" w16du:dateUtc="2024-07-23T19:50:00Z">
              <w:tcPr>
                <w:tcW w:w="608" w:type="pct"/>
                <w:gridSpan w:val="2"/>
              </w:tcPr>
            </w:tcPrChange>
          </w:tcPr>
          <w:p w14:paraId="13E66577" w14:textId="060778D5" w:rsidR="0095740D" w:rsidRPr="00DF6BDB" w:rsidDel="00D73460" w:rsidRDefault="0095740D" w:rsidP="00CD6D8D">
            <w:pPr>
              <w:spacing w:after="0" w:line="240" w:lineRule="auto"/>
              <w:rPr>
                <w:ins w:id="3932" w:author="Mohammad Nayeem Hasan" w:date="2024-07-24T01:22:00Z" w16du:dateUtc="2024-07-23T19:22:00Z"/>
                <w:rFonts w:ascii="Times New Roman" w:hAnsi="Times New Roman" w:cs="Times New Roman"/>
                <w:sz w:val="24"/>
                <w:szCs w:val="24"/>
              </w:rPr>
            </w:pPr>
            <w:ins w:id="3933"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934" w:author="Mohammad Nayeem Hasan" w:date="2024-07-24T01:50:00Z" w16du:dateUtc="2024-07-23T19:50:00Z">
              <w:tcPr>
                <w:tcW w:w="396" w:type="pct"/>
              </w:tcPr>
            </w:tcPrChange>
          </w:tcPr>
          <w:p w14:paraId="08CF4A1F" w14:textId="77777777" w:rsidR="0095740D" w:rsidRPr="00DF6BDB" w:rsidDel="00D73460" w:rsidRDefault="0095740D" w:rsidP="00CD6D8D">
            <w:pPr>
              <w:spacing w:after="0" w:line="240" w:lineRule="auto"/>
              <w:rPr>
                <w:ins w:id="3935" w:author="Mohammad Nayeem Hasan" w:date="2024-07-24T01:22:00Z" w16du:dateUtc="2024-07-23T19:22:00Z"/>
                <w:rFonts w:ascii="Times New Roman" w:hAnsi="Times New Roman" w:cs="Times New Roman"/>
                <w:sz w:val="24"/>
                <w:szCs w:val="24"/>
              </w:rPr>
            </w:pPr>
          </w:p>
        </w:tc>
        <w:tc>
          <w:tcPr>
            <w:tcW w:w="550" w:type="pct"/>
            <w:gridSpan w:val="2"/>
            <w:tcPrChange w:id="3936" w:author="Mohammad Nayeem Hasan" w:date="2024-07-24T01:50:00Z" w16du:dateUtc="2024-07-23T19:50:00Z">
              <w:tcPr>
                <w:tcW w:w="507" w:type="pct"/>
                <w:gridSpan w:val="2"/>
              </w:tcPr>
            </w:tcPrChange>
          </w:tcPr>
          <w:p w14:paraId="135B2A1B" w14:textId="77777777" w:rsidR="0095740D" w:rsidRPr="00DF6BDB" w:rsidDel="00D73460" w:rsidRDefault="0095740D" w:rsidP="00CD6D8D">
            <w:pPr>
              <w:spacing w:after="0" w:line="240" w:lineRule="auto"/>
              <w:rPr>
                <w:ins w:id="3937" w:author="Mohammad Nayeem Hasan" w:date="2024-07-24T01:22:00Z" w16du:dateUtc="2024-07-23T19:22:00Z"/>
                <w:rFonts w:ascii="Times New Roman" w:hAnsi="Times New Roman" w:cs="Times New Roman"/>
                <w:sz w:val="24"/>
                <w:szCs w:val="24"/>
              </w:rPr>
            </w:pPr>
            <w:ins w:id="3938"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3939" w:author="Mohammad Nayeem Hasan" w:date="2024-07-24T01:50:00Z" w16du:dateUtc="2024-07-23T19:50:00Z">
              <w:tcPr>
                <w:tcW w:w="507" w:type="pct"/>
                <w:gridSpan w:val="3"/>
              </w:tcPr>
            </w:tcPrChange>
          </w:tcPr>
          <w:p w14:paraId="45C6608B" w14:textId="7EABEA2C" w:rsidR="0095740D" w:rsidRPr="00DF6BDB" w:rsidDel="00D73460" w:rsidRDefault="0095740D" w:rsidP="00CD6D8D">
            <w:pPr>
              <w:spacing w:after="0" w:line="240" w:lineRule="auto"/>
              <w:rPr>
                <w:ins w:id="3940" w:author="Mohammad Nayeem Hasan" w:date="2024-07-24T01:22:00Z" w16du:dateUtc="2024-07-23T19:22:00Z"/>
                <w:rFonts w:ascii="Times New Roman" w:hAnsi="Times New Roman" w:cs="Times New Roman"/>
                <w:sz w:val="24"/>
                <w:szCs w:val="24"/>
              </w:rPr>
            </w:pPr>
            <w:ins w:id="3941"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3942" w:author="Mohammad Nayeem Hasan" w:date="2024-07-24T01:50:00Z" w16du:dateUtc="2024-07-23T19:50:00Z">
              <w:tcPr>
                <w:tcW w:w="395" w:type="pct"/>
                <w:gridSpan w:val="2"/>
              </w:tcPr>
            </w:tcPrChange>
          </w:tcPr>
          <w:p w14:paraId="6DEA8D4F" w14:textId="77777777" w:rsidR="0095740D" w:rsidRPr="00DF6BDB" w:rsidDel="00D73460" w:rsidRDefault="0095740D" w:rsidP="00CD6D8D">
            <w:pPr>
              <w:spacing w:after="0" w:line="240" w:lineRule="auto"/>
              <w:rPr>
                <w:ins w:id="3943" w:author="Mohammad Nayeem Hasan" w:date="2024-07-24T01:30:00Z" w16du:dateUtc="2024-07-23T19:30:00Z"/>
                <w:rFonts w:ascii="Times New Roman" w:hAnsi="Times New Roman" w:cs="Times New Roman"/>
                <w:sz w:val="24"/>
                <w:szCs w:val="24"/>
              </w:rPr>
            </w:pPr>
          </w:p>
        </w:tc>
      </w:tr>
      <w:tr w:rsidR="0095740D" w:rsidRPr="00CE3B54" w:rsidDel="00D73460" w14:paraId="7AA0833B" w14:textId="5A3C106D" w:rsidTr="00461E37">
        <w:tblPrEx>
          <w:tblW w:w="5000" w:type="pct"/>
          <w:tblPrExChange w:id="3944" w:author="Mohammad Nayeem Hasan" w:date="2024-07-24T01:50:00Z" w16du:dateUtc="2024-07-23T19:50:00Z">
            <w:tblPrEx>
              <w:tblW w:w="4633" w:type="pct"/>
            </w:tblPrEx>
          </w:tblPrExChange>
        </w:tblPrEx>
        <w:trPr>
          <w:gridAfter w:val="1"/>
          <w:wAfter w:w="3" w:type="pct"/>
          <w:ins w:id="3945" w:author="Mohammad Nayeem Hasan" w:date="2024-07-24T01:22:00Z" w16du:dateUtc="2024-07-23T19:22:00Z"/>
          <w:trPrChange w:id="3946" w:author="Mohammad Nayeem Hasan" w:date="2024-07-24T01:50:00Z" w16du:dateUtc="2024-07-23T19:50:00Z">
            <w:trPr>
              <w:gridAfter w:val="1"/>
            </w:trPr>
          </w:trPrChange>
        </w:trPr>
        <w:tc>
          <w:tcPr>
            <w:tcW w:w="1826" w:type="pct"/>
            <w:vAlign w:val="center"/>
            <w:tcPrChange w:id="3947" w:author="Mohammad Nayeem Hasan" w:date="2024-07-24T01:50:00Z" w16du:dateUtc="2024-07-23T19:50:00Z">
              <w:tcPr>
                <w:tcW w:w="1683" w:type="pct"/>
                <w:vAlign w:val="center"/>
              </w:tcPr>
            </w:tcPrChange>
          </w:tcPr>
          <w:p w14:paraId="51168A15" w14:textId="77777777" w:rsidR="0095740D" w:rsidRDefault="0095740D" w:rsidP="00CD6D8D">
            <w:pPr>
              <w:spacing w:after="0" w:line="240" w:lineRule="auto"/>
              <w:rPr>
                <w:ins w:id="3948" w:author="Mohammad Nayeem Hasan" w:date="2024-07-24T01:22:00Z" w16du:dateUtc="2024-07-23T19:22:00Z"/>
                <w:rFonts w:ascii="Times New Roman" w:hAnsi="Times New Roman" w:cs="Times New Roman"/>
                <w:sz w:val="24"/>
                <w:szCs w:val="24"/>
              </w:rPr>
            </w:pPr>
            <w:ins w:id="3949" w:author="Mohammad Nayeem Hasan" w:date="2024-07-24T01:22:00Z" w16du:dateUtc="2024-07-23T19:22:00Z">
              <w:r w:rsidRPr="00877093">
                <w:rPr>
                  <w:rFonts w:ascii="Times New Roman" w:hAnsi="Times New Roman" w:cs="Times New Roman"/>
                  <w:bCs/>
                  <w:sz w:val="24"/>
                  <w:szCs w:val="24"/>
                </w:rPr>
                <w:t>Female</w:t>
              </w:r>
            </w:ins>
          </w:p>
        </w:tc>
        <w:tc>
          <w:tcPr>
            <w:tcW w:w="551" w:type="pct"/>
            <w:tcPrChange w:id="3950" w:author="Mohammad Nayeem Hasan" w:date="2024-07-24T01:50:00Z" w16du:dateUtc="2024-07-23T19:50:00Z">
              <w:tcPr>
                <w:tcW w:w="507" w:type="pct"/>
                <w:gridSpan w:val="2"/>
              </w:tcPr>
            </w:tcPrChange>
          </w:tcPr>
          <w:p w14:paraId="68BC1CBF" w14:textId="77777777" w:rsidR="0095740D" w:rsidRPr="00DF6BDB" w:rsidDel="00D73460" w:rsidRDefault="0095740D" w:rsidP="00CD6D8D">
            <w:pPr>
              <w:spacing w:after="0" w:line="240" w:lineRule="auto"/>
              <w:rPr>
                <w:ins w:id="3951" w:author="Mohammad Nayeem Hasan" w:date="2024-07-24T01:22:00Z" w16du:dateUtc="2024-07-23T19:22:00Z"/>
                <w:rFonts w:ascii="Times New Roman" w:hAnsi="Times New Roman" w:cs="Times New Roman"/>
                <w:sz w:val="24"/>
                <w:szCs w:val="24"/>
              </w:rPr>
            </w:pPr>
            <w:ins w:id="3952"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3953" w:author="Mohammad Nayeem Hasan" w:date="2024-07-24T01:50:00Z" w16du:dateUtc="2024-07-23T19:50:00Z">
              <w:tcPr>
                <w:tcW w:w="608" w:type="pct"/>
                <w:gridSpan w:val="2"/>
              </w:tcPr>
            </w:tcPrChange>
          </w:tcPr>
          <w:p w14:paraId="13A7B26B" w14:textId="6360094E" w:rsidR="0095740D" w:rsidRPr="00DF6BDB" w:rsidDel="00D73460" w:rsidRDefault="0095740D" w:rsidP="00CD6D8D">
            <w:pPr>
              <w:spacing w:after="0" w:line="240" w:lineRule="auto"/>
              <w:rPr>
                <w:ins w:id="3954" w:author="Mohammad Nayeem Hasan" w:date="2024-07-24T01:22:00Z" w16du:dateUtc="2024-07-23T19:22:00Z"/>
                <w:rFonts w:ascii="Times New Roman" w:hAnsi="Times New Roman" w:cs="Times New Roman"/>
                <w:sz w:val="24"/>
                <w:szCs w:val="24"/>
              </w:rPr>
            </w:pPr>
            <w:ins w:id="3955"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3956" w:author="Mohammad Nayeem Hasan" w:date="2024-07-24T01:50:00Z" w16du:dateUtc="2024-07-23T19:50:00Z">
              <w:tcPr>
                <w:tcW w:w="396" w:type="pct"/>
              </w:tcPr>
            </w:tcPrChange>
          </w:tcPr>
          <w:p w14:paraId="23745CFC" w14:textId="77777777" w:rsidR="0095740D" w:rsidRPr="00DF6BDB" w:rsidDel="00D73460" w:rsidRDefault="0095740D" w:rsidP="00CD6D8D">
            <w:pPr>
              <w:spacing w:after="0" w:line="240" w:lineRule="auto"/>
              <w:rPr>
                <w:ins w:id="3957" w:author="Mohammad Nayeem Hasan" w:date="2024-07-24T01:22:00Z" w16du:dateUtc="2024-07-23T19:22:00Z"/>
                <w:rFonts w:ascii="Times New Roman" w:hAnsi="Times New Roman" w:cs="Times New Roman"/>
                <w:sz w:val="24"/>
                <w:szCs w:val="24"/>
              </w:rPr>
            </w:pPr>
          </w:p>
        </w:tc>
        <w:tc>
          <w:tcPr>
            <w:tcW w:w="550" w:type="pct"/>
            <w:gridSpan w:val="2"/>
            <w:tcPrChange w:id="3958" w:author="Mohammad Nayeem Hasan" w:date="2024-07-24T01:50:00Z" w16du:dateUtc="2024-07-23T19:50:00Z">
              <w:tcPr>
                <w:tcW w:w="507" w:type="pct"/>
                <w:gridSpan w:val="2"/>
              </w:tcPr>
            </w:tcPrChange>
          </w:tcPr>
          <w:p w14:paraId="421FE62B" w14:textId="77777777" w:rsidR="0095740D" w:rsidRPr="00DF6BDB" w:rsidDel="00D73460" w:rsidRDefault="0095740D" w:rsidP="00CD6D8D">
            <w:pPr>
              <w:spacing w:after="0" w:line="240" w:lineRule="auto"/>
              <w:rPr>
                <w:ins w:id="3959" w:author="Mohammad Nayeem Hasan" w:date="2024-07-24T01:22:00Z" w16du:dateUtc="2024-07-23T19:22:00Z"/>
                <w:rFonts w:ascii="Times New Roman" w:hAnsi="Times New Roman" w:cs="Times New Roman"/>
                <w:sz w:val="24"/>
                <w:szCs w:val="24"/>
              </w:rPr>
            </w:pPr>
            <w:ins w:id="3960"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3961" w:author="Mohammad Nayeem Hasan" w:date="2024-07-24T01:50:00Z" w16du:dateUtc="2024-07-23T19:50:00Z">
              <w:tcPr>
                <w:tcW w:w="507" w:type="pct"/>
                <w:gridSpan w:val="3"/>
              </w:tcPr>
            </w:tcPrChange>
          </w:tcPr>
          <w:p w14:paraId="628099FE" w14:textId="2443965E" w:rsidR="0095740D" w:rsidRPr="00DF6BDB" w:rsidDel="00D73460" w:rsidRDefault="0095740D" w:rsidP="00CD6D8D">
            <w:pPr>
              <w:spacing w:after="0" w:line="240" w:lineRule="auto"/>
              <w:rPr>
                <w:ins w:id="3962" w:author="Mohammad Nayeem Hasan" w:date="2024-07-24T01:22:00Z" w16du:dateUtc="2024-07-23T19:22:00Z"/>
                <w:rFonts w:ascii="Times New Roman" w:hAnsi="Times New Roman" w:cs="Times New Roman"/>
                <w:sz w:val="24"/>
                <w:szCs w:val="24"/>
              </w:rPr>
            </w:pPr>
            <w:ins w:id="3963"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3964" w:author="Mohammad Nayeem Hasan" w:date="2024-07-24T01:50:00Z" w16du:dateUtc="2024-07-23T19:50:00Z">
              <w:tcPr>
                <w:tcW w:w="395" w:type="pct"/>
                <w:gridSpan w:val="2"/>
              </w:tcPr>
            </w:tcPrChange>
          </w:tcPr>
          <w:p w14:paraId="4D4F01D5" w14:textId="77777777" w:rsidR="0095740D" w:rsidRPr="00DF6BDB" w:rsidDel="00D73460" w:rsidRDefault="0095740D" w:rsidP="00CD6D8D">
            <w:pPr>
              <w:spacing w:after="0" w:line="240" w:lineRule="auto"/>
              <w:rPr>
                <w:ins w:id="3965" w:author="Mohammad Nayeem Hasan" w:date="2024-07-24T01:30:00Z" w16du:dateUtc="2024-07-23T19:30:00Z"/>
                <w:rFonts w:ascii="Times New Roman" w:hAnsi="Times New Roman" w:cs="Times New Roman"/>
                <w:sz w:val="24"/>
                <w:szCs w:val="24"/>
              </w:rPr>
            </w:pPr>
          </w:p>
        </w:tc>
      </w:tr>
      <w:tr w:rsidR="0095740D" w:rsidRPr="00CE3B54" w:rsidDel="00D73460" w14:paraId="2BC08F9B" w14:textId="6B063938" w:rsidTr="00461E37">
        <w:tblPrEx>
          <w:tblW w:w="5000" w:type="pct"/>
          <w:tblPrExChange w:id="3966" w:author="Mohammad Nayeem Hasan" w:date="2024-07-24T01:50:00Z" w16du:dateUtc="2024-07-23T19:50:00Z">
            <w:tblPrEx>
              <w:tblW w:w="4633" w:type="pct"/>
            </w:tblPrEx>
          </w:tblPrExChange>
        </w:tblPrEx>
        <w:trPr>
          <w:gridAfter w:val="1"/>
          <w:wAfter w:w="3" w:type="pct"/>
          <w:ins w:id="3967" w:author="Mohammad Nayeem Hasan" w:date="2024-07-24T01:22:00Z" w16du:dateUtc="2024-07-23T19:22:00Z"/>
          <w:trPrChange w:id="3968" w:author="Mohammad Nayeem Hasan" w:date="2024-07-24T01:50:00Z" w16du:dateUtc="2024-07-23T19:50:00Z">
            <w:trPr>
              <w:gridAfter w:val="1"/>
            </w:trPr>
          </w:trPrChange>
        </w:trPr>
        <w:tc>
          <w:tcPr>
            <w:tcW w:w="1826" w:type="pct"/>
            <w:vAlign w:val="center"/>
            <w:tcPrChange w:id="3969" w:author="Mohammad Nayeem Hasan" w:date="2024-07-24T01:50:00Z" w16du:dateUtc="2024-07-23T19:50:00Z">
              <w:tcPr>
                <w:tcW w:w="1683" w:type="pct"/>
                <w:vAlign w:val="center"/>
              </w:tcPr>
            </w:tcPrChange>
          </w:tcPr>
          <w:p w14:paraId="7AD76617" w14:textId="77777777" w:rsidR="0095740D" w:rsidRPr="008145C6" w:rsidRDefault="0095740D" w:rsidP="00CD6D8D">
            <w:pPr>
              <w:spacing w:after="0" w:line="240" w:lineRule="auto"/>
              <w:rPr>
                <w:ins w:id="3970" w:author="Mohammad Nayeem Hasan" w:date="2024-07-24T01:22:00Z" w16du:dateUtc="2024-07-23T19:22:00Z"/>
                <w:rFonts w:ascii="Times New Roman" w:hAnsi="Times New Roman" w:cs="Times New Roman"/>
                <w:b/>
                <w:bCs/>
                <w:i/>
                <w:sz w:val="24"/>
                <w:szCs w:val="24"/>
              </w:rPr>
            </w:pPr>
            <w:ins w:id="3971" w:author="Mohammad Nayeem Hasan" w:date="2024-07-24T01:22:00Z" w16du:dateUtc="2024-07-23T19:22:00Z">
              <w:r w:rsidRPr="008145C6">
                <w:rPr>
                  <w:rFonts w:ascii="Times New Roman" w:hAnsi="Times New Roman" w:cs="Times New Roman"/>
                  <w:b/>
                  <w:bCs/>
                  <w:i/>
                  <w:sz w:val="24"/>
                  <w:szCs w:val="24"/>
                </w:rPr>
                <w:t>Livestock Ownership</w:t>
              </w:r>
            </w:ins>
          </w:p>
        </w:tc>
        <w:tc>
          <w:tcPr>
            <w:tcW w:w="551" w:type="pct"/>
            <w:tcPrChange w:id="3972" w:author="Mohammad Nayeem Hasan" w:date="2024-07-24T01:50:00Z" w16du:dateUtc="2024-07-23T19:50:00Z">
              <w:tcPr>
                <w:tcW w:w="507" w:type="pct"/>
                <w:gridSpan w:val="2"/>
              </w:tcPr>
            </w:tcPrChange>
          </w:tcPr>
          <w:p w14:paraId="347483B5" w14:textId="77777777" w:rsidR="0095740D" w:rsidRPr="00DF6BDB" w:rsidDel="00D73460" w:rsidRDefault="0095740D" w:rsidP="00CD6D8D">
            <w:pPr>
              <w:spacing w:after="0" w:line="240" w:lineRule="auto"/>
              <w:rPr>
                <w:ins w:id="3973" w:author="Mohammad Nayeem Hasan" w:date="2024-07-24T01:22:00Z" w16du:dateUtc="2024-07-23T19:22:00Z"/>
                <w:rFonts w:ascii="Times New Roman" w:hAnsi="Times New Roman" w:cs="Times New Roman"/>
                <w:sz w:val="24"/>
                <w:szCs w:val="24"/>
              </w:rPr>
            </w:pPr>
          </w:p>
        </w:tc>
        <w:tc>
          <w:tcPr>
            <w:tcW w:w="660" w:type="pct"/>
            <w:tcPrChange w:id="3974" w:author="Mohammad Nayeem Hasan" w:date="2024-07-24T01:50:00Z" w16du:dateUtc="2024-07-23T19:50:00Z">
              <w:tcPr>
                <w:tcW w:w="608" w:type="pct"/>
                <w:gridSpan w:val="2"/>
              </w:tcPr>
            </w:tcPrChange>
          </w:tcPr>
          <w:p w14:paraId="74ED7A43" w14:textId="3C2F5B64" w:rsidR="0095740D" w:rsidRPr="00DF6BDB" w:rsidDel="00D73460" w:rsidRDefault="0095740D" w:rsidP="00CD6D8D">
            <w:pPr>
              <w:spacing w:after="0" w:line="240" w:lineRule="auto"/>
              <w:rPr>
                <w:ins w:id="3975" w:author="Mohammad Nayeem Hasan" w:date="2024-07-24T01:22:00Z" w16du:dateUtc="2024-07-23T19:22:00Z"/>
                <w:rFonts w:ascii="Times New Roman" w:hAnsi="Times New Roman" w:cs="Times New Roman"/>
                <w:sz w:val="24"/>
                <w:szCs w:val="24"/>
              </w:rPr>
            </w:pPr>
          </w:p>
        </w:tc>
        <w:tc>
          <w:tcPr>
            <w:tcW w:w="430" w:type="pct"/>
            <w:tcPrChange w:id="3976" w:author="Mohammad Nayeem Hasan" w:date="2024-07-24T01:50:00Z" w16du:dateUtc="2024-07-23T19:50:00Z">
              <w:tcPr>
                <w:tcW w:w="396" w:type="pct"/>
              </w:tcPr>
            </w:tcPrChange>
          </w:tcPr>
          <w:p w14:paraId="55784F6E" w14:textId="77777777" w:rsidR="0095740D" w:rsidRPr="00DF6BDB" w:rsidDel="00D73460" w:rsidRDefault="0095740D" w:rsidP="00CD6D8D">
            <w:pPr>
              <w:spacing w:after="0" w:line="240" w:lineRule="auto"/>
              <w:rPr>
                <w:ins w:id="3977" w:author="Mohammad Nayeem Hasan" w:date="2024-07-24T01:22:00Z" w16du:dateUtc="2024-07-23T19:22:00Z"/>
                <w:rFonts w:ascii="Times New Roman" w:hAnsi="Times New Roman" w:cs="Times New Roman"/>
                <w:sz w:val="24"/>
                <w:szCs w:val="24"/>
              </w:rPr>
            </w:pPr>
          </w:p>
        </w:tc>
        <w:tc>
          <w:tcPr>
            <w:tcW w:w="550" w:type="pct"/>
            <w:gridSpan w:val="2"/>
            <w:tcPrChange w:id="3978" w:author="Mohammad Nayeem Hasan" w:date="2024-07-24T01:50:00Z" w16du:dateUtc="2024-07-23T19:50:00Z">
              <w:tcPr>
                <w:tcW w:w="507" w:type="pct"/>
                <w:gridSpan w:val="2"/>
              </w:tcPr>
            </w:tcPrChange>
          </w:tcPr>
          <w:p w14:paraId="038C08CE" w14:textId="77777777" w:rsidR="0095740D" w:rsidRPr="00DF6BDB" w:rsidDel="00D73460" w:rsidRDefault="0095740D" w:rsidP="00CD6D8D">
            <w:pPr>
              <w:spacing w:after="0" w:line="240" w:lineRule="auto"/>
              <w:rPr>
                <w:ins w:id="3979" w:author="Mohammad Nayeem Hasan" w:date="2024-07-24T01:22:00Z" w16du:dateUtc="2024-07-23T19:22:00Z"/>
                <w:rFonts w:ascii="Times New Roman" w:hAnsi="Times New Roman" w:cs="Times New Roman"/>
                <w:sz w:val="24"/>
                <w:szCs w:val="24"/>
              </w:rPr>
            </w:pPr>
          </w:p>
        </w:tc>
        <w:tc>
          <w:tcPr>
            <w:tcW w:w="551" w:type="pct"/>
            <w:tcPrChange w:id="3980" w:author="Mohammad Nayeem Hasan" w:date="2024-07-24T01:50:00Z" w16du:dateUtc="2024-07-23T19:50:00Z">
              <w:tcPr>
                <w:tcW w:w="507" w:type="pct"/>
                <w:gridSpan w:val="3"/>
              </w:tcPr>
            </w:tcPrChange>
          </w:tcPr>
          <w:p w14:paraId="1339CED5" w14:textId="77777777" w:rsidR="0095740D" w:rsidRPr="00DF6BDB" w:rsidDel="00D73460" w:rsidRDefault="0095740D" w:rsidP="00CD6D8D">
            <w:pPr>
              <w:spacing w:after="0" w:line="240" w:lineRule="auto"/>
              <w:rPr>
                <w:ins w:id="3981" w:author="Mohammad Nayeem Hasan" w:date="2024-07-24T01:22:00Z" w16du:dateUtc="2024-07-23T19:22:00Z"/>
                <w:rFonts w:ascii="Times New Roman" w:hAnsi="Times New Roman" w:cs="Times New Roman"/>
                <w:sz w:val="24"/>
                <w:szCs w:val="24"/>
              </w:rPr>
            </w:pPr>
          </w:p>
        </w:tc>
        <w:tc>
          <w:tcPr>
            <w:tcW w:w="429" w:type="pct"/>
            <w:tcPrChange w:id="3982" w:author="Mohammad Nayeem Hasan" w:date="2024-07-24T01:50:00Z" w16du:dateUtc="2024-07-23T19:50:00Z">
              <w:tcPr>
                <w:tcW w:w="395" w:type="pct"/>
                <w:gridSpan w:val="2"/>
              </w:tcPr>
            </w:tcPrChange>
          </w:tcPr>
          <w:p w14:paraId="68CE084F" w14:textId="77777777" w:rsidR="0095740D" w:rsidRPr="00DF6BDB" w:rsidDel="00D73460" w:rsidRDefault="0095740D" w:rsidP="00CD6D8D">
            <w:pPr>
              <w:spacing w:after="0" w:line="240" w:lineRule="auto"/>
              <w:rPr>
                <w:ins w:id="3983" w:author="Mohammad Nayeem Hasan" w:date="2024-07-24T01:30:00Z" w16du:dateUtc="2024-07-23T19:30:00Z"/>
                <w:rFonts w:ascii="Times New Roman" w:hAnsi="Times New Roman" w:cs="Times New Roman"/>
                <w:sz w:val="24"/>
                <w:szCs w:val="24"/>
              </w:rPr>
            </w:pPr>
          </w:p>
        </w:tc>
      </w:tr>
      <w:tr w:rsidR="0095740D" w:rsidRPr="00CE3B54" w:rsidDel="00D73460" w14:paraId="735C7FFA" w14:textId="4321BF5A" w:rsidTr="00461E37">
        <w:tblPrEx>
          <w:tblW w:w="5000" w:type="pct"/>
          <w:tblPrExChange w:id="3984" w:author="Mohammad Nayeem Hasan" w:date="2024-07-24T01:50:00Z" w16du:dateUtc="2024-07-23T19:50:00Z">
            <w:tblPrEx>
              <w:tblW w:w="4633" w:type="pct"/>
            </w:tblPrEx>
          </w:tblPrExChange>
        </w:tblPrEx>
        <w:trPr>
          <w:gridAfter w:val="1"/>
          <w:wAfter w:w="3" w:type="pct"/>
          <w:ins w:id="3985" w:author="Mohammad Nayeem Hasan" w:date="2024-07-24T01:22:00Z" w16du:dateUtc="2024-07-23T19:22:00Z"/>
          <w:trPrChange w:id="3986" w:author="Mohammad Nayeem Hasan" w:date="2024-07-24T01:50:00Z" w16du:dateUtc="2024-07-23T19:50:00Z">
            <w:trPr>
              <w:gridAfter w:val="1"/>
            </w:trPr>
          </w:trPrChange>
        </w:trPr>
        <w:tc>
          <w:tcPr>
            <w:tcW w:w="1826" w:type="pct"/>
            <w:vAlign w:val="center"/>
            <w:tcPrChange w:id="3987" w:author="Mohammad Nayeem Hasan" w:date="2024-07-24T01:50:00Z" w16du:dateUtc="2024-07-23T19:50:00Z">
              <w:tcPr>
                <w:tcW w:w="1683" w:type="pct"/>
                <w:vAlign w:val="center"/>
              </w:tcPr>
            </w:tcPrChange>
          </w:tcPr>
          <w:p w14:paraId="1551F910" w14:textId="77777777" w:rsidR="0095740D" w:rsidRPr="00877093" w:rsidRDefault="0095740D" w:rsidP="00CD6D8D">
            <w:pPr>
              <w:spacing w:after="0" w:line="240" w:lineRule="auto"/>
              <w:rPr>
                <w:ins w:id="3988" w:author="Mohammad Nayeem Hasan" w:date="2024-07-24T01:22:00Z" w16du:dateUtc="2024-07-23T19:22:00Z"/>
                <w:rFonts w:ascii="Times New Roman" w:hAnsi="Times New Roman" w:cs="Times New Roman"/>
                <w:bCs/>
                <w:sz w:val="24"/>
                <w:szCs w:val="24"/>
              </w:rPr>
            </w:pPr>
            <w:ins w:id="3989" w:author="Mohammad Nayeem Hasan" w:date="2024-07-24T01:22:00Z" w16du:dateUtc="2024-07-23T19:22:00Z">
              <w:r>
                <w:rPr>
                  <w:rFonts w:ascii="Times New Roman" w:hAnsi="Times New Roman" w:cs="Times New Roman"/>
                  <w:bCs/>
                  <w:sz w:val="24"/>
                  <w:szCs w:val="24"/>
                </w:rPr>
                <w:t>Yes</w:t>
              </w:r>
            </w:ins>
          </w:p>
        </w:tc>
        <w:tc>
          <w:tcPr>
            <w:tcW w:w="551" w:type="pct"/>
            <w:tcPrChange w:id="3990" w:author="Mohammad Nayeem Hasan" w:date="2024-07-24T01:50:00Z" w16du:dateUtc="2024-07-23T19:50:00Z">
              <w:tcPr>
                <w:tcW w:w="507" w:type="pct"/>
                <w:gridSpan w:val="2"/>
              </w:tcPr>
            </w:tcPrChange>
          </w:tcPr>
          <w:p w14:paraId="04CCA6CB" w14:textId="77777777" w:rsidR="0095740D" w:rsidRPr="00DF6BDB" w:rsidDel="00D73460" w:rsidRDefault="0095740D" w:rsidP="00CD6D8D">
            <w:pPr>
              <w:spacing w:after="0" w:line="240" w:lineRule="auto"/>
              <w:rPr>
                <w:ins w:id="3991" w:author="Mohammad Nayeem Hasan" w:date="2024-07-24T01:22:00Z" w16du:dateUtc="2024-07-23T19:22:00Z"/>
                <w:rFonts w:ascii="Times New Roman" w:hAnsi="Times New Roman" w:cs="Times New Roman"/>
                <w:sz w:val="24"/>
                <w:szCs w:val="24"/>
              </w:rPr>
            </w:pPr>
            <w:ins w:id="3992" w:author="Mohammad Nayeem Hasan" w:date="2024-07-24T01:22:00Z" w16du:dateUtc="2024-07-23T19:22:00Z">
              <w:r w:rsidRPr="00DF6BDB" w:rsidDel="00D73460">
                <w:rPr>
                  <w:rFonts w:ascii="Times New Roman" w:hAnsi="Times New Roman" w:cs="Times New Roman"/>
                  <w:sz w:val="24"/>
                  <w:szCs w:val="24"/>
                </w:rPr>
                <w:t>28 (10.17)</w:t>
              </w:r>
            </w:ins>
          </w:p>
        </w:tc>
        <w:tc>
          <w:tcPr>
            <w:tcW w:w="660" w:type="pct"/>
            <w:tcPrChange w:id="3993" w:author="Mohammad Nayeem Hasan" w:date="2024-07-24T01:50:00Z" w16du:dateUtc="2024-07-23T19:50:00Z">
              <w:tcPr>
                <w:tcW w:w="608" w:type="pct"/>
                <w:gridSpan w:val="2"/>
              </w:tcPr>
            </w:tcPrChange>
          </w:tcPr>
          <w:p w14:paraId="3A277444" w14:textId="3051CB50" w:rsidR="0095740D" w:rsidRPr="00DF6BDB" w:rsidDel="00D73460" w:rsidRDefault="0095740D" w:rsidP="00CD6D8D">
            <w:pPr>
              <w:spacing w:after="0" w:line="240" w:lineRule="auto"/>
              <w:rPr>
                <w:ins w:id="3994" w:author="Mohammad Nayeem Hasan" w:date="2024-07-24T01:22:00Z" w16du:dateUtc="2024-07-23T19:22:00Z"/>
                <w:rFonts w:ascii="Times New Roman" w:hAnsi="Times New Roman" w:cs="Times New Roman"/>
                <w:sz w:val="24"/>
                <w:szCs w:val="24"/>
              </w:rPr>
            </w:pPr>
            <w:ins w:id="3995" w:author="Mohammad Nayeem Hasan" w:date="2024-07-24T01:22:00Z" w16du:dateUtc="2024-07-23T19:22:00Z">
              <w:r w:rsidRPr="00DF6BDB" w:rsidDel="00D73460">
                <w:rPr>
                  <w:rFonts w:ascii="Times New Roman" w:hAnsi="Times New Roman" w:cs="Times New Roman"/>
                  <w:sz w:val="24"/>
                  <w:szCs w:val="24"/>
                </w:rPr>
                <w:t>248 (89.83)</w:t>
              </w:r>
            </w:ins>
          </w:p>
        </w:tc>
        <w:tc>
          <w:tcPr>
            <w:tcW w:w="430" w:type="pct"/>
            <w:tcPrChange w:id="3996" w:author="Mohammad Nayeem Hasan" w:date="2024-07-24T01:50:00Z" w16du:dateUtc="2024-07-23T19:50:00Z">
              <w:tcPr>
                <w:tcW w:w="396" w:type="pct"/>
              </w:tcPr>
            </w:tcPrChange>
          </w:tcPr>
          <w:p w14:paraId="16A4293A" w14:textId="77777777" w:rsidR="0095740D" w:rsidRPr="00DF6BDB" w:rsidDel="00D73460" w:rsidRDefault="0095740D" w:rsidP="00CD6D8D">
            <w:pPr>
              <w:spacing w:after="0" w:line="240" w:lineRule="auto"/>
              <w:rPr>
                <w:ins w:id="3997" w:author="Mohammad Nayeem Hasan" w:date="2024-07-24T01:22:00Z" w16du:dateUtc="2024-07-23T19:22:00Z"/>
                <w:rFonts w:ascii="Times New Roman" w:hAnsi="Times New Roman" w:cs="Times New Roman"/>
                <w:sz w:val="24"/>
                <w:szCs w:val="24"/>
              </w:rPr>
            </w:pPr>
          </w:p>
        </w:tc>
        <w:tc>
          <w:tcPr>
            <w:tcW w:w="550" w:type="pct"/>
            <w:gridSpan w:val="2"/>
            <w:tcPrChange w:id="3998" w:author="Mohammad Nayeem Hasan" w:date="2024-07-24T01:50:00Z" w16du:dateUtc="2024-07-23T19:50:00Z">
              <w:tcPr>
                <w:tcW w:w="507" w:type="pct"/>
                <w:gridSpan w:val="2"/>
              </w:tcPr>
            </w:tcPrChange>
          </w:tcPr>
          <w:p w14:paraId="32CE455A" w14:textId="77777777" w:rsidR="0095740D" w:rsidRPr="00DF6BDB" w:rsidDel="00D73460" w:rsidRDefault="0095740D" w:rsidP="00CD6D8D">
            <w:pPr>
              <w:spacing w:after="0" w:line="240" w:lineRule="auto"/>
              <w:rPr>
                <w:ins w:id="3999" w:author="Mohammad Nayeem Hasan" w:date="2024-07-24T01:22:00Z" w16du:dateUtc="2024-07-23T19:22:00Z"/>
                <w:rFonts w:ascii="Times New Roman" w:hAnsi="Times New Roman" w:cs="Times New Roman"/>
                <w:sz w:val="24"/>
                <w:szCs w:val="24"/>
              </w:rPr>
            </w:pPr>
            <w:ins w:id="4000" w:author="Mohammad Nayeem Hasan" w:date="2024-07-24T01:22:00Z" w16du:dateUtc="2024-07-23T19:22:00Z">
              <w:r w:rsidRPr="00DF6BDB" w:rsidDel="00D73460">
                <w:rPr>
                  <w:rFonts w:ascii="Times New Roman" w:hAnsi="Times New Roman" w:cs="Times New Roman"/>
                  <w:sz w:val="24"/>
                  <w:szCs w:val="24"/>
                </w:rPr>
                <w:t>28 (10.17)</w:t>
              </w:r>
            </w:ins>
          </w:p>
        </w:tc>
        <w:tc>
          <w:tcPr>
            <w:tcW w:w="551" w:type="pct"/>
            <w:tcPrChange w:id="4001" w:author="Mohammad Nayeem Hasan" w:date="2024-07-24T01:50:00Z" w16du:dateUtc="2024-07-23T19:50:00Z">
              <w:tcPr>
                <w:tcW w:w="507" w:type="pct"/>
                <w:gridSpan w:val="3"/>
              </w:tcPr>
            </w:tcPrChange>
          </w:tcPr>
          <w:p w14:paraId="02257DEC" w14:textId="4FEC5BB4" w:rsidR="0095740D" w:rsidRPr="00DF6BDB" w:rsidDel="00D73460" w:rsidRDefault="0095740D" w:rsidP="00CD6D8D">
            <w:pPr>
              <w:spacing w:after="0" w:line="240" w:lineRule="auto"/>
              <w:rPr>
                <w:ins w:id="4002" w:author="Mohammad Nayeem Hasan" w:date="2024-07-24T01:22:00Z" w16du:dateUtc="2024-07-23T19:22:00Z"/>
                <w:rFonts w:ascii="Times New Roman" w:hAnsi="Times New Roman" w:cs="Times New Roman"/>
                <w:sz w:val="24"/>
                <w:szCs w:val="24"/>
              </w:rPr>
            </w:pPr>
            <w:ins w:id="4003" w:author="Mohammad Nayeem Hasan" w:date="2024-07-24T01:34:00Z" w16du:dateUtc="2024-07-23T19:34:00Z">
              <w:r w:rsidRPr="00DF6BDB" w:rsidDel="00D73460">
                <w:rPr>
                  <w:rFonts w:ascii="Times New Roman" w:hAnsi="Times New Roman" w:cs="Times New Roman"/>
                  <w:sz w:val="24"/>
                  <w:szCs w:val="24"/>
                </w:rPr>
                <w:t>28 (10.17)</w:t>
              </w:r>
            </w:ins>
          </w:p>
        </w:tc>
        <w:tc>
          <w:tcPr>
            <w:tcW w:w="429" w:type="pct"/>
            <w:tcPrChange w:id="4004" w:author="Mohammad Nayeem Hasan" w:date="2024-07-24T01:50:00Z" w16du:dateUtc="2024-07-23T19:50:00Z">
              <w:tcPr>
                <w:tcW w:w="395" w:type="pct"/>
                <w:gridSpan w:val="2"/>
              </w:tcPr>
            </w:tcPrChange>
          </w:tcPr>
          <w:p w14:paraId="00B6B4D1" w14:textId="77777777" w:rsidR="0095740D" w:rsidRPr="00DF6BDB" w:rsidDel="00D73460" w:rsidRDefault="0095740D" w:rsidP="00CD6D8D">
            <w:pPr>
              <w:spacing w:after="0" w:line="240" w:lineRule="auto"/>
              <w:rPr>
                <w:ins w:id="4005" w:author="Mohammad Nayeem Hasan" w:date="2024-07-24T01:30:00Z" w16du:dateUtc="2024-07-23T19:30:00Z"/>
                <w:rFonts w:ascii="Times New Roman" w:hAnsi="Times New Roman" w:cs="Times New Roman"/>
                <w:sz w:val="24"/>
                <w:szCs w:val="24"/>
              </w:rPr>
            </w:pPr>
          </w:p>
        </w:tc>
      </w:tr>
      <w:tr w:rsidR="0095740D" w:rsidRPr="00CE3B54" w:rsidDel="00D73460" w14:paraId="76EABE3C" w14:textId="7C437696" w:rsidTr="00461E37">
        <w:tblPrEx>
          <w:tblW w:w="5000" w:type="pct"/>
          <w:tblPrExChange w:id="4006" w:author="Mohammad Nayeem Hasan" w:date="2024-07-24T01:50:00Z" w16du:dateUtc="2024-07-23T19:50:00Z">
            <w:tblPrEx>
              <w:tblW w:w="4633" w:type="pct"/>
            </w:tblPrEx>
          </w:tblPrExChange>
        </w:tblPrEx>
        <w:trPr>
          <w:gridAfter w:val="1"/>
          <w:wAfter w:w="3" w:type="pct"/>
          <w:ins w:id="4007" w:author="Mohammad Nayeem Hasan" w:date="2024-07-24T01:22:00Z" w16du:dateUtc="2024-07-23T19:22:00Z"/>
          <w:trPrChange w:id="4008" w:author="Mohammad Nayeem Hasan" w:date="2024-07-24T01:50:00Z" w16du:dateUtc="2024-07-23T19:50:00Z">
            <w:trPr>
              <w:gridAfter w:val="1"/>
            </w:trPr>
          </w:trPrChange>
        </w:trPr>
        <w:tc>
          <w:tcPr>
            <w:tcW w:w="1826" w:type="pct"/>
            <w:vAlign w:val="center"/>
            <w:tcPrChange w:id="4009" w:author="Mohammad Nayeem Hasan" w:date="2024-07-24T01:50:00Z" w16du:dateUtc="2024-07-23T19:50:00Z">
              <w:tcPr>
                <w:tcW w:w="1683" w:type="pct"/>
                <w:vAlign w:val="center"/>
              </w:tcPr>
            </w:tcPrChange>
          </w:tcPr>
          <w:p w14:paraId="3EA69155" w14:textId="77777777" w:rsidR="0095740D" w:rsidRPr="00877093" w:rsidRDefault="0095740D" w:rsidP="00CD6D8D">
            <w:pPr>
              <w:spacing w:after="0" w:line="240" w:lineRule="auto"/>
              <w:rPr>
                <w:ins w:id="4010" w:author="Mohammad Nayeem Hasan" w:date="2024-07-24T01:22:00Z" w16du:dateUtc="2024-07-23T19:22:00Z"/>
                <w:rFonts w:ascii="Times New Roman" w:hAnsi="Times New Roman" w:cs="Times New Roman"/>
                <w:bCs/>
                <w:sz w:val="24"/>
                <w:szCs w:val="24"/>
              </w:rPr>
            </w:pPr>
            <w:ins w:id="4011" w:author="Mohammad Nayeem Hasan" w:date="2024-07-24T01:22:00Z" w16du:dateUtc="2024-07-23T19:22:00Z">
              <w:r>
                <w:rPr>
                  <w:rFonts w:ascii="Times New Roman" w:hAnsi="Times New Roman" w:cs="Times New Roman"/>
                  <w:bCs/>
                  <w:sz w:val="24"/>
                  <w:szCs w:val="24"/>
                </w:rPr>
                <w:t>No</w:t>
              </w:r>
            </w:ins>
          </w:p>
        </w:tc>
        <w:tc>
          <w:tcPr>
            <w:tcW w:w="551" w:type="pct"/>
            <w:tcPrChange w:id="4012" w:author="Mohammad Nayeem Hasan" w:date="2024-07-24T01:50:00Z" w16du:dateUtc="2024-07-23T19:50:00Z">
              <w:tcPr>
                <w:tcW w:w="507" w:type="pct"/>
                <w:gridSpan w:val="2"/>
              </w:tcPr>
            </w:tcPrChange>
          </w:tcPr>
          <w:p w14:paraId="17224FDC" w14:textId="77777777" w:rsidR="0095740D" w:rsidRPr="00DF6BDB" w:rsidDel="00D73460" w:rsidRDefault="0095740D" w:rsidP="00CD6D8D">
            <w:pPr>
              <w:spacing w:after="0" w:line="240" w:lineRule="auto"/>
              <w:rPr>
                <w:ins w:id="4013" w:author="Mohammad Nayeem Hasan" w:date="2024-07-24T01:22:00Z" w16du:dateUtc="2024-07-23T19:22:00Z"/>
                <w:rFonts w:ascii="Times New Roman" w:hAnsi="Times New Roman" w:cs="Times New Roman"/>
                <w:sz w:val="24"/>
                <w:szCs w:val="24"/>
              </w:rPr>
            </w:pPr>
            <w:ins w:id="4014" w:author="Mohammad Nayeem Hasan" w:date="2024-07-24T01:22:00Z" w16du:dateUtc="2024-07-23T19:22:00Z">
              <w:r w:rsidRPr="00DF6BDB" w:rsidDel="00D73460">
                <w:rPr>
                  <w:rFonts w:ascii="Times New Roman" w:hAnsi="Times New Roman" w:cs="Times New Roman"/>
                  <w:sz w:val="24"/>
                  <w:szCs w:val="24"/>
                </w:rPr>
                <w:t>30 (5.59)</w:t>
              </w:r>
            </w:ins>
          </w:p>
        </w:tc>
        <w:tc>
          <w:tcPr>
            <w:tcW w:w="660" w:type="pct"/>
            <w:tcPrChange w:id="4015" w:author="Mohammad Nayeem Hasan" w:date="2024-07-24T01:50:00Z" w16du:dateUtc="2024-07-23T19:50:00Z">
              <w:tcPr>
                <w:tcW w:w="608" w:type="pct"/>
                <w:gridSpan w:val="2"/>
              </w:tcPr>
            </w:tcPrChange>
          </w:tcPr>
          <w:p w14:paraId="1A5E6691" w14:textId="6BB18958" w:rsidR="0095740D" w:rsidRPr="00DF6BDB" w:rsidDel="00D73460" w:rsidRDefault="0095740D" w:rsidP="00CD6D8D">
            <w:pPr>
              <w:spacing w:after="0" w:line="240" w:lineRule="auto"/>
              <w:rPr>
                <w:ins w:id="4016" w:author="Mohammad Nayeem Hasan" w:date="2024-07-24T01:22:00Z" w16du:dateUtc="2024-07-23T19:22:00Z"/>
                <w:rFonts w:ascii="Times New Roman" w:hAnsi="Times New Roman" w:cs="Times New Roman"/>
                <w:sz w:val="24"/>
                <w:szCs w:val="24"/>
              </w:rPr>
            </w:pPr>
            <w:ins w:id="4017" w:author="Mohammad Nayeem Hasan" w:date="2024-07-24T01:22:00Z" w16du:dateUtc="2024-07-23T19:22:00Z">
              <w:r w:rsidRPr="00DF6BDB" w:rsidDel="00D73460">
                <w:rPr>
                  <w:rFonts w:ascii="Times New Roman" w:hAnsi="Times New Roman" w:cs="Times New Roman"/>
                  <w:sz w:val="24"/>
                  <w:szCs w:val="24"/>
                </w:rPr>
                <w:t>513 (94.41)</w:t>
              </w:r>
            </w:ins>
          </w:p>
        </w:tc>
        <w:tc>
          <w:tcPr>
            <w:tcW w:w="430" w:type="pct"/>
            <w:tcPrChange w:id="4018" w:author="Mohammad Nayeem Hasan" w:date="2024-07-24T01:50:00Z" w16du:dateUtc="2024-07-23T19:50:00Z">
              <w:tcPr>
                <w:tcW w:w="396" w:type="pct"/>
              </w:tcPr>
            </w:tcPrChange>
          </w:tcPr>
          <w:p w14:paraId="329192A2" w14:textId="77777777" w:rsidR="0095740D" w:rsidRPr="00DF6BDB" w:rsidDel="00D73460" w:rsidRDefault="0095740D" w:rsidP="00CD6D8D">
            <w:pPr>
              <w:spacing w:after="0" w:line="240" w:lineRule="auto"/>
              <w:rPr>
                <w:ins w:id="4019" w:author="Mohammad Nayeem Hasan" w:date="2024-07-24T01:22:00Z" w16du:dateUtc="2024-07-23T19:22:00Z"/>
                <w:rFonts w:ascii="Times New Roman" w:hAnsi="Times New Roman" w:cs="Times New Roman"/>
                <w:sz w:val="24"/>
                <w:szCs w:val="24"/>
              </w:rPr>
            </w:pPr>
          </w:p>
        </w:tc>
        <w:tc>
          <w:tcPr>
            <w:tcW w:w="550" w:type="pct"/>
            <w:gridSpan w:val="2"/>
            <w:tcPrChange w:id="4020" w:author="Mohammad Nayeem Hasan" w:date="2024-07-24T01:50:00Z" w16du:dateUtc="2024-07-23T19:50:00Z">
              <w:tcPr>
                <w:tcW w:w="507" w:type="pct"/>
                <w:gridSpan w:val="2"/>
              </w:tcPr>
            </w:tcPrChange>
          </w:tcPr>
          <w:p w14:paraId="15B30F0C" w14:textId="77777777" w:rsidR="0095740D" w:rsidRPr="00DF6BDB" w:rsidDel="00D73460" w:rsidRDefault="0095740D" w:rsidP="00CD6D8D">
            <w:pPr>
              <w:spacing w:after="0" w:line="240" w:lineRule="auto"/>
              <w:rPr>
                <w:ins w:id="4021" w:author="Mohammad Nayeem Hasan" w:date="2024-07-24T01:22:00Z" w16du:dateUtc="2024-07-23T19:22:00Z"/>
                <w:rFonts w:ascii="Times New Roman" w:hAnsi="Times New Roman" w:cs="Times New Roman"/>
                <w:sz w:val="24"/>
                <w:szCs w:val="24"/>
              </w:rPr>
            </w:pPr>
            <w:ins w:id="4022" w:author="Mohammad Nayeem Hasan" w:date="2024-07-24T01:22:00Z" w16du:dateUtc="2024-07-23T19:22:00Z">
              <w:r w:rsidRPr="00DF6BDB" w:rsidDel="00D73460">
                <w:rPr>
                  <w:rFonts w:ascii="Times New Roman" w:hAnsi="Times New Roman" w:cs="Times New Roman"/>
                  <w:sz w:val="24"/>
                  <w:szCs w:val="24"/>
                </w:rPr>
                <w:t>30 (5.59)</w:t>
              </w:r>
            </w:ins>
          </w:p>
        </w:tc>
        <w:tc>
          <w:tcPr>
            <w:tcW w:w="551" w:type="pct"/>
            <w:tcPrChange w:id="4023" w:author="Mohammad Nayeem Hasan" w:date="2024-07-24T01:50:00Z" w16du:dateUtc="2024-07-23T19:50:00Z">
              <w:tcPr>
                <w:tcW w:w="507" w:type="pct"/>
                <w:gridSpan w:val="3"/>
              </w:tcPr>
            </w:tcPrChange>
          </w:tcPr>
          <w:p w14:paraId="01961D32" w14:textId="3986F423" w:rsidR="0095740D" w:rsidRPr="00DF6BDB" w:rsidDel="00D73460" w:rsidRDefault="0095740D" w:rsidP="00CD6D8D">
            <w:pPr>
              <w:spacing w:after="0" w:line="240" w:lineRule="auto"/>
              <w:rPr>
                <w:ins w:id="4024" w:author="Mohammad Nayeem Hasan" w:date="2024-07-24T01:22:00Z" w16du:dateUtc="2024-07-23T19:22:00Z"/>
                <w:rFonts w:ascii="Times New Roman" w:hAnsi="Times New Roman" w:cs="Times New Roman"/>
                <w:sz w:val="24"/>
                <w:szCs w:val="24"/>
              </w:rPr>
            </w:pPr>
            <w:ins w:id="4025" w:author="Mohammad Nayeem Hasan" w:date="2024-07-24T01:34:00Z" w16du:dateUtc="2024-07-23T19:34:00Z">
              <w:r w:rsidRPr="00DF6BDB" w:rsidDel="00D73460">
                <w:rPr>
                  <w:rFonts w:ascii="Times New Roman" w:hAnsi="Times New Roman" w:cs="Times New Roman"/>
                  <w:sz w:val="24"/>
                  <w:szCs w:val="24"/>
                </w:rPr>
                <w:t>30 (5.59)</w:t>
              </w:r>
            </w:ins>
          </w:p>
        </w:tc>
        <w:tc>
          <w:tcPr>
            <w:tcW w:w="429" w:type="pct"/>
            <w:tcPrChange w:id="4026" w:author="Mohammad Nayeem Hasan" w:date="2024-07-24T01:50:00Z" w16du:dateUtc="2024-07-23T19:50:00Z">
              <w:tcPr>
                <w:tcW w:w="395" w:type="pct"/>
                <w:gridSpan w:val="2"/>
              </w:tcPr>
            </w:tcPrChange>
          </w:tcPr>
          <w:p w14:paraId="43294F54" w14:textId="77777777" w:rsidR="0095740D" w:rsidRPr="00DF6BDB" w:rsidDel="00D73460" w:rsidRDefault="0095740D" w:rsidP="00CD6D8D">
            <w:pPr>
              <w:spacing w:after="0" w:line="240" w:lineRule="auto"/>
              <w:rPr>
                <w:ins w:id="4027" w:author="Mohammad Nayeem Hasan" w:date="2024-07-24T01:30:00Z" w16du:dateUtc="2024-07-23T19:30:00Z"/>
                <w:rFonts w:ascii="Times New Roman" w:hAnsi="Times New Roman" w:cs="Times New Roman"/>
                <w:sz w:val="24"/>
                <w:szCs w:val="24"/>
              </w:rPr>
            </w:pPr>
          </w:p>
        </w:tc>
      </w:tr>
      <w:tr w:rsidR="0095740D" w:rsidRPr="00CE3B54" w:rsidDel="00D73460" w14:paraId="200F33A6" w14:textId="22D5320B" w:rsidTr="00461E37">
        <w:tblPrEx>
          <w:tblW w:w="5000" w:type="pct"/>
          <w:tblPrExChange w:id="4028" w:author="Mohammad Nayeem Hasan" w:date="2024-07-24T01:50:00Z" w16du:dateUtc="2024-07-23T19:50:00Z">
            <w:tblPrEx>
              <w:tblW w:w="4633" w:type="pct"/>
            </w:tblPrEx>
          </w:tblPrExChange>
        </w:tblPrEx>
        <w:trPr>
          <w:gridAfter w:val="1"/>
          <w:wAfter w:w="3" w:type="pct"/>
          <w:ins w:id="4029" w:author="Mohammad Nayeem Hasan" w:date="2024-07-24T01:22:00Z" w16du:dateUtc="2024-07-23T19:22:00Z"/>
          <w:trPrChange w:id="4030" w:author="Mohammad Nayeem Hasan" w:date="2024-07-24T01:50:00Z" w16du:dateUtc="2024-07-23T19:50:00Z">
            <w:trPr>
              <w:gridAfter w:val="1"/>
            </w:trPr>
          </w:trPrChange>
        </w:trPr>
        <w:tc>
          <w:tcPr>
            <w:tcW w:w="1826" w:type="pct"/>
            <w:tcPrChange w:id="4031" w:author="Mohammad Nayeem Hasan" w:date="2024-07-24T01:50:00Z" w16du:dateUtc="2024-07-23T19:50:00Z">
              <w:tcPr>
                <w:tcW w:w="1683" w:type="pct"/>
              </w:tcPr>
            </w:tcPrChange>
          </w:tcPr>
          <w:p w14:paraId="2690F10C" w14:textId="77777777" w:rsidR="0095740D" w:rsidRPr="008145C6" w:rsidDel="00D73460" w:rsidRDefault="0095740D" w:rsidP="00CD6D8D">
            <w:pPr>
              <w:spacing w:after="0" w:line="240" w:lineRule="auto"/>
              <w:rPr>
                <w:ins w:id="4032" w:author="Mohammad Nayeem Hasan" w:date="2024-07-24T01:22:00Z" w16du:dateUtc="2024-07-23T19:22:00Z"/>
                <w:rFonts w:ascii="Times New Roman" w:hAnsi="Times New Roman" w:cs="Times New Roman"/>
                <w:b/>
                <w:bCs/>
                <w:i/>
                <w:iCs/>
                <w:sz w:val="24"/>
                <w:szCs w:val="24"/>
              </w:rPr>
            </w:pPr>
            <w:ins w:id="4033" w:author="Mohammad Nayeem Hasan" w:date="2024-07-24T01:22:00Z" w16du:dateUtc="2024-07-23T19:22:00Z">
              <w:r w:rsidRPr="008145C6" w:rsidDel="00D73460">
                <w:rPr>
                  <w:rFonts w:ascii="Times New Roman" w:hAnsi="Times New Roman" w:cs="Times New Roman"/>
                  <w:b/>
                  <w:bCs/>
                  <w:i/>
                  <w:iCs/>
                  <w:sz w:val="24"/>
                  <w:szCs w:val="24"/>
                </w:rPr>
                <w:t>Division</w:t>
              </w:r>
            </w:ins>
          </w:p>
        </w:tc>
        <w:tc>
          <w:tcPr>
            <w:tcW w:w="551" w:type="pct"/>
            <w:tcPrChange w:id="4034" w:author="Mohammad Nayeem Hasan" w:date="2024-07-24T01:50:00Z" w16du:dateUtc="2024-07-23T19:50:00Z">
              <w:tcPr>
                <w:tcW w:w="507" w:type="pct"/>
                <w:gridSpan w:val="2"/>
              </w:tcPr>
            </w:tcPrChange>
          </w:tcPr>
          <w:p w14:paraId="217C11EF" w14:textId="77777777" w:rsidR="0095740D" w:rsidRPr="00DF6BDB" w:rsidDel="00D73460" w:rsidRDefault="0095740D" w:rsidP="00CD6D8D">
            <w:pPr>
              <w:spacing w:after="0" w:line="240" w:lineRule="auto"/>
              <w:rPr>
                <w:ins w:id="4035" w:author="Mohammad Nayeem Hasan" w:date="2024-07-24T01:22:00Z" w16du:dateUtc="2024-07-23T19:22:00Z"/>
                <w:rFonts w:ascii="Times New Roman" w:hAnsi="Times New Roman" w:cs="Times New Roman"/>
                <w:sz w:val="24"/>
                <w:szCs w:val="24"/>
              </w:rPr>
            </w:pPr>
          </w:p>
        </w:tc>
        <w:tc>
          <w:tcPr>
            <w:tcW w:w="660" w:type="pct"/>
            <w:tcPrChange w:id="4036" w:author="Mohammad Nayeem Hasan" w:date="2024-07-24T01:50:00Z" w16du:dateUtc="2024-07-23T19:50:00Z">
              <w:tcPr>
                <w:tcW w:w="608" w:type="pct"/>
                <w:gridSpan w:val="2"/>
              </w:tcPr>
            </w:tcPrChange>
          </w:tcPr>
          <w:p w14:paraId="2FC8B69F" w14:textId="2E182C8B" w:rsidR="0095740D" w:rsidRPr="00DF6BDB" w:rsidDel="00D73460" w:rsidRDefault="0095740D" w:rsidP="00CD6D8D">
            <w:pPr>
              <w:spacing w:after="0" w:line="240" w:lineRule="auto"/>
              <w:rPr>
                <w:ins w:id="4037" w:author="Mohammad Nayeem Hasan" w:date="2024-07-24T01:22:00Z" w16du:dateUtc="2024-07-23T19:22:00Z"/>
                <w:rFonts w:ascii="Times New Roman" w:hAnsi="Times New Roman" w:cs="Times New Roman"/>
                <w:sz w:val="24"/>
                <w:szCs w:val="24"/>
              </w:rPr>
            </w:pPr>
          </w:p>
        </w:tc>
        <w:tc>
          <w:tcPr>
            <w:tcW w:w="430" w:type="pct"/>
            <w:tcPrChange w:id="4038" w:author="Mohammad Nayeem Hasan" w:date="2024-07-24T01:50:00Z" w16du:dateUtc="2024-07-23T19:50:00Z">
              <w:tcPr>
                <w:tcW w:w="396" w:type="pct"/>
              </w:tcPr>
            </w:tcPrChange>
          </w:tcPr>
          <w:p w14:paraId="4212BF76" w14:textId="77777777" w:rsidR="0095740D" w:rsidRPr="00DF6BDB" w:rsidDel="00D73460" w:rsidRDefault="0095740D" w:rsidP="00CD6D8D">
            <w:pPr>
              <w:spacing w:after="0" w:line="240" w:lineRule="auto"/>
              <w:rPr>
                <w:ins w:id="4039" w:author="Mohammad Nayeem Hasan" w:date="2024-07-24T01:22:00Z" w16du:dateUtc="2024-07-23T19:22:00Z"/>
                <w:rFonts w:ascii="Times New Roman" w:hAnsi="Times New Roman" w:cs="Times New Roman"/>
                <w:sz w:val="24"/>
                <w:szCs w:val="24"/>
              </w:rPr>
            </w:pPr>
          </w:p>
        </w:tc>
        <w:tc>
          <w:tcPr>
            <w:tcW w:w="550" w:type="pct"/>
            <w:gridSpan w:val="2"/>
            <w:tcPrChange w:id="4040" w:author="Mohammad Nayeem Hasan" w:date="2024-07-24T01:50:00Z" w16du:dateUtc="2024-07-23T19:50:00Z">
              <w:tcPr>
                <w:tcW w:w="507" w:type="pct"/>
                <w:gridSpan w:val="2"/>
              </w:tcPr>
            </w:tcPrChange>
          </w:tcPr>
          <w:p w14:paraId="6447F991" w14:textId="77777777" w:rsidR="0095740D" w:rsidRPr="00DF6BDB" w:rsidDel="00D73460" w:rsidRDefault="0095740D" w:rsidP="00CD6D8D">
            <w:pPr>
              <w:spacing w:after="0" w:line="240" w:lineRule="auto"/>
              <w:rPr>
                <w:ins w:id="4041" w:author="Mohammad Nayeem Hasan" w:date="2024-07-24T01:22:00Z" w16du:dateUtc="2024-07-23T19:22:00Z"/>
                <w:rFonts w:ascii="Times New Roman" w:hAnsi="Times New Roman" w:cs="Times New Roman"/>
                <w:sz w:val="24"/>
                <w:szCs w:val="24"/>
              </w:rPr>
            </w:pPr>
          </w:p>
        </w:tc>
        <w:tc>
          <w:tcPr>
            <w:tcW w:w="551" w:type="pct"/>
            <w:tcPrChange w:id="4042" w:author="Mohammad Nayeem Hasan" w:date="2024-07-24T01:50:00Z" w16du:dateUtc="2024-07-23T19:50:00Z">
              <w:tcPr>
                <w:tcW w:w="507" w:type="pct"/>
                <w:gridSpan w:val="3"/>
              </w:tcPr>
            </w:tcPrChange>
          </w:tcPr>
          <w:p w14:paraId="413EC4C3" w14:textId="77777777" w:rsidR="0095740D" w:rsidRPr="00DF6BDB" w:rsidDel="00D73460" w:rsidRDefault="0095740D" w:rsidP="00CD6D8D">
            <w:pPr>
              <w:spacing w:after="0" w:line="240" w:lineRule="auto"/>
              <w:rPr>
                <w:ins w:id="4043" w:author="Mohammad Nayeem Hasan" w:date="2024-07-24T01:22:00Z" w16du:dateUtc="2024-07-23T19:22:00Z"/>
                <w:rFonts w:ascii="Times New Roman" w:hAnsi="Times New Roman" w:cs="Times New Roman"/>
                <w:sz w:val="24"/>
                <w:szCs w:val="24"/>
              </w:rPr>
            </w:pPr>
          </w:p>
        </w:tc>
        <w:tc>
          <w:tcPr>
            <w:tcW w:w="429" w:type="pct"/>
            <w:tcPrChange w:id="4044" w:author="Mohammad Nayeem Hasan" w:date="2024-07-24T01:50:00Z" w16du:dateUtc="2024-07-23T19:50:00Z">
              <w:tcPr>
                <w:tcW w:w="395" w:type="pct"/>
                <w:gridSpan w:val="2"/>
              </w:tcPr>
            </w:tcPrChange>
          </w:tcPr>
          <w:p w14:paraId="67ED9261" w14:textId="77777777" w:rsidR="0095740D" w:rsidRPr="00DF6BDB" w:rsidDel="00D73460" w:rsidRDefault="0095740D" w:rsidP="00CD6D8D">
            <w:pPr>
              <w:spacing w:after="0" w:line="240" w:lineRule="auto"/>
              <w:rPr>
                <w:ins w:id="4045" w:author="Mohammad Nayeem Hasan" w:date="2024-07-24T01:30:00Z" w16du:dateUtc="2024-07-23T19:30:00Z"/>
                <w:rFonts w:ascii="Times New Roman" w:hAnsi="Times New Roman" w:cs="Times New Roman"/>
                <w:sz w:val="24"/>
                <w:szCs w:val="24"/>
              </w:rPr>
            </w:pPr>
          </w:p>
        </w:tc>
      </w:tr>
      <w:tr w:rsidR="0095740D" w:rsidRPr="00CE3B54" w:rsidDel="00D73460" w14:paraId="7F978862" w14:textId="201590E5" w:rsidTr="00461E37">
        <w:tblPrEx>
          <w:tblW w:w="5000" w:type="pct"/>
          <w:tblPrExChange w:id="4046" w:author="Mohammad Nayeem Hasan" w:date="2024-07-24T01:50:00Z" w16du:dateUtc="2024-07-23T19:50:00Z">
            <w:tblPrEx>
              <w:tblW w:w="4633" w:type="pct"/>
            </w:tblPrEx>
          </w:tblPrExChange>
        </w:tblPrEx>
        <w:trPr>
          <w:gridAfter w:val="1"/>
          <w:wAfter w:w="3" w:type="pct"/>
          <w:ins w:id="4047" w:author="Mohammad Nayeem Hasan" w:date="2024-07-24T01:22:00Z" w16du:dateUtc="2024-07-23T19:22:00Z"/>
          <w:trPrChange w:id="4048" w:author="Mohammad Nayeem Hasan" w:date="2024-07-24T01:50:00Z" w16du:dateUtc="2024-07-23T19:50:00Z">
            <w:trPr>
              <w:gridAfter w:val="1"/>
            </w:trPr>
          </w:trPrChange>
        </w:trPr>
        <w:tc>
          <w:tcPr>
            <w:tcW w:w="1826" w:type="pct"/>
            <w:tcPrChange w:id="4049" w:author="Mohammad Nayeem Hasan" w:date="2024-07-24T01:50:00Z" w16du:dateUtc="2024-07-23T19:50:00Z">
              <w:tcPr>
                <w:tcW w:w="1683" w:type="pct"/>
              </w:tcPr>
            </w:tcPrChange>
          </w:tcPr>
          <w:p w14:paraId="023D33BC" w14:textId="77777777" w:rsidR="0095740D" w:rsidRPr="00DF6BDB" w:rsidDel="00D73460" w:rsidRDefault="0095740D" w:rsidP="00CD6D8D">
            <w:pPr>
              <w:spacing w:after="0" w:line="240" w:lineRule="auto"/>
              <w:rPr>
                <w:ins w:id="4050" w:author="Mohammad Nayeem Hasan" w:date="2024-07-24T01:22:00Z" w16du:dateUtc="2024-07-23T19:22:00Z"/>
                <w:rFonts w:ascii="Times New Roman" w:hAnsi="Times New Roman" w:cs="Times New Roman"/>
                <w:sz w:val="24"/>
                <w:szCs w:val="24"/>
              </w:rPr>
            </w:pPr>
            <w:ins w:id="4051" w:author="Mohammad Nayeem Hasan" w:date="2024-07-24T01:22:00Z" w16du:dateUtc="2024-07-23T19:22:00Z">
              <w:r w:rsidRPr="00DF6BDB" w:rsidDel="00D73460">
                <w:rPr>
                  <w:rFonts w:ascii="Times New Roman" w:hAnsi="Times New Roman" w:cs="Times New Roman"/>
                  <w:sz w:val="24"/>
                  <w:szCs w:val="24"/>
                </w:rPr>
                <w:t>Barisal</w:t>
              </w:r>
            </w:ins>
          </w:p>
        </w:tc>
        <w:tc>
          <w:tcPr>
            <w:tcW w:w="551" w:type="pct"/>
            <w:tcPrChange w:id="4052" w:author="Mohammad Nayeem Hasan" w:date="2024-07-24T01:50:00Z" w16du:dateUtc="2024-07-23T19:50:00Z">
              <w:tcPr>
                <w:tcW w:w="507" w:type="pct"/>
                <w:gridSpan w:val="2"/>
              </w:tcPr>
            </w:tcPrChange>
          </w:tcPr>
          <w:p w14:paraId="00F67144" w14:textId="77777777" w:rsidR="0095740D" w:rsidRPr="00DF6BDB" w:rsidDel="00D73460" w:rsidRDefault="0095740D" w:rsidP="00CD6D8D">
            <w:pPr>
              <w:spacing w:after="0" w:line="240" w:lineRule="auto"/>
              <w:rPr>
                <w:ins w:id="4053" w:author="Mohammad Nayeem Hasan" w:date="2024-07-24T01:22:00Z" w16du:dateUtc="2024-07-23T19:22:00Z"/>
                <w:rFonts w:ascii="Times New Roman" w:hAnsi="Times New Roman" w:cs="Times New Roman"/>
                <w:sz w:val="24"/>
                <w:szCs w:val="24"/>
              </w:rPr>
            </w:pPr>
            <w:ins w:id="4054" w:author="Mohammad Nayeem Hasan" w:date="2024-07-24T01:22:00Z" w16du:dateUtc="2024-07-23T19:22:00Z">
              <w:r w:rsidRPr="00DF6BDB" w:rsidDel="00D73460">
                <w:rPr>
                  <w:rFonts w:ascii="Times New Roman" w:hAnsi="Times New Roman" w:cs="Times New Roman"/>
                  <w:sz w:val="24"/>
                  <w:szCs w:val="24"/>
                </w:rPr>
                <w:t>23 (17.34)</w:t>
              </w:r>
            </w:ins>
          </w:p>
        </w:tc>
        <w:tc>
          <w:tcPr>
            <w:tcW w:w="660" w:type="pct"/>
            <w:tcPrChange w:id="4055" w:author="Mohammad Nayeem Hasan" w:date="2024-07-24T01:50:00Z" w16du:dateUtc="2024-07-23T19:50:00Z">
              <w:tcPr>
                <w:tcW w:w="608" w:type="pct"/>
                <w:gridSpan w:val="2"/>
              </w:tcPr>
            </w:tcPrChange>
          </w:tcPr>
          <w:p w14:paraId="0963F980" w14:textId="51C06C83" w:rsidR="0095740D" w:rsidRPr="00DF6BDB" w:rsidDel="00D73460" w:rsidRDefault="0095740D" w:rsidP="00CD6D8D">
            <w:pPr>
              <w:spacing w:after="0" w:line="240" w:lineRule="auto"/>
              <w:rPr>
                <w:ins w:id="4056" w:author="Mohammad Nayeem Hasan" w:date="2024-07-24T01:22:00Z" w16du:dateUtc="2024-07-23T19:22:00Z"/>
                <w:rFonts w:ascii="Times New Roman" w:hAnsi="Times New Roman" w:cs="Times New Roman"/>
                <w:sz w:val="24"/>
                <w:szCs w:val="24"/>
              </w:rPr>
            </w:pPr>
            <w:ins w:id="4057" w:author="Mohammad Nayeem Hasan" w:date="2024-07-24T01:22:00Z" w16du:dateUtc="2024-07-23T19:22:00Z">
              <w:r w:rsidRPr="00DF6BDB" w:rsidDel="00D73460">
                <w:rPr>
                  <w:rFonts w:ascii="Times New Roman" w:hAnsi="Times New Roman" w:cs="Times New Roman"/>
                  <w:sz w:val="24"/>
                  <w:szCs w:val="24"/>
                </w:rPr>
                <w:t>108 (82.66)</w:t>
              </w:r>
            </w:ins>
          </w:p>
        </w:tc>
        <w:tc>
          <w:tcPr>
            <w:tcW w:w="430" w:type="pct"/>
            <w:tcPrChange w:id="4058" w:author="Mohammad Nayeem Hasan" w:date="2024-07-24T01:50:00Z" w16du:dateUtc="2024-07-23T19:50:00Z">
              <w:tcPr>
                <w:tcW w:w="396" w:type="pct"/>
              </w:tcPr>
            </w:tcPrChange>
          </w:tcPr>
          <w:p w14:paraId="5B676C06" w14:textId="77777777" w:rsidR="0095740D" w:rsidRPr="00DF6BDB" w:rsidDel="00D73460" w:rsidRDefault="0095740D" w:rsidP="00CD6D8D">
            <w:pPr>
              <w:spacing w:after="0" w:line="240" w:lineRule="auto"/>
              <w:rPr>
                <w:ins w:id="4059" w:author="Mohammad Nayeem Hasan" w:date="2024-07-24T01:22:00Z" w16du:dateUtc="2024-07-23T19:22:00Z"/>
                <w:rFonts w:ascii="Times New Roman" w:hAnsi="Times New Roman" w:cs="Times New Roman"/>
                <w:sz w:val="24"/>
                <w:szCs w:val="24"/>
              </w:rPr>
            </w:pPr>
          </w:p>
        </w:tc>
        <w:tc>
          <w:tcPr>
            <w:tcW w:w="550" w:type="pct"/>
            <w:gridSpan w:val="2"/>
            <w:tcPrChange w:id="4060" w:author="Mohammad Nayeem Hasan" w:date="2024-07-24T01:50:00Z" w16du:dateUtc="2024-07-23T19:50:00Z">
              <w:tcPr>
                <w:tcW w:w="507" w:type="pct"/>
                <w:gridSpan w:val="2"/>
              </w:tcPr>
            </w:tcPrChange>
          </w:tcPr>
          <w:p w14:paraId="29A808AA" w14:textId="77777777" w:rsidR="0095740D" w:rsidRPr="00DF6BDB" w:rsidDel="00D73460" w:rsidRDefault="0095740D" w:rsidP="00CD6D8D">
            <w:pPr>
              <w:spacing w:after="0" w:line="240" w:lineRule="auto"/>
              <w:rPr>
                <w:ins w:id="4061" w:author="Mohammad Nayeem Hasan" w:date="2024-07-24T01:22:00Z" w16du:dateUtc="2024-07-23T19:22:00Z"/>
                <w:rFonts w:ascii="Times New Roman" w:hAnsi="Times New Roman" w:cs="Times New Roman"/>
                <w:sz w:val="24"/>
                <w:szCs w:val="24"/>
              </w:rPr>
            </w:pPr>
            <w:ins w:id="4062" w:author="Mohammad Nayeem Hasan" w:date="2024-07-24T01:22:00Z" w16du:dateUtc="2024-07-23T19:22:00Z">
              <w:r w:rsidRPr="00DF6BDB" w:rsidDel="00D73460">
                <w:rPr>
                  <w:rFonts w:ascii="Times New Roman" w:hAnsi="Times New Roman" w:cs="Times New Roman"/>
                  <w:sz w:val="24"/>
                  <w:szCs w:val="24"/>
                </w:rPr>
                <w:t>23 (17.34)</w:t>
              </w:r>
            </w:ins>
          </w:p>
        </w:tc>
        <w:tc>
          <w:tcPr>
            <w:tcW w:w="551" w:type="pct"/>
            <w:tcPrChange w:id="4063" w:author="Mohammad Nayeem Hasan" w:date="2024-07-24T01:50:00Z" w16du:dateUtc="2024-07-23T19:50:00Z">
              <w:tcPr>
                <w:tcW w:w="507" w:type="pct"/>
                <w:gridSpan w:val="3"/>
              </w:tcPr>
            </w:tcPrChange>
          </w:tcPr>
          <w:p w14:paraId="616F22D1" w14:textId="0950C433" w:rsidR="0095740D" w:rsidRPr="00DF6BDB" w:rsidDel="00D73460" w:rsidRDefault="0095740D" w:rsidP="00CD6D8D">
            <w:pPr>
              <w:spacing w:after="0" w:line="240" w:lineRule="auto"/>
              <w:rPr>
                <w:ins w:id="4064" w:author="Mohammad Nayeem Hasan" w:date="2024-07-24T01:22:00Z" w16du:dateUtc="2024-07-23T19:22:00Z"/>
                <w:rFonts w:ascii="Times New Roman" w:hAnsi="Times New Roman" w:cs="Times New Roman"/>
                <w:sz w:val="24"/>
                <w:szCs w:val="24"/>
              </w:rPr>
            </w:pPr>
            <w:ins w:id="4065" w:author="Mohammad Nayeem Hasan" w:date="2024-07-24T01:34:00Z" w16du:dateUtc="2024-07-23T19:34:00Z">
              <w:r w:rsidRPr="00DF6BDB" w:rsidDel="00D73460">
                <w:rPr>
                  <w:rFonts w:ascii="Times New Roman" w:hAnsi="Times New Roman" w:cs="Times New Roman"/>
                  <w:sz w:val="24"/>
                  <w:szCs w:val="24"/>
                </w:rPr>
                <w:t>23 (17.34)</w:t>
              </w:r>
            </w:ins>
          </w:p>
        </w:tc>
        <w:tc>
          <w:tcPr>
            <w:tcW w:w="429" w:type="pct"/>
            <w:tcPrChange w:id="4066" w:author="Mohammad Nayeem Hasan" w:date="2024-07-24T01:50:00Z" w16du:dateUtc="2024-07-23T19:50:00Z">
              <w:tcPr>
                <w:tcW w:w="395" w:type="pct"/>
                <w:gridSpan w:val="2"/>
              </w:tcPr>
            </w:tcPrChange>
          </w:tcPr>
          <w:p w14:paraId="76646C1E" w14:textId="77777777" w:rsidR="0095740D" w:rsidRPr="00DF6BDB" w:rsidDel="00D73460" w:rsidRDefault="0095740D" w:rsidP="00CD6D8D">
            <w:pPr>
              <w:spacing w:after="0" w:line="240" w:lineRule="auto"/>
              <w:rPr>
                <w:ins w:id="4067" w:author="Mohammad Nayeem Hasan" w:date="2024-07-24T01:30:00Z" w16du:dateUtc="2024-07-23T19:30:00Z"/>
                <w:rFonts w:ascii="Times New Roman" w:hAnsi="Times New Roman" w:cs="Times New Roman"/>
                <w:sz w:val="24"/>
                <w:szCs w:val="24"/>
              </w:rPr>
            </w:pPr>
          </w:p>
        </w:tc>
      </w:tr>
      <w:tr w:rsidR="0095740D" w:rsidRPr="00CE3B54" w:rsidDel="00D73460" w14:paraId="5A85B2AC" w14:textId="0594AD51" w:rsidTr="00461E37">
        <w:tblPrEx>
          <w:tblW w:w="5000" w:type="pct"/>
          <w:tblPrExChange w:id="4068" w:author="Mohammad Nayeem Hasan" w:date="2024-07-24T01:50:00Z" w16du:dateUtc="2024-07-23T19:50:00Z">
            <w:tblPrEx>
              <w:tblW w:w="4633" w:type="pct"/>
            </w:tblPrEx>
          </w:tblPrExChange>
        </w:tblPrEx>
        <w:trPr>
          <w:gridAfter w:val="1"/>
          <w:wAfter w:w="3" w:type="pct"/>
          <w:ins w:id="4069" w:author="Mohammad Nayeem Hasan" w:date="2024-07-24T01:22:00Z" w16du:dateUtc="2024-07-23T19:22:00Z"/>
          <w:trPrChange w:id="4070" w:author="Mohammad Nayeem Hasan" w:date="2024-07-24T01:50:00Z" w16du:dateUtc="2024-07-23T19:50:00Z">
            <w:trPr>
              <w:gridAfter w:val="1"/>
            </w:trPr>
          </w:trPrChange>
        </w:trPr>
        <w:tc>
          <w:tcPr>
            <w:tcW w:w="1826" w:type="pct"/>
            <w:tcPrChange w:id="4071" w:author="Mohammad Nayeem Hasan" w:date="2024-07-24T01:50:00Z" w16du:dateUtc="2024-07-23T19:50:00Z">
              <w:tcPr>
                <w:tcW w:w="1683" w:type="pct"/>
              </w:tcPr>
            </w:tcPrChange>
          </w:tcPr>
          <w:p w14:paraId="73581D59" w14:textId="77777777" w:rsidR="0095740D" w:rsidRPr="00DF6BDB" w:rsidDel="00D73460" w:rsidRDefault="0095740D" w:rsidP="00CD6D8D">
            <w:pPr>
              <w:spacing w:after="0" w:line="240" w:lineRule="auto"/>
              <w:rPr>
                <w:ins w:id="4072" w:author="Mohammad Nayeem Hasan" w:date="2024-07-24T01:22:00Z" w16du:dateUtc="2024-07-23T19:22:00Z"/>
                <w:rFonts w:ascii="Times New Roman" w:hAnsi="Times New Roman" w:cs="Times New Roman"/>
                <w:sz w:val="24"/>
                <w:szCs w:val="24"/>
              </w:rPr>
            </w:pPr>
            <w:ins w:id="4073" w:author="Mohammad Nayeem Hasan" w:date="2024-07-24T01:22:00Z" w16du:dateUtc="2024-07-23T19:22:00Z">
              <w:r w:rsidRPr="00DF6BDB" w:rsidDel="00D73460">
                <w:rPr>
                  <w:rFonts w:ascii="Times New Roman" w:hAnsi="Times New Roman" w:cs="Times New Roman"/>
                  <w:sz w:val="24"/>
                  <w:szCs w:val="24"/>
                </w:rPr>
                <w:t>Chattogram</w:t>
              </w:r>
            </w:ins>
          </w:p>
        </w:tc>
        <w:tc>
          <w:tcPr>
            <w:tcW w:w="551" w:type="pct"/>
            <w:tcPrChange w:id="4074" w:author="Mohammad Nayeem Hasan" w:date="2024-07-24T01:50:00Z" w16du:dateUtc="2024-07-23T19:50:00Z">
              <w:tcPr>
                <w:tcW w:w="507" w:type="pct"/>
                <w:gridSpan w:val="2"/>
              </w:tcPr>
            </w:tcPrChange>
          </w:tcPr>
          <w:p w14:paraId="166AC204" w14:textId="77777777" w:rsidR="0095740D" w:rsidRPr="00DF6BDB" w:rsidDel="00D73460" w:rsidRDefault="0095740D" w:rsidP="00CD6D8D">
            <w:pPr>
              <w:spacing w:after="0" w:line="240" w:lineRule="auto"/>
              <w:rPr>
                <w:ins w:id="4075" w:author="Mohammad Nayeem Hasan" w:date="2024-07-24T01:22:00Z" w16du:dateUtc="2024-07-23T19:22:00Z"/>
                <w:rFonts w:ascii="Times New Roman" w:hAnsi="Times New Roman" w:cs="Times New Roman"/>
                <w:sz w:val="24"/>
                <w:szCs w:val="24"/>
              </w:rPr>
            </w:pPr>
            <w:ins w:id="4076" w:author="Mohammad Nayeem Hasan" w:date="2024-07-24T01:22:00Z" w16du:dateUtc="2024-07-23T19:22:00Z">
              <w:r w:rsidRPr="00DF6BDB" w:rsidDel="00D73460">
                <w:rPr>
                  <w:rFonts w:ascii="Times New Roman" w:hAnsi="Times New Roman" w:cs="Times New Roman"/>
                  <w:sz w:val="24"/>
                  <w:szCs w:val="24"/>
                </w:rPr>
                <w:t>38 (7.18)</w:t>
              </w:r>
            </w:ins>
          </w:p>
        </w:tc>
        <w:tc>
          <w:tcPr>
            <w:tcW w:w="660" w:type="pct"/>
            <w:tcPrChange w:id="4077" w:author="Mohammad Nayeem Hasan" w:date="2024-07-24T01:50:00Z" w16du:dateUtc="2024-07-23T19:50:00Z">
              <w:tcPr>
                <w:tcW w:w="608" w:type="pct"/>
                <w:gridSpan w:val="2"/>
              </w:tcPr>
            </w:tcPrChange>
          </w:tcPr>
          <w:p w14:paraId="18A1CF79" w14:textId="1B954D4B" w:rsidR="0095740D" w:rsidRPr="00DF6BDB" w:rsidDel="00D73460" w:rsidRDefault="0095740D" w:rsidP="00CD6D8D">
            <w:pPr>
              <w:spacing w:after="0" w:line="240" w:lineRule="auto"/>
              <w:rPr>
                <w:ins w:id="4078" w:author="Mohammad Nayeem Hasan" w:date="2024-07-24T01:22:00Z" w16du:dateUtc="2024-07-23T19:22:00Z"/>
                <w:rFonts w:ascii="Times New Roman" w:hAnsi="Times New Roman" w:cs="Times New Roman"/>
                <w:sz w:val="24"/>
                <w:szCs w:val="24"/>
              </w:rPr>
            </w:pPr>
            <w:ins w:id="4079" w:author="Mohammad Nayeem Hasan" w:date="2024-07-24T01:22:00Z" w16du:dateUtc="2024-07-23T19:22:00Z">
              <w:r w:rsidRPr="00DF6BDB" w:rsidDel="00D73460">
                <w:rPr>
                  <w:rFonts w:ascii="Times New Roman" w:hAnsi="Times New Roman" w:cs="Times New Roman"/>
                  <w:sz w:val="24"/>
                  <w:szCs w:val="24"/>
                </w:rPr>
                <w:t>496 (92.82)</w:t>
              </w:r>
            </w:ins>
          </w:p>
        </w:tc>
        <w:tc>
          <w:tcPr>
            <w:tcW w:w="430" w:type="pct"/>
            <w:tcPrChange w:id="4080" w:author="Mohammad Nayeem Hasan" w:date="2024-07-24T01:50:00Z" w16du:dateUtc="2024-07-23T19:50:00Z">
              <w:tcPr>
                <w:tcW w:w="396" w:type="pct"/>
              </w:tcPr>
            </w:tcPrChange>
          </w:tcPr>
          <w:p w14:paraId="12A11B65" w14:textId="77777777" w:rsidR="0095740D" w:rsidRPr="00DF6BDB" w:rsidDel="00D73460" w:rsidRDefault="0095740D" w:rsidP="00CD6D8D">
            <w:pPr>
              <w:spacing w:after="0" w:line="240" w:lineRule="auto"/>
              <w:rPr>
                <w:ins w:id="4081" w:author="Mohammad Nayeem Hasan" w:date="2024-07-24T01:22:00Z" w16du:dateUtc="2024-07-23T19:22:00Z"/>
                <w:rFonts w:ascii="Times New Roman" w:hAnsi="Times New Roman" w:cs="Times New Roman"/>
                <w:sz w:val="24"/>
                <w:szCs w:val="24"/>
              </w:rPr>
            </w:pPr>
          </w:p>
        </w:tc>
        <w:tc>
          <w:tcPr>
            <w:tcW w:w="550" w:type="pct"/>
            <w:gridSpan w:val="2"/>
            <w:tcPrChange w:id="4082" w:author="Mohammad Nayeem Hasan" w:date="2024-07-24T01:50:00Z" w16du:dateUtc="2024-07-23T19:50:00Z">
              <w:tcPr>
                <w:tcW w:w="507" w:type="pct"/>
                <w:gridSpan w:val="2"/>
              </w:tcPr>
            </w:tcPrChange>
          </w:tcPr>
          <w:p w14:paraId="49A49B47" w14:textId="77777777" w:rsidR="0095740D" w:rsidRPr="00DF6BDB" w:rsidDel="00D73460" w:rsidRDefault="0095740D" w:rsidP="00CD6D8D">
            <w:pPr>
              <w:spacing w:after="0" w:line="240" w:lineRule="auto"/>
              <w:rPr>
                <w:ins w:id="4083" w:author="Mohammad Nayeem Hasan" w:date="2024-07-24T01:22:00Z" w16du:dateUtc="2024-07-23T19:22:00Z"/>
                <w:rFonts w:ascii="Times New Roman" w:hAnsi="Times New Roman" w:cs="Times New Roman"/>
                <w:sz w:val="24"/>
                <w:szCs w:val="24"/>
              </w:rPr>
            </w:pPr>
            <w:ins w:id="4084" w:author="Mohammad Nayeem Hasan" w:date="2024-07-24T01:22:00Z" w16du:dateUtc="2024-07-23T19:22:00Z">
              <w:r w:rsidRPr="00DF6BDB" w:rsidDel="00D73460">
                <w:rPr>
                  <w:rFonts w:ascii="Times New Roman" w:hAnsi="Times New Roman" w:cs="Times New Roman"/>
                  <w:sz w:val="24"/>
                  <w:szCs w:val="24"/>
                </w:rPr>
                <w:t>38 (7.18)</w:t>
              </w:r>
            </w:ins>
          </w:p>
        </w:tc>
        <w:tc>
          <w:tcPr>
            <w:tcW w:w="551" w:type="pct"/>
            <w:tcPrChange w:id="4085" w:author="Mohammad Nayeem Hasan" w:date="2024-07-24T01:50:00Z" w16du:dateUtc="2024-07-23T19:50:00Z">
              <w:tcPr>
                <w:tcW w:w="507" w:type="pct"/>
                <w:gridSpan w:val="3"/>
              </w:tcPr>
            </w:tcPrChange>
          </w:tcPr>
          <w:p w14:paraId="6BD16111" w14:textId="7A839810" w:rsidR="0095740D" w:rsidRPr="00DF6BDB" w:rsidDel="00D73460" w:rsidRDefault="0095740D" w:rsidP="00CD6D8D">
            <w:pPr>
              <w:spacing w:after="0" w:line="240" w:lineRule="auto"/>
              <w:rPr>
                <w:ins w:id="4086" w:author="Mohammad Nayeem Hasan" w:date="2024-07-24T01:22:00Z" w16du:dateUtc="2024-07-23T19:22:00Z"/>
                <w:rFonts w:ascii="Times New Roman" w:hAnsi="Times New Roman" w:cs="Times New Roman"/>
                <w:sz w:val="24"/>
                <w:szCs w:val="24"/>
              </w:rPr>
            </w:pPr>
            <w:ins w:id="4087" w:author="Mohammad Nayeem Hasan" w:date="2024-07-24T01:34:00Z" w16du:dateUtc="2024-07-23T19:34:00Z">
              <w:r w:rsidRPr="00DF6BDB" w:rsidDel="00D73460">
                <w:rPr>
                  <w:rFonts w:ascii="Times New Roman" w:hAnsi="Times New Roman" w:cs="Times New Roman"/>
                  <w:sz w:val="24"/>
                  <w:szCs w:val="24"/>
                </w:rPr>
                <w:t>38 (7.18)</w:t>
              </w:r>
            </w:ins>
          </w:p>
        </w:tc>
        <w:tc>
          <w:tcPr>
            <w:tcW w:w="429" w:type="pct"/>
            <w:tcPrChange w:id="4088" w:author="Mohammad Nayeem Hasan" w:date="2024-07-24T01:50:00Z" w16du:dateUtc="2024-07-23T19:50:00Z">
              <w:tcPr>
                <w:tcW w:w="395" w:type="pct"/>
                <w:gridSpan w:val="2"/>
              </w:tcPr>
            </w:tcPrChange>
          </w:tcPr>
          <w:p w14:paraId="33C9BDFD" w14:textId="77777777" w:rsidR="0095740D" w:rsidRPr="00DF6BDB" w:rsidDel="00D73460" w:rsidRDefault="0095740D" w:rsidP="00CD6D8D">
            <w:pPr>
              <w:spacing w:after="0" w:line="240" w:lineRule="auto"/>
              <w:rPr>
                <w:ins w:id="4089" w:author="Mohammad Nayeem Hasan" w:date="2024-07-24T01:30:00Z" w16du:dateUtc="2024-07-23T19:30:00Z"/>
                <w:rFonts w:ascii="Times New Roman" w:hAnsi="Times New Roman" w:cs="Times New Roman"/>
                <w:sz w:val="24"/>
                <w:szCs w:val="24"/>
              </w:rPr>
            </w:pPr>
          </w:p>
        </w:tc>
      </w:tr>
      <w:tr w:rsidR="0095740D" w:rsidRPr="00CE3B54" w:rsidDel="00D73460" w14:paraId="1823AFBB" w14:textId="5D8A6A46" w:rsidTr="00461E37">
        <w:tblPrEx>
          <w:tblW w:w="5000" w:type="pct"/>
          <w:tblPrExChange w:id="4090" w:author="Mohammad Nayeem Hasan" w:date="2024-07-24T01:50:00Z" w16du:dateUtc="2024-07-23T19:50:00Z">
            <w:tblPrEx>
              <w:tblW w:w="4633" w:type="pct"/>
            </w:tblPrEx>
          </w:tblPrExChange>
        </w:tblPrEx>
        <w:trPr>
          <w:gridAfter w:val="1"/>
          <w:wAfter w:w="3" w:type="pct"/>
          <w:ins w:id="4091" w:author="Mohammad Nayeem Hasan" w:date="2024-07-24T01:22:00Z" w16du:dateUtc="2024-07-23T19:22:00Z"/>
          <w:trPrChange w:id="4092" w:author="Mohammad Nayeem Hasan" w:date="2024-07-24T01:50:00Z" w16du:dateUtc="2024-07-23T19:50:00Z">
            <w:trPr>
              <w:gridAfter w:val="1"/>
            </w:trPr>
          </w:trPrChange>
        </w:trPr>
        <w:tc>
          <w:tcPr>
            <w:tcW w:w="1826" w:type="pct"/>
            <w:tcPrChange w:id="4093" w:author="Mohammad Nayeem Hasan" w:date="2024-07-24T01:50:00Z" w16du:dateUtc="2024-07-23T19:50:00Z">
              <w:tcPr>
                <w:tcW w:w="1683" w:type="pct"/>
              </w:tcPr>
            </w:tcPrChange>
          </w:tcPr>
          <w:p w14:paraId="56246718" w14:textId="77777777" w:rsidR="0095740D" w:rsidRPr="00DF6BDB" w:rsidDel="00D73460" w:rsidRDefault="0095740D" w:rsidP="00CD6D8D">
            <w:pPr>
              <w:spacing w:after="0" w:line="240" w:lineRule="auto"/>
              <w:rPr>
                <w:ins w:id="4094" w:author="Mohammad Nayeem Hasan" w:date="2024-07-24T01:22:00Z" w16du:dateUtc="2024-07-23T19:22:00Z"/>
                <w:rFonts w:ascii="Times New Roman" w:hAnsi="Times New Roman" w:cs="Times New Roman"/>
                <w:sz w:val="24"/>
                <w:szCs w:val="24"/>
              </w:rPr>
            </w:pPr>
            <w:ins w:id="4095" w:author="Mohammad Nayeem Hasan" w:date="2024-07-24T01:22:00Z" w16du:dateUtc="2024-07-23T19:22:00Z">
              <w:r w:rsidRPr="00DF6BDB" w:rsidDel="00D73460">
                <w:rPr>
                  <w:rFonts w:ascii="Times New Roman" w:hAnsi="Times New Roman" w:cs="Times New Roman"/>
                  <w:sz w:val="24"/>
                  <w:szCs w:val="24"/>
                </w:rPr>
                <w:t>Dhaka</w:t>
              </w:r>
            </w:ins>
          </w:p>
        </w:tc>
        <w:tc>
          <w:tcPr>
            <w:tcW w:w="551" w:type="pct"/>
            <w:tcPrChange w:id="4096" w:author="Mohammad Nayeem Hasan" w:date="2024-07-24T01:50:00Z" w16du:dateUtc="2024-07-23T19:50:00Z">
              <w:tcPr>
                <w:tcW w:w="507" w:type="pct"/>
                <w:gridSpan w:val="2"/>
              </w:tcPr>
            </w:tcPrChange>
          </w:tcPr>
          <w:p w14:paraId="4D93F22A" w14:textId="77777777" w:rsidR="0095740D" w:rsidRPr="00DF6BDB" w:rsidDel="00D73460" w:rsidRDefault="0095740D" w:rsidP="00CD6D8D">
            <w:pPr>
              <w:spacing w:after="0" w:line="240" w:lineRule="auto"/>
              <w:rPr>
                <w:ins w:id="4097" w:author="Mohammad Nayeem Hasan" w:date="2024-07-24T01:22:00Z" w16du:dateUtc="2024-07-23T19:22:00Z"/>
                <w:rFonts w:ascii="Times New Roman" w:hAnsi="Times New Roman" w:cs="Times New Roman"/>
                <w:sz w:val="24"/>
                <w:szCs w:val="24"/>
              </w:rPr>
            </w:pPr>
            <w:ins w:id="4098" w:author="Mohammad Nayeem Hasan" w:date="2024-07-24T01:22:00Z" w16du:dateUtc="2024-07-23T19:22:00Z">
              <w:r w:rsidRPr="00DF6BDB" w:rsidDel="00D73460">
                <w:rPr>
                  <w:rFonts w:ascii="Times New Roman" w:hAnsi="Times New Roman" w:cs="Times New Roman"/>
                  <w:sz w:val="24"/>
                  <w:szCs w:val="24"/>
                </w:rPr>
                <w:t>38 (7.00)</w:t>
              </w:r>
            </w:ins>
          </w:p>
        </w:tc>
        <w:tc>
          <w:tcPr>
            <w:tcW w:w="660" w:type="pct"/>
            <w:tcPrChange w:id="4099" w:author="Mohammad Nayeem Hasan" w:date="2024-07-24T01:50:00Z" w16du:dateUtc="2024-07-23T19:50:00Z">
              <w:tcPr>
                <w:tcW w:w="608" w:type="pct"/>
                <w:gridSpan w:val="2"/>
              </w:tcPr>
            </w:tcPrChange>
          </w:tcPr>
          <w:p w14:paraId="3FBE050F" w14:textId="54B87973" w:rsidR="0095740D" w:rsidRPr="00DF6BDB" w:rsidDel="00D73460" w:rsidRDefault="0095740D" w:rsidP="00CD6D8D">
            <w:pPr>
              <w:spacing w:after="0" w:line="240" w:lineRule="auto"/>
              <w:rPr>
                <w:ins w:id="4100" w:author="Mohammad Nayeem Hasan" w:date="2024-07-24T01:22:00Z" w16du:dateUtc="2024-07-23T19:22:00Z"/>
                <w:rFonts w:ascii="Times New Roman" w:hAnsi="Times New Roman" w:cs="Times New Roman"/>
                <w:sz w:val="24"/>
                <w:szCs w:val="24"/>
              </w:rPr>
            </w:pPr>
            <w:ins w:id="4101" w:author="Mohammad Nayeem Hasan" w:date="2024-07-24T01:22:00Z" w16du:dateUtc="2024-07-23T19:22:00Z">
              <w:r w:rsidRPr="00DF6BDB" w:rsidDel="00D73460">
                <w:rPr>
                  <w:rFonts w:ascii="Times New Roman" w:hAnsi="Times New Roman" w:cs="Times New Roman"/>
                  <w:sz w:val="24"/>
                  <w:szCs w:val="24"/>
                </w:rPr>
                <w:t>500 (93.00)</w:t>
              </w:r>
            </w:ins>
          </w:p>
        </w:tc>
        <w:tc>
          <w:tcPr>
            <w:tcW w:w="430" w:type="pct"/>
            <w:tcPrChange w:id="4102" w:author="Mohammad Nayeem Hasan" w:date="2024-07-24T01:50:00Z" w16du:dateUtc="2024-07-23T19:50:00Z">
              <w:tcPr>
                <w:tcW w:w="396" w:type="pct"/>
              </w:tcPr>
            </w:tcPrChange>
          </w:tcPr>
          <w:p w14:paraId="77D4D515" w14:textId="77777777" w:rsidR="0095740D" w:rsidRPr="00DF6BDB" w:rsidDel="00D73460" w:rsidRDefault="0095740D" w:rsidP="00CD6D8D">
            <w:pPr>
              <w:spacing w:after="0" w:line="240" w:lineRule="auto"/>
              <w:rPr>
                <w:ins w:id="4103" w:author="Mohammad Nayeem Hasan" w:date="2024-07-24T01:22:00Z" w16du:dateUtc="2024-07-23T19:22:00Z"/>
                <w:rFonts w:ascii="Times New Roman" w:hAnsi="Times New Roman" w:cs="Times New Roman"/>
                <w:sz w:val="24"/>
                <w:szCs w:val="24"/>
              </w:rPr>
            </w:pPr>
          </w:p>
        </w:tc>
        <w:tc>
          <w:tcPr>
            <w:tcW w:w="550" w:type="pct"/>
            <w:gridSpan w:val="2"/>
            <w:tcPrChange w:id="4104" w:author="Mohammad Nayeem Hasan" w:date="2024-07-24T01:50:00Z" w16du:dateUtc="2024-07-23T19:50:00Z">
              <w:tcPr>
                <w:tcW w:w="507" w:type="pct"/>
                <w:gridSpan w:val="2"/>
              </w:tcPr>
            </w:tcPrChange>
          </w:tcPr>
          <w:p w14:paraId="3AFF6F28" w14:textId="77777777" w:rsidR="0095740D" w:rsidRPr="00DF6BDB" w:rsidDel="00D73460" w:rsidRDefault="0095740D" w:rsidP="00CD6D8D">
            <w:pPr>
              <w:spacing w:after="0" w:line="240" w:lineRule="auto"/>
              <w:rPr>
                <w:ins w:id="4105" w:author="Mohammad Nayeem Hasan" w:date="2024-07-24T01:22:00Z" w16du:dateUtc="2024-07-23T19:22:00Z"/>
                <w:rFonts w:ascii="Times New Roman" w:hAnsi="Times New Roman" w:cs="Times New Roman"/>
                <w:sz w:val="24"/>
                <w:szCs w:val="24"/>
              </w:rPr>
            </w:pPr>
            <w:ins w:id="4106" w:author="Mohammad Nayeem Hasan" w:date="2024-07-24T01:22:00Z" w16du:dateUtc="2024-07-23T19:22:00Z">
              <w:r w:rsidRPr="00DF6BDB" w:rsidDel="00D73460">
                <w:rPr>
                  <w:rFonts w:ascii="Times New Roman" w:hAnsi="Times New Roman" w:cs="Times New Roman"/>
                  <w:sz w:val="24"/>
                  <w:szCs w:val="24"/>
                </w:rPr>
                <w:t>38 (7.00)</w:t>
              </w:r>
            </w:ins>
          </w:p>
        </w:tc>
        <w:tc>
          <w:tcPr>
            <w:tcW w:w="551" w:type="pct"/>
            <w:tcPrChange w:id="4107" w:author="Mohammad Nayeem Hasan" w:date="2024-07-24T01:50:00Z" w16du:dateUtc="2024-07-23T19:50:00Z">
              <w:tcPr>
                <w:tcW w:w="507" w:type="pct"/>
                <w:gridSpan w:val="3"/>
              </w:tcPr>
            </w:tcPrChange>
          </w:tcPr>
          <w:p w14:paraId="7203D588" w14:textId="256D9F37" w:rsidR="0095740D" w:rsidRPr="00DF6BDB" w:rsidDel="00D73460" w:rsidRDefault="0095740D" w:rsidP="00CD6D8D">
            <w:pPr>
              <w:spacing w:after="0" w:line="240" w:lineRule="auto"/>
              <w:rPr>
                <w:ins w:id="4108" w:author="Mohammad Nayeem Hasan" w:date="2024-07-24T01:22:00Z" w16du:dateUtc="2024-07-23T19:22:00Z"/>
                <w:rFonts w:ascii="Times New Roman" w:hAnsi="Times New Roman" w:cs="Times New Roman"/>
                <w:sz w:val="24"/>
                <w:szCs w:val="24"/>
              </w:rPr>
            </w:pPr>
            <w:ins w:id="4109" w:author="Mohammad Nayeem Hasan" w:date="2024-07-24T01:34:00Z" w16du:dateUtc="2024-07-23T19:34:00Z">
              <w:r w:rsidRPr="00DF6BDB" w:rsidDel="00D73460">
                <w:rPr>
                  <w:rFonts w:ascii="Times New Roman" w:hAnsi="Times New Roman" w:cs="Times New Roman"/>
                  <w:sz w:val="24"/>
                  <w:szCs w:val="24"/>
                </w:rPr>
                <w:t>38 (7.00)</w:t>
              </w:r>
            </w:ins>
          </w:p>
        </w:tc>
        <w:tc>
          <w:tcPr>
            <w:tcW w:w="429" w:type="pct"/>
            <w:tcPrChange w:id="4110" w:author="Mohammad Nayeem Hasan" w:date="2024-07-24T01:50:00Z" w16du:dateUtc="2024-07-23T19:50:00Z">
              <w:tcPr>
                <w:tcW w:w="395" w:type="pct"/>
                <w:gridSpan w:val="2"/>
              </w:tcPr>
            </w:tcPrChange>
          </w:tcPr>
          <w:p w14:paraId="221BF7B1" w14:textId="77777777" w:rsidR="0095740D" w:rsidRPr="00DF6BDB" w:rsidDel="00D73460" w:rsidRDefault="0095740D" w:rsidP="00CD6D8D">
            <w:pPr>
              <w:spacing w:after="0" w:line="240" w:lineRule="auto"/>
              <w:rPr>
                <w:ins w:id="4111" w:author="Mohammad Nayeem Hasan" w:date="2024-07-24T01:30:00Z" w16du:dateUtc="2024-07-23T19:30:00Z"/>
                <w:rFonts w:ascii="Times New Roman" w:hAnsi="Times New Roman" w:cs="Times New Roman"/>
                <w:sz w:val="24"/>
                <w:szCs w:val="24"/>
              </w:rPr>
            </w:pPr>
          </w:p>
        </w:tc>
      </w:tr>
      <w:tr w:rsidR="0095740D" w:rsidRPr="00CE3B54" w:rsidDel="00D73460" w14:paraId="12DBAA4C" w14:textId="25FA093C" w:rsidTr="00461E37">
        <w:tblPrEx>
          <w:tblW w:w="5000" w:type="pct"/>
          <w:tblPrExChange w:id="4112" w:author="Mohammad Nayeem Hasan" w:date="2024-07-24T01:50:00Z" w16du:dateUtc="2024-07-23T19:50:00Z">
            <w:tblPrEx>
              <w:tblW w:w="4633" w:type="pct"/>
            </w:tblPrEx>
          </w:tblPrExChange>
        </w:tblPrEx>
        <w:trPr>
          <w:gridAfter w:val="1"/>
          <w:wAfter w:w="3" w:type="pct"/>
          <w:ins w:id="4113" w:author="Mohammad Nayeem Hasan" w:date="2024-07-24T01:22:00Z" w16du:dateUtc="2024-07-23T19:22:00Z"/>
          <w:trPrChange w:id="4114" w:author="Mohammad Nayeem Hasan" w:date="2024-07-24T01:50:00Z" w16du:dateUtc="2024-07-23T19:50:00Z">
            <w:trPr>
              <w:gridAfter w:val="1"/>
            </w:trPr>
          </w:trPrChange>
        </w:trPr>
        <w:tc>
          <w:tcPr>
            <w:tcW w:w="1826" w:type="pct"/>
            <w:tcPrChange w:id="4115" w:author="Mohammad Nayeem Hasan" w:date="2024-07-24T01:50:00Z" w16du:dateUtc="2024-07-23T19:50:00Z">
              <w:tcPr>
                <w:tcW w:w="1683" w:type="pct"/>
              </w:tcPr>
            </w:tcPrChange>
          </w:tcPr>
          <w:p w14:paraId="2C194D03" w14:textId="77777777" w:rsidR="0095740D" w:rsidRPr="00DF6BDB" w:rsidDel="00D73460" w:rsidRDefault="0095740D" w:rsidP="00CD6D8D">
            <w:pPr>
              <w:spacing w:after="0" w:line="240" w:lineRule="auto"/>
              <w:rPr>
                <w:ins w:id="4116" w:author="Mohammad Nayeem Hasan" w:date="2024-07-24T01:22:00Z" w16du:dateUtc="2024-07-23T19:22:00Z"/>
                <w:rFonts w:ascii="Times New Roman" w:hAnsi="Times New Roman" w:cs="Times New Roman"/>
                <w:sz w:val="24"/>
                <w:szCs w:val="24"/>
              </w:rPr>
            </w:pPr>
            <w:ins w:id="4117" w:author="Mohammad Nayeem Hasan" w:date="2024-07-24T01:22:00Z" w16du:dateUtc="2024-07-23T19:22:00Z">
              <w:r w:rsidRPr="00DF6BDB" w:rsidDel="00D73460">
                <w:rPr>
                  <w:rFonts w:ascii="Times New Roman" w:hAnsi="Times New Roman" w:cs="Times New Roman"/>
                  <w:sz w:val="24"/>
                  <w:szCs w:val="24"/>
                </w:rPr>
                <w:t>Khulna</w:t>
              </w:r>
            </w:ins>
          </w:p>
        </w:tc>
        <w:tc>
          <w:tcPr>
            <w:tcW w:w="551" w:type="pct"/>
            <w:tcPrChange w:id="4118" w:author="Mohammad Nayeem Hasan" w:date="2024-07-24T01:50:00Z" w16du:dateUtc="2024-07-23T19:50:00Z">
              <w:tcPr>
                <w:tcW w:w="507" w:type="pct"/>
                <w:gridSpan w:val="2"/>
              </w:tcPr>
            </w:tcPrChange>
          </w:tcPr>
          <w:p w14:paraId="61AC28C8" w14:textId="77777777" w:rsidR="0095740D" w:rsidRPr="00DF6BDB" w:rsidDel="00D73460" w:rsidRDefault="0095740D" w:rsidP="00CD6D8D">
            <w:pPr>
              <w:spacing w:after="0" w:line="240" w:lineRule="auto"/>
              <w:rPr>
                <w:ins w:id="4119" w:author="Mohammad Nayeem Hasan" w:date="2024-07-24T01:22:00Z" w16du:dateUtc="2024-07-23T19:22:00Z"/>
                <w:rFonts w:ascii="Times New Roman" w:hAnsi="Times New Roman" w:cs="Times New Roman"/>
                <w:sz w:val="24"/>
                <w:szCs w:val="24"/>
              </w:rPr>
            </w:pPr>
            <w:ins w:id="4120" w:author="Mohammad Nayeem Hasan" w:date="2024-07-24T01:22:00Z" w16du:dateUtc="2024-07-23T19:22:00Z">
              <w:r w:rsidRPr="00DF6BDB" w:rsidDel="00D73460">
                <w:rPr>
                  <w:rFonts w:ascii="Times New Roman" w:hAnsi="Times New Roman" w:cs="Times New Roman"/>
                  <w:sz w:val="24"/>
                  <w:szCs w:val="24"/>
                </w:rPr>
                <w:t>15 (6.67)</w:t>
              </w:r>
            </w:ins>
          </w:p>
        </w:tc>
        <w:tc>
          <w:tcPr>
            <w:tcW w:w="660" w:type="pct"/>
            <w:tcPrChange w:id="4121" w:author="Mohammad Nayeem Hasan" w:date="2024-07-24T01:50:00Z" w16du:dateUtc="2024-07-23T19:50:00Z">
              <w:tcPr>
                <w:tcW w:w="608" w:type="pct"/>
                <w:gridSpan w:val="2"/>
              </w:tcPr>
            </w:tcPrChange>
          </w:tcPr>
          <w:p w14:paraId="24A55F71" w14:textId="69002535" w:rsidR="0095740D" w:rsidRPr="00DF6BDB" w:rsidDel="00D73460" w:rsidRDefault="0095740D" w:rsidP="00CD6D8D">
            <w:pPr>
              <w:spacing w:after="0" w:line="240" w:lineRule="auto"/>
              <w:rPr>
                <w:ins w:id="4122" w:author="Mohammad Nayeem Hasan" w:date="2024-07-24T01:22:00Z" w16du:dateUtc="2024-07-23T19:22:00Z"/>
                <w:rFonts w:ascii="Times New Roman" w:hAnsi="Times New Roman" w:cs="Times New Roman"/>
                <w:sz w:val="24"/>
                <w:szCs w:val="24"/>
              </w:rPr>
            </w:pPr>
            <w:ins w:id="4123" w:author="Mohammad Nayeem Hasan" w:date="2024-07-24T01:22:00Z" w16du:dateUtc="2024-07-23T19:22:00Z">
              <w:r w:rsidRPr="00DF6BDB" w:rsidDel="00D73460">
                <w:rPr>
                  <w:rFonts w:ascii="Times New Roman" w:hAnsi="Times New Roman" w:cs="Times New Roman"/>
                  <w:sz w:val="24"/>
                  <w:szCs w:val="24"/>
                </w:rPr>
                <w:t>212 (93.33)</w:t>
              </w:r>
            </w:ins>
          </w:p>
        </w:tc>
        <w:tc>
          <w:tcPr>
            <w:tcW w:w="430" w:type="pct"/>
            <w:tcPrChange w:id="4124" w:author="Mohammad Nayeem Hasan" w:date="2024-07-24T01:50:00Z" w16du:dateUtc="2024-07-23T19:50:00Z">
              <w:tcPr>
                <w:tcW w:w="396" w:type="pct"/>
              </w:tcPr>
            </w:tcPrChange>
          </w:tcPr>
          <w:p w14:paraId="774B4345" w14:textId="77777777" w:rsidR="0095740D" w:rsidRPr="00DF6BDB" w:rsidDel="00D73460" w:rsidRDefault="0095740D" w:rsidP="00CD6D8D">
            <w:pPr>
              <w:spacing w:after="0" w:line="240" w:lineRule="auto"/>
              <w:rPr>
                <w:ins w:id="4125" w:author="Mohammad Nayeem Hasan" w:date="2024-07-24T01:22:00Z" w16du:dateUtc="2024-07-23T19:22:00Z"/>
                <w:rFonts w:ascii="Times New Roman" w:hAnsi="Times New Roman" w:cs="Times New Roman"/>
                <w:sz w:val="24"/>
                <w:szCs w:val="24"/>
              </w:rPr>
            </w:pPr>
          </w:p>
        </w:tc>
        <w:tc>
          <w:tcPr>
            <w:tcW w:w="550" w:type="pct"/>
            <w:gridSpan w:val="2"/>
            <w:tcPrChange w:id="4126" w:author="Mohammad Nayeem Hasan" w:date="2024-07-24T01:50:00Z" w16du:dateUtc="2024-07-23T19:50:00Z">
              <w:tcPr>
                <w:tcW w:w="507" w:type="pct"/>
                <w:gridSpan w:val="2"/>
              </w:tcPr>
            </w:tcPrChange>
          </w:tcPr>
          <w:p w14:paraId="1D60AA60" w14:textId="77777777" w:rsidR="0095740D" w:rsidRPr="00DF6BDB" w:rsidDel="00D73460" w:rsidRDefault="0095740D" w:rsidP="00CD6D8D">
            <w:pPr>
              <w:spacing w:after="0" w:line="240" w:lineRule="auto"/>
              <w:rPr>
                <w:ins w:id="4127" w:author="Mohammad Nayeem Hasan" w:date="2024-07-24T01:22:00Z" w16du:dateUtc="2024-07-23T19:22:00Z"/>
                <w:rFonts w:ascii="Times New Roman" w:hAnsi="Times New Roman" w:cs="Times New Roman"/>
                <w:sz w:val="24"/>
                <w:szCs w:val="24"/>
              </w:rPr>
            </w:pPr>
            <w:ins w:id="4128" w:author="Mohammad Nayeem Hasan" w:date="2024-07-24T01:22:00Z" w16du:dateUtc="2024-07-23T19:22:00Z">
              <w:r w:rsidRPr="00DF6BDB" w:rsidDel="00D73460">
                <w:rPr>
                  <w:rFonts w:ascii="Times New Roman" w:hAnsi="Times New Roman" w:cs="Times New Roman"/>
                  <w:sz w:val="24"/>
                  <w:szCs w:val="24"/>
                </w:rPr>
                <w:t>15 (6.67)</w:t>
              </w:r>
            </w:ins>
          </w:p>
        </w:tc>
        <w:tc>
          <w:tcPr>
            <w:tcW w:w="551" w:type="pct"/>
            <w:tcPrChange w:id="4129" w:author="Mohammad Nayeem Hasan" w:date="2024-07-24T01:50:00Z" w16du:dateUtc="2024-07-23T19:50:00Z">
              <w:tcPr>
                <w:tcW w:w="507" w:type="pct"/>
                <w:gridSpan w:val="3"/>
              </w:tcPr>
            </w:tcPrChange>
          </w:tcPr>
          <w:p w14:paraId="3F96AF9B" w14:textId="7981CF21" w:rsidR="0095740D" w:rsidRPr="00DF6BDB" w:rsidDel="00D73460" w:rsidRDefault="0095740D" w:rsidP="00CD6D8D">
            <w:pPr>
              <w:spacing w:after="0" w:line="240" w:lineRule="auto"/>
              <w:rPr>
                <w:ins w:id="4130" w:author="Mohammad Nayeem Hasan" w:date="2024-07-24T01:22:00Z" w16du:dateUtc="2024-07-23T19:22:00Z"/>
                <w:rFonts w:ascii="Times New Roman" w:hAnsi="Times New Roman" w:cs="Times New Roman"/>
                <w:sz w:val="24"/>
                <w:szCs w:val="24"/>
              </w:rPr>
            </w:pPr>
            <w:ins w:id="4131" w:author="Mohammad Nayeem Hasan" w:date="2024-07-24T01:34:00Z" w16du:dateUtc="2024-07-23T19:34:00Z">
              <w:r w:rsidRPr="00DF6BDB" w:rsidDel="00D73460">
                <w:rPr>
                  <w:rFonts w:ascii="Times New Roman" w:hAnsi="Times New Roman" w:cs="Times New Roman"/>
                  <w:sz w:val="24"/>
                  <w:szCs w:val="24"/>
                </w:rPr>
                <w:t>15 (6.67)</w:t>
              </w:r>
            </w:ins>
          </w:p>
        </w:tc>
        <w:tc>
          <w:tcPr>
            <w:tcW w:w="429" w:type="pct"/>
            <w:tcPrChange w:id="4132" w:author="Mohammad Nayeem Hasan" w:date="2024-07-24T01:50:00Z" w16du:dateUtc="2024-07-23T19:50:00Z">
              <w:tcPr>
                <w:tcW w:w="395" w:type="pct"/>
                <w:gridSpan w:val="2"/>
              </w:tcPr>
            </w:tcPrChange>
          </w:tcPr>
          <w:p w14:paraId="044104AA" w14:textId="77777777" w:rsidR="0095740D" w:rsidRPr="00DF6BDB" w:rsidDel="00D73460" w:rsidRDefault="0095740D" w:rsidP="00CD6D8D">
            <w:pPr>
              <w:spacing w:after="0" w:line="240" w:lineRule="auto"/>
              <w:rPr>
                <w:ins w:id="4133" w:author="Mohammad Nayeem Hasan" w:date="2024-07-24T01:30:00Z" w16du:dateUtc="2024-07-23T19:30:00Z"/>
                <w:rFonts w:ascii="Times New Roman" w:hAnsi="Times New Roman" w:cs="Times New Roman"/>
                <w:sz w:val="24"/>
                <w:szCs w:val="24"/>
              </w:rPr>
            </w:pPr>
          </w:p>
        </w:tc>
      </w:tr>
      <w:tr w:rsidR="0095740D" w:rsidRPr="00CE3B54" w:rsidDel="00D73460" w14:paraId="54AAA6D5" w14:textId="4D5C9445" w:rsidTr="00461E37">
        <w:tblPrEx>
          <w:tblW w:w="5000" w:type="pct"/>
          <w:tblPrExChange w:id="4134" w:author="Mohammad Nayeem Hasan" w:date="2024-07-24T01:50:00Z" w16du:dateUtc="2024-07-23T19:50:00Z">
            <w:tblPrEx>
              <w:tblW w:w="4633" w:type="pct"/>
            </w:tblPrEx>
          </w:tblPrExChange>
        </w:tblPrEx>
        <w:trPr>
          <w:gridAfter w:val="1"/>
          <w:wAfter w:w="3" w:type="pct"/>
          <w:ins w:id="4135" w:author="Mohammad Nayeem Hasan" w:date="2024-07-24T01:22:00Z" w16du:dateUtc="2024-07-23T19:22:00Z"/>
          <w:trPrChange w:id="4136" w:author="Mohammad Nayeem Hasan" w:date="2024-07-24T01:50:00Z" w16du:dateUtc="2024-07-23T19:50:00Z">
            <w:trPr>
              <w:gridAfter w:val="1"/>
            </w:trPr>
          </w:trPrChange>
        </w:trPr>
        <w:tc>
          <w:tcPr>
            <w:tcW w:w="1826" w:type="pct"/>
            <w:tcPrChange w:id="4137" w:author="Mohammad Nayeem Hasan" w:date="2024-07-24T01:50:00Z" w16du:dateUtc="2024-07-23T19:50:00Z">
              <w:tcPr>
                <w:tcW w:w="1683" w:type="pct"/>
              </w:tcPr>
            </w:tcPrChange>
          </w:tcPr>
          <w:p w14:paraId="1020E90C" w14:textId="77777777" w:rsidR="0095740D" w:rsidRPr="00DF6BDB" w:rsidDel="00D73460" w:rsidRDefault="0095740D" w:rsidP="00CD6D8D">
            <w:pPr>
              <w:spacing w:after="0" w:line="240" w:lineRule="auto"/>
              <w:rPr>
                <w:ins w:id="4138" w:author="Mohammad Nayeem Hasan" w:date="2024-07-24T01:22:00Z" w16du:dateUtc="2024-07-23T19:22:00Z"/>
                <w:rFonts w:ascii="Times New Roman" w:hAnsi="Times New Roman" w:cs="Times New Roman"/>
                <w:sz w:val="24"/>
                <w:szCs w:val="24"/>
              </w:rPr>
            </w:pPr>
            <w:ins w:id="4139" w:author="Mohammad Nayeem Hasan" w:date="2024-07-24T01:22:00Z" w16du:dateUtc="2024-07-23T19:22:00Z">
              <w:r w:rsidRPr="00DF6BDB" w:rsidDel="00D73460">
                <w:rPr>
                  <w:rFonts w:ascii="Times New Roman" w:hAnsi="Times New Roman" w:cs="Times New Roman"/>
                  <w:sz w:val="24"/>
                  <w:szCs w:val="24"/>
                </w:rPr>
                <w:t>Mymensingh</w:t>
              </w:r>
            </w:ins>
          </w:p>
        </w:tc>
        <w:tc>
          <w:tcPr>
            <w:tcW w:w="551" w:type="pct"/>
            <w:tcPrChange w:id="4140" w:author="Mohammad Nayeem Hasan" w:date="2024-07-24T01:50:00Z" w16du:dateUtc="2024-07-23T19:50:00Z">
              <w:tcPr>
                <w:tcW w:w="507" w:type="pct"/>
                <w:gridSpan w:val="2"/>
              </w:tcPr>
            </w:tcPrChange>
          </w:tcPr>
          <w:p w14:paraId="5999371E" w14:textId="77777777" w:rsidR="0095740D" w:rsidRPr="00DF6BDB" w:rsidDel="00D73460" w:rsidRDefault="0095740D" w:rsidP="00CD6D8D">
            <w:pPr>
              <w:spacing w:after="0" w:line="240" w:lineRule="auto"/>
              <w:rPr>
                <w:ins w:id="4141" w:author="Mohammad Nayeem Hasan" w:date="2024-07-24T01:22:00Z" w16du:dateUtc="2024-07-23T19:22:00Z"/>
                <w:rFonts w:ascii="Times New Roman" w:hAnsi="Times New Roman" w:cs="Times New Roman"/>
                <w:sz w:val="24"/>
                <w:szCs w:val="24"/>
              </w:rPr>
            </w:pPr>
            <w:ins w:id="4142" w:author="Mohammad Nayeem Hasan" w:date="2024-07-24T01:22:00Z" w16du:dateUtc="2024-07-23T19:22:00Z">
              <w:r w:rsidRPr="00DF6BDB" w:rsidDel="00D73460">
                <w:rPr>
                  <w:rFonts w:ascii="Times New Roman" w:hAnsi="Times New Roman" w:cs="Times New Roman"/>
                  <w:sz w:val="24"/>
                  <w:szCs w:val="24"/>
                </w:rPr>
                <w:t>23 (12.56)</w:t>
              </w:r>
            </w:ins>
          </w:p>
        </w:tc>
        <w:tc>
          <w:tcPr>
            <w:tcW w:w="660" w:type="pct"/>
            <w:tcPrChange w:id="4143" w:author="Mohammad Nayeem Hasan" w:date="2024-07-24T01:50:00Z" w16du:dateUtc="2024-07-23T19:50:00Z">
              <w:tcPr>
                <w:tcW w:w="608" w:type="pct"/>
                <w:gridSpan w:val="2"/>
              </w:tcPr>
            </w:tcPrChange>
          </w:tcPr>
          <w:p w14:paraId="65E457DB" w14:textId="31A0DA33" w:rsidR="0095740D" w:rsidRPr="00DF6BDB" w:rsidDel="00D73460" w:rsidRDefault="0095740D" w:rsidP="00CD6D8D">
            <w:pPr>
              <w:spacing w:after="0" w:line="240" w:lineRule="auto"/>
              <w:rPr>
                <w:ins w:id="4144" w:author="Mohammad Nayeem Hasan" w:date="2024-07-24T01:22:00Z" w16du:dateUtc="2024-07-23T19:22:00Z"/>
                <w:rFonts w:ascii="Times New Roman" w:hAnsi="Times New Roman" w:cs="Times New Roman"/>
                <w:sz w:val="24"/>
                <w:szCs w:val="24"/>
              </w:rPr>
            </w:pPr>
            <w:ins w:id="4145" w:author="Mohammad Nayeem Hasan" w:date="2024-07-24T01:22:00Z" w16du:dateUtc="2024-07-23T19:22:00Z">
              <w:r w:rsidRPr="00DF6BDB" w:rsidDel="00D73460">
                <w:rPr>
                  <w:rFonts w:ascii="Times New Roman" w:hAnsi="Times New Roman" w:cs="Times New Roman"/>
                  <w:sz w:val="24"/>
                  <w:szCs w:val="24"/>
                </w:rPr>
                <w:t>158 (87.44)</w:t>
              </w:r>
            </w:ins>
          </w:p>
        </w:tc>
        <w:tc>
          <w:tcPr>
            <w:tcW w:w="430" w:type="pct"/>
            <w:tcPrChange w:id="4146" w:author="Mohammad Nayeem Hasan" w:date="2024-07-24T01:50:00Z" w16du:dateUtc="2024-07-23T19:50:00Z">
              <w:tcPr>
                <w:tcW w:w="396" w:type="pct"/>
              </w:tcPr>
            </w:tcPrChange>
          </w:tcPr>
          <w:p w14:paraId="040B6439" w14:textId="77777777" w:rsidR="0095740D" w:rsidRPr="00DF6BDB" w:rsidDel="00D73460" w:rsidRDefault="0095740D" w:rsidP="00CD6D8D">
            <w:pPr>
              <w:spacing w:after="0" w:line="240" w:lineRule="auto"/>
              <w:rPr>
                <w:ins w:id="4147" w:author="Mohammad Nayeem Hasan" w:date="2024-07-24T01:22:00Z" w16du:dateUtc="2024-07-23T19:22:00Z"/>
                <w:rFonts w:ascii="Times New Roman" w:hAnsi="Times New Roman" w:cs="Times New Roman"/>
                <w:sz w:val="24"/>
                <w:szCs w:val="24"/>
              </w:rPr>
            </w:pPr>
          </w:p>
        </w:tc>
        <w:tc>
          <w:tcPr>
            <w:tcW w:w="550" w:type="pct"/>
            <w:gridSpan w:val="2"/>
            <w:tcPrChange w:id="4148" w:author="Mohammad Nayeem Hasan" w:date="2024-07-24T01:50:00Z" w16du:dateUtc="2024-07-23T19:50:00Z">
              <w:tcPr>
                <w:tcW w:w="507" w:type="pct"/>
                <w:gridSpan w:val="2"/>
              </w:tcPr>
            </w:tcPrChange>
          </w:tcPr>
          <w:p w14:paraId="44109541" w14:textId="77777777" w:rsidR="0095740D" w:rsidRPr="00DF6BDB" w:rsidDel="00D73460" w:rsidRDefault="0095740D" w:rsidP="00CD6D8D">
            <w:pPr>
              <w:spacing w:after="0" w:line="240" w:lineRule="auto"/>
              <w:rPr>
                <w:ins w:id="4149" w:author="Mohammad Nayeem Hasan" w:date="2024-07-24T01:22:00Z" w16du:dateUtc="2024-07-23T19:22:00Z"/>
                <w:rFonts w:ascii="Times New Roman" w:hAnsi="Times New Roman" w:cs="Times New Roman"/>
                <w:sz w:val="24"/>
                <w:szCs w:val="24"/>
              </w:rPr>
            </w:pPr>
            <w:ins w:id="4150" w:author="Mohammad Nayeem Hasan" w:date="2024-07-24T01:22:00Z" w16du:dateUtc="2024-07-23T19:22:00Z">
              <w:r w:rsidRPr="00DF6BDB" w:rsidDel="00D73460">
                <w:rPr>
                  <w:rFonts w:ascii="Times New Roman" w:hAnsi="Times New Roman" w:cs="Times New Roman"/>
                  <w:sz w:val="24"/>
                  <w:szCs w:val="24"/>
                </w:rPr>
                <w:t>23 (12.56)</w:t>
              </w:r>
            </w:ins>
          </w:p>
        </w:tc>
        <w:tc>
          <w:tcPr>
            <w:tcW w:w="551" w:type="pct"/>
            <w:tcPrChange w:id="4151" w:author="Mohammad Nayeem Hasan" w:date="2024-07-24T01:50:00Z" w16du:dateUtc="2024-07-23T19:50:00Z">
              <w:tcPr>
                <w:tcW w:w="507" w:type="pct"/>
                <w:gridSpan w:val="3"/>
              </w:tcPr>
            </w:tcPrChange>
          </w:tcPr>
          <w:p w14:paraId="281BFC4C" w14:textId="03F41024" w:rsidR="0095740D" w:rsidRPr="00DF6BDB" w:rsidDel="00D73460" w:rsidRDefault="0095740D" w:rsidP="00CD6D8D">
            <w:pPr>
              <w:spacing w:after="0" w:line="240" w:lineRule="auto"/>
              <w:rPr>
                <w:ins w:id="4152" w:author="Mohammad Nayeem Hasan" w:date="2024-07-24T01:22:00Z" w16du:dateUtc="2024-07-23T19:22:00Z"/>
                <w:rFonts w:ascii="Times New Roman" w:hAnsi="Times New Roman" w:cs="Times New Roman"/>
                <w:sz w:val="24"/>
                <w:szCs w:val="24"/>
              </w:rPr>
            </w:pPr>
            <w:ins w:id="4153" w:author="Mohammad Nayeem Hasan" w:date="2024-07-24T01:34:00Z" w16du:dateUtc="2024-07-23T19:34:00Z">
              <w:r w:rsidRPr="00DF6BDB" w:rsidDel="00D73460">
                <w:rPr>
                  <w:rFonts w:ascii="Times New Roman" w:hAnsi="Times New Roman" w:cs="Times New Roman"/>
                  <w:sz w:val="24"/>
                  <w:szCs w:val="24"/>
                </w:rPr>
                <w:t>23 (12.56)</w:t>
              </w:r>
            </w:ins>
          </w:p>
        </w:tc>
        <w:tc>
          <w:tcPr>
            <w:tcW w:w="429" w:type="pct"/>
            <w:tcPrChange w:id="4154" w:author="Mohammad Nayeem Hasan" w:date="2024-07-24T01:50:00Z" w16du:dateUtc="2024-07-23T19:50:00Z">
              <w:tcPr>
                <w:tcW w:w="395" w:type="pct"/>
                <w:gridSpan w:val="2"/>
              </w:tcPr>
            </w:tcPrChange>
          </w:tcPr>
          <w:p w14:paraId="73B102D7" w14:textId="77777777" w:rsidR="0095740D" w:rsidRPr="00DF6BDB" w:rsidDel="00D73460" w:rsidRDefault="0095740D" w:rsidP="00CD6D8D">
            <w:pPr>
              <w:spacing w:after="0" w:line="240" w:lineRule="auto"/>
              <w:rPr>
                <w:ins w:id="4155" w:author="Mohammad Nayeem Hasan" w:date="2024-07-24T01:30:00Z" w16du:dateUtc="2024-07-23T19:30:00Z"/>
                <w:rFonts w:ascii="Times New Roman" w:hAnsi="Times New Roman" w:cs="Times New Roman"/>
                <w:sz w:val="24"/>
                <w:szCs w:val="24"/>
              </w:rPr>
            </w:pPr>
          </w:p>
        </w:tc>
      </w:tr>
      <w:tr w:rsidR="0095740D" w:rsidRPr="00CE3B54" w:rsidDel="00D73460" w14:paraId="530275E4" w14:textId="68C6E1E5" w:rsidTr="00461E37">
        <w:tblPrEx>
          <w:tblW w:w="5000" w:type="pct"/>
          <w:tblPrExChange w:id="4156" w:author="Mohammad Nayeem Hasan" w:date="2024-07-24T01:50:00Z" w16du:dateUtc="2024-07-23T19:50:00Z">
            <w:tblPrEx>
              <w:tblW w:w="4633" w:type="pct"/>
            </w:tblPrEx>
          </w:tblPrExChange>
        </w:tblPrEx>
        <w:trPr>
          <w:gridAfter w:val="1"/>
          <w:wAfter w:w="3" w:type="pct"/>
          <w:ins w:id="4157" w:author="Mohammad Nayeem Hasan" w:date="2024-07-24T01:22:00Z" w16du:dateUtc="2024-07-23T19:22:00Z"/>
          <w:trPrChange w:id="4158" w:author="Mohammad Nayeem Hasan" w:date="2024-07-24T01:50:00Z" w16du:dateUtc="2024-07-23T19:50:00Z">
            <w:trPr>
              <w:gridAfter w:val="1"/>
            </w:trPr>
          </w:trPrChange>
        </w:trPr>
        <w:tc>
          <w:tcPr>
            <w:tcW w:w="1826" w:type="pct"/>
            <w:tcPrChange w:id="4159" w:author="Mohammad Nayeem Hasan" w:date="2024-07-24T01:50:00Z" w16du:dateUtc="2024-07-23T19:50:00Z">
              <w:tcPr>
                <w:tcW w:w="1683" w:type="pct"/>
              </w:tcPr>
            </w:tcPrChange>
          </w:tcPr>
          <w:p w14:paraId="31CF0E33" w14:textId="77777777" w:rsidR="0095740D" w:rsidRPr="00DF6BDB" w:rsidDel="00D73460" w:rsidRDefault="0095740D" w:rsidP="00CD6D8D">
            <w:pPr>
              <w:spacing w:after="0" w:line="240" w:lineRule="auto"/>
              <w:rPr>
                <w:ins w:id="4160" w:author="Mohammad Nayeem Hasan" w:date="2024-07-24T01:22:00Z" w16du:dateUtc="2024-07-23T19:22:00Z"/>
                <w:rFonts w:ascii="Times New Roman" w:hAnsi="Times New Roman" w:cs="Times New Roman"/>
                <w:sz w:val="24"/>
                <w:szCs w:val="24"/>
              </w:rPr>
            </w:pPr>
            <w:ins w:id="4161" w:author="Mohammad Nayeem Hasan" w:date="2024-07-24T01:22:00Z" w16du:dateUtc="2024-07-23T19:22:00Z">
              <w:r w:rsidRPr="00DF6BDB" w:rsidDel="00D73460">
                <w:rPr>
                  <w:rFonts w:ascii="Times New Roman" w:hAnsi="Times New Roman" w:cs="Times New Roman"/>
                  <w:sz w:val="24"/>
                  <w:szCs w:val="24"/>
                </w:rPr>
                <w:t>Rajshahi</w:t>
              </w:r>
            </w:ins>
          </w:p>
        </w:tc>
        <w:tc>
          <w:tcPr>
            <w:tcW w:w="551" w:type="pct"/>
            <w:tcPrChange w:id="4162" w:author="Mohammad Nayeem Hasan" w:date="2024-07-24T01:50:00Z" w16du:dateUtc="2024-07-23T19:50:00Z">
              <w:tcPr>
                <w:tcW w:w="507" w:type="pct"/>
                <w:gridSpan w:val="2"/>
              </w:tcPr>
            </w:tcPrChange>
          </w:tcPr>
          <w:p w14:paraId="6F6085AE" w14:textId="77777777" w:rsidR="0095740D" w:rsidRPr="00DF6BDB" w:rsidDel="00D73460" w:rsidRDefault="0095740D" w:rsidP="00CD6D8D">
            <w:pPr>
              <w:spacing w:after="0" w:line="240" w:lineRule="auto"/>
              <w:rPr>
                <w:ins w:id="4163" w:author="Mohammad Nayeem Hasan" w:date="2024-07-24T01:22:00Z" w16du:dateUtc="2024-07-23T19:22:00Z"/>
                <w:rFonts w:ascii="Times New Roman" w:hAnsi="Times New Roman" w:cs="Times New Roman"/>
                <w:sz w:val="24"/>
                <w:szCs w:val="24"/>
              </w:rPr>
            </w:pPr>
            <w:ins w:id="4164" w:author="Mohammad Nayeem Hasan" w:date="2024-07-24T01:22:00Z" w16du:dateUtc="2024-07-23T19:22:00Z">
              <w:r w:rsidRPr="00DF6BDB" w:rsidDel="00D73460">
                <w:rPr>
                  <w:rFonts w:ascii="Times New Roman" w:hAnsi="Times New Roman" w:cs="Times New Roman"/>
                  <w:sz w:val="24"/>
                  <w:szCs w:val="24"/>
                </w:rPr>
                <w:t>15 (5.26)</w:t>
              </w:r>
            </w:ins>
          </w:p>
        </w:tc>
        <w:tc>
          <w:tcPr>
            <w:tcW w:w="660" w:type="pct"/>
            <w:tcPrChange w:id="4165" w:author="Mohammad Nayeem Hasan" w:date="2024-07-24T01:50:00Z" w16du:dateUtc="2024-07-23T19:50:00Z">
              <w:tcPr>
                <w:tcW w:w="608" w:type="pct"/>
                <w:gridSpan w:val="2"/>
              </w:tcPr>
            </w:tcPrChange>
          </w:tcPr>
          <w:p w14:paraId="64F5452B" w14:textId="58057445" w:rsidR="0095740D" w:rsidRPr="00DF6BDB" w:rsidDel="00D73460" w:rsidRDefault="0095740D" w:rsidP="00CD6D8D">
            <w:pPr>
              <w:spacing w:after="0" w:line="240" w:lineRule="auto"/>
              <w:rPr>
                <w:ins w:id="4166" w:author="Mohammad Nayeem Hasan" w:date="2024-07-24T01:22:00Z" w16du:dateUtc="2024-07-23T19:22:00Z"/>
                <w:rFonts w:ascii="Times New Roman" w:hAnsi="Times New Roman" w:cs="Times New Roman"/>
                <w:sz w:val="24"/>
                <w:szCs w:val="24"/>
              </w:rPr>
            </w:pPr>
            <w:ins w:id="4167" w:author="Mohammad Nayeem Hasan" w:date="2024-07-24T01:22:00Z" w16du:dateUtc="2024-07-23T19:22:00Z">
              <w:r w:rsidRPr="00DF6BDB" w:rsidDel="00D73460">
                <w:rPr>
                  <w:rFonts w:ascii="Times New Roman" w:hAnsi="Times New Roman" w:cs="Times New Roman"/>
                  <w:sz w:val="24"/>
                  <w:szCs w:val="24"/>
                </w:rPr>
                <w:t>278 (94.74)</w:t>
              </w:r>
            </w:ins>
          </w:p>
        </w:tc>
        <w:tc>
          <w:tcPr>
            <w:tcW w:w="430" w:type="pct"/>
            <w:tcPrChange w:id="4168" w:author="Mohammad Nayeem Hasan" w:date="2024-07-24T01:50:00Z" w16du:dateUtc="2024-07-23T19:50:00Z">
              <w:tcPr>
                <w:tcW w:w="396" w:type="pct"/>
              </w:tcPr>
            </w:tcPrChange>
          </w:tcPr>
          <w:p w14:paraId="306B5E42" w14:textId="77777777" w:rsidR="0095740D" w:rsidRPr="00DF6BDB" w:rsidDel="00D73460" w:rsidRDefault="0095740D" w:rsidP="00CD6D8D">
            <w:pPr>
              <w:spacing w:after="0" w:line="240" w:lineRule="auto"/>
              <w:rPr>
                <w:ins w:id="4169" w:author="Mohammad Nayeem Hasan" w:date="2024-07-24T01:22:00Z" w16du:dateUtc="2024-07-23T19:22:00Z"/>
                <w:rFonts w:ascii="Times New Roman" w:hAnsi="Times New Roman" w:cs="Times New Roman"/>
                <w:sz w:val="24"/>
                <w:szCs w:val="24"/>
              </w:rPr>
            </w:pPr>
          </w:p>
        </w:tc>
        <w:tc>
          <w:tcPr>
            <w:tcW w:w="550" w:type="pct"/>
            <w:gridSpan w:val="2"/>
            <w:tcPrChange w:id="4170" w:author="Mohammad Nayeem Hasan" w:date="2024-07-24T01:50:00Z" w16du:dateUtc="2024-07-23T19:50:00Z">
              <w:tcPr>
                <w:tcW w:w="507" w:type="pct"/>
                <w:gridSpan w:val="2"/>
              </w:tcPr>
            </w:tcPrChange>
          </w:tcPr>
          <w:p w14:paraId="220BE970" w14:textId="77777777" w:rsidR="0095740D" w:rsidRPr="00DF6BDB" w:rsidDel="00D73460" w:rsidRDefault="0095740D" w:rsidP="00CD6D8D">
            <w:pPr>
              <w:spacing w:after="0" w:line="240" w:lineRule="auto"/>
              <w:rPr>
                <w:ins w:id="4171" w:author="Mohammad Nayeem Hasan" w:date="2024-07-24T01:22:00Z" w16du:dateUtc="2024-07-23T19:22:00Z"/>
                <w:rFonts w:ascii="Times New Roman" w:hAnsi="Times New Roman" w:cs="Times New Roman"/>
                <w:sz w:val="24"/>
                <w:szCs w:val="24"/>
              </w:rPr>
            </w:pPr>
            <w:ins w:id="4172" w:author="Mohammad Nayeem Hasan" w:date="2024-07-24T01:22:00Z" w16du:dateUtc="2024-07-23T19:22:00Z">
              <w:r w:rsidRPr="00DF6BDB" w:rsidDel="00D73460">
                <w:rPr>
                  <w:rFonts w:ascii="Times New Roman" w:hAnsi="Times New Roman" w:cs="Times New Roman"/>
                  <w:sz w:val="24"/>
                  <w:szCs w:val="24"/>
                </w:rPr>
                <w:t>15 (5.26)</w:t>
              </w:r>
            </w:ins>
          </w:p>
        </w:tc>
        <w:tc>
          <w:tcPr>
            <w:tcW w:w="551" w:type="pct"/>
            <w:tcPrChange w:id="4173" w:author="Mohammad Nayeem Hasan" w:date="2024-07-24T01:50:00Z" w16du:dateUtc="2024-07-23T19:50:00Z">
              <w:tcPr>
                <w:tcW w:w="507" w:type="pct"/>
                <w:gridSpan w:val="3"/>
              </w:tcPr>
            </w:tcPrChange>
          </w:tcPr>
          <w:p w14:paraId="34EBBEC6" w14:textId="451BDEF7" w:rsidR="0095740D" w:rsidRPr="00DF6BDB" w:rsidDel="00D73460" w:rsidRDefault="0095740D" w:rsidP="00CD6D8D">
            <w:pPr>
              <w:spacing w:after="0" w:line="240" w:lineRule="auto"/>
              <w:rPr>
                <w:ins w:id="4174" w:author="Mohammad Nayeem Hasan" w:date="2024-07-24T01:22:00Z" w16du:dateUtc="2024-07-23T19:22:00Z"/>
                <w:rFonts w:ascii="Times New Roman" w:hAnsi="Times New Roman" w:cs="Times New Roman"/>
                <w:sz w:val="24"/>
                <w:szCs w:val="24"/>
              </w:rPr>
            </w:pPr>
            <w:ins w:id="4175" w:author="Mohammad Nayeem Hasan" w:date="2024-07-24T01:34:00Z" w16du:dateUtc="2024-07-23T19:34:00Z">
              <w:r w:rsidRPr="00DF6BDB" w:rsidDel="00D73460">
                <w:rPr>
                  <w:rFonts w:ascii="Times New Roman" w:hAnsi="Times New Roman" w:cs="Times New Roman"/>
                  <w:sz w:val="24"/>
                  <w:szCs w:val="24"/>
                </w:rPr>
                <w:t>15 (5.26)</w:t>
              </w:r>
            </w:ins>
          </w:p>
        </w:tc>
        <w:tc>
          <w:tcPr>
            <w:tcW w:w="429" w:type="pct"/>
            <w:tcPrChange w:id="4176" w:author="Mohammad Nayeem Hasan" w:date="2024-07-24T01:50:00Z" w16du:dateUtc="2024-07-23T19:50:00Z">
              <w:tcPr>
                <w:tcW w:w="395" w:type="pct"/>
                <w:gridSpan w:val="2"/>
              </w:tcPr>
            </w:tcPrChange>
          </w:tcPr>
          <w:p w14:paraId="30D50EB2" w14:textId="77777777" w:rsidR="0095740D" w:rsidRPr="00DF6BDB" w:rsidDel="00D73460" w:rsidRDefault="0095740D" w:rsidP="00CD6D8D">
            <w:pPr>
              <w:spacing w:after="0" w:line="240" w:lineRule="auto"/>
              <w:rPr>
                <w:ins w:id="4177" w:author="Mohammad Nayeem Hasan" w:date="2024-07-24T01:30:00Z" w16du:dateUtc="2024-07-23T19:30:00Z"/>
                <w:rFonts w:ascii="Times New Roman" w:hAnsi="Times New Roman" w:cs="Times New Roman"/>
                <w:sz w:val="24"/>
                <w:szCs w:val="24"/>
              </w:rPr>
            </w:pPr>
          </w:p>
        </w:tc>
      </w:tr>
      <w:tr w:rsidR="0095740D" w:rsidRPr="00CE3B54" w:rsidDel="00D73460" w14:paraId="7119C65A" w14:textId="78A189D8" w:rsidTr="00461E37">
        <w:tblPrEx>
          <w:tblW w:w="5000" w:type="pct"/>
          <w:tblPrExChange w:id="4178" w:author="Mohammad Nayeem Hasan" w:date="2024-07-24T01:50:00Z" w16du:dateUtc="2024-07-23T19:50:00Z">
            <w:tblPrEx>
              <w:tblW w:w="4633" w:type="pct"/>
            </w:tblPrEx>
          </w:tblPrExChange>
        </w:tblPrEx>
        <w:trPr>
          <w:gridAfter w:val="1"/>
          <w:wAfter w:w="3" w:type="pct"/>
          <w:ins w:id="4179" w:author="Mohammad Nayeem Hasan" w:date="2024-07-24T01:22:00Z" w16du:dateUtc="2024-07-23T19:22:00Z"/>
          <w:trPrChange w:id="4180" w:author="Mohammad Nayeem Hasan" w:date="2024-07-24T01:50:00Z" w16du:dateUtc="2024-07-23T19:50:00Z">
            <w:trPr>
              <w:gridAfter w:val="1"/>
            </w:trPr>
          </w:trPrChange>
        </w:trPr>
        <w:tc>
          <w:tcPr>
            <w:tcW w:w="1826" w:type="pct"/>
            <w:tcPrChange w:id="4181" w:author="Mohammad Nayeem Hasan" w:date="2024-07-24T01:50:00Z" w16du:dateUtc="2024-07-23T19:50:00Z">
              <w:tcPr>
                <w:tcW w:w="1683" w:type="pct"/>
              </w:tcPr>
            </w:tcPrChange>
          </w:tcPr>
          <w:p w14:paraId="20717C01" w14:textId="77777777" w:rsidR="0095740D" w:rsidRPr="00DF6BDB" w:rsidDel="00D73460" w:rsidRDefault="0095740D" w:rsidP="00CD6D8D">
            <w:pPr>
              <w:spacing w:after="0" w:line="240" w:lineRule="auto"/>
              <w:rPr>
                <w:ins w:id="4182" w:author="Mohammad Nayeem Hasan" w:date="2024-07-24T01:22:00Z" w16du:dateUtc="2024-07-23T19:22:00Z"/>
                <w:rFonts w:ascii="Times New Roman" w:hAnsi="Times New Roman" w:cs="Times New Roman"/>
                <w:sz w:val="24"/>
                <w:szCs w:val="24"/>
              </w:rPr>
            </w:pPr>
            <w:ins w:id="4183" w:author="Mohammad Nayeem Hasan" w:date="2024-07-24T01:22:00Z" w16du:dateUtc="2024-07-23T19:22:00Z">
              <w:r w:rsidRPr="00DF6BDB" w:rsidDel="00D73460">
                <w:rPr>
                  <w:rFonts w:ascii="Times New Roman" w:hAnsi="Times New Roman" w:cs="Times New Roman"/>
                  <w:sz w:val="24"/>
                  <w:szCs w:val="24"/>
                </w:rPr>
                <w:t>Rangpur</w:t>
              </w:r>
            </w:ins>
          </w:p>
        </w:tc>
        <w:tc>
          <w:tcPr>
            <w:tcW w:w="551" w:type="pct"/>
            <w:tcPrChange w:id="4184" w:author="Mohammad Nayeem Hasan" w:date="2024-07-24T01:50:00Z" w16du:dateUtc="2024-07-23T19:50:00Z">
              <w:tcPr>
                <w:tcW w:w="507" w:type="pct"/>
                <w:gridSpan w:val="2"/>
              </w:tcPr>
            </w:tcPrChange>
          </w:tcPr>
          <w:p w14:paraId="3CAEF37A" w14:textId="77777777" w:rsidR="0095740D" w:rsidRPr="00DF6BDB" w:rsidDel="00D73460" w:rsidRDefault="0095740D" w:rsidP="00CD6D8D">
            <w:pPr>
              <w:spacing w:after="0" w:line="240" w:lineRule="auto"/>
              <w:rPr>
                <w:ins w:id="4185" w:author="Mohammad Nayeem Hasan" w:date="2024-07-24T01:22:00Z" w16du:dateUtc="2024-07-23T19:22:00Z"/>
                <w:rFonts w:ascii="Times New Roman" w:hAnsi="Times New Roman" w:cs="Times New Roman"/>
                <w:sz w:val="24"/>
                <w:szCs w:val="24"/>
              </w:rPr>
            </w:pPr>
            <w:ins w:id="4186" w:author="Mohammad Nayeem Hasan" w:date="2024-07-24T01:22:00Z" w16du:dateUtc="2024-07-23T19:22:00Z">
              <w:r w:rsidRPr="00DF6BDB" w:rsidDel="00D73460">
                <w:rPr>
                  <w:rFonts w:ascii="Times New Roman" w:hAnsi="Times New Roman" w:cs="Times New Roman"/>
                  <w:sz w:val="24"/>
                  <w:szCs w:val="24"/>
                </w:rPr>
                <w:t>14 (5.68)</w:t>
              </w:r>
            </w:ins>
          </w:p>
        </w:tc>
        <w:tc>
          <w:tcPr>
            <w:tcW w:w="660" w:type="pct"/>
            <w:tcPrChange w:id="4187" w:author="Mohammad Nayeem Hasan" w:date="2024-07-24T01:50:00Z" w16du:dateUtc="2024-07-23T19:50:00Z">
              <w:tcPr>
                <w:tcW w:w="608" w:type="pct"/>
                <w:gridSpan w:val="2"/>
              </w:tcPr>
            </w:tcPrChange>
          </w:tcPr>
          <w:p w14:paraId="1EBF633E" w14:textId="163A47D5" w:rsidR="0095740D" w:rsidRPr="00DF6BDB" w:rsidDel="00D73460" w:rsidRDefault="0095740D" w:rsidP="00CD6D8D">
            <w:pPr>
              <w:spacing w:after="0" w:line="240" w:lineRule="auto"/>
              <w:rPr>
                <w:ins w:id="4188" w:author="Mohammad Nayeem Hasan" w:date="2024-07-24T01:22:00Z" w16du:dateUtc="2024-07-23T19:22:00Z"/>
                <w:rFonts w:ascii="Times New Roman" w:hAnsi="Times New Roman" w:cs="Times New Roman"/>
                <w:sz w:val="24"/>
                <w:szCs w:val="24"/>
              </w:rPr>
            </w:pPr>
            <w:ins w:id="4189" w:author="Mohammad Nayeem Hasan" w:date="2024-07-24T01:22:00Z" w16du:dateUtc="2024-07-23T19:22:00Z">
              <w:r w:rsidRPr="00DF6BDB" w:rsidDel="00D73460">
                <w:rPr>
                  <w:rFonts w:ascii="Times New Roman" w:hAnsi="Times New Roman" w:cs="Times New Roman"/>
                  <w:sz w:val="24"/>
                  <w:szCs w:val="24"/>
                </w:rPr>
                <w:t>235 (94.32</w:t>
              </w:r>
            </w:ins>
          </w:p>
        </w:tc>
        <w:tc>
          <w:tcPr>
            <w:tcW w:w="430" w:type="pct"/>
            <w:tcPrChange w:id="4190" w:author="Mohammad Nayeem Hasan" w:date="2024-07-24T01:50:00Z" w16du:dateUtc="2024-07-23T19:50:00Z">
              <w:tcPr>
                <w:tcW w:w="396" w:type="pct"/>
              </w:tcPr>
            </w:tcPrChange>
          </w:tcPr>
          <w:p w14:paraId="2F4F05C9" w14:textId="77777777" w:rsidR="0095740D" w:rsidRPr="00DF6BDB" w:rsidDel="00D73460" w:rsidRDefault="0095740D" w:rsidP="00CD6D8D">
            <w:pPr>
              <w:spacing w:after="0" w:line="240" w:lineRule="auto"/>
              <w:rPr>
                <w:ins w:id="4191" w:author="Mohammad Nayeem Hasan" w:date="2024-07-24T01:22:00Z" w16du:dateUtc="2024-07-23T19:22:00Z"/>
                <w:rFonts w:ascii="Times New Roman" w:hAnsi="Times New Roman" w:cs="Times New Roman"/>
                <w:sz w:val="24"/>
                <w:szCs w:val="24"/>
              </w:rPr>
            </w:pPr>
          </w:p>
        </w:tc>
        <w:tc>
          <w:tcPr>
            <w:tcW w:w="550" w:type="pct"/>
            <w:gridSpan w:val="2"/>
            <w:tcPrChange w:id="4192" w:author="Mohammad Nayeem Hasan" w:date="2024-07-24T01:50:00Z" w16du:dateUtc="2024-07-23T19:50:00Z">
              <w:tcPr>
                <w:tcW w:w="507" w:type="pct"/>
                <w:gridSpan w:val="2"/>
              </w:tcPr>
            </w:tcPrChange>
          </w:tcPr>
          <w:p w14:paraId="059DB5B5" w14:textId="77777777" w:rsidR="0095740D" w:rsidRPr="00DF6BDB" w:rsidDel="00D73460" w:rsidRDefault="0095740D" w:rsidP="00CD6D8D">
            <w:pPr>
              <w:spacing w:after="0" w:line="240" w:lineRule="auto"/>
              <w:rPr>
                <w:ins w:id="4193" w:author="Mohammad Nayeem Hasan" w:date="2024-07-24T01:22:00Z" w16du:dateUtc="2024-07-23T19:22:00Z"/>
                <w:rFonts w:ascii="Times New Roman" w:hAnsi="Times New Roman" w:cs="Times New Roman"/>
                <w:sz w:val="24"/>
                <w:szCs w:val="24"/>
              </w:rPr>
            </w:pPr>
            <w:ins w:id="4194" w:author="Mohammad Nayeem Hasan" w:date="2024-07-24T01:22:00Z" w16du:dateUtc="2024-07-23T19:22:00Z">
              <w:r w:rsidRPr="00DF6BDB" w:rsidDel="00D73460">
                <w:rPr>
                  <w:rFonts w:ascii="Times New Roman" w:hAnsi="Times New Roman" w:cs="Times New Roman"/>
                  <w:sz w:val="24"/>
                  <w:szCs w:val="24"/>
                </w:rPr>
                <w:t>14 (5.68)</w:t>
              </w:r>
            </w:ins>
          </w:p>
        </w:tc>
        <w:tc>
          <w:tcPr>
            <w:tcW w:w="551" w:type="pct"/>
            <w:tcPrChange w:id="4195" w:author="Mohammad Nayeem Hasan" w:date="2024-07-24T01:50:00Z" w16du:dateUtc="2024-07-23T19:50:00Z">
              <w:tcPr>
                <w:tcW w:w="507" w:type="pct"/>
                <w:gridSpan w:val="3"/>
              </w:tcPr>
            </w:tcPrChange>
          </w:tcPr>
          <w:p w14:paraId="43E63205" w14:textId="594571CF" w:rsidR="0095740D" w:rsidRPr="00DF6BDB" w:rsidDel="00D73460" w:rsidRDefault="0095740D" w:rsidP="00CD6D8D">
            <w:pPr>
              <w:spacing w:after="0" w:line="240" w:lineRule="auto"/>
              <w:rPr>
                <w:ins w:id="4196" w:author="Mohammad Nayeem Hasan" w:date="2024-07-24T01:22:00Z" w16du:dateUtc="2024-07-23T19:22:00Z"/>
                <w:rFonts w:ascii="Times New Roman" w:hAnsi="Times New Roman" w:cs="Times New Roman"/>
                <w:sz w:val="24"/>
                <w:szCs w:val="24"/>
              </w:rPr>
            </w:pPr>
            <w:ins w:id="4197" w:author="Mohammad Nayeem Hasan" w:date="2024-07-24T01:34:00Z" w16du:dateUtc="2024-07-23T19:34:00Z">
              <w:r w:rsidRPr="00DF6BDB" w:rsidDel="00D73460">
                <w:rPr>
                  <w:rFonts w:ascii="Times New Roman" w:hAnsi="Times New Roman" w:cs="Times New Roman"/>
                  <w:sz w:val="24"/>
                  <w:szCs w:val="24"/>
                </w:rPr>
                <w:t>14 (5.68)</w:t>
              </w:r>
            </w:ins>
          </w:p>
        </w:tc>
        <w:tc>
          <w:tcPr>
            <w:tcW w:w="429" w:type="pct"/>
            <w:tcPrChange w:id="4198" w:author="Mohammad Nayeem Hasan" w:date="2024-07-24T01:50:00Z" w16du:dateUtc="2024-07-23T19:50:00Z">
              <w:tcPr>
                <w:tcW w:w="395" w:type="pct"/>
                <w:gridSpan w:val="2"/>
              </w:tcPr>
            </w:tcPrChange>
          </w:tcPr>
          <w:p w14:paraId="683212BC" w14:textId="77777777" w:rsidR="0095740D" w:rsidRPr="00DF6BDB" w:rsidDel="00D73460" w:rsidRDefault="0095740D" w:rsidP="00CD6D8D">
            <w:pPr>
              <w:spacing w:after="0" w:line="240" w:lineRule="auto"/>
              <w:rPr>
                <w:ins w:id="4199" w:author="Mohammad Nayeem Hasan" w:date="2024-07-24T01:30:00Z" w16du:dateUtc="2024-07-23T19:30:00Z"/>
                <w:rFonts w:ascii="Times New Roman" w:hAnsi="Times New Roman" w:cs="Times New Roman"/>
                <w:sz w:val="24"/>
                <w:szCs w:val="24"/>
              </w:rPr>
            </w:pPr>
          </w:p>
        </w:tc>
      </w:tr>
      <w:tr w:rsidR="0095740D" w:rsidRPr="00CE3B54" w:rsidDel="00D73460" w14:paraId="1A3810DA" w14:textId="6405AC75" w:rsidTr="00461E37">
        <w:tblPrEx>
          <w:tblW w:w="5000" w:type="pct"/>
          <w:tblPrExChange w:id="4200" w:author="Mohammad Nayeem Hasan" w:date="2024-07-24T01:50:00Z" w16du:dateUtc="2024-07-23T19:50:00Z">
            <w:tblPrEx>
              <w:tblW w:w="4633" w:type="pct"/>
            </w:tblPrEx>
          </w:tblPrExChange>
        </w:tblPrEx>
        <w:trPr>
          <w:gridAfter w:val="1"/>
          <w:wAfter w:w="3" w:type="pct"/>
          <w:ins w:id="4201" w:author="Mohammad Nayeem Hasan" w:date="2024-07-24T01:22:00Z" w16du:dateUtc="2024-07-23T19:22:00Z"/>
          <w:trPrChange w:id="4202" w:author="Mohammad Nayeem Hasan" w:date="2024-07-24T01:50:00Z" w16du:dateUtc="2024-07-23T19:50:00Z">
            <w:trPr>
              <w:gridAfter w:val="1"/>
            </w:trPr>
          </w:trPrChange>
        </w:trPr>
        <w:tc>
          <w:tcPr>
            <w:tcW w:w="1826" w:type="pct"/>
            <w:tcPrChange w:id="4203" w:author="Mohammad Nayeem Hasan" w:date="2024-07-24T01:50:00Z" w16du:dateUtc="2024-07-23T19:50:00Z">
              <w:tcPr>
                <w:tcW w:w="1683" w:type="pct"/>
              </w:tcPr>
            </w:tcPrChange>
          </w:tcPr>
          <w:p w14:paraId="04DB510D" w14:textId="77777777" w:rsidR="0095740D" w:rsidRPr="00DF6BDB" w:rsidDel="00D73460" w:rsidRDefault="0095740D" w:rsidP="00CD6D8D">
            <w:pPr>
              <w:spacing w:after="0" w:line="240" w:lineRule="auto"/>
              <w:rPr>
                <w:ins w:id="4204" w:author="Mohammad Nayeem Hasan" w:date="2024-07-24T01:22:00Z" w16du:dateUtc="2024-07-23T19:22:00Z"/>
                <w:rFonts w:ascii="Times New Roman" w:hAnsi="Times New Roman" w:cs="Times New Roman"/>
                <w:sz w:val="24"/>
                <w:szCs w:val="24"/>
              </w:rPr>
            </w:pPr>
            <w:ins w:id="4205" w:author="Mohammad Nayeem Hasan" w:date="2024-07-24T01:22:00Z" w16du:dateUtc="2024-07-23T19:22:00Z">
              <w:r w:rsidRPr="00DF6BDB" w:rsidDel="00D73460">
                <w:rPr>
                  <w:rFonts w:ascii="Times New Roman" w:hAnsi="Times New Roman" w:cs="Times New Roman"/>
                  <w:sz w:val="24"/>
                  <w:szCs w:val="24"/>
                </w:rPr>
                <w:t>Sylhet</w:t>
              </w:r>
            </w:ins>
          </w:p>
        </w:tc>
        <w:tc>
          <w:tcPr>
            <w:tcW w:w="551" w:type="pct"/>
            <w:tcPrChange w:id="4206" w:author="Mohammad Nayeem Hasan" w:date="2024-07-24T01:50:00Z" w16du:dateUtc="2024-07-23T19:50:00Z">
              <w:tcPr>
                <w:tcW w:w="507" w:type="pct"/>
                <w:gridSpan w:val="2"/>
              </w:tcPr>
            </w:tcPrChange>
          </w:tcPr>
          <w:p w14:paraId="6CC117FE" w14:textId="77777777" w:rsidR="0095740D" w:rsidRPr="00DF6BDB" w:rsidDel="00D73460" w:rsidRDefault="0095740D" w:rsidP="00CD6D8D">
            <w:pPr>
              <w:spacing w:after="0" w:line="240" w:lineRule="auto"/>
              <w:rPr>
                <w:ins w:id="4207" w:author="Mohammad Nayeem Hasan" w:date="2024-07-24T01:22:00Z" w16du:dateUtc="2024-07-23T19:22:00Z"/>
                <w:rFonts w:ascii="Times New Roman" w:hAnsi="Times New Roman" w:cs="Times New Roman"/>
                <w:sz w:val="24"/>
                <w:szCs w:val="24"/>
              </w:rPr>
            </w:pPr>
            <w:ins w:id="4208" w:author="Mohammad Nayeem Hasan" w:date="2024-07-24T01:22:00Z" w16du:dateUtc="2024-07-23T19:22:00Z">
              <w:r w:rsidRPr="00DF6BDB" w:rsidDel="00D73460">
                <w:rPr>
                  <w:rFonts w:ascii="Times New Roman" w:hAnsi="Times New Roman" w:cs="Times New Roman"/>
                  <w:sz w:val="24"/>
                  <w:szCs w:val="24"/>
                </w:rPr>
                <w:t>7 (3.69)</w:t>
              </w:r>
            </w:ins>
          </w:p>
        </w:tc>
        <w:tc>
          <w:tcPr>
            <w:tcW w:w="660" w:type="pct"/>
            <w:tcPrChange w:id="4209" w:author="Mohammad Nayeem Hasan" w:date="2024-07-24T01:50:00Z" w16du:dateUtc="2024-07-23T19:50:00Z">
              <w:tcPr>
                <w:tcW w:w="608" w:type="pct"/>
                <w:gridSpan w:val="2"/>
              </w:tcPr>
            </w:tcPrChange>
          </w:tcPr>
          <w:p w14:paraId="46C254EC" w14:textId="106AC10C" w:rsidR="0095740D" w:rsidRPr="00DF6BDB" w:rsidDel="00D73460" w:rsidRDefault="0095740D" w:rsidP="00CD6D8D">
            <w:pPr>
              <w:spacing w:after="0" w:line="240" w:lineRule="auto"/>
              <w:rPr>
                <w:ins w:id="4210" w:author="Mohammad Nayeem Hasan" w:date="2024-07-24T01:22:00Z" w16du:dateUtc="2024-07-23T19:22:00Z"/>
                <w:rFonts w:ascii="Times New Roman" w:hAnsi="Times New Roman" w:cs="Times New Roman"/>
                <w:sz w:val="24"/>
                <w:szCs w:val="24"/>
              </w:rPr>
            </w:pPr>
            <w:ins w:id="4211" w:author="Mohammad Nayeem Hasan" w:date="2024-07-24T01:22:00Z" w16du:dateUtc="2024-07-23T19:22:00Z">
              <w:r w:rsidRPr="00DF6BDB" w:rsidDel="00D73460">
                <w:rPr>
                  <w:rFonts w:ascii="Times New Roman" w:hAnsi="Times New Roman" w:cs="Times New Roman"/>
                  <w:sz w:val="24"/>
                  <w:szCs w:val="24"/>
                </w:rPr>
                <w:t>172 (96.31)</w:t>
              </w:r>
            </w:ins>
          </w:p>
        </w:tc>
        <w:tc>
          <w:tcPr>
            <w:tcW w:w="430" w:type="pct"/>
            <w:tcPrChange w:id="4212" w:author="Mohammad Nayeem Hasan" w:date="2024-07-24T01:50:00Z" w16du:dateUtc="2024-07-23T19:50:00Z">
              <w:tcPr>
                <w:tcW w:w="396" w:type="pct"/>
              </w:tcPr>
            </w:tcPrChange>
          </w:tcPr>
          <w:p w14:paraId="2840C012" w14:textId="77777777" w:rsidR="0095740D" w:rsidRPr="00DF6BDB" w:rsidDel="00D73460" w:rsidRDefault="0095740D" w:rsidP="00CD6D8D">
            <w:pPr>
              <w:spacing w:after="0" w:line="240" w:lineRule="auto"/>
              <w:rPr>
                <w:ins w:id="4213" w:author="Mohammad Nayeem Hasan" w:date="2024-07-24T01:22:00Z" w16du:dateUtc="2024-07-23T19:22:00Z"/>
                <w:rFonts w:ascii="Times New Roman" w:hAnsi="Times New Roman" w:cs="Times New Roman"/>
                <w:sz w:val="24"/>
                <w:szCs w:val="24"/>
              </w:rPr>
            </w:pPr>
          </w:p>
        </w:tc>
        <w:tc>
          <w:tcPr>
            <w:tcW w:w="550" w:type="pct"/>
            <w:gridSpan w:val="2"/>
            <w:tcPrChange w:id="4214" w:author="Mohammad Nayeem Hasan" w:date="2024-07-24T01:50:00Z" w16du:dateUtc="2024-07-23T19:50:00Z">
              <w:tcPr>
                <w:tcW w:w="507" w:type="pct"/>
                <w:gridSpan w:val="2"/>
              </w:tcPr>
            </w:tcPrChange>
          </w:tcPr>
          <w:p w14:paraId="57154050" w14:textId="77777777" w:rsidR="0095740D" w:rsidRPr="00DF6BDB" w:rsidDel="00D73460" w:rsidRDefault="0095740D" w:rsidP="00CD6D8D">
            <w:pPr>
              <w:spacing w:after="0" w:line="240" w:lineRule="auto"/>
              <w:rPr>
                <w:ins w:id="4215" w:author="Mohammad Nayeem Hasan" w:date="2024-07-24T01:22:00Z" w16du:dateUtc="2024-07-23T19:22:00Z"/>
                <w:rFonts w:ascii="Times New Roman" w:hAnsi="Times New Roman" w:cs="Times New Roman"/>
                <w:sz w:val="24"/>
                <w:szCs w:val="24"/>
              </w:rPr>
            </w:pPr>
            <w:ins w:id="4216" w:author="Mohammad Nayeem Hasan" w:date="2024-07-24T01:22:00Z" w16du:dateUtc="2024-07-23T19:22:00Z">
              <w:r w:rsidRPr="00DF6BDB" w:rsidDel="00D73460">
                <w:rPr>
                  <w:rFonts w:ascii="Times New Roman" w:hAnsi="Times New Roman" w:cs="Times New Roman"/>
                  <w:sz w:val="24"/>
                  <w:szCs w:val="24"/>
                </w:rPr>
                <w:t>7 (3.69)</w:t>
              </w:r>
            </w:ins>
          </w:p>
        </w:tc>
        <w:tc>
          <w:tcPr>
            <w:tcW w:w="551" w:type="pct"/>
            <w:tcPrChange w:id="4217" w:author="Mohammad Nayeem Hasan" w:date="2024-07-24T01:50:00Z" w16du:dateUtc="2024-07-23T19:50:00Z">
              <w:tcPr>
                <w:tcW w:w="507" w:type="pct"/>
                <w:gridSpan w:val="3"/>
              </w:tcPr>
            </w:tcPrChange>
          </w:tcPr>
          <w:p w14:paraId="760789A2" w14:textId="582C085C" w:rsidR="0095740D" w:rsidRPr="00DF6BDB" w:rsidDel="00D73460" w:rsidRDefault="0095740D" w:rsidP="00CD6D8D">
            <w:pPr>
              <w:spacing w:after="0" w:line="240" w:lineRule="auto"/>
              <w:rPr>
                <w:ins w:id="4218" w:author="Mohammad Nayeem Hasan" w:date="2024-07-24T01:22:00Z" w16du:dateUtc="2024-07-23T19:22:00Z"/>
                <w:rFonts w:ascii="Times New Roman" w:hAnsi="Times New Roman" w:cs="Times New Roman"/>
                <w:sz w:val="24"/>
                <w:szCs w:val="24"/>
              </w:rPr>
            </w:pPr>
            <w:ins w:id="4219" w:author="Mohammad Nayeem Hasan" w:date="2024-07-24T01:34:00Z" w16du:dateUtc="2024-07-23T19:34:00Z">
              <w:r w:rsidRPr="00DF6BDB" w:rsidDel="00D73460">
                <w:rPr>
                  <w:rFonts w:ascii="Times New Roman" w:hAnsi="Times New Roman" w:cs="Times New Roman"/>
                  <w:sz w:val="24"/>
                  <w:szCs w:val="24"/>
                </w:rPr>
                <w:t>7 (3.69)</w:t>
              </w:r>
            </w:ins>
          </w:p>
        </w:tc>
        <w:tc>
          <w:tcPr>
            <w:tcW w:w="429" w:type="pct"/>
            <w:tcPrChange w:id="4220" w:author="Mohammad Nayeem Hasan" w:date="2024-07-24T01:50:00Z" w16du:dateUtc="2024-07-23T19:50:00Z">
              <w:tcPr>
                <w:tcW w:w="395" w:type="pct"/>
                <w:gridSpan w:val="2"/>
              </w:tcPr>
            </w:tcPrChange>
          </w:tcPr>
          <w:p w14:paraId="48B5EF80" w14:textId="77777777" w:rsidR="0095740D" w:rsidRPr="00DF6BDB" w:rsidDel="00D73460" w:rsidRDefault="0095740D" w:rsidP="00CD6D8D">
            <w:pPr>
              <w:spacing w:after="0" w:line="240" w:lineRule="auto"/>
              <w:rPr>
                <w:ins w:id="4221" w:author="Mohammad Nayeem Hasan" w:date="2024-07-24T01:30:00Z" w16du:dateUtc="2024-07-23T19:30:00Z"/>
                <w:rFonts w:ascii="Times New Roman" w:hAnsi="Times New Roman" w:cs="Times New Roman"/>
                <w:sz w:val="24"/>
                <w:szCs w:val="24"/>
              </w:rPr>
            </w:pPr>
          </w:p>
        </w:tc>
      </w:tr>
      <w:tr w:rsidR="0095740D" w:rsidRPr="00CE3B54" w:rsidDel="00D73460" w14:paraId="0279BAC9" w14:textId="06B1EA07" w:rsidTr="00461E37">
        <w:tblPrEx>
          <w:tblW w:w="5000" w:type="pct"/>
          <w:tblPrExChange w:id="4222" w:author="Mohammad Nayeem Hasan" w:date="2024-07-24T01:50:00Z" w16du:dateUtc="2024-07-23T19:50:00Z">
            <w:tblPrEx>
              <w:tblW w:w="4633" w:type="pct"/>
            </w:tblPrEx>
          </w:tblPrExChange>
        </w:tblPrEx>
        <w:trPr>
          <w:gridAfter w:val="1"/>
          <w:wAfter w:w="3" w:type="pct"/>
          <w:ins w:id="4223" w:author="Mohammad Nayeem Hasan" w:date="2024-07-24T01:22:00Z" w16du:dateUtc="2024-07-23T19:22:00Z"/>
          <w:trPrChange w:id="4224" w:author="Mohammad Nayeem Hasan" w:date="2024-07-24T01:50:00Z" w16du:dateUtc="2024-07-23T19:50:00Z">
            <w:trPr>
              <w:gridAfter w:val="1"/>
            </w:trPr>
          </w:trPrChange>
        </w:trPr>
        <w:tc>
          <w:tcPr>
            <w:tcW w:w="1826" w:type="pct"/>
            <w:tcPrChange w:id="4225" w:author="Mohammad Nayeem Hasan" w:date="2024-07-24T01:50:00Z" w16du:dateUtc="2024-07-23T19:50:00Z">
              <w:tcPr>
                <w:tcW w:w="1683" w:type="pct"/>
              </w:tcPr>
            </w:tcPrChange>
          </w:tcPr>
          <w:p w14:paraId="73EB3E8E" w14:textId="77777777" w:rsidR="0095740D" w:rsidRPr="008145C6" w:rsidDel="00D73460" w:rsidRDefault="0095740D" w:rsidP="00CD6D8D">
            <w:pPr>
              <w:spacing w:after="0" w:line="240" w:lineRule="auto"/>
              <w:rPr>
                <w:ins w:id="4226" w:author="Mohammad Nayeem Hasan" w:date="2024-07-24T01:22:00Z" w16du:dateUtc="2024-07-23T19:22:00Z"/>
                <w:rFonts w:ascii="Times New Roman" w:hAnsi="Times New Roman" w:cs="Times New Roman"/>
                <w:b/>
                <w:bCs/>
                <w:i/>
                <w:iCs/>
                <w:sz w:val="24"/>
                <w:szCs w:val="24"/>
              </w:rPr>
            </w:pPr>
            <w:ins w:id="4227" w:author="Mohammad Nayeem Hasan" w:date="2024-07-24T01:22:00Z" w16du:dateUtc="2024-07-23T19:22:00Z">
              <w:r w:rsidRPr="008145C6" w:rsidDel="00D73460">
                <w:rPr>
                  <w:rFonts w:ascii="Times New Roman" w:hAnsi="Times New Roman" w:cs="Times New Roman"/>
                  <w:b/>
                  <w:bCs/>
                  <w:i/>
                  <w:iCs/>
                  <w:sz w:val="24"/>
                  <w:szCs w:val="24"/>
                </w:rPr>
                <w:t>Toilet facility type</w:t>
              </w:r>
            </w:ins>
          </w:p>
        </w:tc>
        <w:tc>
          <w:tcPr>
            <w:tcW w:w="551" w:type="pct"/>
            <w:tcPrChange w:id="4228" w:author="Mohammad Nayeem Hasan" w:date="2024-07-24T01:50:00Z" w16du:dateUtc="2024-07-23T19:50:00Z">
              <w:tcPr>
                <w:tcW w:w="507" w:type="pct"/>
                <w:gridSpan w:val="2"/>
              </w:tcPr>
            </w:tcPrChange>
          </w:tcPr>
          <w:p w14:paraId="22CBB2BE" w14:textId="77777777" w:rsidR="0095740D" w:rsidRPr="00DF6BDB" w:rsidDel="00D73460" w:rsidRDefault="0095740D" w:rsidP="00CD6D8D">
            <w:pPr>
              <w:spacing w:after="0" w:line="240" w:lineRule="auto"/>
              <w:rPr>
                <w:ins w:id="4229" w:author="Mohammad Nayeem Hasan" w:date="2024-07-24T01:22:00Z" w16du:dateUtc="2024-07-23T19:22:00Z"/>
                <w:rFonts w:ascii="Times New Roman" w:hAnsi="Times New Roman" w:cs="Times New Roman"/>
                <w:sz w:val="24"/>
                <w:szCs w:val="24"/>
              </w:rPr>
            </w:pPr>
          </w:p>
        </w:tc>
        <w:tc>
          <w:tcPr>
            <w:tcW w:w="660" w:type="pct"/>
            <w:tcPrChange w:id="4230" w:author="Mohammad Nayeem Hasan" w:date="2024-07-24T01:50:00Z" w16du:dateUtc="2024-07-23T19:50:00Z">
              <w:tcPr>
                <w:tcW w:w="608" w:type="pct"/>
                <w:gridSpan w:val="2"/>
              </w:tcPr>
            </w:tcPrChange>
          </w:tcPr>
          <w:p w14:paraId="7B94DEE3" w14:textId="4C205251" w:rsidR="0095740D" w:rsidRPr="00DF6BDB" w:rsidDel="00D73460" w:rsidRDefault="0095740D" w:rsidP="00CD6D8D">
            <w:pPr>
              <w:spacing w:after="0" w:line="240" w:lineRule="auto"/>
              <w:rPr>
                <w:ins w:id="4231" w:author="Mohammad Nayeem Hasan" w:date="2024-07-24T01:22:00Z" w16du:dateUtc="2024-07-23T19:22:00Z"/>
                <w:rFonts w:ascii="Times New Roman" w:hAnsi="Times New Roman" w:cs="Times New Roman"/>
                <w:sz w:val="24"/>
                <w:szCs w:val="24"/>
              </w:rPr>
            </w:pPr>
          </w:p>
        </w:tc>
        <w:tc>
          <w:tcPr>
            <w:tcW w:w="430" w:type="pct"/>
            <w:tcPrChange w:id="4232" w:author="Mohammad Nayeem Hasan" w:date="2024-07-24T01:50:00Z" w16du:dateUtc="2024-07-23T19:50:00Z">
              <w:tcPr>
                <w:tcW w:w="396" w:type="pct"/>
              </w:tcPr>
            </w:tcPrChange>
          </w:tcPr>
          <w:p w14:paraId="1937AFB1" w14:textId="77777777" w:rsidR="0095740D" w:rsidRPr="00DF6BDB" w:rsidDel="00D73460" w:rsidRDefault="0095740D" w:rsidP="00CD6D8D">
            <w:pPr>
              <w:spacing w:after="0" w:line="240" w:lineRule="auto"/>
              <w:rPr>
                <w:ins w:id="4233" w:author="Mohammad Nayeem Hasan" w:date="2024-07-24T01:22:00Z" w16du:dateUtc="2024-07-23T19:22:00Z"/>
                <w:rFonts w:ascii="Times New Roman" w:hAnsi="Times New Roman" w:cs="Times New Roman"/>
                <w:sz w:val="24"/>
                <w:szCs w:val="24"/>
              </w:rPr>
            </w:pPr>
          </w:p>
        </w:tc>
        <w:tc>
          <w:tcPr>
            <w:tcW w:w="550" w:type="pct"/>
            <w:gridSpan w:val="2"/>
            <w:tcPrChange w:id="4234" w:author="Mohammad Nayeem Hasan" w:date="2024-07-24T01:50:00Z" w16du:dateUtc="2024-07-23T19:50:00Z">
              <w:tcPr>
                <w:tcW w:w="507" w:type="pct"/>
                <w:gridSpan w:val="2"/>
              </w:tcPr>
            </w:tcPrChange>
          </w:tcPr>
          <w:p w14:paraId="085BCB48" w14:textId="77777777" w:rsidR="0095740D" w:rsidRPr="00DF6BDB" w:rsidDel="00D73460" w:rsidRDefault="0095740D" w:rsidP="00CD6D8D">
            <w:pPr>
              <w:spacing w:after="0" w:line="240" w:lineRule="auto"/>
              <w:rPr>
                <w:ins w:id="4235" w:author="Mohammad Nayeem Hasan" w:date="2024-07-24T01:22:00Z" w16du:dateUtc="2024-07-23T19:22:00Z"/>
                <w:rFonts w:ascii="Times New Roman" w:hAnsi="Times New Roman" w:cs="Times New Roman"/>
                <w:sz w:val="24"/>
                <w:szCs w:val="24"/>
              </w:rPr>
            </w:pPr>
          </w:p>
        </w:tc>
        <w:tc>
          <w:tcPr>
            <w:tcW w:w="551" w:type="pct"/>
            <w:tcPrChange w:id="4236" w:author="Mohammad Nayeem Hasan" w:date="2024-07-24T01:50:00Z" w16du:dateUtc="2024-07-23T19:50:00Z">
              <w:tcPr>
                <w:tcW w:w="507" w:type="pct"/>
                <w:gridSpan w:val="3"/>
              </w:tcPr>
            </w:tcPrChange>
          </w:tcPr>
          <w:p w14:paraId="3A0FFA4F" w14:textId="77777777" w:rsidR="0095740D" w:rsidRPr="00DF6BDB" w:rsidDel="00D73460" w:rsidRDefault="0095740D" w:rsidP="00CD6D8D">
            <w:pPr>
              <w:spacing w:after="0" w:line="240" w:lineRule="auto"/>
              <w:rPr>
                <w:ins w:id="4237" w:author="Mohammad Nayeem Hasan" w:date="2024-07-24T01:22:00Z" w16du:dateUtc="2024-07-23T19:22:00Z"/>
                <w:rFonts w:ascii="Times New Roman" w:hAnsi="Times New Roman" w:cs="Times New Roman"/>
                <w:sz w:val="24"/>
                <w:szCs w:val="24"/>
              </w:rPr>
            </w:pPr>
          </w:p>
        </w:tc>
        <w:tc>
          <w:tcPr>
            <w:tcW w:w="429" w:type="pct"/>
            <w:tcPrChange w:id="4238" w:author="Mohammad Nayeem Hasan" w:date="2024-07-24T01:50:00Z" w16du:dateUtc="2024-07-23T19:50:00Z">
              <w:tcPr>
                <w:tcW w:w="395" w:type="pct"/>
                <w:gridSpan w:val="2"/>
              </w:tcPr>
            </w:tcPrChange>
          </w:tcPr>
          <w:p w14:paraId="726BD0ED" w14:textId="77777777" w:rsidR="0095740D" w:rsidRPr="00DF6BDB" w:rsidDel="00D73460" w:rsidRDefault="0095740D" w:rsidP="00CD6D8D">
            <w:pPr>
              <w:spacing w:after="0" w:line="240" w:lineRule="auto"/>
              <w:rPr>
                <w:ins w:id="4239" w:author="Mohammad Nayeem Hasan" w:date="2024-07-24T01:30:00Z" w16du:dateUtc="2024-07-23T19:30:00Z"/>
                <w:rFonts w:ascii="Times New Roman" w:hAnsi="Times New Roman" w:cs="Times New Roman"/>
                <w:sz w:val="24"/>
                <w:szCs w:val="24"/>
              </w:rPr>
            </w:pPr>
          </w:p>
        </w:tc>
      </w:tr>
      <w:tr w:rsidR="0095740D" w:rsidRPr="00CE3B54" w:rsidDel="00D73460" w14:paraId="559A6879" w14:textId="2D3B11C1" w:rsidTr="00461E37">
        <w:tblPrEx>
          <w:tblW w:w="5000" w:type="pct"/>
          <w:tblPrExChange w:id="4240" w:author="Mohammad Nayeem Hasan" w:date="2024-07-24T01:50:00Z" w16du:dateUtc="2024-07-23T19:50:00Z">
            <w:tblPrEx>
              <w:tblW w:w="4633" w:type="pct"/>
            </w:tblPrEx>
          </w:tblPrExChange>
        </w:tblPrEx>
        <w:trPr>
          <w:gridAfter w:val="1"/>
          <w:wAfter w:w="3" w:type="pct"/>
          <w:ins w:id="4241" w:author="Mohammad Nayeem Hasan" w:date="2024-07-24T01:22:00Z" w16du:dateUtc="2024-07-23T19:22:00Z"/>
          <w:trPrChange w:id="4242" w:author="Mohammad Nayeem Hasan" w:date="2024-07-24T01:50:00Z" w16du:dateUtc="2024-07-23T19:50:00Z">
            <w:trPr>
              <w:gridAfter w:val="1"/>
            </w:trPr>
          </w:trPrChange>
        </w:trPr>
        <w:tc>
          <w:tcPr>
            <w:tcW w:w="1826" w:type="pct"/>
            <w:tcPrChange w:id="4243" w:author="Mohammad Nayeem Hasan" w:date="2024-07-24T01:50:00Z" w16du:dateUtc="2024-07-23T19:50:00Z">
              <w:tcPr>
                <w:tcW w:w="1683" w:type="pct"/>
              </w:tcPr>
            </w:tcPrChange>
          </w:tcPr>
          <w:p w14:paraId="12FF731C" w14:textId="77777777" w:rsidR="0095740D" w:rsidRPr="00DF6BDB" w:rsidDel="00D73460" w:rsidRDefault="0095740D" w:rsidP="00CD6D8D">
            <w:pPr>
              <w:spacing w:after="0" w:line="240" w:lineRule="auto"/>
              <w:rPr>
                <w:ins w:id="4244" w:author="Mohammad Nayeem Hasan" w:date="2024-07-24T01:22:00Z" w16du:dateUtc="2024-07-23T19:22:00Z"/>
                <w:rFonts w:ascii="Times New Roman" w:hAnsi="Times New Roman" w:cs="Times New Roman"/>
                <w:sz w:val="24"/>
                <w:szCs w:val="24"/>
              </w:rPr>
            </w:pPr>
            <w:ins w:id="4245" w:author="Mohammad Nayeem Hasan" w:date="2024-07-24T01:22:00Z" w16du:dateUtc="2024-07-23T19:22:00Z">
              <w:r w:rsidRPr="00DF6BDB" w:rsidDel="00D73460">
                <w:rPr>
                  <w:rFonts w:ascii="Times New Roman" w:hAnsi="Times New Roman" w:cs="Times New Roman"/>
                  <w:sz w:val="24"/>
                  <w:szCs w:val="24"/>
                </w:rPr>
                <w:t>Improved</w:t>
              </w:r>
            </w:ins>
          </w:p>
        </w:tc>
        <w:tc>
          <w:tcPr>
            <w:tcW w:w="551" w:type="pct"/>
            <w:tcPrChange w:id="4246" w:author="Mohammad Nayeem Hasan" w:date="2024-07-24T01:50:00Z" w16du:dateUtc="2024-07-23T19:50:00Z">
              <w:tcPr>
                <w:tcW w:w="507" w:type="pct"/>
                <w:gridSpan w:val="2"/>
              </w:tcPr>
            </w:tcPrChange>
          </w:tcPr>
          <w:p w14:paraId="6CEFB497" w14:textId="77777777" w:rsidR="0095740D" w:rsidRPr="00DF6BDB" w:rsidDel="00D73460" w:rsidRDefault="0095740D" w:rsidP="00CD6D8D">
            <w:pPr>
              <w:spacing w:after="0" w:line="240" w:lineRule="auto"/>
              <w:rPr>
                <w:ins w:id="4247" w:author="Mohammad Nayeem Hasan" w:date="2024-07-24T01:22:00Z" w16du:dateUtc="2024-07-23T19:22:00Z"/>
                <w:rFonts w:ascii="Times New Roman" w:hAnsi="Times New Roman" w:cs="Times New Roman"/>
                <w:sz w:val="24"/>
                <w:szCs w:val="24"/>
              </w:rPr>
            </w:pPr>
            <w:ins w:id="4248" w:author="Mohammad Nayeem Hasan" w:date="2024-07-24T01:22:00Z" w16du:dateUtc="2024-07-23T19:22:00Z">
              <w:r w:rsidRPr="00DF6BDB" w:rsidDel="00D73460">
                <w:rPr>
                  <w:rFonts w:ascii="Times New Roman" w:hAnsi="Times New Roman" w:cs="Times New Roman"/>
                  <w:sz w:val="24"/>
                  <w:szCs w:val="24"/>
                </w:rPr>
                <w:t>168 (7.44)</w:t>
              </w:r>
            </w:ins>
          </w:p>
        </w:tc>
        <w:tc>
          <w:tcPr>
            <w:tcW w:w="660" w:type="pct"/>
            <w:tcPrChange w:id="4249" w:author="Mohammad Nayeem Hasan" w:date="2024-07-24T01:50:00Z" w16du:dateUtc="2024-07-23T19:50:00Z">
              <w:tcPr>
                <w:tcW w:w="608" w:type="pct"/>
                <w:gridSpan w:val="2"/>
              </w:tcPr>
            </w:tcPrChange>
          </w:tcPr>
          <w:p w14:paraId="42EFF745" w14:textId="7797F966" w:rsidR="0095740D" w:rsidRPr="00DF6BDB" w:rsidDel="00D73460" w:rsidRDefault="0095740D" w:rsidP="00CD6D8D">
            <w:pPr>
              <w:spacing w:after="0" w:line="240" w:lineRule="auto"/>
              <w:rPr>
                <w:ins w:id="4250" w:author="Mohammad Nayeem Hasan" w:date="2024-07-24T01:22:00Z" w16du:dateUtc="2024-07-23T19:22:00Z"/>
                <w:rFonts w:ascii="Times New Roman" w:hAnsi="Times New Roman" w:cs="Times New Roman"/>
                <w:sz w:val="24"/>
                <w:szCs w:val="24"/>
              </w:rPr>
            </w:pPr>
            <w:ins w:id="4251" w:author="Mohammad Nayeem Hasan" w:date="2024-07-24T01:22:00Z" w16du:dateUtc="2024-07-23T19:22:00Z">
              <w:r w:rsidRPr="00DF6BDB" w:rsidDel="00D73460">
                <w:rPr>
                  <w:rFonts w:ascii="Times New Roman" w:hAnsi="Times New Roman" w:cs="Times New Roman"/>
                  <w:sz w:val="24"/>
                  <w:szCs w:val="24"/>
                </w:rPr>
                <w:t>2083 (92.56)</w:t>
              </w:r>
            </w:ins>
          </w:p>
        </w:tc>
        <w:tc>
          <w:tcPr>
            <w:tcW w:w="430" w:type="pct"/>
            <w:tcPrChange w:id="4252" w:author="Mohammad Nayeem Hasan" w:date="2024-07-24T01:50:00Z" w16du:dateUtc="2024-07-23T19:50:00Z">
              <w:tcPr>
                <w:tcW w:w="396" w:type="pct"/>
              </w:tcPr>
            </w:tcPrChange>
          </w:tcPr>
          <w:p w14:paraId="0AEDF9FF" w14:textId="77777777" w:rsidR="0095740D" w:rsidRPr="00DF6BDB" w:rsidDel="00D73460" w:rsidRDefault="0095740D" w:rsidP="00CD6D8D">
            <w:pPr>
              <w:spacing w:after="0" w:line="240" w:lineRule="auto"/>
              <w:rPr>
                <w:ins w:id="4253" w:author="Mohammad Nayeem Hasan" w:date="2024-07-24T01:22:00Z" w16du:dateUtc="2024-07-23T19:22:00Z"/>
                <w:rFonts w:ascii="Times New Roman" w:hAnsi="Times New Roman" w:cs="Times New Roman"/>
                <w:sz w:val="24"/>
                <w:szCs w:val="24"/>
              </w:rPr>
            </w:pPr>
          </w:p>
        </w:tc>
        <w:tc>
          <w:tcPr>
            <w:tcW w:w="550" w:type="pct"/>
            <w:gridSpan w:val="2"/>
            <w:tcPrChange w:id="4254" w:author="Mohammad Nayeem Hasan" w:date="2024-07-24T01:50:00Z" w16du:dateUtc="2024-07-23T19:50:00Z">
              <w:tcPr>
                <w:tcW w:w="507" w:type="pct"/>
                <w:gridSpan w:val="2"/>
              </w:tcPr>
            </w:tcPrChange>
          </w:tcPr>
          <w:p w14:paraId="669C5CA3" w14:textId="77777777" w:rsidR="0095740D" w:rsidRPr="00DF6BDB" w:rsidDel="00D73460" w:rsidRDefault="0095740D" w:rsidP="00CD6D8D">
            <w:pPr>
              <w:spacing w:after="0" w:line="240" w:lineRule="auto"/>
              <w:rPr>
                <w:ins w:id="4255" w:author="Mohammad Nayeem Hasan" w:date="2024-07-24T01:22:00Z" w16du:dateUtc="2024-07-23T19:22:00Z"/>
                <w:rFonts w:ascii="Times New Roman" w:hAnsi="Times New Roman" w:cs="Times New Roman"/>
                <w:sz w:val="24"/>
                <w:szCs w:val="24"/>
              </w:rPr>
            </w:pPr>
            <w:ins w:id="4256" w:author="Mohammad Nayeem Hasan" w:date="2024-07-24T01:22:00Z" w16du:dateUtc="2024-07-23T19:22:00Z">
              <w:r w:rsidRPr="00DF6BDB" w:rsidDel="00D73460">
                <w:rPr>
                  <w:rFonts w:ascii="Times New Roman" w:hAnsi="Times New Roman" w:cs="Times New Roman"/>
                  <w:sz w:val="24"/>
                  <w:szCs w:val="24"/>
                </w:rPr>
                <w:t>168 (7.44)</w:t>
              </w:r>
            </w:ins>
          </w:p>
        </w:tc>
        <w:tc>
          <w:tcPr>
            <w:tcW w:w="551" w:type="pct"/>
            <w:tcPrChange w:id="4257" w:author="Mohammad Nayeem Hasan" w:date="2024-07-24T01:50:00Z" w16du:dateUtc="2024-07-23T19:50:00Z">
              <w:tcPr>
                <w:tcW w:w="507" w:type="pct"/>
                <w:gridSpan w:val="3"/>
              </w:tcPr>
            </w:tcPrChange>
          </w:tcPr>
          <w:p w14:paraId="2962FD41" w14:textId="2C499C6C" w:rsidR="0095740D" w:rsidRPr="00DF6BDB" w:rsidDel="00D73460" w:rsidRDefault="0095740D" w:rsidP="00CD6D8D">
            <w:pPr>
              <w:spacing w:after="0" w:line="240" w:lineRule="auto"/>
              <w:rPr>
                <w:ins w:id="4258" w:author="Mohammad Nayeem Hasan" w:date="2024-07-24T01:22:00Z" w16du:dateUtc="2024-07-23T19:22:00Z"/>
                <w:rFonts w:ascii="Times New Roman" w:hAnsi="Times New Roman" w:cs="Times New Roman"/>
                <w:sz w:val="24"/>
                <w:szCs w:val="24"/>
              </w:rPr>
            </w:pPr>
            <w:ins w:id="4259" w:author="Mohammad Nayeem Hasan" w:date="2024-07-24T01:34:00Z" w16du:dateUtc="2024-07-23T19:34:00Z">
              <w:r w:rsidRPr="00DF6BDB" w:rsidDel="00D73460">
                <w:rPr>
                  <w:rFonts w:ascii="Times New Roman" w:hAnsi="Times New Roman" w:cs="Times New Roman"/>
                  <w:sz w:val="24"/>
                  <w:szCs w:val="24"/>
                </w:rPr>
                <w:t>168 (7.44)</w:t>
              </w:r>
            </w:ins>
          </w:p>
        </w:tc>
        <w:tc>
          <w:tcPr>
            <w:tcW w:w="429" w:type="pct"/>
            <w:tcPrChange w:id="4260" w:author="Mohammad Nayeem Hasan" w:date="2024-07-24T01:50:00Z" w16du:dateUtc="2024-07-23T19:50:00Z">
              <w:tcPr>
                <w:tcW w:w="395" w:type="pct"/>
                <w:gridSpan w:val="2"/>
              </w:tcPr>
            </w:tcPrChange>
          </w:tcPr>
          <w:p w14:paraId="4E24E41E" w14:textId="77777777" w:rsidR="0095740D" w:rsidRPr="00DF6BDB" w:rsidDel="00D73460" w:rsidRDefault="0095740D" w:rsidP="00CD6D8D">
            <w:pPr>
              <w:spacing w:after="0" w:line="240" w:lineRule="auto"/>
              <w:rPr>
                <w:ins w:id="4261" w:author="Mohammad Nayeem Hasan" w:date="2024-07-24T01:30:00Z" w16du:dateUtc="2024-07-23T19:30:00Z"/>
                <w:rFonts w:ascii="Times New Roman" w:hAnsi="Times New Roman" w:cs="Times New Roman"/>
                <w:sz w:val="24"/>
                <w:szCs w:val="24"/>
              </w:rPr>
            </w:pPr>
          </w:p>
        </w:tc>
      </w:tr>
      <w:tr w:rsidR="0095740D" w:rsidRPr="00CE3B54" w:rsidDel="00D73460" w14:paraId="14105530" w14:textId="785025EA" w:rsidTr="00461E37">
        <w:tblPrEx>
          <w:tblW w:w="5000" w:type="pct"/>
          <w:tblPrExChange w:id="4262" w:author="Mohammad Nayeem Hasan" w:date="2024-07-24T01:50:00Z" w16du:dateUtc="2024-07-23T19:50:00Z">
            <w:tblPrEx>
              <w:tblW w:w="4633" w:type="pct"/>
            </w:tblPrEx>
          </w:tblPrExChange>
        </w:tblPrEx>
        <w:trPr>
          <w:gridAfter w:val="1"/>
          <w:wAfter w:w="3" w:type="pct"/>
          <w:ins w:id="4263" w:author="Mohammad Nayeem Hasan" w:date="2024-07-24T01:22:00Z" w16du:dateUtc="2024-07-23T19:22:00Z"/>
          <w:trPrChange w:id="4264" w:author="Mohammad Nayeem Hasan" w:date="2024-07-24T01:50:00Z" w16du:dateUtc="2024-07-23T19:50:00Z">
            <w:trPr>
              <w:gridAfter w:val="1"/>
            </w:trPr>
          </w:trPrChange>
        </w:trPr>
        <w:tc>
          <w:tcPr>
            <w:tcW w:w="1826" w:type="pct"/>
            <w:tcPrChange w:id="4265" w:author="Mohammad Nayeem Hasan" w:date="2024-07-24T01:50:00Z" w16du:dateUtc="2024-07-23T19:50:00Z">
              <w:tcPr>
                <w:tcW w:w="1683" w:type="pct"/>
              </w:tcPr>
            </w:tcPrChange>
          </w:tcPr>
          <w:p w14:paraId="1FA6DD33" w14:textId="77777777" w:rsidR="0095740D" w:rsidRPr="00DF6BDB" w:rsidDel="00D73460" w:rsidRDefault="0095740D" w:rsidP="00CD6D8D">
            <w:pPr>
              <w:spacing w:after="0" w:line="240" w:lineRule="auto"/>
              <w:rPr>
                <w:ins w:id="4266" w:author="Mohammad Nayeem Hasan" w:date="2024-07-24T01:22:00Z" w16du:dateUtc="2024-07-23T19:22:00Z"/>
                <w:rFonts w:ascii="Times New Roman" w:hAnsi="Times New Roman" w:cs="Times New Roman"/>
                <w:sz w:val="24"/>
                <w:szCs w:val="24"/>
              </w:rPr>
            </w:pPr>
            <w:ins w:id="4267" w:author="Mohammad Nayeem Hasan" w:date="2024-07-24T01:22:00Z" w16du:dateUtc="2024-07-23T19:22:00Z">
              <w:r w:rsidRPr="00DF6BDB" w:rsidDel="00D73460">
                <w:rPr>
                  <w:rFonts w:ascii="Times New Roman" w:hAnsi="Times New Roman" w:cs="Times New Roman"/>
                  <w:sz w:val="24"/>
                  <w:szCs w:val="24"/>
                </w:rPr>
                <w:t>Non-improved</w:t>
              </w:r>
            </w:ins>
          </w:p>
        </w:tc>
        <w:tc>
          <w:tcPr>
            <w:tcW w:w="551" w:type="pct"/>
            <w:tcPrChange w:id="4268" w:author="Mohammad Nayeem Hasan" w:date="2024-07-24T01:50:00Z" w16du:dateUtc="2024-07-23T19:50:00Z">
              <w:tcPr>
                <w:tcW w:w="507" w:type="pct"/>
                <w:gridSpan w:val="2"/>
              </w:tcPr>
            </w:tcPrChange>
          </w:tcPr>
          <w:p w14:paraId="5F80AEF0" w14:textId="77777777" w:rsidR="0095740D" w:rsidRPr="00DF6BDB" w:rsidDel="00D73460" w:rsidRDefault="0095740D" w:rsidP="00CD6D8D">
            <w:pPr>
              <w:spacing w:after="0" w:line="240" w:lineRule="auto"/>
              <w:rPr>
                <w:ins w:id="4269" w:author="Mohammad Nayeem Hasan" w:date="2024-07-24T01:22:00Z" w16du:dateUtc="2024-07-23T19:22:00Z"/>
                <w:rFonts w:ascii="Times New Roman" w:hAnsi="Times New Roman" w:cs="Times New Roman"/>
                <w:sz w:val="24"/>
                <w:szCs w:val="24"/>
              </w:rPr>
            </w:pPr>
            <w:ins w:id="4270" w:author="Mohammad Nayeem Hasan" w:date="2024-07-24T01:22:00Z" w16du:dateUtc="2024-07-23T19:22:00Z">
              <w:r w:rsidRPr="00DF6BDB" w:rsidDel="00D73460">
                <w:rPr>
                  <w:rFonts w:ascii="Times New Roman" w:hAnsi="Times New Roman" w:cs="Times New Roman"/>
                  <w:sz w:val="24"/>
                  <w:szCs w:val="24"/>
                </w:rPr>
                <w:t>5 (6.43)</w:t>
              </w:r>
            </w:ins>
          </w:p>
        </w:tc>
        <w:tc>
          <w:tcPr>
            <w:tcW w:w="660" w:type="pct"/>
            <w:tcPrChange w:id="4271" w:author="Mohammad Nayeem Hasan" w:date="2024-07-24T01:50:00Z" w16du:dateUtc="2024-07-23T19:50:00Z">
              <w:tcPr>
                <w:tcW w:w="608" w:type="pct"/>
                <w:gridSpan w:val="2"/>
              </w:tcPr>
            </w:tcPrChange>
          </w:tcPr>
          <w:p w14:paraId="66C41CFA" w14:textId="073B1D13" w:rsidR="0095740D" w:rsidRPr="00DF6BDB" w:rsidDel="00D73460" w:rsidRDefault="0095740D" w:rsidP="00CD6D8D">
            <w:pPr>
              <w:spacing w:after="0" w:line="240" w:lineRule="auto"/>
              <w:rPr>
                <w:ins w:id="4272" w:author="Mohammad Nayeem Hasan" w:date="2024-07-24T01:22:00Z" w16du:dateUtc="2024-07-23T19:22:00Z"/>
                <w:rFonts w:ascii="Times New Roman" w:hAnsi="Times New Roman" w:cs="Times New Roman"/>
                <w:sz w:val="24"/>
                <w:szCs w:val="24"/>
              </w:rPr>
            </w:pPr>
            <w:ins w:id="4273" w:author="Mohammad Nayeem Hasan" w:date="2024-07-24T01:22:00Z" w16du:dateUtc="2024-07-23T19:22:00Z">
              <w:r w:rsidRPr="00DF6BDB" w:rsidDel="00D73460">
                <w:rPr>
                  <w:rFonts w:ascii="Times New Roman" w:hAnsi="Times New Roman" w:cs="Times New Roman"/>
                  <w:sz w:val="24"/>
                  <w:szCs w:val="24"/>
                </w:rPr>
                <w:t>76 (93.57)</w:t>
              </w:r>
            </w:ins>
          </w:p>
        </w:tc>
        <w:tc>
          <w:tcPr>
            <w:tcW w:w="430" w:type="pct"/>
            <w:tcPrChange w:id="4274" w:author="Mohammad Nayeem Hasan" w:date="2024-07-24T01:50:00Z" w16du:dateUtc="2024-07-23T19:50:00Z">
              <w:tcPr>
                <w:tcW w:w="396" w:type="pct"/>
              </w:tcPr>
            </w:tcPrChange>
          </w:tcPr>
          <w:p w14:paraId="0C98A353" w14:textId="77777777" w:rsidR="0095740D" w:rsidRPr="00DF6BDB" w:rsidDel="00D73460" w:rsidRDefault="0095740D" w:rsidP="00CD6D8D">
            <w:pPr>
              <w:spacing w:after="0" w:line="240" w:lineRule="auto"/>
              <w:rPr>
                <w:ins w:id="4275" w:author="Mohammad Nayeem Hasan" w:date="2024-07-24T01:22:00Z" w16du:dateUtc="2024-07-23T19:22:00Z"/>
                <w:rFonts w:ascii="Times New Roman" w:hAnsi="Times New Roman" w:cs="Times New Roman"/>
                <w:sz w:val="24"/>
                <w:szCs w:val="24"/>
              </w:rPr>
            </w:pPr>
          </w:p>
        </w:tc>
        <w:tc>
          <w:tcPr>
            <w:tcW w:w="550" w:type="pct"/>
            <w:gridSpan w:val="2"/>
            <w:tcPrChange w:id="4276" w:author="Mohammad Nayeem Hasan" w:date="2024-07-24T01:50:00Z" w16du:dateUtc="2024-07-23T19:50:00Z">
              <w:tcPr>
                <w:tcW w:w="507" w:type="pct"/>
                <w:gridSpan w:val="2"/>
              </w:tcPr>
            </w:tcPrChange>
          </w:tcPr>
          <w:p w14:paraId="629BA225" w14:textId="77777777" w:rsidR="0095740D" w:rsidRPr="00DF6BDB" w:rsidDel="00D73460" w:rsidRDefault="0095740D" w:rsidP="00CD6D8D">
            <w:pPr>
              <w:spacing w:after="0" w:line="240" w:lineRule="auto"/>
              <w:rPr>
                <w:ins w:id="4277" w:author="Mohammad Nayeem Hasan" w:date="2024-07-24T01:22:00Z" w16du:dateUtc="2024-07-23T19:22:00Z"/>
                <w:rFonts w:ascii="Times New Roman" w:hAnsi="Times New Roman" w:cs="Times New Roman"/>
                <w:sz w:val="24"/>
                <w:szCs w:val="24"/>
              </w:rPr>
            </w:pPr>
            <w:ins w:id="4278" w:author="Mohammad Nayeem Hasan" w:date="2024-07-24T01:22:00Z" w16du:dateUtc="2024-07-23T19:22:00Z">
              <w:r w:rsidRPr="00DF6BDB" w:rsidDel="00D73460">
                <w:rPr>
                  <w:rFonts w:ascii="Times New Roman" w:hAnsi="Times New Roman" w:cs="Times New Roman"/>
                  <w:sz w:val="24"/>
                  <w:szCs w:val="24"/>
                </w:rPr>
                <w:t>5 (6.43)</w:t>
              </w:r>
            </w:ins>
          </w:p>
        </w:tc>
        <w:tc>
          <w:tcPr>
            <w:tcW w:w="551" w:type="pct"/>
            <w:tcPrChange w:id="4279" w:author="Mohammad Nayeem Hasan" w:date="2024-07-24T01:50:00Z" w16du:dateUtc="2024-07-23T19:50:00Z">
              <w:tcPr>
                <w:tcW w:w="507" w:type="pct"/>
                <w:gridSpan w:val="3"/>
              </w:tcPr>
            </w:tcPrChange>
          </w:tcPr>
          <w:p w14:paraId="60CC2E12" w14:textId="1F029D66" w:rsidR="0095740D" w:rsidRPr="00DF6BDB" w:rsidDel="00D73460" w:rsidRDefault="0095740D" w:rsidP="00CD6D8D">
            <w:pPr>
              <w:spacing w:after="0" w:line="240" w:lineRule="auto"/>
              <w:rPr>
                <w:ins w:id="4280" w:author="Mohammad Nayeem Hasan" w:date="2024-07-24T01:22:00Z" w16du:dateUtc="2024-07-23T19:22:00Z"/>
                <w:rFonts w:ascii="Times New Roman" w:hAnsi="Times New Roman" w:cs="Times New Roman"/>
                <w:sz w:val="24"/>
                <w:szCs w:val="24"/>
              </w:rPr>
            </w:pPr>
            <w:ins w:id="4281" w:author="Mohammad Nayeem Hasan" w:date="2024-07-24T01:34:00Z" w16du:dateUtc="2024-07-23T19:34:00Z">
              <w:r w:rsidRPr="00DF6BDB" w:rsidDel="00D73460">
                <w:rPr>
                  <w:rFonts w:ascii="Times New Roman" w:hAnsi="Times New Roman" w:cs="Times New Roman"/>
                  <w:sz w:val="24"/>
                  <w:szCs w:val="24"/>
                </w:rPr>
                <w:t>5 (6.43)</w:t>
              </w:r>
            </w:ins>
          </w:p>
        </w:tc>
        <w:tc>
          <w:tcPr>
            <w:tcW w:w="429" w:type="pct"/>
            <w:tcPrChange w:id="4282" w:author="Mohammad Nayeem Hasan" w:date="2024-07-24T01:50:00Z" w16du:dateUtc="2024-07-23T19:50:00Z">
              <w:tcPr>
                <w:tcW w:w="395" w:type="pct"/>
                <w:gridSpan w:val="2"/>
              </w:tcPr>
            </w:tcPrChange>
          </w:tcPr>
          <w:p w14:paraId="35CB8C1A" w14:textId="77777777" w:rsidR="0095740D" w:rsidRPr="00DF6BDB" w:rsidDel="00D73460" w:rsidRDefault="0095740D" w:rsidP="00CD6D8D">
            <w:pPr>
              <w:spacing w:after="0" w:line="240" w:lineRule="auto"/>
              <w:rPr>
                <w:ins w:id="4283" w:author="Mohammad Nayeem Hasan" w:date="2024-07-24T01:30:00Z" w16du:dateUtc="2024-07-23T19:30:00Z"/>
                <w:rFonts w:ascii="Times New Roman" w:hAnsi="Times New Roman" w:cs="Times New Roman"/>
                <w:sz w:val="24"/>
                <w:szCs w:val="24"/>
              </w:rPr>
            </w:pPr>
          </w:p>
        </w:tc>
      </w:tr>
      <w:tr w:rsidR="0095740D" w:rsidRPr="00CE3B54" w:rsidDel="00D73460" w14:paraId="00AD4B18" w14:textId="5CCA924B" w:rsidTr="00461E37">
        <w:tblPrEx>
          <w:tblW w:w="5000" w:type="pct"/>
          <w:tblPrExChange w:id="4284" w:author="Mohammad Nayeem Hasan" w:date="2024-07-24T01:50:00Z" w16du:dateUtc="2024-07-23T19:50:00Z">
            <w:tblPrEx>
              <w:tblW w:w="4633" w:type="pct"/>
            </w:tblPrEx>
          </w:tblPrExChange>
        </w:tblPrEx>
        <w:trPr>
          <w:gridAfter w:val="1"/>
          <w:wAfter w:w="3" w:type="pct"/>
          <w:ins w:id="4285" w:author="Mohammad Nayeem Hasan" w:date="2024-07-24T01:22:00Z" w16du:dateUtc="2024-07-23T19:22:00Z"/>
          <w:trPrChange w:id="4286" w:author="Mohammad Nayeem Hasan" w:date="2024-07-24T01:50:00Z" w16du:dateUtc="2024-07-23T19:50:00Z">
            <w:trPr>
              <w:gridAfter w:val="1"/>
            </w:trPr>
          </w:trPrChange>
        </w:trPr>
        <w:tc>
          <w:tcPr>
            <w:tcW w:w="1826" w:type="pct"/>
            <w:tcPrChange w:id="4287" w:author="Mohammad Nayeem Hasan" w:date="2024-07-24T01:50:00Z" w16du:dateUtc="2024-07-23T19:50:00Z">
              <w:tcPr>
                <w:tcW w:w="1683" w:type="pct"/>
              </w:tcPr>
            </w:tcPrChange>
          </w:tcPr>
          <w:p w14:paraId="51A0D473" w14:textId="77777777" w:rsidR="0095740D" w:rsidRPr="008145C6" w:rsidDel="00D73460" w:rsidRDefault="0095740D" w:rsidP="00CD6D8D">
            <w:pPr>
              <w:spacing w:after="0" w:line="240" w:lineRule="auto"/>
              <w:rPr>
                <w:ins w:id="4288" w:author="Mohammad Nayeem Hasan" w:date="2024-07-24T01:22:00Z" w16du:dateUtc="2024-07-23T19:22:00Z"/>
                <w:rFonts w:ascii="Times New Roman" w:hAnsi="Times New Roman" w:cs="Times New Roman"/>
                <w:b/>
                <w:bCs/>
                <w:i/>
                <w:iCs/>
                <w:sz w:val="24"/>
                <w:szCs w:val="24"/>
              </w:rPr>
            </w:pPr>
            <w:ins w:id="4289" w:author="Mohammad Nayeem Hasan" w:date="2024-07-24T01:22:00Z" w16du:dateUtc="2024-07-23T19:22:00Z">
              <w:r w:rsidRPr="008145C6" w:rsidDel="00D73460">
                <w:rPr>
                  <w:rFonts w:ascii="Times New Roman" w:hAnsi="Times New Roman" w:cs="Times New Roman"/>
                  <w:b/>
                  <w:bCs/>
                  <w:i/>
                  <w:iCs/>
                  <w:sz w:val="24"/>
                  <w:szCs w:val="24"/>
                </w:rPr>
                <w:t>Toilet facility shared</w:t>
              </w:r>
            </w:ins>
          </w:p>
        </w:tc>
        <w:tc>
          <w:tcPr>
            <w:tcW w:w="551" w:type="pct"/>
            <w:tcPrChange w:id="4290" w:author="Mohammad Nayeem Hasan" w:date="2024-07-24T01:50:00Z" w16du:dateUtc="2024-07-23T19:50:00Z">
              <w:tcPr>
                <w:tcW w:w="507" w:type="pct"/>
                <w:gridSpan w:val="2"/>
              </w:tcPr>
            </w:tcPrChange>
          </w:tcPr>
          <w:p w14:paraId="22031A98" w14:textId="77777777" w:rsidR="0095740D" w:rsidRPr="00DF6BDB" w:rsidDel="00D73460" w:rsidRDefault="0095740D" w:rsidP="00CD6D8D">
            <w:pPr>
              <w:spacing w:after="0" w:line="240" w:lineRule="auto"/>
              <w:rPr>
                <w:ins w:id="4291" w:author="Mohammad Nayeem Hasan" w:date="2024-07-24T01:22:00Z" w16du:dateUtc="2024-07-23T19:22:00Z"/>
                <w:rFonts w:ascii="Times New Roman" w:hAnsi="Times New Roman" w:cs="Times New Roman"/>
                <w:sz w:val="24"/>
                <w:szCs w:val="24"/>
              </w:rPr>
            </w:pPr>
          </w:p>
        </w:tc>
        <w:tc>
          <w:tcPr>
            <w:tcW w:w="660" w:type="pct"/>
            <w:tcPrChange w:id="4292" w:author="Mohammad Nayeem Hasan" w:date="2024-07-24T01:50:00Z" w16du:dateUtc="2024-07-23T19:50:00Z">
              <w:tcPr>
                <w:tcW w:w="608" w:type="pct"/>
                <w:gridSpan w:val="2"/>
              </w:tcPr>
            </w:tcPrChange>
          </w:tcPr>
          <w:p w14:paraId="6C1FF263" w14:textId="345610A9" w:rsidR="0095740D" w:rsidRPr="00DF6BDB" w:rsidDel="00D73460" w:rsidRDefault="0095740D" w:rsidP="00CD6D8D">
            <w:pPr>
              <w:spacing w:after="0" w:line="240" w:lineRule="auto"/>
              <w:rPr>
                <w:ins w:id="4293" w:author="Mohammad Nayeem Hasan" w:date="2024-07-24T01:22:00Z" w16du:dateUtc="2024-07-23T19:22:00Z"/>
                <w:rFonts w:ascii="Times New Roman" w:hAnsi="Times New Roman" w:cs="Times New Roman"/>
                <w:sz w:val="24"/>
                <w:szCs w:val="24"/>
              </w:rPr>
            </w:pPr>
          </w:p>
        </w:tc>
        <w:tc>
          <w:tcPr>
            <w:tcW w:w="430" w:type="pct"/>
            <w:tcPrChange w:id="4294" w:author="Mohammad Nayeem Hasan" w:date="2024-07-24T01:50:00Z" w16du:dateUtc="2024-07-23T19:50:00Z">
              <w:tcPr>
                <w:tcW w:w="396" w:type="pct"/>
              </w:tcPr>
            </w:tcPrChange>
          </w:tcPr>
          <w:p w14:paraId="20A2B082" w14:textId="77777777" w:rsidR="0095740D" w:rsidRPr="00DF6BDB" w:rsidDel="00D73460" w:rsidRDefault="0095740D" w:rsidP="00CD6D8D">
            <w:pPr>
              <w:spacing w:after="0" w:line="240" w:lineRule="auto"/>
              <w:rPr>
                <w:ins w:id="4295" w:author="Mohammad Nayeem Hasan" w:date="2024-07-24T01:22:00Z" w16du:dateUtc="2024-07-23T19:22:00Z"/>
                <w:rFonts w:ascii="Times New Roman" w:hAnsi="Times New Roman" w:cs="Times New Roman"/>
                <w:sz w:val="24"/>
                <w:szCs w:val="24"/>
              </w:rPr>
            </w:pPr>
          </w:p>
        </w:tc>
        <w:tc>
          <w:tcPr>
            <w:tcW w:w="550" w:type="pct"/>
            <w:gridSpan w:val="2"/>
            <w:tcPrChange w:id="4296" w:author="Mohammad Nayeem Hasan" w:date="2024-07-24T01:50:00Z" w16du:dateUtc="2024-07-23T19:50:00Z">
              <w:tcPr>
                <w:tcW w:w="507" w:type="pct"/>
                <w:gridSpan w:val="2"/>
              </w:tcPr>
            </w:tcPrChange>
          </w:tcPr>
          <w:p w14:paraId="1C5A3E79" w14:textId="77777777" w:rsidR="0095740D" w:rsidRPr="00DF6BDB" w:rsidDel="00D73460" w:rsidRDefault="0095740D" w:rsidP="00CD6D8D">
            <w:pPr>
              <w:spacing w:after="0" w:line="240" w:lineRule="auto"/>
              <w:rPr>
                <w:ins w:id="4297" w:author="Mohammad Nayeem Hasan" w:date="2024-07-24T01:22:00Z" w16du:dateUtc="2024-07-23T19:22:00Z"/>
                <w:rFonts w:ascii="Times New Roman" w:hAnsi="Times New Roman" w:cs="Times New Roman"/>
                <w:sz w:val="24"/>
                <w:szCs w:val="24"/>
              </w:rPr>
            </w:pPr>
          </w:p>
        </w:tc>
        <w:tc>
          <w:tcPr>
            <w:tcW w:w="551" w:type="pct"/>
            <w:tcPrChange w:id="4298" w:author="Mohammad Nayeem Hasan" w:date="2024-07-24T01:50:00Z" w16du:dateUtc="2024-07-23T19:50:00Z">
              <w:tcPr>
                <w:tcW w:w="507" w:type="pct"/>
                <w:gridSpan w:val="3"/>
              </w:tcPr>
            </w:tcPrChange>
          </w:tcPr>
          <w:p w14:paraId="322CEDD8" w14:textId="77777777" w:rsidR="0095740D" w:rsidRPr="00DF6BDB" w:rsidDel="00D73460" w:rsidRDefault="0095740D" w:rsidP="00CD6D8D">
            <w:pPr>
              <w:spacing w:after="0" w:line="240" w:lineRule="auto"/>
              <w:rPr>
                <w:ins w:id="4299" w:author="Mohammad Nayeem Hasan" w:date="2024-07-24T01:22:00Z" w16du:dateUtc="2024-07-23T19:22:00Z"/>
                <w:rFonts w:ascii="Times New Roman" w:hAnsi="Times New Roman" w:cs="Times New Roman"/>
                <w:sz w:val="24"/>
                <w:szCs w:val="24"/>
              </w:rPr>
            </w:pPr>
          </w:p>
        </w:tc>
        <w:tc>
          <w:tcPr>
            <w:tcW w:w="429" w:type="pct"/>
            <w:tcPrChange w:id="4300" w:author="Mohammad Nayeem Hasan" w:date="2024-07-24T01:50:00Z" w16du:dateUtc="2024-07-23T19:50:00Z">
              <w:tcPr>
                <w:tcW w:w="395" w:type="pct"/>
                <w:gridSpan w:val="2"/>
              </w:tcPr>
            </w:tcPrChange>
          </w:tcPr>
          <w:p w14:paraId="625B20B5" w14:textId="77777777" w:rsidR="0095740D" w:rsidRPr="00DF6BDB" w:rsidDel="00D73460" w:rsidRDefault="0095740D" w:rsidP="00CD6D8D">
            <w:pPr>
              <w:spacing w:after="0" w:line="240" w:lineRule="auto"/>
              <w:rPr>
                <w:ins w:id="4301" w:author="Mohammad Nayeem Hasan" w:date="2024-07-24T01:30:00Z" w16du:dateUtc="2024-07-23T19:30:00Z"/>
                <w:rFonts w:ascii="Times New Roman" w:hAnsi="Times New Roman" w:cs="Times New Roman"/>
                <w:sz w:val="24"/>
                <w:szCs w:val="24"/>
              </w:rPr>
            </w:pPr>
          </w:p>
        </w:tc>
      </w:tr>
      <w:tr w:rsidR="0095740D" w:rsidRPr="00CE3B54" w:rsidDel="00D73460" w14:paraId="4FD84E28" w14:textId="5D02BB4F" w:rsidTr="00461E37">
        <w:tblPrEx>
          <w:tblW w:w="5000" w:type="pct"/>
          <w:tblPrExChange w:id="4302" w:author="Mohammad Nayeem Hasan" w:date="2024-07-24T01:50:00Z" w16du:dateUtc="2024-07-23T19:50:00Z">
            <w:tblPrEx>
              <w:tblW w:w="4633" w:type="pct"/>
            </w:tblPrEx>
          </w:tblPrExChange>
        </w:tblPrEx>
        <w:trPr>
          <w:gridAfter w:val="1"/>
          <w:wAfter w:w="3" w:type="pct"/>
          <w:ins w:id="4303" w:author="Mohammad Nayeem Hasan" w:date="2024-07-24T01:22:00Z" w16du:dateUtc="2024-07-23T19:22:00Z"/>
          <w:trPrChange w:id="4304" w:author="Mohammad Nayeem Hasan" w:date="2024-07-24T01:50:00Z" w16du:dateUtc="2024-07-23T19:50:00Z">
            <w:trPr>
              <w:gridAfter w:val="1"/>
            </w:trPr>
          </w:trPrChange>
        </w:trPr>
        <w:tc>
          <w:tcPr>
            <w:tcW w:w="1826" w:type="pct"/>
            <w:tcPrChange w:id="4305" w:author="Mohammad Nayeem Hasan" w:date="2024-07-24T01:50:00Z" w16du:dateUtc="2024-07-23T19:50:00Z">
              <w:tcPr>
                <w:tcW w:w="1683" w:type="pct"/>
              </w:tcPr>
            </w:tcPrChange>
          </w:tcPr>
          <w:p w14:paraId="1326801C" w14:textId="77777777" w:rsidR="0095740D" w:rsidRPr="00DF6BDB" w:rsidDel="00D73460" w:rsidRDefault="0095740D" w:rsidP="00CD6D8D">
            <w:pPr>
              <w:spacing w:after="0" w:line="240" w:lineRule="auto"/>
              <w:rPr>
                <w:ins w:id="4306" w:author="Mohammad Nayeem Hasan" w:date="2024-07-24T01:22:00Z" w16du:dateUtc="2024-07-23T19:22:00Z"/>
                <w:rFonts w:ascii="Times New Roman" w:hAnsi="Times New Roman" w:cs="Times New Roman"/>
                <w:sz w:val="24"/>
                <w:szCs w:val="24"/>
              </w:rPr>
            </w:pPr>
            <w:ins w:id="4307" w:author="Mohammad Nayeem Hasan" w:date="2024-07-24T01:22:00Z" w16du:dateUtc="2024-07-23T19:22:00Z">
              <w:r w:rsidRPr="00DF6BDB" w:rsidDel="00D73460">
                <w:rPr>
                  <w:rFonts w:ascii="Times New Roman" w:hAnsi="Times New Roman" w:cs="Times New Roman"/>
                  <w:sz w:val="24"/>
                  <w:szCs w:val="24"/>
                </w:rPr>
                <w:t>Yes</w:t>
              </w:r>
            </w:ins>
          </w:p>
        </w:tc>
        <w:tc>
          <w:tcPr>
            <w:tcW w:w="551" w:type="pct"/>
            <w:tcPrChange w:id="4308" w:author="Mohammad Nayeem Hasan" w:date="2024-07-24T01:50:00Z" w16du:dateUtc="2024-07-23T19:50:00Z">
              <w:tcPr>
                <w:tcW w:w="507" w:type="pct"/>
                <w:gridSpan w:val="2"/>
              </w:tcPr>
            </w:tcPrChange>
          </w:tcPr>
          <w:p w14:paraId="677494D0" w14:textId="77777777" w:rsidR="0095740D" w:rsidRPr="00DF6BDB" w:rsidDel="00D73460" w:rsidRDefault="0095740D" w:rsidP="00CD6D8D">
            <w:pPr>
              <w:spacing w:after="0" w:line="240" w:lineRule="auto"/>
              <w:rPr>
                <w:ins w:id="4309" w:author="Mohammad Nayeem Hasan" w:date="2024-07-24T01:22:00Z" w16du:dateUtc="2024-07-23T19:22:00Z"/>
                <w:rFonts w:ascii="Times New Roman" w:hAnsi="Times New Roman" w:cs="Times New Roman"/>
                <w:sz w:val="24"/>
                <w:szCs w:val="24"/>
              </w:rPr>
            </w:pPr>
            <w:ins w:id="4310" w:author="Mohammad Nayeem Hasan" w:date="2024-07-24T01:22:00Z" w16du:dateUtc="2024-07-23T19:22:00Z">
              <w:r w:rsidRPr="00DF6BDB" w:rsidDel="00D73460">
                <w:rPr>
                  <w:rFonts w:ascii="Times New Roman" w:hAnsi="Times New Roman" w:cs="Times New Roman"/>
                  <w:sz w:val="24"/>
                  <w:szCs w:val="24"/>
                </w:rPr>
                <w:t>58 (7.85)</w:t>
              </w:r>
            </w:ins>
          </w:p>
        </w:tc>
        <w:tc>
          <w:tcPr>
            <w:tcW w:w="660" w:type="pct"/>
            <w:tcPrChange w:id="4311" w:author="Mohammad Nayeem Hasan" w:date="2024-07-24T01:50:00Z" w16du:dateUtc="2024-07-23T19:50:00Z">
              <w:tcPr>
                <w:tcW w:w="608" w:type="pct"/>
                <w:gridSpan w:val="2"/>
              </w:tcPr>
            </w:tcPrChange>
          </w:tcPr>
          <w:p w14:paraId="7E7DE1C0" w14:textId="31F6C724" w:rsidR="0095740D" w:rsidRPr="00DF6BDB" w:rsidDel="00D73460" w:rsidRDefault="0095740D" w:rsidP="00CD6D8D">
            <w:pPr>
              <w:spacing w:after="0" w:line="240" w:lineRule="auto"/>
              <w:rPr>
                <w:ins w:id="4312" w:author="Mohammad Nayeem Hasan" w:date="2024-07-24T01:22:00Z" w16du:dateUtc="2024-07-23T19:22:00Z"/>
                <w:rFonts w:ascii="Times New Roman" w:hAnsi="Times New Roman" w:cs="Times New Roman"/>
                <w:sz w:val="24"/>
                <w:szCs w:val="24"/>
              </w:rPr>
            </w:pPr>
            <w:ins w:id="4313" w:author="Mohammad Nayeem Hasan" w:date="2024-07-24T01:22:00Z" w16du:dateUtc="2024-07-23T19:22:00Z">
              <w:r w:rsidRPr="00DF6BDB" w:rsidDel="00D73460">
                <w:rPr>
                  <w:rFonts w:ascii="Times New Roman" w:hAnsi="Times New Roman" w:cs="Times New Roman"/>
                  <w:sz w:val="24"/>
                  <w:szCs w:val="24"/>
                </w:rPr>
                <w:t>675 (92.15)</w:t>
              </w:r>
            </w:ins>
          </w:p>
        </w:tc>
        <w:tc>
          <w:tcPr>
            <w:tcW w:w="430" w:type="pct"/>
            <w:tcPrChange w:id="4314" w:author="Mohammad Nayeem Hasan" w:date="2024-07-24T01:50:00Z" w16du:dateUtc="2024-07-23T19:50:00Z">
              <w:tcPr>
                <w:tcW w:w="396" w:type="pct"/>
              </w:tcPr>
            </w:tcPrChange>
          </w:tcPr>
          <w:p w14:paraId="3E4A7C0F" w14:textId="77777777" w:rsidR="0095740D" w:rsidRPr="00DF6BDB" w:rsidDel="00D73460" w:rsidRDefault="0095740D" w:rsidP="00CD6D8D">
            <w:pPr>
              <w:spacing w:after="0" w:line="240" w:lineRule="auto"/>
              <w:rPr>
                <w:ins w:id="4315" w:author="Mohammad Nayeem Hasan" w:date="2024-07-24T01:22:00Z" w16du:dateUtc="2024-07-23T19:22:00Z"/>
                <w:rFonts w:ascii="Times New Roman" w:hAnsi="Times New Roman" w:cs="Times New Roman"/>
                <w:sz w:val="24"/>
                <w:szCs w:val="24"/>
              </w:rPr>
            </w:pPr>
          </w:p>
        </w:tc>
        <w:tc>
          <w:tcPr>
            <w:tcW w:w="550" w:type="pct"/>
            <w:gridSpan w:val="2"/>
            <w:tcPrChange w:id="4316" w:author="Mohammad Nayeem Hasan" w:date="2024-07-24T01:50:00Z" w16du:dateUtc="2024-07-23T19:50:00Z">
              <w:tcPr>
                <w:tcW w:w="507" w:type="pct"/>
                <w:gridSpan w:val="2"/>
              </w:tcPr>
            </w:tcPrChange>
          </w:tcPr>
          <w:p w14:paraId="4A862849" w14:textId="77777777" w:rsidR="0095740D" w:rsidRPr="00DF6BDB" w:rsidDel="00D73460" w:rsidRDefault="0095740D" w:rsidP="00CD6D8D">
            <w:pPr>
              <w:spacing w:after="0" w:line="240" w:lineRule="auto"/>
              <w:rPr>
                <w:ins w:id="4317" w:author="Mohammad Nayeem Hasan" w:date="2024-07-24T01:22:00Z" w16du:dateUtc="2024-07-23T19:22:00Z"/>
                <w:rFonts w:ascii="Times New Roman" w:hAnsi="Times New Roman" w:cs="Times New Roman"/>
                <w:sz w:val="24"/>
                <w:szCs w:val="24"/>
              </w:rPr>
            </w:pPr>
            <w:ins w:id="4318" w:author="Mohammad Nayeem Hasan" w:date="2024-07-24T01:22:00Z" w16du:dateUtc="2024-07-23T19:22:00Z">
              <w:r w:rsidRPr="00DF6BDB" w:rsidDel="00D73460">
                <w:rPr>
                  <w:rFonts w:ascii="Times New Roman" w:hAnsi="Times New Roman" w:cs="Times New Roman"/>
                  <w:sz w:val="24"/>
                  <w:szCs w:val="24"/>
                </w:rPr>
                <w:t>58 (7.85)</w:t>
              </w:r>
            </w:ins>
          </w:p>
        </w:tc>
        <w:tc>
          <w:tcPr>
            <w:tcW w:w="551" w:type="pct"/>
            <w:tcPrChange w:id="4319" w:author="Mohammad Nayeem Hasan" w:date="2024-07-24T01:50:00Z" w16du:dateUtc="2024-07-23T19:50:00Z">
              <w:tcPr>
                <w:tcW w:w="507" w:type="pct"/>
                <w:gridSpan w:val="3"/>
              </w:tcPr>
            </w:tcPrChange>
          </w:tcPr>
          <w:p w14:paraId="61E6019A" w14:textId="425D1471" w:rsidR="0095740D" w:rsidRPr="00DF6BDB" w:rsidDel="00D73460" w:rsidRDefault="0095740D" w:rsidP="00CD6D8D">
            <w:pPr>
              <w:spacing w:after="0" w:line="240" w:lineRule="auto"/>
              <w:rPr>
                <w:ins w:id="4320" w:author="Mohammad Nayeem Hasan" w:date="2024-07-24T01:22:00Z" w16du:dateUtc="2024-07-23T19:22:00Z"/>
                <w:rFonts w:ascii="Times New Roman" w:hAnsi="Times New Roman" w:cs="Times New Roman"/>
                <w:sz w:val="24"/>
                <w:szCs w:val="24"/>
              </w:rPr>
            </w:pPr>
            <w:ins w:id="4321" w:author="Mohammad Nayeem Hasan" w:date="2024-07-24T01:34:00Z" w16du:dateUtc="2024-07-23T19:34:00Z">
              <w:r w:rsidRPr="00DF6BDB" w:rsidDel="00D73460">
                <w:rPr>
                  <w:rFonts w:ascii="Times New Roman" w:hAnsi="Times New Roman" w:cs="Times New Roman"/>
                  <w:sz w:val="24"/>
                  <w:szCs w:val="24"/>
                </w:rPr>
                <w:t>58 (7.85)</w:t>
              </w:r>
            </w:ins>
          </w:p>
        </w:tc>
        <w:tc>
          <w:tcPr>
            <w:tcW w:w="429" w:type="pct"/>
            <w:tcPrChange w:id="4322" w:author="Mohammad Nayeem Hasan" w:date="2024-07-24T01:50:00Z" w16du:dateUtc="2024-07-23T19:50:00Z">
              <w:tcPr>
                <w:tcW w:w="395" w:type="pct"/>
                <w:gridSpan w:val="2"/>
              </w:tcPr>
            </w:tcPrChange>
          </w:tcPr>
          <w:p w14:paraId="4CD8B3B2" w14:textId="77777777" w:rsidR="0095740D" w:rsidRPr="00DF6BDB" w:rsidDel="00D73460" w:rsidRDefault="0095740D" w:rsidP="00CD6D8D">
            <w:pPr>
              <w:spacing w:after="0" w:line="240" w:lineRule="auto"/>
              <w:rPr>
                <w:ins w:id="4323" w:author="Mohammad Nayeem Hasan" w:date="2024-07-24T01:30:00Z" w16du:dateUtc="2024-07-23T19:30:00Z"/>
                <w:rFonts w:ascii="Times New Roman" w:hAnsi="Times New Roman" w:cs="Times New Roman"/>
                <w:sz w:val="24"/>
                <w:szCs w:val="24"/>
              </w:rPr>
            </w:pPr>
          </w:p>
        </w:tc>
      </w:tr>
      <w:tr w:rsidR="0095740D" w:rsidRPr="00CE3B54" w:rsidDel="00D73460" w14:paraId="4360C9BD" w14:textId="30728004" w:rsidTr="00461E37">
        <w:tblPrEx>
          <w:tblW w:w="5000" w:type="pct"/>
          <w:tblPrExChange w:id="4324" w:author="Mohammad Nayeem Hasan" w:date="2024-07-24T01:50:00Z" w16du:dateUtc="2024-07-23T19:50:00Z">
            <w:tblPrEx>
              <w:tblW w:w="4633" w:type="pct"/>
            </w:tblPrEx>
          </w:tblPrExChange>
        </w:tblPrEx>
        <w:trPr>
          <w:gridAfter w:val="1"/>
          <w:wAfter w:w="3" w:type="pct"/>
          <w:ins w:id="4325" w:author="Mohammad Nayeem Hasan" w:date="2024-07-24T01:22:00Z" w16du:dateUtc="2024-07-23T19:22:00Z"/>
          <w:trPrChange w:id="4326" w:author="Mohammad Nayeem Hasan" w:date="2024-07-24T01:50:00Z" w16du:dateUtc="2024-07-23T19:50:00Z">
            <w:trPr>
              <w:gridAfter w:val="1"/>
            </w:trPr>
          </w:trPrChange>
        </w:trPr>
        <w:tc>
          <w:tcPr>
            <w:tcW w:w="1826" w:type="pct"/>
            <w:tcPrChange w:id="4327" w:author="Mohammad Nayeem Hasan" w:date="2024-07-24T01:50:00Z" w16du:dateUtc="2024-07-23T19:50:00Z">
              <w:tcPr>
                <w:tcW w:w="1683" w:type="pct"/>
              </w:tcPr>
            </w:tcPrChange>
          </w:tcPr>
          <w:p w14:paraId="383B2CDF" w14:textId="77777777" w:rsidR="0095740D" w:rsidRPr="00DF6BDB" w:rsidDel="00D73460" w:rsidRDefault="0095740D" w:rsidP="00CD6D8D">
            <w:pPr>
              <w:spacing w:after="0" w:line="240" w:lineRule="auto"/>
              <w:rPr>
                <w:ins w:id="4328" w:author="Mohammad Nayeem Hasan" w:date="2024-07-24T01:22:00Z" w16du:dateUtc="2024-07-23T19:22:00Z"/>
                <w:rFonts w:ascii="Times New Roman" w:hAnsi="Times New Roman" w:cs="Times New Roman"/>
                <w:sz w:val="24"/>
                <w:szCs w:val="24"/>
              </w:rPr>
            </w:pPr>
            <w:ins w:id="4329" w:author="Mohammad Nayeem Hasan" w:date="2024-07-24T01:22:00Z" w16du:dateUtc="2024-07-23T19:22:00Z">
              <w:r w:rsidRPr="00DF6BDB" w:rsidDel="00D73460">
                <w:rPr>
                  <w:rFonts w:ascii="Times New Roman" w:hAnsi="Times New Roman" w:cs="Times New Roman"/>
                  <w:sz w:val="24"/>
                  <w:szCs w:val="24"/>
                </w:rPr>
                <w:lastRenderedPageBreak/>
                <w:t>No</w:t>
              </w:r>
            </w:ins>
          </w:p>
        </w:tc>
        <w:tc>
          <w:tcPr>
            <w:tcW w:w="551" w:type="pct"/>
            <w:tcPrChange w:id="4330" w:author="Mohammad Nayeem Hasan" w:date="2024-07-24T01:50:00Z" w16du:dateUtc="2024-07-23T19:50:00Z">
              <w:tcPr>
                <w:tcW w:w="507" w:type="pct"/>
                <w:gridSpan w:val="2"/>
              </w:tcPr>
            </w:tcPrChange>
          </w:tcPr>
          <w:p w14:paraId="513546C5" w14:textId="77777777" w:rsidR="0095740D" w:rsidRPr="00DF6BDB" w:rsidDel="00D73460" w:rsidRDefault="0095740D" w:rsidP="00CD6D8D">
            <w:pPr>
              <w:spacing w:after="0" w:line="240" w:lineRule="auto"/>
              <w:rPr>
                <w:ins w:id="4331" w:author="Mohammad Nayeem Hasan" w:date="2024-07-24T01:22:00Z" w16du:dateUtc="2024-07-23T19:22:00Z"/>
                <w:rFonts w:ascii="Times New Roman" w:hAnsi="Times New Roman" w:cs="Times New Roman"/>
                <w:sz w:val="24"/>
                <w:szCs w:val="24"/>
              </w:rPr>
            </w:pPr>
            <w:ins w:id="4332" w:author="Mohammad Nayeem Hasan" w:date="2024-07-24T01:22:00Z" w16du:dateUtc="2024-07-23T19:22:00Z">
              <w:r w:rsidRPr="00DF6BDB" w:rsidDel="00D73460">
                <w:rPr>
                  <w:rFonts w:ascii="Times New Roman" w:hAnsi="Times New Roman" w:cs="Times New Roman"/>
                  <w:sz w:val="24"/>
                  <w:szCs w:val="24"/>
                </w:rPr>
                <w:t>115 (7.32)</w:t>
              </w:r>
            </w:ins>
          </w:p>
        </w:tc>
        <w:tc>
          <w:tcPr>
            <w:tcW w:w="660" w:type="pct"/>
            <w:tcPrChange w:id="4333" w:author="Mohammad Nayeem Hasan" w:date="2024-07-24T01:50:00Z" w16du:dateUtc="2024-07-23T19:50:00Z">
              <w:tcPr>
                <w:tcW w:w="608" w:type="pct"/>
                <w:gridSpan w:val="2"/>
              </w:tcPr>
            </w:tcPrChange>
          </w:tcPr>
          <w:p w14:paraId="03E8D2A8" w14:textId="074DB51A" w:rsidR="0095740D" w:rsidRPr="00DF6BDB" w:rsidDel="00D73460" w:rsidRDefault="0095740D" w:rsidP="00CD6D8D">
            <w:pPr>
              <w:spacing w:after="0" w:line="240" w:lineRule="auto"/>
              <w:rPr>
                <w:ins w:id="4334" w:author="Mohammad Nayeem Hasan" w:date="2024-07-24T01:22:00Z" w16du:dateUtc="2024-07-23T19:22:00Z"/>
                <w:rFonts w:ascii="Times New Roman" w:hAnsi="Times New Roman" w:cs="Times New Roman"/>
                <w:sz w:val="24"/>
                <w:szCs w:val="24"/>
              </w:rPr>
            </w:pPr>
            <w:ins w:id="4335" w:author="Mohammad Nayeem Hasan" w:date="2024-07-24T01:22:00Z" w16du:dateUtc="2024-07-23T19:22:00Z">
              <w:r w:rsidRPr="00DF6BDB" w:rsidDel="00D73460">
                <w:rPr>
                  <w:rFonts w:ascii="Times New Roman" w:hAnsi="Times New Roman" w:cs="Times New Roman"/>
                  <w:sz w:val="24"/>
                  <w:szCs w:val="24"/>
                </w:rPr>
                <w:t>1456 (92.68)</w:t>
              </w:r>
            </w:ins>
          </w:p>
        </w:tc>
        <w:tc>
          <w:tcPr>
            <w:tcW w:w="430" w:type="pct"/>
            <w:tcPrChange w:id="4336" w:author="Mohammad Nayeem Hasan" w:date="2024-07-24T01:50:00Z" w16du:dateUtc="2024-07-23T19:50:00Z">
              <w:tcPr>
                <w:tcW w:w="396" w:type="pct"/>
              </w:tcPr>
            </w:tcPrChange>
          </w:tcPr>
          <w:p w14:paraId="15E61767" w14:textId="77777777" w:rsidR="0095740D" w:rsidRPr="00DF6BDB" w:rsidDel="00D73460" w:rsidRDefault="0095740D" w:rsidP="00CD6D8D">
            <w:pPr>
              <w:spacing w:after="0" w:line="240" w:lineRule="auto"/>
              <w:rPr>
                <w:ins w:id="4337" w:author="Mohammad Nayeem Hasan" w:date="2024-07-24T01:22:00Z" w16du:dateUtc="2024-07-23T19:22:00Z"/>
                <w:rFonts w:ascii="Times New Roman" w:hAnsi="Times New Roman" w:cs="Times New Roman"/>
                <w:sz w:val="24"/>
                <w:szCs w:val="24"/>
              </w:rPr>
            </w:pPr>
          </w:p>
        </w:tc>
        <w:tc>
          <w:tcPr>
            <w:tcW w:w="550" w:type="pct"/>
            <w:gridSpan w:val="2"/>
            <w:tcPrChange w:id="4338" w:author="Mohammad Nayeem Hasan" w:date="2024-07-24T01:50:00Z" w16du:dateUtc="2024-07-23T19:50:00Z">
              <w:tcPr>
                <w:tcW w:w="507" w:type="pct"/>
                <w:gridSpan w:val="2"/>
              </w:tcPr>
            </w:tcPrChange>
          </w:tcPr>
          <w:p w14:paraId="371C8FE1" w14:textId="77777777" w:rsidR="0095740D" w:rsidRPr="00DF6BDB" w:rsidDel="00D73460" w:rsidRDefault="0095740D" w:rsidP="00CD6D8D">
            <w:pPr>
              <w:spacing w:after="0" w:line="240" w:lineRule="auto"/>
              <w:rPr>
                <w:ins w:id="4339" w:author="Mohammad Nayeem Hasan" w:date="2024-07-24T01:22:00Z" w16du:dateUtc="2024-07-23T19:22:00Z"/>
                <w:rFonts w:ascii="Times New Roman" w:hAnsi="Times New Roman" w:cs="Times New Roman"/>
                <w:sz w:val="24"/>
                <w:szCs w:val="24"/>
              </w:rPr>
            </w:pPr>
            <w:ins w:id="4340" w:author="Mohammad Nayeem Hasan" w:date="2024-07-24T01:22:00Z" w16du:dateUtc="2024-07-23T19:22:00Z">
              <w:r w:rsidRPr="00DF6BDB" w:rsidDel="00D73460">
                <w:rPr>
                  <w:rFonts w:ascii="Times New Roman" w:hAnsi="Times New Roman" w:cs="Times New Roman"/>
                  <w:sz w:val="24"/>
                  <w:szCs w:val="24"/>
                </w:rPr>
                <w:t>115 (7.32)</w:t>
              </w:r>
            </w:ins>
          </w:p>
        </w:tc>
        <w:tc>
          <w:tcPr>
            <w:tcW w:w="551" w:type="pct"/>
            <w:tcPrChange w:id="4341" w:author="Mohammad Nayeem Hasan" w:date="2024-07-24T01:50:00Z" w16du:dateUtc="2024-07-23T19:50:00Z">
              <w:tcPr>
                <w:tcW w:w="507" w:type="pct"/>
                <w:gridSpan w:val="3"/>
              </w:tcPr>
            </w:tcPrChange>
          </w:tcPr>
          <w:p w14:paraId="6D03BC6E" w14:textId="07E60A59" w:rsidR="0095740D" w:rsidRPr="00DF6BDB" w:rsidDel="00D73460" w:rsidRDefault="0095740D" w:rsidP="00CD6D8D">
            <w:pPr>
              <w:spacing w:after="0" w:line="240" w:lineRule="auto"/>
              <w:rPr>
                <w:ins w:id="4342" w:author="Mohammad Nayeem Hasan" w:date="2024-07-24T01:22:00Z" w16du:dateUtc="2024-07-23T19:22:00Z"/>
                <w:rFonts w:ascii="Times New Roman" w:hAnsi="Times New Roman" w:cs="Times New Roman"/>
                <w:sz w:val="24"/>
                <w:szCs w:val="24"/>
              </w:rPr>
            </w:pPr>
            <w:ins w:id="4343" w:author="Mohammad Nayeem Hasan" w:date="2024-07-24T01:34:00Z" w16du:dateUtc="2024-07-23T19:34:00Z">
              <w:r w:rsidRPr="00DF6BDB" w:rsidDel="00D73460">
                <w:rPr>
                  <w:rFonts w:ascii="Times New Roman" w:hAnsi="Times New Roman" w:cs="Times New Roman"/>
                  <w:sz w:val="24"/>
                  <w:szCs w:val="24"/>
                </w:rPr>
                <w:t>115 (7.32)</w:t>
              </w:r>
            </w:ins>
          </w:p>
        </w:tc>
        <w:tc>
          <w:tcPr>
            <w:tcW w:w="429" w:type="pct"/>
            <w:tcPrChange w:id="4344" w:author="Mohammad Nayeem Hasan" w:date="2024-07-24T01:50:00Z" w16du:dateUtc="2024-07-23T19:50:00Z">
              <w:tcPr>
                <w:tcW w:w="395" w:type="pct"/>
                <w:gridSpan w:val="2"/>
              </w:tcPr>
            </w:tcPrChange>
          </w:tcPr>
          <w:p w14:paraId="33A5F6D1" w14:textId="77777777" w:rsidR="0095740D" w:rsidRPr="00DF6BDB" w:rsidDel="00D73460" w:rsidRDefault="0095740D" w:rsidP="00CD6D8D">
            <w:pPr>
              <w:spacing w:after="0" w:line="240" w:lineRule="auto"/>
              <w:rPr>
                <w:ins w:id="4345" w:author="Mohammad Nayeem Hasan" w:date="2024-07-24T01:30:00Z" w16du:dateUtc="2024-07-23T19:30:00Z"/>
                <w:rFonts w:ascii="Times New Roman" w:hAnsi="Times New Roman" w:cs="Times New Roman"/>
                <w:sz w:val="24"/>
                <w:szCs w:val="24"/>
              </w:rPr>
            </w:pPr>
          </w:p>
        </w:tc>
      </w:tr>
      <w:tr w:rsidR="0095740D" w:rsidRPr="00CE3B54" w:rsidDel="00D73460" w14:paraId="3A6A16E3" w14:textId="00FA6FD8" w:rsidTr="00461E37">
        <w:tblPrEx>
          <w:tblW w:w="5000" w:type="pct"/>
          <w:tblPrExChange w:id="4346" w:author="Mohammad Nayeem Hasan" w:date="2024-07-24T01:50:00Z" w16du:dateUtc="2024-07-23T19:50:00Z">
            <w:tblPrEx>
              <w:tblW w:w="4633" w:type="pct"/>
            </w:tblPrEx>
          </w:tblPrExChange>
        </w:tblPrEx>
        <w:trPr>
          <w:gridAfter w:val="1"/>
          <w:wAfter w:w="3" w:type="pct"/>
          <w:ins w:id="4347" w:author="Mohammad Nayeem Hasan" w:date="2024-07-24T01:22:00Z" w16du:dateUtc="2024-07-23T19:22:00Z"/>
          <w:trPrChange w:id="4348" w:author="Mohammad Nayeem Hasan" w:date="2024-07-24T01:50:00Z" w16du:dateUtc="2024-07-23T19:50:00Z">
            <w:trPr>
              <w:gridAfter w:val="1"/>
            </w:trPr>
          </w:trPrChange>
        </w:trPr>
        <w:tc>
          <w:tcPr>
            <w:tcW w:w="1826" w:type="pct"/>
            <w:tcPrChange w:id="4349" w:author="Mohammad Nayeem Hasan" w:date="2024-07-24T01:50:00Z" w16du:dateUtc="2024-07-23T19:50:00Z">
              <w:tcPr>
                <w:tcW w:w="1683" w:type="pct"/>
              </w:tcPr>
            </w:tcPrChange>
          </w:tcPr>
          <w:p w14:paraId="73282236" w14:textId="77777777" w:rsidR="0095740D" w:rsidRPr="008145C6" w:rsidDel="00D73460" w:rsidRDefault="0095740D" w:rsidP="00CD6D8D">
            <w:pPr>
              <w:spacing w:after="0" w:line="240" w:lineRule="auto"/>
              <w:rPr>
                <w:ins w:id="4350" w:author="Mohammad Nayeem Hasan" w:date="2024-07-24T01:22:00Z" w16du:dateUtc="2024-07-23T19:22:00Z"/>
                <w:rFonts w:ascii="Times New Roman" w:hAnsi="Times New Roman" w:cs="Times New Roman"/>
                <w:b/>
                <w:bCs/>
                <w:i/>
                <w:iCs/>
                <w:sz w:val="24"/>
                <w:szCs w:val="24"/>
              </w:rPr>
            </w:pPr>
            <w:ins w:id="4351" w:author="Mohammad Nayeem Hasan" w:date="2024-07-24T01:22:00Z" w16du:dateUtc="2024-07-23T19:22:00Z">
              <w:r w:rsidRPr="008145C6" w:rsidDel="00D73460">
                <w:rPr>
                  <w:rFonts w:ascii="Times New Roman" w:hAnsi="Times New Roman" w:cs="Times New Roman"/>
                  <w:b/>
                  <w:bCs/>
                  <w:i/>
                  <w:iCs/>
                  <w:sz w:val="24"/>
                  <w:szCs w:val="24"/>
                </w:rPr>
                <w:t>Source of water</w:t>
              </w:r>
            </w:ins>
          </w:p>
        </w:tc>
        <w:tc>
          <w:tcPr>
            <w:tcW w:w="551" w:type="pct"/>
            <w:tcPrChange w:id="4352" w:author="Mohammad Nayeem Hasan" w:date="2024-07-24T01:50:00Z" w16du:dateUtc="2024-07-23T19:50:00Z">
              <w:tcPr>
                <w:tcW w:w="507" w:type="pct"/>
                <w:gridSpan w:val="2"/>
              </w:tcPr>
            </w:tcPrChange>
          </w:tcPr>
          <w:p w14:paraId="65B5678D" w14:textId="77777777" w:rsidR="0095740D" w:rsidRPr="00DF6BDB" w:rsidDel="00D73460" w:rsidRDefault="0095740D" w:rsidP="00CD6D8D">
            <w:pPr>
              <w:spacing w:after="0" w:line="240" w:lineRule="auto"/>
              <w:rPr>
                <w:ins w:id="4353" w:author="Mohammad Nayeem Hasan" w:date="2024-07-24T01:22:00Z" w16du:dateUtc="2024-07-23T19:22:00Z"/>
                <w:rFonts w:ascii="Times New Roman" w:hAnsi="Times New Roman" w:cs="Times New Roman"/>
                <w:sz w:val="24"/>
                <w:szCs w:val="24"/>
              </w:rPr>
            </w:pPr>
          </w:p>
        </w:tc>
        <w:tc>
          <w:tcPr>
            <w:tcW w:w="660" w:type="pct"/>
            <w:tcPrChange w:id="4354" w:author="Mohammad Nayeem Hasan" w:date="2024-07-24T01:50:00Z" w16du:dateUtc="2024-07-23T19:50:00Z">
              <w:tcPr>
                <w:tcW w:w="608" w:type="pct"/>
                <w:gridSpan w:val="2"/>
              </w:tcPr>
            </w:tcPrChange>
          </w:tcPr>
          <w:p w14:paraId="7B5288D3" w14:textId="0EE3E7F5" w:rsidR="0095740D" w:rsidRPr="00DF6BDB" w:rsidDel="00D73460" w:rsidRDefault="0095740D" w:rsidP="00CD6D8D">
            <w:pPr>
              <w:spacing w:after="0" w:line="240" w:lineRule="auto"/>
              <w:rPr>
                <w:ins w:id="4355" w:author="Mohammad Nayeem Hasan" w:date="2024-07-24T01:22:00Z" w16du:dateUtc="2024-07-23T19:22:00Z"/>
                <w:rFonts w:ascii="Times New Roman" w:hAnsi="Times New Roman" w:cs="Times New Roman"/>
                <w:sz w:val="24"/>
                <w:szCs w:val="24"/>
              </w:rPr>
            </w:pPr>
          </w:p>
        </w:tc>
        <w:tc>
          <w:tcPr>
            <w:tcW w:w="430" w:type="pct"/>
            <w:tcPrChange w:id="4356" w:author="Mohammad Nayeem Hasan" w:date="2024-07-24T01:50:00Z" w16du:dateUtc="2024-07-23T19:50:00Z">
              <w:tcPr>
                <w:tcW w:w="396" w:type="pct"/>
              </w:tcPr>
            </w:tcPrChange>
          </w:tcPr>
          <w:p w14:paraId="2858097B" w14:textId="77777777" w:rsidR="0095740D" w:rsidRPr="00DF6BDB" w:rsidDel="00D73460" w:rsidRDefault="0095740D" w:rsidP="00CD6D8D">
            <w:pPr>
              <w:spacing w:after="0" w:line="240" w:lineRule="auto"/>
              <w:rPr>
                <w:ins w:id="4357" w:author="Mohammad Nayeem Hasan" w:date="2024-07-24T01:22:00Z" w16du:dateUtc="2024-07-23T19:22:00Z"/>
                <w:rFonts w:ascii="Times New Roman" w:hAnsi="Times New Roman" w:cs="Times New Roman"/>
                <w:sz w:val="24"/>
                <w:szCs w:val="24"/>
              </w:rPr>
            </w:pPr>
          </w:p>
        </w:tc>
        <w:tc>
          <w:tcPr>
            <w:tcW w:w="550" w:type="pct"/>
            <w:gridSpan w:val="2"/>
            <w:tcPrChange w:id="4358" w:author="Mohammad Nayeem Hasan" w:date="2024-07-24T01:50:00Z" w16du:dateUtc="2024-07-23T19:50:00Z">
              <w:tcPr>
                <w:tcW w:w="507" w:type="pct"/>
                <w:gridSpan w:val="2"/>
              </w:tcPr>
            </w:tcPrChange>
          </w:tcPr>
          <w:p w14:paraId="54706CDA" w14:textId="77777777" w:rsidR="0095740D" w:rsidRPr="00DF6BDB" w:rsidDel="00D73460" w:rsidRDefault="0095740D" w:rsidP="00CD6D8D">
            <w:pPr>
              <w:spacing w:after="0" w:line="240" w:lineRule="auto"/>
              <w:rPr>
                <w:ins w:id="4359" w:author="Mohammad Nayeem Hasan" w:date="2024-07-24T01:22:00Z" w16du:dateUtc="2024-07-23T19:22:00Z"/>
                <w:rFonts w:ascii="Times New Roman" w:hAnsi="Times New Roman" w:cs="Times New Roman"/>
                <w:sz w:val="24"/>
                <w:szCs w:val="24"/>
              </w:rPr>
            </w:pPr>
          </w:p>
        </w:tc>
        <w:tc>
          <w:tcPr>
            <w:tcW w:w="551" w:type="pct"/>
            <w:tcPrChange w:id="4360" w:author="Mohammad Nayeem Hasan" w:date="2024-07-24T01:50:00Z" w16du:dateUtc="2024-07-23T19:50:00Z">
              <w:tcPr>
                <w:tcW w:w="507" w:type="pct"/>
                <w:gridSpan w:val="3"/>
              </w:tcPr>
            </w:tcPrChange>
          </w:tcPr>
          <w:p w14:paraId="1FBD40C2" w14:textId="77777777" w:rsidR="0095740D" w:rsidRPr="00DF6BDB" w:rsidDel="00D73460" w:rsidRDefault="0095740D" w:rsidP="00CD6D8D">
            <w:pPr>
              <w:spacing w:after="0" w:line="240" w:lineRule="auto"/>
              <w:rPr>
                <w:ins w:id="4361" w:author="Mohammad Nayeem Hasan" w:date="2024-07-24T01:22:00Z" w16du:dateUtc="2024-07-23T19:22:00Z"/>
                <w:rFonts w:ascii="Times New Roman" w:hAnsi="Times New Roman" w:cs="Times New Roman"/>
                <w:sz w:val="24"/>
                <w:szCs w:val="24"/>
              </w:rPr>
            </w:pPr>
          </w:p>
        </w:tc>
        <w:tc>
          <w:tcPr>
            <w:tcW w:w="429" w:type="pct"/>
            <w:tcPrChange w:id="4362" w:author="Mohammad Nayeem Hasan" w:date="2024-07-24T01:50:00Z" w16du:dateUtc="2024-07-23T19:50:00Z">
              <w:tcPr>
                <w:tcW w:w="395" w:type="pct"/>
                <w:gridSpan w:val="2"/>
              </w:tcPr>
            </w:tcPrChange>
          </w:tcPr>
          <w:p w14:paraId="22A162A0" w14:textId="77777777" w:rsidR="0095740D" w:rsidRPr="00DF6BDB" w:rsidDel="00D73460" w:rsidRDefault="0095740D" w:rsidP="00CD6D8D">
            <w:pPr>
              <w:spacing w:after="0" w:line="240" w:lineRule="auto"/>
              <w:rPr>
                <w:ins w:id="4363" w:author="Mohammad Nayeem Hasan" w:date="2024-07-24T01:30:00Z" w16du:dateUtc="2024-07-23T19:30:00Z"/>
                <w:rFonts w:ascii="Times New Roman" w:hAnsi="Times New Roman" w:cs="Times New Roman"/>
                <w:sz w:val="24"/>
                <w:szCs w:val="24"/>
              </w:rPr>
            </w:pPr>
          </w:p>
        </w:tc>
      </w:tr>
      <w:tr w:rsidR="0095740D" w:rsidRPr="00CE3B54" w:rsidDel="00D73460" w14:paraId="3F954130" w14:textId="24514D99" w:rsidTr="00461E37">
        <w:tblPrEx>
          <w:tblW w:w="5000" w:type="pct"/>
          <w:tblPrExChange w:id="4364" w:author="Mohammad Nayeem Hasan" w:date="2024-07-24T01:50:00Z" w16du:dateUtc="2024-07-23T19:50:00Z">
            <w:tblPrEx>
              <w:tblW w:w="4633" w:type="pct"/>
            </w:tblPrEx>
          </w:tblPrExChange>
        </w:tblPrEx>
        <w:trPr>
          <w:gridAfter w:val="1"/>
          <w:wAfter w:w="3" w:type="pct"/>
          <w:ins w:id="4365" w:author="Mohammad Nayeem Hasan" w:date="2024-07-24T01:22:00Z" w16du:dateUtc="2024-07-23T19:22:00Z"/>
          <w:trPrChange w:id="4366" w:author="Mohammad Nayeem Hasan" w:date="2024-07-24T01:50:00Z" w16du:dateUtc="2024-07-23T19:50:00Z">
            <w:trPr>
              <w:gridAfter w:val="1"/>
            </w:trPr>
          </w:trPrChange>
        </w:trPr>
        <w:tc>
          <w:tcPr>
            <w:tcW w:w="1826" w:type="pct"/>
            <w:tcPrChange w:id="4367" w:author="Mohammad Nayeem Hasan" w:date="2024-07-24T01:50:00Z" w16du:dateUtc="2024-07-23T19:50:00Z">
              <w:tcPr>
                <w:tcW w:w="1683" w:type="pct"/>
              </w:tcPr>
            </w:tcPrChange>
          </w:tcPr>
          <w:p w14:paraId="12FCD617" w14:textId="77777777" w:rsidR="0095740D" w:rsidRPr="008145C6" w:rsidDel="00D73460" w:rsidRDefault="0095740D" w:rsidP="00CD6D8D">
            <w:pPr>
              <w:spacing w:after="0" w:line="240" w:lineRule="auto"/>
              <w:rPr>
                <w:ins w:id="4368" w:author="Mohammad Nayeem Hasan" w:date="2024-07-24T01:22:00Z" w16du:dateUtc="2024-07-23T19:22:00Z"/>
                <w:rFonts w:ascii="Times New Roman" w:hAnsi="Times New Roman" w:cs="Times New Roman"/>
                <w:b/>
                <w:bCs/>
                <w:sz w:val="24"/>
                <w:szCs w:val="24"/>
              </w:rPr>
            </w:pPr>
            <w:ins w:id="4369" w:author="Mohammad Nayeem Hasan" w:date="2024-07-24T01:22:00Z" w16du:dateUtc="2024-07-23T19:22:00Z">
              <w:r w:rsidRPr="00DF6BDB" w:rsidDel="00D73460">
                <w:rPr>
                  <w:rFonts w:ascii="Times New Roman" w:hAnsi="Times New Roman" w:cs="Times New Roman"/>
                  <w:sz w:val="24"/>
                  <w:szCs w:val="24"/>
                </w:rPr>
                <w:t>Direct from source</w:t>
              </w:r>
            </w:ins>
          </w:p>
        </w:tc>
        <w:tc>
          <w:tcPr>
            <w:tcW w:w="551" w:type="pct"/>
            <w:tcPrChange w:id="4370" w:author="Mohammad Nayeem Hasan" w:date="2024-07-24T01:50:00Z" w16du:dateUtc="2024-07-23T19:50:00Z">
              <w:tcPr>
                <w:tcW w:w="507" w:type="pct"/>
                <w:gridSpan w:val="2"/>
              </w:tcPr>
            </w:tcPrChange>
          </w:tcPr>
          <w:p w14:paraId="08ADD8BF" w14:textId="77777777" w:rsidR="0095740D" w:rsidRPr="00DF6BDB" w:rsidDel="00D73460" w:rsidRDefault="0095740D" w:rsidP="00CD6D8D">
            <w:pPr>
              <w:spacing w:after="0" w:line="240" w:lineRule="auto"/>
              <w:rPr>
                <w:ins w:id="4371" w:author="Mohammad Nayeem Hasan" w:date="2024-07-24T01:22:00Z" w16du:dateUtc="2024-07-23T19:22:00Z"/>
                <w:rFonts w:ascii="Times New Roman" w:hAnsi="Times New Roman" w:cs="Times New Roman"/>
                <w:sz w:val="24"/>
                <w:szCs w:val="24"/>
              </w:rPr>
            </w:pPr>
            <w:ins w:id="4372" w:author="Mohammad Nayeem Hasan" w:date="2024-07-24T01:22:00Z" w16du:dateUtc="2024-07-23T19:22:00Z">
              <w:r w:rsidRPr="00DF6BDB" w:rsidDel="00D73460">
                <w:rPr>
                  <w:rFonts w:ascii="Times New Roman" w:hAnsi="Times New Roman" w:cs="Times New Roman"/>
                  <w:sz w:val="24"/>
                  <w:szCs w:val="24"/>
                </w:rPr>
                <w:t>11 (7.37)</w:t>
              </w:r>
            </w:ins>
          </w:p>
        </w:tc>
        <w:tc>
          <w:tcPr>
            <w:tcW w:w="660" w:type="pct"/>
            <w:tcPrChange w:id="4373" w:author="Mohammad Nayeem Hasan" w:date="2024-07-24T01:50:00Z" w16du:dateUtc="2024-07-23T19:50:00Z">
              <w:tcPr>
                <w:tcW w:w="608" w:type="pct"/>
                <w:gridSpan w:val="2"/>
              </w:tcPr>
            </w:tcPrChange>
          </w:tcPr>
          <w:p w14:paraId="1060C732" w14:textId="1F5549D2" w:rsidR="0095740D" w:rsidRPr="00DF6BDB" w:rsidDel="00D73460" w:rsidRDefault="0095740D" w:rsidP="00CD6D8D">
            <w:pPr>
              <w:spacing w:after="0" w:line="240" w:lineRule="auto"/>
              <w:rPr>
                <w:ins w:id="4374" w:author="Mohammad Nayeem Hasan" w:date="2024-07-24T01:22:00Z" w16du:dateUtc="2024-07-23T19:22:00Z"/>
                <w:rFonts w:ascii="Times New Roman" w:hAnsi="Times New Roman" w:cs="Times New Roman"/>
                <w:sz w:val="24"/>
                <w:szCs w:val="24"/>
              </w:rPr>
            </w:pPr>
            <w:ins w:id="4375" w:author="Mohammad Nayeem Hasan" w:date="2024-07-24T01:22:00Z" w16du:dateUtc="2024-07-23T19:22:00Z">
              <w:r w:rsidRPr="00DF6BDB" w:rsidDel="00D73460">
                <w:rPr>
                  <w:rFonts w:ascii="Times New Roman" w:hAnsi="Times New Roman" w:cs="Times New Roman"/>
                  <w:sz w:val="24"/>
                  <w:szCs w:val="24"/>
                </w:rPr>
                <w:t>134 (92.63)</w:t>
              </w:r>
            </w:ins>
          </w:p>
        </w:tc>
        <w:tc>
          <w:tcPr>
            <w:tcW w:w="430" w:type="pct"/>
            <w:tcPrChange w:id="4376" w:author="Mohammad Nayeem Hasan" w:date="2024-07-24T01:50:00Z" w16du:dateUtc="2024-07-23T19:50:00Z">
              <w:tcPr>
                <w:tcW w:w="396" w:type="pct"/>
              </w:tcPr>
            </w:tcPrChange>
          </w:tcPr>
          <w:p w14:paraId="6BC6784B" w14:textId="77777777" w:rsidR="0095740D" w:rsidRPr="00DF6BDB" w:rsidDel="00D73460" w:rsidRDefault="0095740D" w:rsidP="00CD6D8D">
            <w:pPr>
              <w:spacing w:after="0" w:line="240" w:lineRule="auto"/>
              <w:rPr>
                <w:ins w:id="4377" w:author="Mohammad Nayeem Hasan" w:date="2024-07-24T01:22:00Z" w16du:dateUtc="2024-07-23T19:22:00Z"/>
                <w:rFonts w:ascii="Times New Roman" w:hAnsi="Times New Roman" w:cs="Times New Roman"/>
                <w:sz w:val="24"/>
                <w:szCs w:val="24"/>
              </w:rPr>
            </w:pPr>
          </w:p>
        </w:tc>
        <w:tc>
          <w:tcPr>
            <w:tcW w:w="550" w:type="pct"/>
            <w:gridSpan w:val="2"/>
            <w:tcPrChange w:id="4378" w:author="Mohammad Nayeem Hasan" w:date="2024-07-24T01:50:00Z" w16du:dateUtc="2024-07-23T19:50:00Z">
              <w:tcPr>
                <w:tcW w:w="507" w:type="pct"/>
                <w:gridSpan w:val="2"/>
              </w:tcPr>
            </w:tcPrChange>
          </w:tcPr>
          <w:p w14:paraId="3801B8C0" w14:textId="77777777" w:rsidR="0095740D" w:rsidRPr="00DF6BDB" w:rsidDel="00D73460" w:rsidRDefault="0095740D" w:rsidP="00CD6D8D">
            <w:pPr>
              <w:spacing w:after="0" w:line="240" w:lineRule="auto"/>
              <w:rPr>
                <w:ins w:id="4379" w:author="Mohammad Nayeem Hasan" w:date="2024-07-24T01:22:00Z" w16du:dateUtc="2024-07-23T19:22:00Z"/>
                <w:rFonts w:ascii="Times New Roman" w:hAnsi="Times New Roman" w:cs="Times New Roman"/>
                <w:sz w:val="24"/>
                <w:szCs w:val="24"/>
              </w:rPr>
            </w:pPr>
            <w:ins w:id="4380" w:author="Mohammad Nayeem Hasan" w:date="2024-07-24T01:22:00Z" w16du:dateUtc="2024-07-23T19:22:00Z">
              <w:r w:rsidRPr="00DF6BDB" w:rsidDel="00D73460">
                <w:rPr>
                  <w:rFonts w:ascii="Times New Roman" w:hAnsi="Times New Roman" w:cs="Times New Roman"/>
                  <w:sz w:val="24"/>
                  <w:szCs w:val="24"/>
                </w:rPr>
                <w:t>11 (7.37)</w:t>
              </w:r>
            </w:ins>
          </w:p>
        </w:tc>
        <w:tc>
          <w:tcPr>
            <w:tcW w:w="551" w:type="pct"/>
            <w:tcPrChange w:id="4381" w:author="Mohammad Nayeem Hasan" w:date="2024-07-24T01:50:00Z" w16du:dateUtc="2024-07-23T19:50:00Z">
              <w:tcPr>
                <w:tcW w:w="507" w:type="pct"/>
                <w:gridSpan w:val="3"/>
              </w:tcPr>
            </w:tcPrChange>
          </w:tcPr>
          <w:p w14:paraId="2E4F9F0B" w14:textId="1F279CE6" w:rsidR="0095740D" w:rsidRPr="00DF6BDB" w:rsidDel="00D73460" w:rsidRDefault="0095740D" w:rsidP="00CD6D8D">
            <w:pPr>
              <w:spacing w:after="0" w:line="240" w:lineRule="auto"/>
              <w:rPr>
                <w:ins w:id="4382" w:author="Mohammad Nayeem Hasan" w:date="2024-07-24T01:22:00Z" w16du:dateUtc="2024-07-23T19:22:00Z"/>
                <w:rFonts w:ascii="Times New Roman" w:hAnsi="Times New Roman" w:cs="Times New Roman"/>
                <w:sz w:val="24"/>
                <w:szCs w:val="24"/>
              </w:rPr>
            </w:pPr>
            <w:ins w:id="4383" w:author="Mohammad Nayeem Hasan" w:date="2024-07-24T01:34:00Z" w16du:dateUtc="2024-07-23T19:34:00Z">
              <w:r w:rsidRPr="00DF6BDB" w:rsidDel="00D73460">
                <w:rPr>
                  <w:rFonts w:ascii="Times New Roman" w:hAnsi="Times New Roman" w:cs="Times New Roman"/>
                  <w:sz w:val="24"/>
                  <w:szCs w:val="24"/>
                </w:rPr>
                <w:t>11 (7.37)</w:t>
              </w:r>
            </w:ins>
          </w:p>
        </w:tc>
        <w:tc>
          <w:tcPr>
            <w:tcW w:w="429" w:type="pct"/>
            <w:tcPrChange w:id="4384" w:author="Mohammad Nayeem Hasan" w:date="2024-07-24T01:50:00Z" w16du:dateUtc="2024-07-23T19:50:00Z">
              <w:tcPr>
                <w:tcW w:w="395" w:type="pct"/>
                <w:gridSpan w:val="2"/>
              </w:tcPr>
            </w:tcPrChange>
          </w:tcPr>
          <w:p w14:paraId="5E1AB1C5" w14:textId="77777777" w:rsidR="0095740D" w:rsidRPr="00DF6BDB" w:rsidDel="00D73460" w:rsidRDefault="0095740D" w:rsidP="00CD6D8D">
            <w:pPr>
              <w:spacing w:after="0" w:line="240" w:lineRule="auto"/>
              <w:rPr>
                <w:ins w:id="4385" w:author="Mohammad Nayeem Hasan" w:date="2024-07-24T01:30:00Z" w16du:dateUtc="2024-07-23T19:30:00Z"/>
                <w:rFonts w:ascii="Times New Roman" w:hAnsi="Times New Roman" w:cs="Times New Roman"/>
                <w:sz w:val="24"/>
                <w:szCs w:val="24"/>
              </w:rPr>
            </w:pPr>
          </w:p>
        </w:tc>
      </w:tr>
      <w:tr w:rsidR="0095740D" w:rsidRPr="00CE3B54" w:rsidDel="00D73460" w14:paraId="69B89D75" w14:textId="4122CA31" w:rsidTr="00461E37">
        <w:tblPrEx>
          <w:tblW w:w="5000" w:type="pct"/>
          <w:tblPrExChange w:id="4386" w:author="Mohammad Nayeem Hasan" w:date="2024-07-24T01:50:00Z" w16du:dateUtc="2024-07-23T19:50:00Z">
            <w:tblPrEx>
              <w:tblW w:w="4633" w:type="pct"/>
            </w:tblPrEx>
          </w:tblPrExChange>
        </w:tblPrEx>
        <w:trPr>
          <w:gridAfter w:val="1"/>
          <w:wAfter w:w="3" w:type="pct"/>
          <w:ins w:id="4387" w:author="Mohammad Nayeem Hasan" w:date="2024-07-24T01:22:00Z" w16du:dateUtc="2024-07-23T19:22:00Z"/>
          <w:trPrChange w:id="4388" w:author="Mohammad Nayeem Hasan" w:date="2024-07-24T01:50:00Z" w16du:dateUtc="2024-07-23T19:50:00Z">
            <w:trPr>
              <w:gridAfter w:val="1"/>
            </w:trPr>
          </w:trPrChange>
        </w:trPr>
        <w:tc>
          <w:tcPr>
            <w:tcW w:w="1826" w:type="pct"/>
            <w:tcPrChange w:id="4389" w:author="Mohammad Nayeem Hasan" w:date="2024-07-24T01:50:00Z" w16du:dateUtc="2024-07-23T19:50:00Z">
              <w:tcPr>
                <w:tcW w:w="1683" w:type="pct"/>
              </w:tcPr>
            </w:tcPrChange>
          </w:tcPr>
          <w:p w14:paraId="5BF2A042" w14:textId="77777777" w:rsidR="0095740D" w:rsidRPr="008145C6" w:rsidDel="00D73460" w:rsidRDefault="0095740D" w:rsidP="00CD6D8D">
            <w:pPr>
              <w:spacing w:after="0" w:line="240" w:lineRule="auto"/>
              <w:rPr>
                <w:ins w:id="4390" w:author="Mohammad Nayeem Hasan" w:date="2024-07-24T01:22:00Z" w16du:dateUtc="2024-07-23T19:22:00Z"/>
                <w:rFonts w:ascii="Times New Roman" w:hAnsi="Times New Roman" w:cs="Times New Roman"/>
                <w:b/>
                <w:bCs/>
                <w:sz w:val="24"/>
                <w:szCs w:val="24"/>
              </w:rPr>
            </w:pPr>
            <w:ins w:id="4391" w:author="Mohammad Nayeem Hasan" w:date="2024-07-24T01:22:00Z" w16du:dateUtc="2024-07-23T19:22:00Z">
              <w:r w:rsidRPr="00DF6BDB" w:rsidDel="00D73460">
                <w:rPr>
                  <w:rFonts w:ascii="Times New Roman" w:hAnsi="Times New Roman" w:cs="Times New Roman"/>
                  <w:sz w:val="24"/>
                  <w:szCs w:val="24"/>
                </w:rPr>
                <w:t>Covered container</w:t>
              </w:r>
            </w:ins>
          </w:p>
        </w:tc>
        <w:tc>
          <w:tcPr>
            <w:tcW w:w="551" w:type="pct"/>
            <w:tcPrChange w:id="4392" w:author="Mohammad Nayeem Hasan" w:date="2024-07-24T01:50:00Z" w16du:dateUtc="2024-07-23T19:50:00Z">
              <w:tcPr>
                <w:tcW w:w="507" w:type="pct"/>
                <w:gridSpan w:val="2"/>
              </w:tcPr>
            </w:tcPrChange>
          </w:tcPr>
          <w:p w14:paraId="05FAEB4E" w14:textId="77777777" w:rsidR="0095740D" w:rsidRPr="00DF6BDB" w:rsidDel="00D73460" w:rsidRDefault="0095740D" w:rsidP="00CD6D8D">
            <w:pPr>
              <w:spacing w:after="0" w:line="240" w:lineRule="auto"/>
              <w:rPr>
                <w:ins w:id="4393" w:author="Mohammad Nayeem Hasan" w:date="2024-07-24T01:22:00Z" w16du:dateUtc="2024-07-23T19:22:00Z"/>
                <w:rFonts w:ascii="Times New Roman" w:hAnsi="Times New Roman" w:cs="Times New Roman"/>
                <w:sz w:val="24"/>
                <w:szCs w:val="24"/>
              </w:rPr>
            </w:pPr>
            <w:ins w:id="4394" w:author="Mohammad Nayeem Hasan" w:date="2024-07-24T01:22:00Z" w16du:dateUtc="2024-07-23T19:22:00Z">
              <w:r w:rsidRPr="00DF6BDB" w:rsidDel="00D73460">
                <w:rPr>
                  <w:rFonts w:ascii="Times New Roman" w:hAnsi="Times New Roman" w:cs="Times New Roman"/>
                  <w:sz w:val="24"/>
                  <w:szCs w:val="24"/>
                </w:rPr>
                <w:t>117 (7.99)</w:t>
              </w:r>
            </w:ins>
          </w:p>
        </w:tc>
        <w:tc>
          <w:tcPr>
            <w:tcW w:w="660" w:type="pct"/>
            <w:tcPrChange w:id="4395" w:author="Mohammad Nayeem Hasan" w:date="2024-07-24T01:50:00Z" w16du:dateUtc="2024-07-23T19:50:00Z">
              <w:tcPr>
                <w:tcW w:w="608" w:type="pct"/>
                <w:gridSpan w:val="2"/>
              </w:tcPr>
            </w:tcPrChange>
          </w:tcPr>
          <w:p w14:paraId="0621D553" w14:textId="12F703E9" w:rsidR="0095740D" w:rsidRPr="00DF6BDB" w:rsidDel="00D73460" w:rsidRDefault="0095740D" w:rsidP="00CD6D8D">
            <w:pPr>
              <w:spacing w:after="0" w:line="240" w:lineRule="auto"/>
              <w:rPr>
                <w:ins w:id="4396" w:author="Mohammad Nayeem Hasan" w:date="2024-07-24T01:22:00Z" w16du:dateUtc="2024-07-23T19:22:00Z"/>
                <w:rFonts w:ascii="Times New Roman" w:hAnsi="Times New Roman" w:cs="Times New Roman"/>
                <w:sz w:val="24"/>
                <w:szCs w:val="24"/>
              </w:rPr>
            </w:pPr>
            <w:ins w:id="4397" w:author="Mohammad Nayeem Hasan" w:date="2024-07-24T01:22:00Z" w16du:dateUtc="2024-07-23T19:22:00Z">
              <w:r w:rsidRPr="00DF6BDB" w:rsidDel="00D73460">
                <w:rPr>
                  <w:rFonts w:ascii="Times New Roman" w:hAnsi="Times New Roman" w:cs="Times New Roman"/>
                  <w:sz w:val="24"/>
                  <w:szCs w:val="24"/>
                </w:rPr>
                <w:t>1346 (92.01)</w:t>
              </w:r>
            </w:ins>
          </w:p>
        </w:tc>
        <w:tc>
          <w:tcPr>
            <w:tcW w:w="430" w:type="pct"/>
            <w:tcPrChange w:id="4398" w:author="Mohammad Nayeem Hasan" w:date="2024-07-24T01:50:00Z" w16du:dateUtc="2024-07-23T19:50:00Z">
              <w:tcPr>
                <w:tcW w:w="396" w:type="pct"/>
              </w:tcPr>
            </w:tcPrChange>
          </w:tcPr>
          <w:p w14:paraId="5B01774A" w14:textId="77777777" w:rsidR="0095740D" w:rsidRPr="00DF6BDB" w:rsidDel="00D73460" w:rsidRDefault="0095740D" w:rsidP="00CD6D8D">
            <w:pPr>
              <w:spacing w:after="0" w:line="240" w:lineRule="auto"/>
              <w:rPr>
                <w:ins w:id="4399" w:author="Mohammad Nayeem Hasan" w:date="2024-07-24T01:22:00Z" w16du:dateUtc="2024-07-23T19:22:00Z"/>
                <w:rFonts w:ascii="Times New Roman" w:hAnsi="Times New Roman" w:cs="Times New Roman"/>
                <w:sz w:val="24"/>
                <w:szCs w:val="24"/>
              </w:rPr>
            </w:pPr>
          </w:p>
        </w:tc>
        <w:tc>
          <w:tcPr>
            <w:tcW w:w="550" w:type="pct"/>
            <w:gridSpan w:val="2"/>
            <w:tcPrChange w:id="4400" w:author="Mohammad Nayeem Hasan" w:date="2024-07-24T01:50:00Z" w16du:dateUtc="2024-07-23T19:50:00Z">
              <w:tcPr>
                <w:tcW w:w="507" w:type="pct"/>
                <w:gridSpan w:val="2"/>
              </w:tcPr>
            </w:tcPrChange>
          </w:tcPr>
          <w:p w14:paraId="624A3D2E" w14:textId="77777777" w:rsidR="0095740D" w:rsidRPr="00DF6BDB" w:rsidDel="00D73460" w:rsidRDefault="0095740D" w:rsidP="00CD6D8D">
            <w:pPr>
              <w:spacing w:after="0" w:line="240" w:lineRule="auto"/>
              <w:rPr>
                <w:ins w:id="4401" w:author="Mohammad Nayeem Hasan" w:date="2024-07-24T01:22:00Z" w16du:dateUtc="2024-07-23T19:22:00Z"/>
                <w:rFonts w:ascii="Times New Roman" w:hAnsi="Times New Roman" w:cs="Times New Roman"/>
                <w:sz w:val="24"/>
                <w:szCs w:val="24"/>
              </w:rPr>
            </w:pPr>
            <w:ins w:id="4402" w:author="Mohammad Nayeem Hasan" w:date="2024-07-24T01:22:00Z" w16du:dateUtc="2024-07-23T19:22:00Z">
              <w:r w:rsidRPr="00DF6BDB" w:rsidDel="00D73460">
                <w:rPr>
                  <w:rFonts w:ascii="Times New Roman" w:hAnsi="Times New Roman" w:cs="Times New Roman"/>
                  <w:sz w:val="24"/>
                  <w:szCs w:val="24"/>
                </w:rPr>
                <w:t>117 (7.99)</w:t>
              </w:r>
            </w:ins>
          </w:p>
        </w:tc>
        <w:tc>
          <w:tcPr>
            <w:tcW w:w="551" w:type="pct"/>
            <w:tcPrChange w:id="4403" w:author="Mohammad Nayeem Hasan" w:date="2024-07-24T01:50:00Z" w16du:dateUtc="2024-07-23T19:50:00Z">
              <w:tcPr>
                <w:tcW w:w="507" w:type="pct"/>
                <w:gridSpan w:val="3"/>
              </w:tcPr>
            </w:tcPrChange>
          </w:tcPr>
          <w:p w14:paraId="5E75D6A7" w14:textId="4DBAEF9B" w:rsidR="0095740D" w:rsidRPr="00DF6BDB" w:rsidDel="00D73460" w:rsidRDefault="0095740D" w:rsidP="00CD6D8D">
            <w:pPr>
              <w:spacing w:after="0" w:line="240" w:lineRule="auto"/>
              <w:rPr>
                <w:ins w:id="4404" w:author="Mohammad Nayeem Hasan" w:date="2024-07-24T01:22:00Z" w16du:dateUtc="2024-07-23T19:22:00Z"/>
                <w:rFonts w:ascii="Times New Roman" w:hAnsi="Times New Roman" w:cs="Times New Roman"/>
                <w:sz w:val="24"/>
                <w:szCs w:val="24"/>
              </w:rPr>
            </w:pPr>
            <w:ins w:id="4405" w:author="Mohammad Nayeem Hasan" w:date="2024-07-24T01:34:00Z" w16du:dateUtc="2024-07-23T19:34:00Z">
              <w:r w:rsidRPr="00DF6BDB" w:rsidDel="00D73460">
                <w:rPr>
                  <w:rFonts w:ascii="Times New Roman" w:hAnsi="Times New Roman" w:cs="Times New Roman"/>
                  <w:sz w:val="24"/>
                  <w:szCs w:val="24"/>
                </w:rPr>
                <w:t>117 (7.99)</w:t>
              </w:r>
            </w:ins>
          </w:p>
        </w:tc>
        <w:tc>
          <w:tcPr>
            <w:tcW w:w="429" w:type="pct"/>
            <w:tcPrChange w:id="4406" w:author="Mohammad Nayeem Hasan" w:date="2024-07-24T01:50:00Z" w16du:dateUtc="2024-07-23T19:50:00Z">
              <w:tcPr>
                <w:tcW w:w="395" w:type="pct"/>
                <w:gridSpan w:val="2"/>
              </w:tcPr>
            </w:tcPrChange>
          </w:tcPr>
          <w:p w14:paraId="6EB38015" w14:textId="77777777" w:rsidR="0095740D" w:rsidRPr="00DF6BDB" w:rsidDel="00D73460" w:rsidRDefault="0095740D" w:rsidP="00CD6D8D">
            <w:pPr>
              <w:spacing w:after="0" w:line="240" w:lineRule="auto"/>
              <w:rPr>
                <w:ins w:id="4407" w:author="Mohammad Nayeem Hasan" w:date="2024-07-24T01:30:00Z" w16du:dateUtc="2024-07-23T19:30:00Z"/>
                <w:rFonts w:ascii="Times New Roman" w:hAnsi="Times New Roman" w:cs="Times New Roman"/>
                <w:sz w:val="24"/>
                <w:szCs w:val="24"/>
              </w:rPr>
            </w:pPr>
          </w:p>
        </w:tc>
      </w:tr>
      <w:tr w:rsidR="0095740D" w:rsidRPr="00CE3B54" w:rsidDel="00D73460" w14:paraId="35019303" w14:textId="77458E00" w:rsidTr="00461E37">
        <w:tblPrEx>
          <w:tblW w:w="5000" w:type="pct"/>
          <w:tblPrExChange w:id="4408" w:author="Mohammad Nayeem Hasan" w:date="2024-07-24T01:50:00Z" w16du:dateUtc="2024-07-23T19:50:00Z">
            <w:tblPrEx>
              <w:tblW w:w="4633" w:type="pct"/>
            </w:tblPrEx>
          </w:tblPrExChange>
        </w:tblPrEx>
        <w:trPr>
          <w:gridAfter w:val="1"/>
          <w:wAfter w:w="3" w:type="pct"/>
          <w:ins w:id="4409" w:author="Mohammad Nayeem Hasan" w:date="2024-07-24T01:22:00Z" w16du:dateUtc="2024-07-23T19:22:00Z"/>
          <w:trPrChange w:id="4410" w:author="Mohammad Nayeem Hasan" w:date="2024-07-24T01:50:00Z" w16du:dateUtc="2024-07-23T19:50:00Z">
            <w:trPr>
              <w:gridAfter w:val="1"/>
            </w:trPr>
          </w:trPrChange>
        </w:trPr>
        <w:tc>
          <w:tcPr>
            <w:tcW w:w="1826" w:type="pct"/>
            <w:tcPrChange w:id="4411" w:author="Mohammad Nayeem Hasan" w:date="2024-07-24T01:50:00Z" w16du:dateUtc="2024-07-23T19:50:00Z">
              <w:tcPr>
                <w:tcW w:w="1683" w:type="pct"/>
              </w:tcPr>
            </w:tcPrChange>
          </w:tcPr>
          <w:p w14:paraId="6A7D74B5" w14:textId="77777777" w:rsidR="0095740D" w:rsidRPr="008145C6" w:rsidDel="00D73460" w:rsidRDefault="0095740D" w:rsidP="00CD6D8D">
            <w:pPr>
              <w:spacing w:after="0" w:line="240" w:lineRule="auto"/>
              <w:rPr>
                <w:ins w:id="4412" w:author="Mohammad Nayeem Hasan" w:date="2024-07-24T01:22:00Z" w16du:dateUtc="2024-07-23T19:22:00Z"/>
                <w:rFonts w:ascii="Times New Roman" w:hAnsi="Times New Roman" w:cs="Times New Roman"/>
                <w:b/>
                <w:bCs/>
                <w:sz w:val="24"/>
                <w:szCs w:val="24"/>
              </w:rPr>
            </w:pPr>
            <w:ins w:id="4413" w:author="Mohammad Nayeem Hasan" w:date="2024-07-24T01:22:00Z" w16du:dateUtc="2024-07-23T19:22:00Z">
              <w:r w:rsidRPr="00DF6BDB" w:rsidDel="00D73460">
                <w:rPr>
                  <w:rFonts w:ascii="Times New Roman" w:hAnsi="Times New Roman" w:cs="Times New Roman"/>
                  <w:sz w:val="24"/>
                  <w:szCs w:val="24"/>
                </w:rPr>
                <w:t>Uncovered container</w:t>
              </w:r>
            </w:ins>
          </w:p>
        </w:tc>
        <w:tc>
          <w:tcPr>
            <w:tcW w:w="551" w:type="pct"/>
            <w:tcPrChange w:id="4414" w:author="Mohammad Nayeem Hasan" w:date="2024-07-24T01:50:00Z" w16du:dateUtc="2024-07-23T19:50:00Z">
              <w:tcPr>
                <w:tcW w:w="507" w:type="pct"/>
                <w:gridSpan w:val="2"/>
              </w:tcPr>
            </w:tcPrChange>
          </w:tcPr>
          <w:p w14:paraId="69F33079" w14:textId="77777777" w:rsidR="0095740D" w:rsidRPr="00DF6BDB" w:rsidDel="00D73460" w:rsidRDefault="0095740D" w:rsidP="00CD6D8D">
            <w:pPr>
              <w:spacing w:after="0" w:line="240" w:lineRule="auto"/>
              <w:rPr>
                <w:ins w:id="4415" w:author="Mohammad Nayeem Hasan" w:date="2024-07-24T01:22:00Z" w16du:dateUtc="2024-07-23T19:22:00Z"/>
                <w:rFonts w:ascii="Times New Roman" w:hAnsi="Times New Roman" w:cs="Times New Roman"/>
                <w:sz w:val="24"/>
                <w:szCs w:val="24"/>
              </w:rPr>
            </w:pPr>
            <w:ins w:id="4416" w:author="Mohammad Nayeem Hasan" w:date="2024-07-24T01:22:00Z" w16du:dateUtc="2024-07-23T19:22:00Z">
              <w:r w:rsidRPr="00DF6BDB" w:rsidDel="00D73460">
                <w:rPr>
                  <w:rFonts w:ascii="Times New Roman" w:hAnsi="Times New Roman" w:cs="Times New Roman"/>
                  <w:sz w:val="24"/>
                  <w:szCs w:val="24"/>
                </w:rPr>
                <w:t>45 (6.28)</w:t>
              </w:r>
            </w:ins>
          </w:p>
        </w:tc>
        <w:tc>
          <w:tcPr>
            <w:tcW w:w="660" w:type="pct"/>
            <w:tcPrChange w:id="4417" w:author="Mohammad Nayeem Hasan" w:date="2024-07-24T01:50:00Z" w16du:dateUtc="2024-07-23T19:50:00Z">
              <w:tcPr>
                <w:tcW w:w="608" w:type="pct"/>
                <w:gridSpan w:val="2"/>
              </w:tcPr>
            </w:tcPrChange>
          </w:tcPr>
          <w:p w14:paraId="3197814D" w14:textId="0A8CFCDA" w:rsidR="0095740D" w:rsidRPr="00DF6BDB" w:rsidDel="00D73460" w:rsidRDefault="0095740D" w:rsidP="00CD6D8D">
            <w:pPr>
              <w:spacing w:after="0" w:line="240" w:lineRule="auto"/>
              <w:rPr>
                <w:ins w:id="4418" w:author="Mohammad Nayeem Hasan" w:date="2024-07-24T01:22:00Z" w16du:dateUtc="2024-07-23T19:22:00Z"/>
                <w:rFonts w:ascii="Times New Roman" w:hAnsi="Times New Roman" w:cs="Times New Roman"/>
                <w:sz w:val="24"/>
                <w:szCs w:val="24"/>
              </w:rPr>
            </w:pPr>
            <w:ins w:id="4419" w:author="Mohammad Nayeem Hasan" w:date="2024-07-24T01:22:00Z" w16du:dateUtc="2024-07-23T19:22:00Z">
              <w:r w:rsidRPr="00DF6BDB" w:rsidDel="00D73460">
                <w:rPr>
                  <w:rFonts w:ascii="Times New Roman" w:hAnsi="Times New Roman" w:cs="Times New Roman"/>
                  <w:sz w:val="24"/>
                  <w:szCs w:val="24"/>
                </w:rPr>
                <w:t>675 (93.73)</w:t>
              </w:r>
            </w:ins>
          </w:p>
        </w:tc>
        <w:tc>
          <w:tcPr>
            <w:tcW w:w="430" w:type="pct"/>
            <w:tcPrChange w:id="4420" w:author="Mohammad Nayeem Hasan" w:date="2024-07-24T01:50:00Z" w16du:dateUtc="2024-07-23T19:50:00Z">
              <w:tcPr>
                <w:tcW w:w="396" w:type="pct"/>
              </w:tcPr>
            </w:tcPrChange>
          </w:tcPr>
          <w:p w14:paraId="1C483DAB" w14:textId="77777777" w:rsidR="0095740D" w:rsidRPr="00DF6BDB" w:rsidDel="00D73460" w:rsidRDefault="0095740D" w:rsidP="00CD6D8D">
            <w:pPr>
              <w:spacing w:after="0" w:line="240" w:lineRule="auto"/>
              <w:rPr>
                <w:ins w:id="4421" w:author="Mohammad Nayeem Hasan" w:date="2024-07-24T01:22:00Z" w16du:dateUtc="2024-07-23T19:22:00Z"/>
                <w:rFonts w:ascii="Times New Roman" w:hAnsi="Times New Roman" w:cs="Times New Roman"/>
                <w:sz w:val="24"/>
                <w:szCs w:val="24"/>
              </w:rPr>
            </w:pPr>
          </w:p>
        </w:tc>
        <w:tc>
          <w:tcPr>
            <w:tcW w:w="550" w:type="pct"/>
            <w:gridSpan w:val="2"/>
            <w:tcPrChange w:id="4422" w:author="Mohammad Nayeem Hasan" w:date="2024-07-24T01:50:00Z" w16du:dateUtc="2024-07-23T19:50:00Z">
              <w:tcPr>
                <w:tcW w:w="507" w:type="pct"/>
                <w:gridSpan w:val="2"/>
              </w:tcPr>
            </w:tcPrChange>
          </w:tcPr>
          <w:p w14:paraId="1A7282AB" w14:textId="77777777" w:rsidR="0095740D" w:rsidRPr="00DF6BDB" w:rsidDel="00D73460" w:rsidRDefault="0095740D" w:rsidP="00CD6D8D">
            <w:pPr>
              <w:spacing w:after="0" w:line="240" w:lineRule="auto"/>
              <w:rPr>
                <w:ins w:id="4423" w:author="Mohammad Nayeem Hasan" w:date="2024-07-24T01:22:00Z" w16du:dateUtc="2024-07-23T19:22:00Z"/>
                <w:rFonts w:ascii="Times New Roman" w:hAnsi="Times New Roman" w:cs="Times New Roman"/>
                <w:sz w:val="24"/>
                <w:szCs w:val="24"/>
              </w:rPr>
            </w:pPr>
            <w:ins w:id="4424" w:author="Mohammad Nayeem Hasan" w:date="2024-07-24T01:22:00Z" w16du:dateUtc="2024-07-23T19:22:00Z">
              <w:r w:rsidRPr="00DF6BDB" w:rsidDel="00D73460">
                <w:rPr>
                  <w:rFonts w:ascii="Times New Roman" w:hAnsi="Times New Roman" w:cs="Times New Roman"/>
                  <w:sz w:val="24"/>
                  <w:szCs w:val="24"/>
                </w:rPr>
                <w:t>45 (6.28)</w:t>
              </w:r>
            </w:ins>
          </w:p>
        </w:tc>
        <w:tc>
          <w:tcPr>
            <w:tcW w:w="551" w:type="pct"/>
            <w:tcPrChange w:id="4425" w:author="Mohammad Nayeem Hasan" w:date="2024-07-24T01:50:00Z" w16du:dateUtc="2024-07-23T19:50:00Z">
              <w:tcPr>
                <w:tcW w:w="507" w:type="pct"/>
                <w:gridSpan w:val="3"/>
              </w:tcPr>
            </w:tcPrChange>
          </w:tcPr>
          <w:p w14:paraId="7723D725" w14:textId="1786F529" w:rsidR="0095740D" w:rsidRPr="00DF6BDB" w:rsidDel="00D73460" w:rsidRDefault="0095740D" w:rsidP="00CD6D8D">
            <w:pPr>
              <w:spacing w:after="0" w:line="240" w:lineRule="auto"/>
              <w:rPr>
                <w:ins w:id="4426" w:author="Mohammad Nayeem Hasan" w:date="2024-07-24T01:22:00Z" w16du:dateUtc="2024-07-23T19:22:00Z"/>
                <w:rFonts w:ascii="Times New Roman" w:hAnsi="Times New Roman" w:cs="Times New Roman"/>
                <w:sz w:val="24"/>
                <w:szCs w:val="24"/>
              </w:rPr>
            </w:pPr>
            <w:ins w:id="4427" w:author="Mohammad Nayeem Hasan" w:date="2024-07-24T01:34:00Z" w16du:dateUtc="2024-07-23T19:34:00Z">
              <w:r w:rsidRPr="00DF6BDB" w:rsidDel="00D73460">
                <w:rPr>
                  <w:rFonts w:ascii="Times New Roman" w:hAnsi="Times New Roman" w:cs="Times New Roman"/>
                  <w:sz w:val="24"/>
                  <w:szCs w:val="24"/>
                </w:rPr>
                <w:t>45 (6.28)</w:t>
              </w:r>
            </w:ins>
          </w:p>
        </w:tc>
        <w:tc>
          <w:tcPr>
            <w:tcW w:w="429" w:type="pct"/>
            <w:tcPrChange w:id="4428" w:author="Mohammad Nayeem Hasan" w:date="2024-07-24T01:50:00Z" w16du:dateUtc="2024-07-23T19:50:00Z">
              <w:tcPr>
                <w:tcW w:w="395" w:type="pct"/>
                <w:gridSpan w:val="2"/>
              </w:tcPr>
            </w:tcPrChange>
          </w:tcPr>
          <w:p w14:paraId="42659740" w14:textId="77777777" w:rsidR="0095740D" w:rsidRPr="00DF6BDB" w:rsidDel="00D73460" w:rsidRDefault="0095740D" w:rsidP="00CD6D8D">
            <w:pPr>
              <w:spacing w:after="0" w:line="240" w:lineRule="auto"/>
              <w:rPr>
                <w:ins w:id="4429" w:author="Mohammad Nayeem Hasan" w:date="2024-07-24T01:30:00Z" w16du:dateUtc="2024-07-23T19:30:00Z"/>
                <w:rFonts w:ascii="Times New Roman" w:hAnsi="Times New Roman" w:cs="Times New Roman"/>
                <w:sz w:val="24"/>
                <w:szCs w:val="24"/>
              </w:rPr>
            </w:pPr>
          </w:p>
        </w:tc>
      </w:tr>
      <w:tr w:rsidR="0095740D" w:rsidRPr="00CE3B54" w:rsidDel="00D73460" w14:paraId="6F094815" w14:textId="4E6858D4" w:rsidTr="00461E37">
        <w:tblPrEx>
          <w:tblW w:w="5000" w:type="pct"/>
          <w:tblPrExChange w:id="4430" w:author="Mohammad Nayeem Hasan" w:date="2024-07-24T01:50:00Z" w16du:dateUtc="2024-07-23T19:50:00Z">
            <w:tblPrEx>
              <w:tblW w:w="4633" w:type="pct"/>
            </w:tblPrEx>
          </w:tblPrExChange>
        </w:tblPrEx>
        <w:trPr>
          <w:gridAfter w:val="1"/>
          <w:wAfter w:w="3" w:type="pct"/>
          <w:ins w:id="4431" w:author="Mohammad Nayeem Hasan" w:date="2024-07-24T01:22:00Z" w16du:dateUtc="2024-07-23T19:22:00Z"/>
          <w:trPrChange w:id="4432" w:author="Mohammad Nayeem Hasan" w:date="2024-07-24T01:50:00Z" w16du:dateUtc="2024-07-23T19:50:00Z">
            <w:trPr>
              <w:gridAfter w:val="1"/>
            </w:trPr>
          </w:trPrChange>
        </w:trPr>
        <w:tc>
          <w:tcPr>
            <w:tcW w:w="1826" w:type="pct"/>
            <w:tcPrChange w:id="4433" w:author="Mohammad Nayeem Hasan" w:date="2024-07-24T01:50:00Z" w16du:dateUtc="2024-07-23T19:50:00Z">
              <w:tcPr>
                <w:tcW w:w="1683" w:type="pct"/>
              </w:tcPr>
            </w:tcPrChange>
          </w:tcPr>
          <w:p w14:paraId="1871BB93" w14:textId="77777777" w:rsidR="0095740D" w:rsidRPr="008145C6" w:rsidDel="00D73460" w:rsidRDefault="0095740D" w:rsidP="00CD6D8D">
            <w:pPr>
              <w:spacing w:after="0" w:line="240" w:lineRule="auto"/>
              <w:rPr>
                <w:ins w:id="4434" w:author="Mohammad Nayeem Hasan" w:date="2024-07-24T01:22:00Z" w16du:dateUtc="2024-07-23T19:22:00Z"/>
                <w:rFonts w:ascii="Times New Roman" w:hAnsi="Times New Roman" w:cs="Times New Roman"/>
                <w:i/>
                <w:iCs/>
                <w:sz w:val="24"/>
                <w:szCs w:val="24"/>
              </w:rPr>
            </w:pPr>
            <w:ins w:id="4435" w:author="Mohammad Nayeem Hasan" w:date="2024-07-24T01:22:00Z" w16du:dateUtc="2024-07-23T19:22:00Z">
              <w:r w:rsidRPr="008145C6" w:rsidDel="00D73460">
                <w:rPr>
                  <w:rFonts w:ascii="Times New Roman" w:hAnsi="Times New Roman" w:cs="Times New Roman"/>
                  <w:b/>
                  <w:bCs/>
                  <w:i/>
                  <w:iCs/>
                  <w:sz w:val="24"/>
                  <w:szCs w:val="24"/>
                </w:rPr>
                <w:t>Source water type</w:t>
              </w:r>
            </w:ins>
          </w:p>
        </w:tc>
        <w:tc>
          <w:tcPr>
            <w:tcW w:w="551" w:type="pct"/>
            <w:tcPrChange w:id="4436" w:author="Mohammad Nayeem Hasan" w:date="2024-07-24T01:50:00Z" w16du:dateUtc="2024-07-23T19:50:00Z">
              <w:tcPr>
                <w:tcW w:w="507" w:type="pct"/>
                <w:gridSpan w:val="2"/>
              </w:tcPr>
            </w:tcPrChange>
          </w:tcPr>
          <w:p w14:paraId="5E35B5F1" w14:textId="77777777" w:rsidR="0095740D" w:rsidRPr="00DF6BDB" w:rsidDel="00D73460" w:rsidRDefault="0095740D" w:rsidP="00CD6D8D">
            <w:pPr>
              <w:spacing w:after="0" w:line="240" w:lineRule="auto"/>
              <w:rPr>
                <w:ins w:id="4437" w:author="Mohammad Nayeem Hasan" w:date="2024-07-24T01:22:00Z" w16du:dateUtc="2024-07-23T19:22:00Z"/>
                <w:rFonts w:ascii="Times New Roman" w:hAnsi="Times New Roman" w:cs="Times New Roman"/>
                <w:sz w:val="24"/>
                <w:szCs w:val="24"/>
              </w:rPr>
            </w:pPr>
          </w:p>
        </w:tc>
        <w:tc>
          <w:tcPr>
            <w:tcW w:w="660" w:type="pct"/>
            <w:tcPrChange w:id="4438" w:author="Mohammad Nayeem Hasan" w:date="2024-07-24T01:50:00Z" w16du:dateUtc="2024-07-23T19:50:00Z">
              <w:tcPr>
                <w:tcW w:w="608" w:type="pct"/>
                <w:gridSpan w:val="2"/>
              </w:tcPr>
            </w:tcPrChange>
          </w:tcPr>
          <w:p w14:paraId="4D91B997" w14:textId="19BB1581" w:rsidR="0095740D" w:rsidRPr="00DF6BDB" w:rsidDel="00D73460" w:rsidRDefault="0095740D" w:rsidP="00CD6D8D">
            <w:pPr>
              <w:spacing w:after="0" w:line="240" w:lineRule="auto"/>
              <w:rPr>
                <w:ins w:id="4439" w:author="Mohammad Nayeem Hasan" w:date="2024-07-24T01:22:00Z" w16du:dateUtc="2024-07-23T19:22:00Z"/>
                <w:rFonts w:ascii="Times New Roman" w:hAnsi="Times New Roman" w:cs="Times New Roman"/>
                <w:sz w:val="24"/>
                <w:szCs w:val="24"/>
              </w:rPr>
            </w:pPr>
          </w:p>
        </w:tc>
        <w:tc>
          <w:tcPr>
            <w:tcW w:w="430" w:type="pct"/>
            <w:tcPrChange w:id="4440" w:author="Mohammad Nayeem Hasan" w:date="2024-07-24T01:50:00Z" w16du:dateUtc="2024-07-23T19:50:00Z">
              <w:tcPr>
                <w:tcW w:w="396" w:type="pct"/>
              </w:tcPr>
            </w:tcPrChange>
          </w:tcPr>
          <w:p w14:paraId="6A89A3EE" w14:textId="77777777" w:rsidR="0095740D" w:rsidRPr="00DF6BDB" w:rsidDel="00D73460" w:rsidRDefault="0095740D" w:rsidP="00CD6D8D">
            <w:pPr>
              <w:spacing w:after="0" w:line="240" w:lineRule="auto"/>
              <w:rPr>
                <w:ins w:id="4441" w:author="Mohammad Nayeem Hasan" w:date="2024-07-24T01:22:00Z" w16du:dateUtc="2024-07-23T19:22:00Z"/>
                <w:rFonts w:ascii="Times New Roman" w:hAnsi="Times New Roman" w:cs="Times New Roman"/>
                <w:sz w:val="24"/>
                <w:szCs w:val="24"/>
              </w:rPr>
            </w:pPr>
          </w:p>
        </w:tc>
        <w:tc>
          <w:tcPr>
            <w:tcW w:w="550" w:type="pct"/>
            <w:gridSpan w:val="2"/>
            <w:tcPrChange w:id="4442" w:author="Mohammad Nayeem Hasan" w:date="2024-07-24T01:50:00Z" w16du:dateUtc="2024-07-23T19:50:00Z">
              <w:tcPr>
                <w:tcW w:w="507" w:type="pct"/>
                <w:gridSpan w:val="2"/>
              </w:tcPr>
            </w:tcPrChange>
          </w:tcPr>
          <w:p w14:paraId="3D62C5A4" w14:textId="77777777" w:rsidR="0095740D" w:rsidRPr="00DF6BDB" w:rsidDel="00D73460" w:rsidRDefault="0095740D" w:rsidP="00CD6D8D">
            <w:pPr>
              <w:spacing w:after="0" w:line="240" w:lineRule="auto"/>
              <w:rPr>
                <w:ins w:id="4443" w:author="Mohammad Nayeem Hasan" w:date="2024-07-24T01:22:00Z" w16du:dateUtc="2024-07-23T19:22:00Z"/>
                <w:rFonts w:ascii="Times New Roman" w:hAnsi="Times New Roman" w:cs="Times New Roman"/>
                <w:sz w:val="24"/>
                <w:szCs w:val="24"/>
              </w:rPr>
            </w:pPr>
          </w:p>
        </w:tc>
        <w:tc>
          <w:tcPr>
            <w:tcW w:w="551" w:type="pct"/>
            <w:tcPrChange w:id="4444" w:author="Mohammad Nayeem Hasan" w:date="2024-07-24T01:50:00Z" w16du:dateUtc="2024-07-23T19:50:00Z">
              <w:tcPr>
                <w:tcW w:w="507" w:type="pct"/>
                <w:gridSpan w:val="3"/>
              </w:tcPr>
            </w:tcPrChange>
          </w:tcPr>
          <w:p w14:paraId="1E098A3F" w14:textId="77777777" w:rsidR="0095740D" w:rsidRPr="00DF6BDB" w:rsidDel="00D73460" w:rsidRDefault="0095740D" w:rsidP="00CD6D8D">
            <w:pPr>
              <w:spacing w:after="0" w:line="240" w:lineRule="auto"/>
              <w:rPr>
                <w:ins w:id="4445" w:author="Mohammad Nayeem Hasan" w:date="2024-07-24T01:22:00Z" w16du:dateUtc="2024-07-23T19:22:00Z"/>
                <w:rFonts w:ascii="Times New Roman" w:hAnsi="Times New Roman" w:cs="Times New Roman"/>
                <w:sz w:val="24"/>
                <w:szCs w:val="24"/>
              </w:rPr>
            </w:pPr>
          </w:p>
        </w:tc>
        <w:tc>
          <w:tcPr>
            <w:tcW w:w="429" w:type="pct"/>
            <w:tcPrChange w:id="4446" w:author="Mohammad Nayeem Hasan" w:date="2024-07-24T01:50:00Z" w16du:dateUtc="2024-07-23T19:50:00Z">
              <w:tcPr>
                <w:tcW w:w="395" w:type="pct"/>
                <w:gridSpan w:val="2"/>
              </w:tcPr>
            </w:tcPrChange>
          </w:tcPr>
          <w:p w14:paraId="14248A0B" w14:textId="77777777" w:rsidR="0095740D" w:rsidRPr="00DF6BDB" w:rsidDel="00D73460" w:rsidRDefault="0095740D" w:rsidP="00CD6D8D">
            <w:pPr>
              <w:spacing w:after="0" w:line="240" w:lineRule="auto"/>
              <w:rPr>
                <w:ins w:id="4447" w:author="Mohammad Nayeem Hasan" w:date="2024-07-24T01:30:00Z" w16du:dateUtc="2024-07-23T19:30:00Z"/>
                <w:rFonts w:ascii="Times New Roman" w:hAnsi="Times New Roman" w:cs="Times New Roman"/>
                <w:sz w:val="24"/>
                <w:szCs w:val="24"/>
              </w:rPr>
            </w:pPr>
          </w:p>
        </w:tc>
      </w:tr>
      <w:tr w:rsidR="0095740D" w:rsidRPr="00CE3B54" w:rsidDel="00D73460" w14:paraId="7B03C249" w14:textId="58D09758" w:rsidTr="00461E37">
        <w:tblPrEx>
          <w:tblW w:w="5000" w:type="pct"/>
          <w:tblPrExChange w:id="4448" w:author="Mohammad Nayeem Hasan" w:date="2024-07-24T01:50:00Z" w16du:dateUtc="2024-07-23T19:50:00Z">
            <w:tblPrEx>
              <w:tblW w:w="4633" w:type="pct"/>
            </w:tblPrEx>
          </w:tblPrExChange>
        </w:tblPrEx>
        <w:trPr>
          <w:gridAfter w:val="1"/>
          <w:wAfter w:w="3" w:type="pct"/>
          <w:ins w:id="4449" w:author="Mohammad Nayeem Hasan" w:date="2024-07-24T01:22:00Z" w16du:dateUtc="2024-07-23T19:22:00Z"/>
          <w:trPrChange w:id="4450" w:author="Mohammad Nayeem Hasan" w:date="2024-07-24T01:50:00Z" w16du:dateUtc="2024-07-23T19:50:00Z">
            <w:trPr>
              <w:gridAfter w:val="1"/>
            </w:trPr>
          </w:trPrChange>
        </w:trPr>
        <w:tc>
          <w:tcPr>
            <w:tcW w:w="1826" w:type="pct"/>
            <w:tcPrChange w:id="4451" w:author="Mohammad Nayeem Hasan" w:date="2024-07-24T01:50:00Z" w16du:dateUtc="2024-07-23T19:50:00Z">
              <w:tcPr>
                <w:tcW w:w="1683" w:type="pct"/>
              </w:tcPr>
            </w:tcPrChange>
          </w:tcPr>
          <w:p w14:paraId="521F4C7B" w14:textId="77777777" w:rsidR="0095740D" w:rsidRPr="00DF6BDB" w:rsidDel="00D73460" w:rsidRDefault="0095740D" w:rsidP="00CD6D8D">
            <w:pPr>
              <w:spacing w:after="0" w:line="240" w:lineRule="auto"/>
              <w:rPr>
                <w:ins w:id="4452" w:author="Mohammad Nayeem Hasan" w:date="2024-07-24T01:22:00Z" w16du:dateUtc="2024-07-23T19:22:00Z"/>
                <w:rFonts w:ascii="Times New Roman" w:hAnsi="Times New Roman" w:cs="Times New Roman"/>
                <w:sz w:val="24"/>
                <w:szCs w:val="24"/>
              </w:rPr>
            </w:pPr>
            <w:ins w:id="4453" w:author="Mohammad Nayeem Hasan" w:date="2024-07-24T01:22:00Z" w16du:dateUtc="2024-07-23T19:22:00Z">
              <w:r w:rsidRPr="00DF6BDB" w:rsidDel="00D73460">
                <w:rPr>
                  <w:rFonts w:ascii="Times New Roman" w:hAnsi="Times New Roman" w:cs="Times New Roman"/>
                  <w:sz w:val="24"/>
                  <w:szCs w:val="24"/>
                </w:rPr>
                <w:t>Improved</w:t>
              </w:r>
            </w:ins>
          </w:p>
        </w:tc>
        <w:tc>
          <w:tcPr>
            <w:tcW w:w="551" w:type="pct"/>
            <w:tcPrChange w:id="4454" w:author="Mohammad Nayeem Hasan" w:date="2024-07-24T01:50:00Z" w16du:dateUtc="2024-07-23T19:50:00Z">
              <w:tcPr>
                <w:tcW w:w="507" w:type="pct"/>
                <w:gridSpan w:val="2"/>
              </w:tcPr>
            </w:tcPrChange>
          </w:tcPr>
          <w:p w14:paraId="15C5F875" w14:textId="77777777" w:rsidR="0095740D" w:rsidRPr="00DF6BDB" w:rsidDel="00D73460" w:rsidRDefault="0095740D" w:rsidP="00CD6D8D">
            <w:pPr>
              <w:spacing w:after="0" w:line="240" w:lineRule="auto"/>
              <w:rPr>
                <w:ins w:id="4455" w:author="Mohammad Nayeem Hasan" w:date="2024-07-24T01:22:00Z" w16du:dateUtc="2024-07-23T19:22:00Z"/>
                <w:rFonts w:ascii="Times New Roman" w:hAnsi="Times New Roman" w:cs="Times New Roman"/>
                <w:sz w:val="24"/>
                <w:szCs w:val="24"/>
              </w:rPr>
            </w:pPr>
            <w:ins w:id="4456" w:author="Mohammad Nayeem Hasan" w:date="2024-07-24T01:22:00Z" w16du:dateUtc="2024-07-23T19:22:00Z">
              <w:r w:rsidRPr="00DF6BDB" w:rsidDel="00D73460">
                <w:rPr>
                  <w:rFonts w:ascii="Times New Roman" w:hAnsi="Times New Roman" w:cs="Times New Roman"/>
                  <w:sz w:val="24"/>
                  <w:szCs w:val="24"/>
                </w:rPr>
                <w:t>171 (7.47)</w:t>
              </w:r>
            </w:ins>
          </w:p>
        </w:tc>
        <w:tc>
          <w:tcPr>
            <w:tcW w:w="660" w:type="pct"/>
            <w:tcPrChange w:id="4457" w:author="Mohammad Nayeem Hasan" w:date="2024-07-24T01:50:00Z" w16du:dateUtc="2024-07-23T19:50:00Z">
              <w:tcPr>
                <w:tcW w:w="608" w:type="pct"/>
                <w:gridSpan w:val="2"/>
              </w:tcPr>
            </w:tcPrChange>
          </w:tcPr>
          <w:p w14:paraId="66D957F3" w14:textId="35037843" w:rsidR="0095740D" w:rsidRPr="00DF6BDB" w:rsidDel="00D73460" w:rsidRDefault="0095740D" w:rsidP="00CD6D8D">
            <w:pPr>
              <w:spacing w:after="0" w:line="240" w:lineRule="auto"/>
              <w:rPr>
                <w:ins w:id="4458" w:author="Mohammad Nayeem Hasan" w:date="2024-07-24T01:22:00Z" w16du:dateUtc="2024-07-23T19:22:00Z"/>
                <w:rFonts w:ascii="Times New Roman" w:hAnsi="Times New Roman" w:cs="Times New Roman"/>
                <w:sz w:val="24"/>
                <w:szCs w:val="24"/>
              </w:rPr>
            </w:pPr>
            <w:ins w:id="4459" w:author="Mohammad Nayeem Hasan" w:date="2024-07-24T01:22:00Z" w16du:dateUtc="2024-07-23T19:22:00Z">
              <w:r w:rsidRPr="00DF6BDB" w:rsidDel="00D73460">
                <w:rPr>
                  <w:rFonts w:ascii="Times New Roman" w:hAnsi="Times New Roman" w:cs="Times New Roman"/>
                  <w:sz w:val="24"/>
                  <w:szCs w:val="24"/>
                </w:rPr>
                <w:t>2120 (92.53)</w:t>
              </w:r>
            </w:ins>
          </w:p>
        </w:tc>
        <w:tc>
          <w:tcPr>
            <w:tcW w:w="430" w:type="pct"/>
            <w:tcPrChange w:id="4460" w:author="Mohammad Nayeem Hasan" w:date="2024-07-24T01:50:00Z" w16du:dateUtc="2024-07-23T19:50:00Z">
              <w:tcPr>
                <w:tcW w:w="396" w:type="pct"/>
              </w:tcPr>
            </w:tcPrChange>
          </w:tcPr>
          <w:p w14:paraId="3B0FEF00" w14:textId="77777777" w:rsidR="0095740D" w:rsidRPr="00DF6BDB" w:rsidDel="00D73460" w:rsidRDefault="0095740D" w:rsidP="00CD6D8D">
            <w:pPr>
              <w:spacing w:after="0" w:line="240" w:lineRule="auto"/>
              <w:rPr>
                <w:ins w:id="4461" w:author="Mohammad Nayeem Hasan" w:date="2024-07-24T01:22:00Z" w16du:dateUtc="2024-07-23T19:22:00Z"/>
                <w:rFonts w:ascii="Times New Roman" w:hAnsi="Times New Roman" w:cs="Times New Roman"/>
                <w:sz w:val="24"/>
                <w:szCs w:val="24"/>
              </w:rPr>
            </w:pPr>
          </w:p>
        </w:tc>
        <w:tc>
          <w:tcPr>
            <w:tcW w:w="550" w:type="pct"/>
            <w:gridSpan w:val="2"/>
            <w:tcPrChange w:id="4462" w:author="Mohammad Nayeem Hasan" w:date="2024-07-24T01:50:00Z" w16du:dateUtc="2024-07-23T19:50:00Z">
              <w:tcPr>
                <w:tcW w:w="507" w:type="pct"/>
                <w:gridSpan w:val="2"/>
              </w:tcPr>
            </w:tcPrChange>
          </w:tcPr>
          <w:p w14:paraId="6D50B827" w14:textId="77777777" w:rsidR="0095740D" w:rsidRPr="00DF6BDB" w:rsidDel="00D73460" w:rsidRDefault="0095740D" w:rsidP="00CD6D8D">
            <w:pPr>
              <w:spacing w:after="0" w:line="240" w:lineRule="auto"/>
              <w:rPr>
                <w:ins w:id="4463" w:author="Mohammad Nayeem Hasan" w:date="2024-07-24T01:22:00Z" w16du:dateUtc="2024-07-23T19:22:00Z"/>
                <w:rFonts w:ascii="Times New Roman" w:hAnsi="Times New Roman" w:cs="Times New Roman"/>
                <w:sz w:val="24"/>
                <w:szCs w:val="24"/>
              </w:rPr>
            </w:pPr>
            <w:ins w:id="4464" w:author="Mohammad Nayeem Hasan" w:date="2024-07-24T01:22:00Z" w16du:dateUtc="2024-07-23T19:22:00Z">
              <w:r w:rsidRPr="00DF6BDB" w:rsidDel="00D73460">
                <w:rPr>
                  <w:rFonts w:ascii="Times New Roman" w:hAnsi="Times New Roman" w:cs="Times New Roman"/>
                  <w:sz w:val="24"/>
                  <w:szCs w:val="24"/>
                </w:rPr>
                <w:t>171 (7.47)</w:t>
              </w:r>
            </w:ins>
          </w:p>
        </w:tc>
        <w:tc>
          <w:tcPr>
            <w:tcW w:w="551" w:type="pct"/>
            <w:tcPrChange w:id="4465" w:author="Mohammad Nayeem Hasan" w:date="2024-07-24T01:50:00Z" w16du:dateUtc="2024-07-23T19:50:00Z">
              <w:tcPr>
                <w:tcW w:w="507" w:type="pct"/>
                <w:gridSpan w:val="3"/>
              </w:tcPr>
            </w:tcPrChange>
          </w:tcPr>
          <w:p w14:paraId="6CB8723F" w14:textId="2F77F64B" w:rsidR="0095740D" w:rsidRPr="00DF6BDB" w:rsidDel="00D73460" w:rsidRDefault="0095740D" w:rsidP="00CD6D8D">
            <w:pPr>
              <w:spacing w:after="0" w:line="240" w:lineRule="auto"/>
              <w:rPr>
                <w:ins w:id="4466" w:author="Mohammad Nayeem Hasan" w:date="2024-07-24T01:22:00Z" w16du:dateUtc="2024-07-23T19:22:00Z"/>
                <w:rFonts w:ascii="Times New Roman" w:hAnsi="Times New Roman" w:cs="Times New Roman"/>
                <w:sz w:val="24"/>
                <w:szCs w:val="24"/>
              </w:rPr>
            </w:pPr>
            <w:ins w:id="4467" w:author="Mohammad Nayeem Hasan" w:date="2024-07-24T01:34:00Z" w16du:dateUtc="2024-07-23T19:34:00Z">
              <w:r w:rsidRPr="00DF6BDB" w:rsidDel="00D73460">
                <w:rPr>
                  <w:rFonts w:ascii="Times New Roman" w:hAnsi="Times New Roman" w:cs="Times New Roman"/>
                  <w:sz w:val="24"/>
                  <w:szCs w:val="24"/>
                </w:rPr>
                <w:t>171 (7.47)</w:t>
              </w:r>
            </w:ins>
          </w:p>
        </w:tc>
        <w:tc>
          <w:tcPr>
            <w:tcW w:w="429" w:type="pct"/>
            <w:tcPrChange w:id="4468" w:author="Mohammad Nayeem Hasan" w:date="2024-07-24T01:50:00Z" w16du:dateUtc="2024-07-23T19:50:00Z">
              <w:tcPr>
                <w:tcW w:w="395" w:type="pct"/>
                <w:gridSpan w:val="2"/>
              </w:tcPr>
            </w:tcPrChange>
          </w:tcPr>
          <w:p w14:paraId="554AF285" w14:textId="77777777" w:rsidR="0095740D" w:rsidRPr="00DF6BDB" w:rsidDel="00D73460" w:rsidRDefault="0095740D" w:rsidP="00CD6D8D">
            <w:pPr>
              <w:spacing w:after="0" w:line="240" w:lineRule="auto"/>
              <w:rPr>
                <w:ins w:id="4469" w:author="Mohammad Nayeem Hasan" w:date="2024-07-24T01:30:00Z" w16du:dateUtc="2024-07-23T19:30:00Z"/>
                <w:rFonts w:ascii="Times New Roman" w:hAnsi="Times New Roman" w:cs="Times New Roman"/>
                <w:sz w:val="24"/>
                <w:szCs w:val="24"/>
              </w:rPr>
            </w:pPr>
          </w:p>
        </w:tc>
      </w:tr>
      <w:tr w:rsidR="0095740D" w:rsidRPr="00CE3B54" w:rsidDel="00D73460" w14:paraId="7B4996F6" w14:textId="3746B335" w:rsidTr="00461E37">
        <w:tblPrEx>
          <w:tblW w:w="5000" w:type="pct"/>
          <w:tblPrExChange w:id="4470" w:author="Mohammad Nayeem Hasan" w:date="2024-07-24T01:50:00Z" w16du:dateUtc="2024-07-23T19:50:00Z">
            <w:tblPrEx>
              <w:tblW w:w="4633" w:type="pct"/>
            </w:tblPrEx>
          </w:tblPrExChange>
        </w:tblPrEx>
        <w:trPr>
          <w:gridAfter w:val="1"/>
          <w:wAfter w:w="3" w:type="pct"/>
          <w:ins w:id="4471" w:author="Mohammad Nayeem Hasan" w:date="2024-07-24T01:22:00Z" w16du:dateUtc="2024-07-23T19:22:00Z"/>
          <w:trPrChange w:id="4472" w:author="Mohammad Nayeem Hasan" w:date="2024-07-24T01:50:00Z" w16du:dateUtc="2024-07-23T19:50:00Z">
            <w:trPr>
              <w:gridAfter w:val="1"/>
            </w:trPr>
          </w:trPrChange>
        </w:trPr>
        <w:tc>
          <w:tcPr>
            <w:tcW w:w="1826" w:type="pct"/>
            <w:tcPrChange w:id="4473" w:author="Mohammad Nayeem Hasan" w:date="2024-07-24T01:50:00Z" w16du:dateUtc="2024-07-23T19:50:00Z">
              <w:tcPr>
                <w:tcW w:w="1683" w:type="pct"/>
              </w:tcPr>
            </w:tcPrChange>
          </w:tcPr>
          <w:p w14:paraId="5A415DD5" w14:textId="77777777" w:rsidR="0095740D" w:rsidRPr="00DF6BDB" w:rsidDel="00D73460" w:rsidRDefault="0095740D" w:rsidP="00CD6D8D">
            <w:pPr>
              <w:spacing w:after="0" w:line="240" w:lineRule="auto"/>
              <w:rPr>
                <w:ins w:id="4474" w:author="Mohammad Nayeem Hasan" w:date="2024-07-24T01:22:00Z" w16du:dateUtc="2024-07-23T19:22:00Z"/>
                <w:rFonts w:ascii="Times New Roman" w:hAnsi="Times New Roman" w:cs="Times New Roman"/>
                <w:sz w:val="24"/>
                <w:szCs w:val="24"/>
              </w:rPr>
            </w:pPr>
            <w:ins w:id="4475" w:author="Mohammad Nayeem Hasan" w:date="2024-07-24T01:22:00Z" w16du:dateUtc="2024-07-23T19:22:00Z">
              <w:r w:rsidRPr="00DF6BDB" w:rsidDel="00D73460">
                <w:rPr>
                  <w:rFonts w:ascii="Times New Roman" w:hAnsi="Times New Roman" w:cs="Times New Roman"/>
                  <w:sz w:val="24"/>
                  <w:szCs w:val="24"/>
                </w:rPr>
                <w:t>Unimproved</w:t>
              </w:r>
            </w:ins>
          </w:p>
        </w:tc>
        <w:tc>
          <w:tcPr>
            <w:tcW w:w="551" w:type="pct"/>
            <w:tcPrChange w:id="4476" w:author="Mohammad Nayeem Hasan" w:date="2024-07-24T01:50:00Z" w16du:dateUtc="2024-07-23T19:50:00Z">
              <w:tcPr>
                <w:tcW w:w="507" w:type="pct"/>
                <w:gridSpan w:val="2"/>
              </w:tcPr>
            </w:tcPrChange>
          </w:tcPr>
          <w:p w14:paraId="18B9A333" w14:textId="77777777" w:rsidR="0095740D" w:rsidRPr="00DF6BDB" w:rsidDel="00D73460" w:rsidRDefault="0095740D" w:rsidP="00CD6D8D">
            <w:pPr>
              <w:spacing w:after="0" w:line="240" w:lineRule="auto"/>
              <w:rPr>
                <w:ins w:id="4477" w:author="Mohammad Nayeem Hasan" w:date="2024-07-24T01:22:00Z" w16du:dateUtc="2024-07-23T19:22:00Z"/>
                <w:rFonts w:ascii="Times New Roman" w:hAnsi="Times New Roman" w:cs="Times New Roman"/>
                <w:sz w:val="24"/>
                <w:szCs w:val="24"/>
              </w:rPr>
            </w:pPr>
            <w:ins w:id="4478" w:author="Mohammad Nayeem Hasan" w:date="2024-07-24T01:22:00Z" w16du:dateUtc="2024-07-23T19:22:00Z">
              <w:r w:rsidRPr="00DF6BDB" w:rsidDel="00D73460">
                <w:rPr>
                  <w:rFonts w:ascii="Times New Roman" w:hAnsi="Times New Roman" w:cs="Times New Roman"/>
                  <w:sz w:val="24"/>
                  <w:szCs w:val="24"/>
                </w:rPr>
                <w:t>2 (3.77)</w:t>
              </w:r>
            </w:ins>
          </w:p>
        </w:tc>
        <w:tc>
          <w:tcPr>
            <w:tcW w:w="660" w:type="pct"/>
            <w:tcPrChange w:id="4479" w:author="Mohammad Nayeem Hasan" w:date="2024-07-24T01:50:00Z" w16du:dateUtc="2024-07-23T19:50:00Z">
              <w:tcPr>
                <w:tcW w:w="608" w:type="pct"/>
                <w:gridSpan w:val="2"/>
              </w:tcPr>
            </w:tcPrChange>
          </w:tcPr>
          <w:p w14:paraId="24B6A7CE" w14:textId="0BB0EEE0" w:rsidR="0095740D" w:rsidRPr="00DF6BDB" w:rsidDel="00D73460" w:rsidRDefault="0095740D" w:rsidP="00CD6D8D">
            <w:pPr>
              <w:spacing w:after="0" w:line="240" w:lineRule="auto"/>
              <w:rPr>
                <w:ins w:id="4480" w:author="Mohammad Nayeem Hasan" w:date="2024-07-24T01:22:00Z" w16du:dateUtc="2024-07-23T19:22:00Z"/>
                <w:rFonts w:ascii="Times New Roman" w:hAnsi="Times New Roman" w:cs="Times New Roman"/>
                <w:sz w:val="24"/>
                <w:szCs w:val="24"/>
              </w:rPr>
            </w:pPr>
            <w:ins w:id="4481" w:author="Mohammad Nayeem Hasan" w:date="2024-07-24T01:22:00Z" w16du:dateUtc="2024-07-23T19:22:00Z">
              <w:r w:rsidRPr="00DF6BDB" w:rsidDel="00D73460">
                <w:rPr>
                  <w:rFonts w:ascii="Times New Roman" w:hAnsi="Times New Roman" w:cs="Times New Roman"/>
                  <w:sz w:val="24"/>
                  <w:szCs w:val="24"/>
                </w:rPr>
                <w:t>39 (96.23)</w:t>
              </w:r>
            </w:ins>
          </w:p>
        </w:tc>
        <w:tc>
          <w:tcPr>
            <w:tcW w:w="430" w:type="pct"/>
            <w:tcPrChange w:id="4482" w:author="Mohammad Nayeem Hasan" w:date="2024-07-24T01:50:00Z" w16du:dateUtc="2024-07-23T19:50:00Z">
              <w:tcPr>
                <w:tcW w:w="396" w:type="pct"/>
              </w:tcPr>
            </w:tcPrChange>
          </w:tcPr>
          <w:p w14:paraId="0E50603B" w14:textId="77777777" w:rsidR="0095740D" w:rsidRPr="00DF6BDB" w:rsidDel="00D73460" w:rsidRDefault="0095740D" w:rsidP="00CD6D8D">
            <w:pPr>
              <w:spacing w:after="0" w:line="240" w:lineRule="auto"/>
              <w:rPr>
                <w:ins w:id="4483" w:author="Mohammad Nayeem Hasan" w:date="2024-07-24T01:22:00Z" w16du:dateUtc="2024-07-23T19:22:00Z"/>
                <w:rFonts w:ascii="Times New Roman" w:hAnsi="Times New Roman" w:cs="Times New Roman"/>
                <w:sz w:val="24"/>
                <w:szCs w:val="24"/>
              </w:rPr>
            </w:pPr>
          </w:p>
        </w:tc>
        <w:tc>
          <w:tcPr>
            <w:tcW w:w="550" w:type="pct"/>
            <w:gridSpan w:val="2"/>
            <w:tcPrChange w:id="4484" w:author="Mohammad Nayeem Hasan" w:date="2024-07-24T01:50:00Z" w16du:dateUtc="2024-07-23T19:50:00Z">
              <w:tcPr>
                <w:tcW w:w="507" w:type="pct"/>
                <w:gridSpan w:val="2"/>
              </w:tcPr>
            </w:tcPrChange>
          </w:tcPr>
          <w:p w14:paraId="3C887B78" w14:textId="77777777" w:rsidR="0095740D" w:rsidRPr="00DF6BDB" w:rsidDel="00D73460" w:rsidRDefault="0095740D" w:rsidP="00CD6D8D">
            <w:pPr>
              <w:spacing w:after="0" w:line="240" w:lineRule="auto"/>
              <w:rPr>
                <w:ins w:id="4485" w:author="Mohammad Nayeem Hasan" w:date="2024-07-24T01:22:00Z" w16du:dateUtc="2024-07-23T19:22:00Z"/>
                <w:rFonts w:ascii="Times New Roman" w:hAnsi="Times New Roman" w:cs="Times New Roman"/>
                <w:sz w:val="24"/>
                <w:szCs w:val="24"/>
              </w:rPr>
            </w:pPr>
            <w:ins w:id="4486" w:author="Mohammad Nayeem Hasan" w:date="2024-07-24T01:22:00Z" w16du:dateUtc="2024-07-23T19:22:00Z">
              <w:r w:rsidRPr="00DF6BDB" w:rsidDel="00D73460">
                <w:rPr>
                  <w:rFonts w:ascii="Times New Roman" w:hAnsi="Times New Roman" w:cs="Times New Roman"/>
                  <w:sz w:val="24"/>
                  <w:szCs w:val="24"/>
                </w:rPr>
                <w:t>2 (3.77)</w:t>
              </w:r>
            </w:ins>
          </w:p>
        </w:tc>
        <w:tc>
          <w:tcPr>
            <w:tcW w:w="551" w:type="pct"/>
            <w:tcPrChange w:id="4487" w:author="Mohammad Nayeem Hasan" w:date="2024-07-24T01:50:00Z" w16du:dateUtc="2024-07-23T19:50:00Z">
              <w:tcPr>
                <w:tcW w:w="507" w:type="pct"/>
                <w:gridSpan w:val="3"/>
              </w:tcPr>
            </w:tcPrChange>
          </w:tcPr>
          <w:p w14:paraId="177EECA8" w14:textId="28307144" w:rsidR="0095740D" w:rsidRPr="00DF6BDB" w:rsidDel="00D73460" w:rsidRDefault="0095740D" w:rsidP="00CD6D8D">
            <w:pPr>
              <w:spacing w:after="0" w:line="240" w:lineRule="auto"/>
              <w:rPr>
                <w:ins w:id="4488" w:author="Mohammad Nayeem Hasan" w:date="2024-07-24T01:22:00Z" w16du:dateUtc="2024-07-23T19:22:00Z"/>
                <w:rFonts w:ascii="Times New Roman" w:hAnsi="Times New Roman" w:cs="Times New Roman"/>
                <w:sz w:val="24"/>
                <w:szCs w:val="24"/>
              </w:rPr>
            </w:pPr>
            <w:ins w:id="4489" w:author="Mohammad Nayeem Hasan" w:date="2024-07-24T01:34:00Z" w16du:dateUtc="2024-07-23T19:34:00Z">
              <w:r w:rsidRPr="00DF6BDB" w:rsidDel="00D73460">
                <w:rPr>
                  <w:rFonts w:ascii="Times New Roman" w:hAnsi="Times New Roman" w:cs="Times New Roman"/>
                  <w:sz w:val="24"/>
                  <w:szCs w:val="24"/>
                </w:rPr>
                <w:t>2 (3.77)</w:t>
              </w:r>
            </w:ins>
          </w:p>
        </w:tc>
        <w:tc>
          <w:tcPr>
            <w:tcW w:w="429" w:type="pct"/>
            <w:tcPrChange w:id="4490" w:author="Mohammad Nayeem Hasan" w:date="2024-07-24T01:50:00Z" w16du:dateUtc="2024-07-23T19:50:00Z">
              <w:tcPr>
                <w:tcW w:w="395" w:type="pct"/>
                <w:gridSpan w:val="2"/>
              </w:tcPr>
            </w:tcPrChange>
          </w:tcPr>
          <w:p w14:paraId="2E55B865" w14:textId="77777777" w:rsidR="0095740D" w:rsidRPr="00DF6BDB" w:rsidDel="00D73460" w:rsidRDefault="0095740D" w:rsidP="00CD6D8D">
            <w:pPr>
              <w:spacing w:after="0" w:line="240" w:lineRule="auto"/>
              <w:rPr>
                <w:ins w:id="4491" w:author="Mohammad Nayeem Hasan" w:date="2024-07-24T01:30:00Z" w16du:dateUtc="2024-07-23T19:30:00Z"/>
                <w:rFonts w:ascii="Times New Roman" w:hAnsi="Times New Roman" w:cs="Times New Roman"/>
                <w:sz w:val="24"/>
                <w:szCs w:val="24"/>
              </w:rPr>
            </w:pPr>
          </w:p>
        </w:tc>
      </w:tr>
      <w:tr w:rsidR="0095740D" w:rsidRPr="00CE3B54" w:rsidDel="00D73460" w14:paraId="2FBB7525" w14:textId="298FC0C0" w:rsidTr="00461E37">
        <w:tblPrEx>
          <w:tblW w:w="5000" w:type="pct"/>
          <w:tblPrExChange w:id="4492" w:author="Mohammad Nayeem Hasan" w:date="2024-07-24T01:50:00Z" w16du:dateUtc="2024-07-23T19:50:00Z">
            <w:tblPrEx>
              <w:tblW w:w="4633" w:type="pct"/>
            </w:tblPrEx>
          </w:tblPrExChange>
        </w:tblPrEx>
        <w:trPr>
          <w:gridAfter w:val="1"/>
          <w:wAfter w:w="3" w:type="pct"/>
          <w:ins w:id="4493" w:author="Mohammad Nayeem Hasan" w:date="2024-07-24T01:22:00Z" w16du:dateUtc="2024-07-23T19:22:00Z"/>
          <w:trPrChange w:id="4494" w:author="Mohammad Nayeem Hasan" w:date="2024-07-24T01:50:00Z" w16du:dateUtc="2024-07-23T19:50:00Z">
            <w:trPr>
              <w:gridAfter w:val="1"/>
            </w:trPr>
          </w:trPrChange>
        </w:trPr>
        <w:tc>
          <w:tcPr>
            <w:tcW w:w="1826" w:type="pct"/>
            <w:tcPrChange w:id="4495" w:author="Mohammad Nayeem Hasan" w:date="2024-07-24T01:50:00Z" w16du:dateUtc="2024-07-23T19:50:00Z">
              <w:tcPr>
                <w:tcW w:w="1683" w:type="pct"/>
              </w:tcPr>
            </w:tcPrChange>
          </w:tcPr>
          <w:p w14:paraId="51314278" w14:textId="77777777" w:rsidR="0095740D" w:rsidRPr="008145C6" w:rsidDel="00D73460" w:rsidRDefault="0095740D" w:rsidP="00CD6D8D">
            <w:pPr>
              <w:spacing w:after="0" w:line="240" w:lineRule="auto"/>
              <w:rPr>
                <w:ins w:id="4496" w:author="Mohammad Nayeem Hasan" w:date="2024-07-24T01:22:00Z" w16du:dateUtc="2024-07-23T19:22:00Z"/>
                <w:rFonts w:ascii="Times New Roman" w:hAnsi="Times New Roman" w:cs="Times New Roman"/>
                <w:b/>
                <w:bCs/>
                <w:i/>
                <w:iCs/>
                <w:sz w:val="24"/>
                <w:szCs w:val="24"/>
              </w:rPr>
            </w:pPr>
            <w:ins w:id="4497" w:author="Mohammad Nayeem Hasan" w:date="2024-07-24T01:22:00Z" w16du:dateUtc="2024-07-23T19:22:00Z">
              <w:r w:rsidRPr="008145C6" w:rsidDel="00D73460">
                <w:rPr>
                  <w:rFonts w:ascii="Times New Roman" w:hAnsi="Times New Roman" w:cs="Times New Roman"/>
                  <w:b/>
                  <w:bCs/>
                  <w:i/>
                  <w:iCs/>
                  <w:sz w:val="24"/>
                  <w:szCs w:val="24"/>
                </w:rPr>
                <w:t>Source water E. coli concentration</w:t>
              </w:r>
            </w:ins>
          </w:p>
        </w:tc>
        <w:tc>
          <w:tcPr>
            <w:tcW w:w="551" w:type="pct"/>
            <w:tcPrChange w:id="4498" w:author="Mohammad Nayeem Hasan" w:date="2024-07-24T01:50:00Z" w16du:dateUtc="2024-07-23T19:50:00Z">
              <w:tcPr>
                <w:tcW w:w="507" w:type="pct"/>
                <w:gridSpan w:val="2"/>
              </w:tcPr>
            </w:tcPrChange>
          </w:tcPr>
          <w:p w14:paraId="69CFCD08" w14:textId="77777777" w:rsidR="0095740D" w:rsidRPr="00DF6BDB" w:rsidDel="00D73460" w:rsidRDefault="0095740D" w:rsidP="00CD6D8D">
            <w:pPr>
              <w:spacing w:after="0" w:line="240" w:lineRule="auto"/>
              <w:rPr>
                <w:ins w:id="4499" w:author="Mohammad Nayeem Hasan" w:date="2024-07-24T01:22:00Z" w16du:dateUtc="2024-07-23T19:22:00Z"/>
                <w:rFonts w:ascii="Times New Roman" w:hAnsi="Times New Roman" w:cs="Times New Roman"/>
                <w:sz w:val="24"/>
                <w:szCs w:val="24"/>
              </w:rPr>
            </w:pPr>
          </w:p>
        </w:tc>
        <w:tc>
          <w:tcPr>
            <w:tcW w:w="660" w:type="pct"/>
            <w:tcPrChange w:id="4500" w:author="Mohammad Nayeem Hasan" w:date="2024-07-24T01:50:00Z" w16du:dateUtc="2024-07-23T19:50:00Z">
              <w:tcPr>
                <w:tcW w:w="608" w:type="pct"/>
                <w:gridSpan w:val="2"/>
              </w:tcPr>
            </w:tcPrChange>
          </w:tcPr>
          <w:p w14:paraId="63F9AB22" w14:textId="385ED2BF" w:rsidR="0095740D" w:rsidRPr="00DF6BDB" w:rsidDel="00D73460" w:rsidRDefault="0095740D" w:rsidP="00CD6D8D">
            <w:pPr>
              <w:spacing w:after="0" w:line="240" w:lineRule="auto"/>
              <w:rPr>
                <w:ins w:id="4501" w:author="Mohammad Nayeem Hasan" w:date="2024-07-24T01:22:00Z" w16du:dateUtc="2024-07-23T19:22:00Z"/>
                <w:rFonts w:ascii="Times New Roman" w:hAnsi="Times New Roman" w:cs="Times New Roman"/>
                <w:sz w:val="24"/>
                <w:szCs w:val="24"/>
              </w:rPr>
            </w:pPr>
          </w:p>
        </w:tc>
        <w:tc>
          <w:tcPr>
            <w:tcW w:w="430" w:type="pct"/>
            <w:tcPrChange w:id="4502" w:author="Mohammad Nayeem Hasan" w:date="2024-07-24T01:50:00Z" w16du:dateUtc="2024-07-23T19:50:00Z">
              <w:tcPr>
                <w:tcW w:w="396" w:type="pct"/>
              </w:tcPr>
            </w:tcPrChange>
          </w:tcPr>
          <w:p w14:paraId="7C272186" w14:textId="77777777" w:rsidR="0095740D" w:rsidRPr="00DF6BDB" w:rsidDel="00D73460" w:rsidRDefault="0095740D" w:rsidP="00CD6D8D">
            <w:pPr>
              <w:spacing w:after="0" w:line="240" w:lineRule="auto"/>
              <w:rPr>
                <w:ins w:id="4503" w:author="Mohammad Nayeem Hasan" w:date="2024-07-24T01:22:00Z" w16du:dateUtc="2024-07-23T19:22:00Z"/>
                <w:rFonts w:ascii="Times New Roman" w:hAnsi="Times New Roman" w:cs="Times New Roman"/>
                <w:sz w:val="24"/>
                <w:szCs w:val="24"/>
              </w:rPr>
            </w:pPr>
          </w:p>
        </w:tc>
        <w:tc>
          <w:tcPr>
            <w:tcW w:w="550" w:type="pct"/>
            <w:gridSpan w:val="2"/>
            <w:tcPrChange w:id="4504" w:author="Mohammad Nayeem Hasan" w:date="2024-07-24T01:50:00Z" w16du:dateUtc="2024-07-23T19:50:00Z">
              <w:tcPr>
                <w:tcW w:w="507" w:type="pct"/>
                <w:gridSpan w:val="2"/>
              </w:tcPr>
            </w:tcPrChange>
          </w:tcPr>
          <w:p w14:paraId="043DFA49" w14:textId="77777777" w:rsidR="0095740D" w:rsidRPr="00DF6BDB" w:rsidDel="00D73460" w:rsidRDefault="0095740D" w:rsidP="00CD6D8D">
            <w:pPr>
              <w:spacing w:after="0" w:line="240" w:lineRule="auto"/>
              <w:rPr>
                <w:ins w:id="4505" w:author="Mohammad Nayeem Hasan" w:date="2024-07-24T01:22:00Z" w16du:dateUtc="2024-07-23T19:22:00Z"/>
                <w:rFonts w:ascii="Times New Roman" w:hAnsi="Times New Roman" w:cs="Times New Roman"/>
                <w:sz w:val="24"/>
                <w:szCs w:val="24"/>
              </w:rPr>
            </w:pPr>
          </w:p>
        </w:tc>
        <w:tc>
          <w:tcPr>
            <w:tcW w:w="551" w:type="pct"/>
            <w:tcPrChange w:id="4506" w:author="Mohammad Nayeem Hasan" w:date="2024-07-24T01:50:00Z" w16du:dateUtc="2024-07-23T19:50:00Z">
              <w:tcPr>
                <w:tcW w:w="507" w:type="pct"/>
                <w:gridSpan w:val="3"/>
              </w:tcPr>
            </w:tcPrChange>
          </w:tcPr>
          <w:p w14:paraId="0EBE25C3" w14:textId="77777777" w:rsidR="0095740D" w:rsidRPr="00DF6BDB" w:rsidDel="00D73460" w:rsidRDefault="0095740D" w:rsidP="00CD6D8D">
            <w:pPr>
              <w:spacing w:after="0" w:line="240" w:lineRule="auto"/>
              <w:rPr>
                <w:ins w:id="4507" w:author="Mohammad Nayeem Hasan" w:date="2024-07-24T01:22:00Z" w16du:dateUtc="2024-07-23T19:22:00Z"/>
                <w:rFonts w:ascii="Times New Roman" w:hAnsi="Times New Roman" w:cs="Times New Roman"/>
                <w:sz w:val="24"/>
                <w:szCs w:val="24"/>
              </w:rPr>
            </w:pPr>
          </w:p>
        </w:tc>
        <w:tc>
          <w:tcPr>
            <w:tcW w:w="429" w:type="pct"/>
            <w:tcPrChange w:id="4508" w:author="Mohammad Nayeem Hasan" w:date="2024-07-24T01:50:00Z" w16du:dateUtc="2024-07-23T19:50:00Z">
              <w:tcPr>
                <w:tcW w:w="395" w:type="pct"/>
                <w:gridSpan w:val="2"/>
              </w:tcPr>
            </w:tcPrChange>
          </w:tcPr>
          <w:p w14:paraId="0AE25939" w14:textId="77777777" w:rsidR="0095740D" w:rsidRPr="00DF6BDB" w:rsidDel="00D73460" w:rsidRDefault="0095740D" w:rsidP="00CD6D8D">
            <w:pPr>
              <w:spacing w:after="0" w:line="240" w:lineRule="auto"/>
              <w:rPr>
                <w:ins w:id="4509" w:author="Mohammad Nayeem Hasan" w:date="2024-07-24T01:30:00Z" w16du:dateUtc="2024-07-23T19:30:00Z"/>
                <w:rFonts w:ascii="Times New Roman" w:hAnsi="Times New Roman" w:cs="Times New Roman"/>
                <w:sz w:val="24"/>
                <w:szCs w:val="24"/>
              </w:rPr>
            </w:pPr>
          </w:p>
        </w:tc>
      </w:tr>
      <w:tr w:rsidR="0095740D" w:rsidRPr="00CE3B54" w:rsidDel="00D73460" w14:paraId="1077905B" w14:textId="2885A086" w:rsidTr="00461E37">
        <w:tblPrEx>
          <w:tblW w:w="5000" w:type="pct"/>
          <w:tblPrExChange w:id="4510" w:author="Mohammad Nayeem Hasan" w:date="2024-07-24T01:50:00Z" w16du:dateUtc="2024-07-23T19:50:00Z">
            <w:tblPrEx>
              <w:tblW w:w="4633" w:type="pct"/>
            </w:tblPrEx>
          </w:tblPrExChange>
        </w:tblPrEx>
        <w:trPr>
          <w:gridAfter w:val="1"/>
          <w:wAfter w:w="3" w:type="pct"/>
          <w:ins w:id="4511" w:author="Mohammad Nayeem Hasan" w:date="2024-07-24T01:22:00Z" w16du:dateUtc="2024-07-23T19:22:00Z"/>
          <w:trPrChange w:id="4512" w:author="Mohammad Nayeem Hasan" w:date="2024-07-24T01:50:00Z" w16du:dateUtc="2024-07-23T19:50:00Z">
            <w:trPr>
              <w:gridAfter w:val="1"/>
            </w:trPr>
          </w:trPrChange>
        </w:trPr>
        <w:tc>
          <w:tcPr>
            <w:tcW w:w="1826" w:type="pct"/>
            <w:tcPrChange w:id="4513" w:author="Mohammad Nayeem Hasan" w:date="2024-07-24T01:50:00Z" w16du:dateUtc="2024-07-23T19:50:00Z">
              <w:tcPr>
                <w:tcW w:w="1683" w:type="pct"/>
              </w:tcPr>
            </w:tcPrChange>
          </w:tcPr>
          <w:p w14:paraId="4589D4F9" w14:textId="77777777" w:rsidR="0095740D" w:rsidRPr="00DF6BDB" w:rsidDel="00D73460" w:rsidRDefault="0095740D" w:rsidP="00CD6D8D">
            <w:pPr>
              <w:spacing w:after="0" w:line="240" w:lineRule="auto"/>
              <w:rPr>
                <w:ins w:id="4514" w:author="Mohammad Nayeem Hasan" w:date="2024-07-24T01:22:00Z" w16du:dateUtc="2024-07-23T19:22:00Z"/>
                <w:rFonts w:ascii="Times New Roman" w:hAnsi="Times New Roman" w:cs="Times New Roman"/>
                <w:sz w:val="24"/>
                <w:szCs w:val="24"/>
              </w:rPr>
            </w:pPr>
            <w:ins w:id="4515" w:author="Mohammad Nayeem Hasan" w:date="2024-07-24T01:22:00Z" w16du:dateUtc="2024-07-23T19:22:00Z">
              <w:r w:rsidRPr="00DF6BDB" w:rsidDel="00D73460">
                <w:rPr>
                  <w:rFonts w:ascii="Times New Roman" w:hAnsi="Times New Roman" w:cs="Times New Roman"/>
                  <w:sz w:val="24"/>
                  <w:szCs w:val="24"/>
                </w:rPr>
                <w:t>Low</w:t>
              </w:r>
            </w:ins>
          </w:p>
        </w:tc>
        <w:tc>
          <w:tcPr>
            <w:tcW w:w="551" w:type="pct"/>
            <w:tcPrChange w:id="4516" w:author="Mohammad Nayeem Hasan" w:date="2024-07-24T01:50:00Z" w16du:dateUtc="2024-07-23T19:50:00Z">
              <w:tcPr>
                <w:tcW w:w="507" w:type="pct"/>
                <w:gridSpan w:val="2"/>
              </w:tcPr>
            </w:tcPrChange>
          </w:tcPr>
          <w:p w14:paraId="53BC27B4" w14:textId="77777777" w:rsidR="0095740D" w:rsidRPr="00DF6BDB" w:rsidDel="00D73460" w:rsidRDefault="0095740D" w:rsidP="00CD6D8D">
            <w:pPr>
              <w:spacing w:after="0" w:line="240" w:lineRule="auto"/>
              <w:rPr>
                <w:ins w:id="4517" w:author="Mohammad Nayeem Hasan" w:date="2024-07-24T01:22:00Z" w16du:dateUtc="2024-07-23T19:22:00Z"/>
                <w:rFonts w:ascii="Times New Roman" w:hAnsi="Times New Roman" w:cs="Times New Roman"/>
                <w:sz w:val="24"/>
                <w:szCs w:val="24"/>
              </w:rPr>
            </w:pPr>
            <w:ins w:id="4518" w:author="Mohammad Nayeem Hasan" w:date="2024-07-24T01:22:00Z" w16du:dateUtc="2024-07-23T19:22:00Z">
              <w:r w:rsidRPr="00DF6BDB" w:rsidDel="00D73460">
                <w:rPr>
                  <w:rFonts w:ascii="Times New Roman" w:hAnsi="Times New Roman" w:cs="Times New Roman"/>
                  <w:sz w:val="24"/>
                  <w:szCs w:val="24"/>
                </w:rPr>
                <w:t>96 (7.25)</w:t>
              </w:r>
            </w:ins>
          </w:p>
        </w:tc>
        <w:tc>
          <w:tcPr>
            <w:tcW w:w="660" w:type="pct"/>
            <w:tcPrChange w:id="4519" w:author="Mohammad Nayeem Hasan" w:date="2024-07-24T01:50:00Z" w16du:dateUtc="2024-07-23T19:50:00Z">
              <w:tcPr>
                <w:tcW w:w="608" w:type="pct"/>
                <w:gridSpan w:val="2"/>
              </w:tcPr>
            </w:tcPrChange>
          </w:tcPr>
          <w:p w14:paraId="744BF6A9" w14:textId="13CFCBC7" w:rsidR="0095740D" w:rsidRPr="00DF6BDB" w:rsidDel="00D73460" w:rsidRDefault="0095740D" w:rsidP="00CD6D8D">
            <w:pPr>
              <w:spacing w:after="0" w:line="240" w:lineRule="auto"/>
              <w:rPr>
                <w:ins w:id="4520" w:author="Mohammad Nayeem Hasan" w:date="2024-07-24T01:22:00Z" w16du:dateUtc="2024-07-23T19:22:00Z"/>
                <w:rFonts w:ascii="Times New Roman" w:hAnsi="Times New Roman" w:cs="Times New Roman"/>
                <w:sz w:val="24"/>
                <w:szCs w:val="24"/>
              </w:rPr>
            </w:pPr>
            <w:ins w:id="4521" w:author="Mohammad Nayeem Hasan" w:date="2024-07-24T01:22:00Z" w16du:dateUtc="2024-07-23T19:22:00Z">
              <w:r w:rsidRPr="00DF6BDB" w:rsidDel="00D73460">
                <w:rPr>
                  <w:rFonts w:ascii="Times New Roman" w:hAnsi="Times New Roman" w:cs="Times New Roman"/>
                  <w:sz w:val="24"/>
                  <w:szCs w:val="24"/>
                </w:rPr>
                <w:t>1227 (92.75)</w:t>
              </w:r>
            </w:ins>
          </w:p>
        </w:tc>
        <w:tc>
          <w:tcPr>
            <w:tcW w:w="430" w:type="pct"/>
            <w:tcPrChange w:id="4522" w:author="Mohammad Nayeem Hasan" w:date="2024-07-24T01:50:00Z" w16du:dateUtc="2024-07-23T19:50:00Z">
              <w:tcPr>
                <w:tcW w:w="396" w:type="pct"/>
              </w:tcPr>
            </w:tcPrChange>
          </w:tcPr>
          <w:p w14:paraId="21429C2B" w14:textId="77777777" w:rsidR="0095740D" w:rsidRPr="00DF6BDB" w:rsidDel="00D73460" w:rsidRDefault="0095740D" w:rsidP="00CD6D8D">
            <w:pPr>
              <w:spacing w:after="0" w:line="240" w:lineRule="auto"/>
              <w:rPr>
                <w:ins w:id="4523" w:author="Mohammad Nayeem Hasan" w:date="2024-07-24T01:22:00Z" w16du:dateUtc="2024-07-23T19:22:00Z"/>
                <w:rFonts w:ascii="Times New Roman" w:hAnsi="Times New Roman" w:cs="Times New Roman"/>
                <w:sz w:val="24"/>
                <w:szCs w:val="24"/>
              </w:rPr>
            </w:pPr>
          </w:p>
        </w:tc>
        <w:tc>
          <w:tcPr>
            <w:tcW w:w="550" w:type="pct"/>
            <w:gridSpan w:val="2"/>
            <w:tcPrChange w:id="4524" w:author="Mohammad Nayeem Hasan" w:date="2024-07-24T01:50:00Z" w16du:dateUtc="2024-07-23T19:50:00Z">
              <w:tcPr>
                <w:tcW w:w="507" w:type="pct"/>
                <w:gridSpan w:val="2"/>
              </w:tcPr>
            </w:tcPrChange>
          </w:tcPr>
          <w:p w14:paraId="136DF152" w14:textId="77777777" w:rsidR="0095740D" w:rsidRPr="00DF6BDB" w:rsidDel="00D73460" w:rsidRDefault="0095740D" w:rsidP="00CD6D8D">
            <w:pPr>
              <w:spacing w:after="0" w:line="240" w:lineRule="auto"/>
              <w:rPr>
                <w:ins w:id="4525" w:author="Mohammad Nayeem Hasan" w:date="2024-07-24T01:22:00Z" w16du:dateUtc="2024-07-23T19:22:00Z"/>
                <w:rFonts w:ascii="Times New Roman" w:hAnsi="Times New Roman" w:cs="Times New Roman"/>
                <w:sz w:val="24"/>
                <w:szCs w:val="24"/>
              </w:rPr>
            </w:pPr>
            <w:ins w:id="4526" w:author="Mohammad Nayeem Hasan" w:date="2024-07-24T01:22:00Z" w16du:dateUtc="2024-07-23T19:22:00Z">
              <w:r w:rsidRPr="00DF6BDB" w:rsidDel="00D73460">
                <w:rPr>
                  <w:rFonts w:ascii="Times New Roman" w:hAnsi="Times New Roman" w:cs="Times New Roman"/>
                  <w:sz w:val="24"/>
                  <w:szCs w:val="24"/>
                </w:rPr>
                <w:t>96 (7.25)</w:t>
              </w:r>
            </w:ins>
          </w:p>
        </w:tc>
        <w:tc>
          <w:tcPr>
            <w:tcW w:w="551" w:type="pct"/>
            <w:tcPrChange w:id="4527" w:author="Mohammad Nayeem Hasan" w:date="2024-07-24T01:50:00Z" w16du:dateUtc="2024-07-23T19:50:00Z">
              <w:tcPr>
                <w:tcW w:w="507" w:type="pct"/>
                <w:gridSpan w:val="3"/>
              </w:tcPr>
            </w:tcPrChange>
          </w:tcPr>
          <w:p w14:paraId="635A0B7C" w14:textId="65760542" w:rsidR="0095740D" w:rsidRPr="00DF6BDB" w:rsidDel="00D73460" w:rsidRDefault="0095740D" w:rsidP="00CD6D8D">
            <w:pPr>
              <w:spacing w:after="0" w:line="240" w:lineRule="auto"/>
              <w:rPr>
                <w:ins w:id="4528" w:author="Mohammad Nayeem Hasan" w:date="2024-07-24T01:22:00Z" w16du:dateUtc="2024-07-23T19:22:00Z"/>
                <w:rFonts w:ascii="Times New Roman" w:hAnsi="Times New Roman" w:cs="Times New Roman"/>
                <w:sz w:val="24"/>
                <w:szCs w:val="24"/>
              </w:rPr>
            </w:pPr>
            <w:ins w:id="4529" w:author="Mohammad Nayeem Hasan" w:date="2024-07-24T01:34:00Z" w16du:dateUtc="2024-07-23T19:34:00Z">
              <w:r w:rsidRPr="00DF6BDB" w:rsidDel="00D73460">
                <w:rPr>
                  <w:rFonts w:ascii="Times New Roman" w:hAnsi="Times New Roman" w:cs="Times New Roman"/>
                  <w:sz w:val="24"/>
                  <w:szCs w:val="24"/>
                </w:rPr>
                <w:t>96 (7.25)</w:t>
              </w:r>
            </w:ins>
          </w:p>
        </w:tc>
        <w:tc>
          <w:tcPr>
            <w:tcW w:w="429" w:type="pct"/>
            <w:tcPrChange w:id="4530" w:author="Mohammad Nayeem Hasan" w:date="2024-07-24T01:50:00Z" w16du:dateUtc="2024-07-23T19:50:00Z">
              <w:tcPr>
                <w:tcW w:w="395" w:type="pct"/>
                <w:gridSpan w:val="2"/>
              </w:tcPr>
            </w:tcPrChange>
          </w:tcPr>
          <w:p w14:paraId="296BECBA" w14:textId="77777777" w:rsidR="0095740D" w:rsidRPr="00DF6BDB" w:rsidDel="00D73460" w:rsidRDefault="0095740D" w:rsidP="00CD6D8D">
            <w:pPr>
              <w:spacing w:after="0" w:line="240" w:lineRule="auto"/>
              <w:rPr>
                <w:ins w:id="4531" w:author="Mohammad Nayeem Hasan" w:date="2024-07-24T01:30:00Z" w16du:dateUtc="2024-07-23T19:30:00Z"/>
                <w:rFonts w:ascii="Times New Roman" w:hAnsi="Times New Roman" w:cs="Times New Roman"/>
                <w:sz w:val="24"/>
                <w:szCs w:val="24"/>
              </w:rPr>
            </w:pPr>
          </w:p>
        </w:tc>
      </w:tr>
      <w:tr w:rsidR="0095740D" w:rsidRPr="00CE3B54" w:rsidDel="00D73460" w14:paraId="771B9F41" w14:textId="2C657051" w:rsidTr="00461E37">
        <w:tblPrEx>
          <w:tblW w:w="5000" w:type="pct"/>
          <w:tblPrExChange w:id="4532" w:author="Mohammad Nayeem Hasan" w:date="2024-07-24T01:50:00Z" w16du:dateUtc="2024-07-23T19:50:00Z">
            <w:tblPrEx>
              <w:tblW w:w="4633" w:type="pct"/>
            </w:tblPrEx>
          </w:tblPrExChange>
        </w:tblPrEx>
        <w:trPr>
          <w:gridAfter w:val="1"/>
          <w:wAfter w:w="3" w:type="pct"/>
          <w:ins w:id="4533" w:author="Mohammad Nayeem Hasan" w:date="2024-07-24T01:22:00Z" w16du:dateUtc="2024-07-23T19:22:00Z"/>
          <w:trPrChange w:id="4534" w:author="Mohammad Nayeem Hasan" w:date="2024-07-24T01:50:00Z" w16du:dateUtc="2024-07-23T19:50:00Z">
            <w:trPr>
              <w:gridAfter w:val="1"/>
            </w:trPr>
          </w:trPrChange>
        </w:trPr>
        <w:tc>
          <w:tcPr>
            <w:tcW w:w="1826" w:type="pct"/>
            <w:tcPrChange w:id="4535" w:author="Mohammad Nayeem Hasan" w:date="2024-07-24T01:50:00Z" w16du:dateUtc="2024-07-23T19:50:00Z">
              <w:tcPr>
                <w:tcW w:w="1683" w:type="pct"/>
              </w:tcPr>
            </w:tcPrChange>
          </w:tcPr>
          <w:p w14:paraId="55E9B3A5" w14:textId="77777777" w:rsidR="0095740D" w:rsidRPr="00DF6BDB" w:rsidDel="00D73460" w:rsidRDefault="0095740D" w:rsidP="00CD6D8D">
            <w:pPr>
              <w:spacing w:after="0" w:line="240" w:lineRule="auto"/>
              <w:rPr>
                <w:ins w:id="4536" w:author="Mohammad Nayeem Hasan" w:date="2024-07-24T01:22:00Z" w16du:dateUtc="2024-07-23T19:22:00Z"/>
                <w:rFonts w:ascii="Times New Roman" w:hAnsi="Times New Roman" w:cs="Times New Roman"/>
                <w:sz w:val="24"/>
                <w:szCs w:val="24"/>
              </w:rPr>
            </w:pPr>
            <w:ins w:id="4537" w:author="Mohammad Nayeem Hasan" w:date="2024-07-24T01:22:00Z" w16du:dateUtc="2024-07-23T19:22:00Z">
              <w:r w:rsidRPr="00DF6BDB" w:rsidDel="00D73460">
                <w:rPr>
                  <w:rFonts w:ascii="Times New Roman" w:hAnsi="Times New Roman" w:cs="Times New Roman"/>
                  <w:sz w:val="24"/>
                  <w:szCs w:val="24"/>
                </w:rPr>
                <w:t>Moderate</w:t>
              </w:r>
            </w:ins>
          </w:p>
        </w:tc>
        <w:tc>
          <w:tcPr>
            <w:tcW w:w="551" w:type="pct"/>
            <w:tcPrChange w:id="4538" w:author="Mohammad Nayeem Hasan" w:date="2024-07-24T01:50:00Z" w16du:dateUtc="2024-07-23T19:50:00Z">
              <w:tcPr>
                <w:tcW w:w="507" w:type="pct"/>
                <w:gridSpan w:val="2"/>
              </w:tcPr>
            </w:tcPrChange>
          </w:tcPr>
          <w:p w14:paraId="019DB0D0" w14:textId="77777777" w:rsidR="0095740D" w:rsidRPr="00DF6BDB" w:rsidDel="00D73460" w:rsidRDefault="0095740D" w:rsidP="00CD6D8D">
            <w:pPr>
              <w:spacing w:after="0" w:line="240" w:lineRule="auto"/>
              <w:rPr>
                <w:ins w:id="4539" w:author="Mohammad Nayeem Hasan" w:date="2024-07-24T01:22:00Z" w16du:dateUtc="2024-07-23T19:22:00Z"/>
                <w:rFonts w:ascii="Times New Roman" w:hAnsi="Times New Roman" w:cs="Times New Roman"/>
                <w:sz w:val="24"/>
                <w:szCs w:val="24"/>
              </w:rPr>
            </w:pPr>
            <w:ins w:id="4540" w:author="Mohammad Nayeem Hasan" w:date="2024-07-24T01:22:00Z" w16du:dateUtc="2024-07-23T19:22:00Z">
              <w:r w:rsidRPr="00DF6BDB" w:rsidDel="00D73460">
                <w:rPr>
                  <w:rFonts w:ascii="Times New Roman" w:hAnsi="Times New Roman" w:cs="Times New Roman"/>
                  <w:sz w:val="24"/>
                  <w:szCs w:val="24"/>
                </w:rPr>
                <w:t>39 (7.44)</w:t>
              </w:r>
            </w:ins>
          </w:p>
        </w:tc>
        <w:tc>
          <w:tcPr>
            <w:tcW w:w="660" w:type="pct"/>
            <w:tcPrChange w:id="4541" w:author="Mohammad Nayeem Hasan" w:date="2024-07-24T01:50:00Z" w16du:dateUtc="2024-07-23T19:50:00Z">
              <w:tcPr>
                <w:tcW w:w="608" w:type="pct"/>
                <w:gridSpan w:val="2"/>
              </w:tcPr>
            </w:tcPrChange>
          </w:tcPr>
          <w:p w14:paraId="1994D64F" w14:textId="379931A2" w:rsidR="0095740D" w:rsidRPr="00DF6BDB" w:rsidDel="00D73460" w:rsidRDefault="0095740D" w:rsidP="00CD6D8D">
            <w:pPr>
              <w:spacing w:after="0" w:line="240" w:lineRule="auto"/>
              <w:rPr>
                <w:ins w:id="4542" w:author="Mohammad Nayeem Hasan" w:date="2024-07-24T01:22:00Z" w16du:dateUtc="2024-07-23T19:22:00Z"/>
                <w:rFonts w:ascii="Times New Roman" w:hAnsi="Times New Roman" w:cs="Times New Roman"/>
                <w:sz w:val="24"/>
                <w:szCs w:val="24"/>
              </w:rPr>
            </w:pPr>
            <w:ins w:id="4543" w:author="Mohammad Nayeem Hasan" w:date="2024-07-24T01:22:00Z" w16du:dateUtc="2024-07-23T19:22:00Z">
              <w:r w:rsidRPr="00DF6BDB" w:rsidDel="00D73460">
                <w:rPr>
                  <w:rFonts w:ascii="Times New Roman" w:hAnsi="Times New Roman" w:cs="Times New Roman"/>
                  <w:sz w:val="24"/>
                  <w:szCs w:val="24"/>
                </w:rPr>
                <w:t>488 (92.56)</w:t>
              </w:r>
            </w:ins>
          </w:p>
        </w:tc>
        <w:tc>
          <w:tcPr>
            <w:tcW w:w="430" w:type="pct"/>
            <w:tcPrChange w:id="4544" w:author="Mohammad Nayeem Hasan" w:date="2024-07-24T01:50:00Z" w16du:dateUtc="2024-07-23T19:50:00Z">
              <w:tcPr>
                <w:tcW w:w="396" w:type="pct"/>
              </w:tcPr>
            </w:tcPrChange>
          </w:tcPr>
          <w:p w14:paraId="7DEE57C2" w14:textId="77777777" w:rsidR="0095740D" w:rsidRPr="00DF6BDB" w:rsidDel="00D73460" w:rsidRDefault="0095740D" w:rsidP="00CD6D8D">
            <w:pPr>
              <w:spacing w:after="0" w:line="240" w:lineRule="auto"/>
              <w:rPr>
                <w:ins w:id="4545" w:author="Mohammad Nayeem Hasan" w:date="2024-07-24T01:22:00Z" w16du:dateUtc="2024-07-23T19:22:00Z"/>
                <w:rFonts w:ascii="Times New Roman" w:hAnsi="Times New Roman" w:cs="Times New Roman"/>
                <w:sz w:val="24"/>
                <w:szCs w:val="24"/>
              </w:rPr>
            </w:pPr>
          </w:p>
        </w:tc>
        <w:tc>
          <w:tcPr>
            <w:tcW w:w="550" w:type="pct"/>
            <w:gridSpan w:val="2"/>
            <w:tcPrChange w:id="4546" w:author="Mohammad Nayeem Hasan" w:date="2024-07-24T01:50:00Z" w16du:dateUtc="2024-07-23T19:50:00Z">
              <w:tcPr>
                <w:tcW w:w="507" w:type="pct"/>
                <w:gridSpan w:val="2"/>
              </w:tcPr>
            </w:tcPrChange>
          </w:tcPr>
          <w:p w14:paraId="3BA9A89F" w14:textId="77777777" w:rsidR="0095740D" w:rsidRPr="00DF6BDB" w:rsidDel="00D73460" w:rsidRDefault="0095740D" w:rsidP="00CD6D8D">
            <w:pPr>
              <w:spacing w:after="0" w:line="240" w:lineRule="auto"/>
              <w:rPr>
                <w:ins w:id="4547" w:author="Mohammad Nayeem Hasan" w:date="2024-07-24T01:22:00Z" w16du:dateUtc="2024-07-23T19:22:00Z"/>
                <w:rFonts w:ascii="Times New Roman" w:hAnsi="Times New Roman" w:cs="Times New Roman"/>
                <w:sz w:val="24"/>
                <w:szCs w:val="24"/>
              </w:rPr>
            </w:pPr>
            <w:ins w:id="4548" w:author="Mohammad Nayeem Hasan" w:date="2024-07-24T01:22:00Z" w16du:dateUtc="2024-07-23T19:22:00Z">
              <w:r w:rsidRPr="00DF6BDB" w:rsidDel="00D73460">
                <w:rPr>
                  <w:rFonts w:ascii="Times New Roman" w:hAnsi="Times New Roman" w:cs="Times New Roman"/>
                  <w:sz w:val="24"/>
                  <w:szCs w:val="24"/>
                </w:rPr>
                <w:t>39 (7.44)</w:t>
              </w:r>
            </w:ins>
          </w:p>
        </w:tc>
        <w:tc>
          <w:tcPr>
            <w:tcW w:w="551" w:type="pct"/>
            <w:tcPrChange w:id="4549" w:author="Mohammad Nayeem Hasan" w:date="2024-07-24T01:50:00Z" w16du:dateUtc="2024-07-23T19:50:00Z">
              <w:tcPr>
                <w:tcW w:w="507" w:type="pct"/>
                <w:gridSpan w:val="3"/>
              </w:tcPr>
            </w:tcPrChange>
          </w:tcPr>
          <w:p w14:paraId="5A89E4CE" w14:textId="7BB4A0B8" w:rsidR="0095740D" w:rsidRPr="00DF6BDB" w:rsidDel="00D73460" w:rsidRDefault="0095740D" w:rsidP="00CD6D8D">
            <w:pPr>
              <w:spacing w:after="0" w:line="240" w:lineRule="auto"/>
              <w:rPr>
                <w:ins w:id="4550" w:author="Mohammad Nayeem Hasan" w:date="2024-07-24T01:22:00Z" w16du:dateUtc="2024-07-23T19:22:00Z"/>
                <w:rFonts w:ascii="Times New Roman" w:hAnsi="Times New Roman" w:cs="Times New Roman"/>
                <w:sz w:val="24"/>
                <w:szCs w:val="24"/>
              </w:rPr>
            </w:pPr>
            <w:ins w:id="4551" w:author="Mohammad Nayeem Hasan" w:date="2024-07-24T01:34:00Z" w16du:dateUtc="2024-07-23T19:34:00Z">
              <w:r w:rsidRPr="00DF6BDB" w:rsidDel="00D73460">
                <w:rPr>
                  <w:rFonts w:ascii="Times New Roman" w:hAnsi="Times New Roman" w:cs="Times New Roman"/>
                  <w:sz w:val="24"/>
                  <w:szCs w:val="24"/>
                </w:rPr>
                <w:t>39 (7.44)</w:t>
              </w:r>
            </w:ins>
          </w:p>
        </w:tc>
        <w:tc>
          <w:tcPr>
            <w:tcW w:w="429" w:type="pct"/>
            <w:tcPrChange w:id="4552" w:author="Mohammad Nayeem Hasan" w:date="2024-07-24T01:50:00Z" w16du:dateUtc="2024-07-23T19:50:00Z">
              <w:tcPr>
                <w:tcW w:w="395" w:type="pct"/>
                <w:gridSpan w:val="2"/>
              </w:tcPr>
            </w:tcPrChange>
          </w:tcPr>
          <w:p w14:paraId="4A92979C" w14:textId="77777777" w:rsidR="0095740D" w:rsidRPr="00DF6BDB" w:rsidDel="00D73460" w:rsidRDefault="0095740D" w:rsidP="00CD6D8D">
            <w:pPr>
              <w:spacing w:after="0" w:line="240" w:lineRule="auto"/>
              <w:rPr>
                <w:ins w:id="4553" w:author="Mohammad Nayeem Hasan" w:date="2024-07-24T01:30:00Z" w16du:dateUtc="2024-07-23T19:30:00Z"/>
                <w:rFonts w:ascii="Times New Roman" w:hAnsi="Times New Roman" w:cs="Times New Roman"/>
                <w:sz w:val="24"/>
                <w:szCs w:val="24"/>
              </w:rPr>
            </w:pPr>
          </w:p>
        </w:tc>
      </w:tr>
      <w:tr w:rsidR="0095740D" w:rsidRPr="00CE3B54" w:rsidDel="00D73460" w14:paraId="4F61F686" w14:textId="74CF20BF" w:rsidTr="00461E37">
        <w:tblPrEx>
          <w:tblW w:w="5000" w:type="pct"/>
          <w:tblPrExChange w:id="4554" w:author="Mohammad Nayeem Hasan" w:date="2024-07-24T01:50:00Z" w16du:dateUtc="2024-07-23T19:50:00Z">
            <w:tblPrEx>
              <w:tblW w:w="4633" w:type="pct"/>
            </w:tblPrEx>
          </w:tblPrExChange>
        </w:tblPrEx>
        <w:trPr>
          <w:gridAfter w:val="1"/>
          <w:wAfter w:w="3" w:type="pct"/>
          <w:ins w:id="4555" w:author="Mohammad Nayeem Hasan" w:date="2024-07-24T01:22:00Z" w16du:dateUtc="2024-07-23T19:22:00Z"/>
          <w:trPrChange w:id="4556" w:author="Mohammad Nayeem Hasan" w:date="2024-07-24T01:50:00Z" w16du:dateUtc="2024-07-23T19:50:00Z">
            <w:trPr>
              <w:gridAfter w:val="1"/>
            </w:trPr>
          </w:trPrChange>
        </w:trPr>
        <w:tc>
          <w:tcPr>
            <w:tcW w:w="1826" w:type="pct"/>
            <w:tcPrChange w:id="4557" w:author="Mohammad Nayeem Hasan" w:date="2024-07-24T01:50:00Z" w16du:dateUtc="2024-07-23T19:50:00Z">
              <w:tcPr>
                <w:tcW w:w="1683" w:type="pct"/>
              </w:tcPr>
            </w:tcPrChange>
          </w:tcPr>
          <w:p w14:paraId="79B97A72" w14:textId="77777777" w:rsidR="0095740D" w:rsidRPr="00DF6BDB" w:rsidDel="00D73460" w:rsidRDefault="0095740D" w:rsidP="00CD6D8D">
            <w:pPr>
              <w:spacing w:after="0" w:line="240" w:lineRule="auto"/>
              <w:rPr>
                <w:ins w:id="4558" w:author="Mohammad Nayeem Hasan" w:date="2024-07-24T01:22:00Z" w16du:dateUtc="2024-07-23T19:22:00Z"/>
                <w:rFonts w:ascii="Times New Roman" w:hAnsi="Times New Roman" w:cs="Times New Roman"/>
                <w:sz w:val="24"/>
                <w:szCs w:val="24"/>
              </w:rPr>
            </w:pPr>
            <w:ins w:id="4559" w:author="Mohammad Nayeem Hasan" w:date="2024-07-24T01:22:00Z" w16du:dateUtc="2024-07-23T19:22:00Z">
              <w:r w:rsidRPr="00DF6BDB" w:rsidDel="00D73460">
                <w:rPr>
                  <w:rFonts w:ascii="Times New Roman" w:hAnsi="Times New Roman" w:cs="Times New Roman"/>
                  <w:sz w:val="24"/>
                  <w:szCs w:val="24"/>
                </w:rPr>
                <w:t>High</w:t>
              </w:r>
            </w:ins>
          </w:p>
        </w:tc>
        <w:tc>
          <w:tcPr>
            <w:tcW w:w="551" w:type="pct"/>
            <w:tcPrChange w:id="4560" w:author="Mohammad Nayeem Hasan" w:date="2024-07-24T01:50:00Z" w16du:dateUtc="2024-07-23T19:50:00Z">
              <w:tcPr>
                <w:tcW w:w="507" w:type="pct"/>
                <w:gridSpan w:val="2"/>
              </w:tcPr>
            </w:tcPrChange>
          </w:tcPr>
          <w:p w14:paraId="5B9B4EBD" w14:textId="77777777" w:rsidR="0095740D" w:rsidRPr="00DF6BDB" w:rsidDel="00D73460" w:rsidRDefault="0095740D" w:rsidP="00CD6D8D">
            <w:pPr>
              <w:spacing w:after="0" w:line="240" w:lineRule="auto"/>
              <w:rPr>
                <w:ins w:id="4561" w:author="Mohammad Nayeem Hasan" w:date="2024-07-24T01:22:00Z" w16du:dateUtc="2024-07-23T19:22:00Z"/>
                <w:rFonts w:ascii="Times New Roman" w:hAnsi="Times New Roman" w:cs="Times New Roman"/>
                <w:sz w:val="24"/>
                <w:szCs w:val="24"/>
              </w:rPr>
            </w:pPr>
            <w:ins w:id="4562" w:author="Mohammad Nayeem Hasan" w:date="2024-07-24T01:22:00Z" w16du:dateUtc="2024-07-23T19:22:00Z">
              <w:r w:rsidRPr="00DF6BDB" w:rsidDel="00D73460">
                <w:rPr>
                  <w:rFonts w:ascii="Times New Roman" w:hAnsi="Times New Roman" w:cs="Times New Roman"/>
                  <w:sz w:val="24"/>
                  <w:szCs w:val="24"/>
                </w:rPr>
                <w:t>38 (8.23)</w:t>
              </w:r>
            </w:ins>
          </w:p>
        </w:tc>
        <w:tc>
          <w:tcPr>
            <w:tcW w:w="660" w:type="pct"/>
            <w:tcPrChange w:id="4563" w:author="Mohammad Nayeem Hasan" w:date="2024-07-24T01:50:00Z" w16du:dateUtc="2024-07-23T19:50:00Z">
              <w:tcPr>
                <w:tcW w:w="608" w:type="pct"/>
                <w:gridSpan w:val="2"/>
              </w:tcPr>
            </w:tcPrChange>
          </w:tcPr>
          <w:p w14:paraId="70289514" w14:textId="483A8398" w:rsidR="0095740D" w:rsidRPr="00DF6BDB" w:rsidDel="00D73460" w:rsidRDefault="0095740D" w:rsidP="00CD6D8D">
            <w:pPr>
              <w:spacing w:after="0" w:line="240" w:lineRule="auto"/>
              <w:rPr>
                <w:ins w:id="4564" w:author="Mohammad Nayeem Hasan" w:date="2024-07-24T01:22:00Z" w16du:dateUtc="2024-07-23T19:22:00Z"/>
                <w:rFonts w:ascii="Times New Roman" w:hAnsi="Times New Roman" w:cs="Times New Roman"/>
                <w:sz w:val="24"/>
                <w:szCs w:val="24"/>
              </w:rPr>
            </w:pPr>
            <w:ins w:id="4565" w:author="Mohammad Nayeem Hasan" w:date="2024-07-24T01:22:00Z" w16du:dateUtc="2024-07-23T19:22:00Z">
              <w:r w:rsidRPr="00DF6BDB" w:rsidDel="00D73460">
                <w:rPr>
                  <w:rFonts w:ascii="Times New Roman" w:hAnsi="Times New Roman" w:cs="Times New Roman"/>
                  <w:sz w:val="24"/>
                  <w:szCs w:val="24"/>
                </w:rPr>
                <w:t>418 (91.76)</w:t>
              </w:r>
            </w:ins>
          </w:p>
        </w:tc>
        <w:tc>
          <w:tcPr>
            <w:tcW w:w="430" w:type="pct"/>
            <w:tcPrChange w:id="4566" w:author="Mohammad Nayeem Hasan" w:date="2024-07-24T01:50:00Z" w16du:dateUtc="2024-07-23T19:50:00Z">
              <w:tcPr>
                <w:tcW w:w="396" w:type="pct"/>
              </w:tcPr>
            </w:tcPrChange>
          </w:tcPr>
          <w:p w14:paraId="5FEC1A19" w14:textId="77777777" w:rsidR="0095740D" w:rsidRPr="00DF6BDB" w:rsidDel="00D73460" w:rsidRDefault="0095740D" w:rsidP="00CD6D8D">
            <w:pPr>
              <w:spacing w:after="0" w:line="240" w:lineRule="auto"/>
              <w:rPr>
                <w:ins w:id="4567" w:author="Mohammad Nayeem Hasan" w:date="2024-07-24T01:22:00Z" w16du:dateUtc="2024-07-23T19:22:00Z"/>
                <w:rFonts w:ascii="Times New Roman" w:hAnsi="Times New Roman" w:cs="Times New Roman"/>
                <w:sz w:val="24"/>
                <w:szCs w:val="24"/>
              </w:rPr>
            </w:pPr>
          </w:p>
        </w:tc>
        <w:tc>
          <w:tcPr>
            <w:tcW w:w="550" w:type="pct"/>
            <w:gridSpan w:val="2"/>
            <w:tcPrChange w:id="4568" w:author="Mohammad Nayeem Hasan" w:date="2024-07-24T01:50:00Z" w16du:dateUtc="2024-07-23T19:50:00Z">
              <w:tcPr>
                <w:tcW w:w="507" w:type="pct"/>
                <w:gridSpan w:val="2"/>
              </w:tcPr>
            </w:tcPrChange>
          </w:tcPr>
          <w:p w14:paraId="7FB21868" w14:textId="77777777" w:rsidR="0095740D" w:rsidRPr="00DF6BDB" w:rsidDel="00D73460" w:rsidRDefault="0095740D" w:rsidP="00CD6D8D">
            <w:pPr>
              <w:spacing w:after="0" w:line="240" w:lineRule="auto"/>
              <w:rPr>
                <w:ins w:id="4569" w:author="Mohammad Nayeem Hasan" w:date="2024-07-24T01:22:00Z" w16du:dateUtc="2024-07-23T19:22:00Z"/>
                <w:rFonts w:ascii="Times New Roman" w:hAnsi="Times New Roman" w:cs="Times New Roman"/>
                <w:sz w:val="24"/>
                <w:szCs w:val="24"/>
              </w:rPr>
            </w:pPr>
            <w:ins w:id="4570" w:author="Mohammad Nayeem Hasan" w:date="2024-07-24T01:22:00Z" w16du:dateUtc="2024-07-23T19:22:00Z">
              <w:r w:rsidRPr="00DF6BDB" w:rsidDel="00D73460">
                <w:rPr>
                  <w:rFonts w:ascii="Times New Roman" w:hAnsi="Times New Roman" w:cs="Times New Roman"/>
                  <w:sz w:val="24"/>
                  <w:szCs w:val="24"/>
                </w:rPr>
                <w:t>38 (8.23)</w:t>
              </w:r>
            </w:ins>
          </w:p>
        </w:tc>
        <w:tc>
          <w:tcPr>
            <w:tcW w:w="551" w:type="pct"/>
            <w:tcPrChange w:id="4571" w:author="Mohammad Nayeem Hasan" w:date="2024-07-24T01:50:00Z" w16du:dateUtc="2024-07-23T19:50:00Z">
              <w:tcPr>
                <w:tcW w:w="507" w:type="pct"/>
                <w:gridSpan w:val="3"/>
              </w:tcPr>
            </w:tcPrChange>
          </w:tcPr>
          <w:p w14:paraId="5645D0A4" w14:textId="5B86BAB0" w:rsidR="0095740D" w:rsidRPr="00DF6BDB" w:rsidDel="00D73460" w:rsidRDefault="0095740D" w:rsidP="00CD6D8D">
            <w:pPr>
              <w:spacing w:after="0" w:line="240" w:lineRule="auto"/>
              <w:rPr>
                <w:ins w:id="4572" w:author="Mohammad Nayeem Hasan" w:date="2024-07-24T01:22:00Z" w16du:dateUtc="2024-07-23T19:22:00Z"/>
                <w:rFonts w:ascii="Times New Roman" w:hAnsi="Times New Roman" w:cs="Times New Roman"/>
                <w:sz w:val="24"/>
                <w:szCs w:val="24"/>
              </w:rPr>
            </w:pPr>
            <w:ins w:id="4573" w:author="Mohammad Nayeem Hasan" w:date="2024-07-24T01:34:00Z" w16du:dateUtc="2024-07-23T19:34:00Z">
              <w:r w:rsidRPr="00DF6BDB" w:rsidDel="00D73460">
                <w:rPr>
                  <w:rFonts w:ascii="Times New Roman" w:hAnsi="Times New Roman" w:cs="Times New Roman"/>
                  <w:sz w:val="24"/>
                  <w:szCs w:val="24"/>
                </w:rPr>
                <w:t>38 (8.23)</w:t>
              </w:r>
            </w:ins>
          </w:p>
        </w:tc>
        <w:tc>
          <w:tcPr>
            <w:tcW w:w="429" w:type="pct"/>
            <w:tcPrChange w:id="4574" w:author="Mohammad Nayeem Hasan" w:date="2024-07-24T01:50:00Z" w16du:dateUtc="2024-07-23T19:50:00Z">
              <w:tcPr>
                <w:tcW w:w="395" w:type="pct"/>
                <w:gridSpan w:val="2"/>
              </w:tcPr>
            </w:tcPrChange>
          </w:tcPr>
          <w:p w14:paraId="492840DD" w14:textId="77777777" w:rsidR="0095740D" w:rsidRPr="00DF6BDB" w:rsidDel="00D73460" w:rsidRDefault="0095740D" w:rsidP="00CD6D8D">
            <w:pPr>
              <w:spacing w:after="0" w:line="240" w:lineRule="auto"/>
              <w:rPr>
                <w:ins w:id="4575" w:author="Mohammad Nayeem Hasan" w:date="2024-07-24T01:30:00Z" w16du:dateUtc="2024-07-23T19:30:00Z"/>
                <w:rFonts w:ascii="Times New Roman" w:hAnsi="Times New Roman" w:cs="Times New Roman"/>
                <w:sz w:val="24"/>
                <w:szCs w:val="24"/>
              </w:rPr>
            </w:pPr>
          </w:p>
        </w:tc>
      </w:tr>
      <w:tr w:rsidR="0095740D" w:rsidRPr="00CE3B54" w:rsidDel="00D73460" w14:paraId="1EB41A3A" w14:textId="284D3355" w:rsidTr="00461E37">
        <w:tblPrEx>
          <w:tblW w:w="5000" w:type="pct"/>
          <w:tblPrExChange w:id="4576" w:author="Mohammad Nayeem Hasan" w:date="2024-07-24T01:50:00Z" w16du:dateUtc="2024-07-23T19:50:00Z">
            <w:tblPrEx>
              <w:tblW w:w="4633" w:type="pct"/>
            </w:tblPrEx>
          </w:tblPrExChange>
        </w:tblPrEx>
        <w:trPr>
          <w:gridAfter w:val="1"/>
          <w:wAfter w:w="3" w:type="pct"/>
          <w:ins w:id="4577" w:author="Mohammad Nayeem Hasan" w:date="2024-07-24T01:22:00Z" w16du:dateUtc="2024-07-23T19:22:00Z"/>
          <w:trPrChange w:id="4578" w:author="Mohammad Nayeem Hasan" w:date="2024-07-24T01:50:00Z" w16du:dateUtc="2024-07-23T19:50:00Z">
            <w:trPr>
              <w:gridAfter w:val="1"/>
            </w:trPr>
          </w:trPrChange>
        </w:trPr>
        <w:tc>
          <w:tcPr>
            <w:tcW w:w="1826" w:type="pct"/>
            <w:tcPrChange w:id="4579" w:author="Mohammad Nayeem Hasan" w:date="2024-07-24T01:50:00Z" w16du:dateUtc="2024-07-23T19:50:00Z">
              <w:tcPr>
                <w:tcW w:w="1683" w:type="pct"/>
              </w:tcPr>
            </w:tcPrChange>
          </w:tcPr>
          <w:p w14:paraId="7C3B4F70" w14:textId="77777777" w:rsidR="0095740D" w:rsidRPr="008145C6" w:rsidDel="00D73460" w:rsidRDefault="0095740D" w:rsidP="00CD6D8D">
            <w:pPr>
              <w:spacing w:after="0" w:line="240" w:lineRule="auto"/>
              <w:rPr>
                <w:ins w:id="4580" w:author="Mohammad Nayeem Hasan" w:date="2024-07-24T01:22:00Z" w16du:dateUtc="2024-07-23T19:22:00Z"/>
                <w:rFonts w:ascii="Times New Roman" w:hAnsi="Times New Roman" w:cs="Times New Roman"/>
                <w:b/>
                <w:bCs/>
                <w:i/>
                <w:iCs/>
                <w:sz w:val="24"/>
                <w:szCs w:val="24"/>
              </w:rPr>
            </w:pPr>
            <w:ins w:id="4581" w:author="Mohammad Nayeem Hasan" w:date="2024-07-24T01:22:00Z" w16du:dateUtc="2024-07-23T19:22:00Z">
              <w:r w:rsidRPr="008145C6" w:rsidDel="00D73460">
                <w:rPr>
                  <w:rFonts w:ascii="Times New Roman" w:hAnsi="Times New Roman" w:cs="Times New Roman"/>
                  <w:b/>
                  <w:bCs/>
                  <w:i/>
                  <w:iCs/>
                  <w:sz w:val="24"/>
                  <w:szCs w:val="24"/>
                </w:rPr>
                <w:t>Household water E. coli concentration</w:t>
              </w:r>
            </w:ins>
          </w:p>
        </w:tc>
        <w:tc>
          <w:tcPr>
            <w:tcW w:w="551" w:type="pct"/>
            <w:tcPrChange w:id="4582" w:author="Mohammad Nayeem Hasan" w:date="2024-07-24T01:50:00Z" w16du:dateUtc="2024-07-23T19:50:00Z">
              <w:tcPr>
                <w:tcW w:w="507" w:type="pct"/>
                <w:gridSpan w:val="2"/>
              </w:tcPr>
            </w:tcPrChange>
          </w:tcPr>
          <w:p w14:paraId="0A6376F3" w14:textId="77777777" w:rsidR="0095740D" w:rsidRPr="00DF6BDB" w:rsidDel="00D73460" w:rsidRDefault="0095740D" w:rsidP="00CD6D8D">
            <w:pPr>
              <w:spacing w:after="0" w:line="240" w:lineRule="auto"/>
              <w:rPr>
                <w:ins w:id="4583" w:author="Mohammad Nayeem Hasan" w:date="2024-07-24T01:22:00Z" w16du:dateUtc="2024-07-23T19:22:00Z"/>
                <w:rFonts w:ascii="Times New Roman" w:hAnsi="Times New Roman" w:cs="Times New Roman"/>
                <w:sz w:val="24"/>
                <w:szCs w:val="24"/>
              </w:rPr>
            </w:pPr>
          </w:p>
        </w:tc>
        <w:tc>
          <w:tcPr>
            <w:tcW w:w="660" w:type="pct"/>
            <w:tcPrChange w:id="4584" w:author="Mohammad Nayeem Hasan" w:date="2024-07-24T01:50:00Z" w16du:dateUtc="2024-07-23T19:50:00Z">
              <w:tcPr>
                <w:tcW w:w="608" w:type="pct"/>
                <w:gridSpan w:val="2"/>
              </w:tcPr>
            </w:tcPrChange>
          </w:tcPr>
          <w:p w14:paraId="24D6F41D" w14:textId="692F0ADB" w:rsidR="0095740D" w:rsidRPr="00DF6BDB" w:rsidDel="00D73460" w:rsidRDefault="0095740D" w:rsidP="00CD6D8D">
            <w:pPr>
              <w:spacing w:after="0" w:line="240" w:lineRule="auto"/>
              <w:rPr>
                <w:ins w:id="4585" w:author="Mohammad Nayeem Hasan" w:date="2024-07-24T01:22:00Z" w16du:dateUtc="2024-07-23T19:22:00Z"/>
                <w:rFonts w:ascii="Times New Roman" w:hAnsi="Times New Roman" w:cs="Times New Roman"/>
                <w:sz w:val="24"/>
                <w:szCs w:val="24"/>
              </w:rPr>
            </w:pPr>
          </w:p>
        </w:tc>
        <w:tc>
          <w:tcPr>
            <w:tcW w:w="430" w:type="pct"/>
            <w:tcPrChange w:id="4586" w:author="Mohammad Nayeem Hasan" w:date="2024-07-24T01:50:00Z" w16du:dateUtc="2024-07-23T19:50:00Z">
              <w:tcPr>
                <w:tcW w:w="396" w:type="pct"/>
              </w:tcPr>
            </w:tcPrChange>
          </w:tcPr>
          <w:p w14:paraId="655FB9F9" w14:textId="77777777" w:rsidR="0095740D" w:rsidRPr="00DF6BDB" w:rsidDel="00D73460" w:rsidRDefault="0095740D" w:rsidP="00CD6D8D">
            <w:pPr>
              <w:spacing w:after="0" w:line="240" w:lineRule="auto"/>
              <w:rPr>
                <w:ins w:id="4587" w:author="Mohammad Nayeem Hasan" w:date="2024-07-24T01:22:00Z" w16du:dateUtc="2024-07-23T19:22:00Z"/>
                <w:rFonts w:ascii="Times New Roman" w:hAnsi="Times New Roman" w:cs="Times New Roman"/>
                <w:sz w:val="24"/>
                <w:szCs w:val="24"/>
              </w:rPr>
            </w:pPr>
          </w:p>
        </w:tc>
        <w:tc>
          <w:tcPr>
            <w:tcW w:w="550" w:type="pct"/>
            <w:gridSpan w:val="2"/>
            <w:tcPrChange w:id="4588" w:author="Mohammad Nayeem Hasan" w:date="2024-07-24T01:50:00Z" w16du:dateUtc="2024-07-23T19:50:00Z">
              <w:tcPr>
                <w:tcW w:w="507" w:type="pct"/>
                <w:gridSpan w:val="2"/>
              </w:tcPr>
            </w:tcPrChange>
          </w:tcPr>
          <w:p w14:paraId="246E8390" w14:textId="77777777" w:rsidR="0095740D" w:rsidRPr="00DF6BDB" w:rsidDel="00D73460" w:rsidRDefault="0095740D" w:rsidP="00CD6D8D">
            <w:pPr>
              <w:spacing w:after="0" w:line="240" w:lineRule="auto"/>
              <w:rPr>
                <w:ins w:id="4589" w:author="Mohammad Nayeem Hasan" w:date="2024-07-24T01:22:00Z" w16du:dateUtc="2024-07-23T19:22:00Z"/>
                <w:rFonts w:ascii="Times New Roman" w:hAnsi="Times New Roman" w:cs="Times New Roman"/>
                <w:sz w:val="24"/>
                <w:szCs w:val="24"/>
              </w:rPr>
            </w:pPr>
          </w:p>
        </w:tc>
        <w:tc>
          <w:tcPr>
            <w:tcW w:w="551" w:type="pct"/>
            <w:tcPrChange w:id="4590" w:author="Mohammad Nayeem Hasan" w:date="2024-07-24T01:50:00Z" w16du:dateUtc="2024-07-23T19:50:00Z">
              <w:tcPr>
                <w:tcW w:w="507" w:type="pct"/>
                <w:gridSpan w:val="3"/>
              </w:tcPr>
            </w:tcPrChange>
          </w:tcPr>
          <w:p w14:paraId="7FACAEA0" w14:textId="77777777" w:rsidR="0095740D" w:rsidRPr="00DF6BDB" w:rsidDel="00D73460" w:rsidRDefault="0095740D" w:rsidP="00CD6D8D">
            <w:pPr>
              <w:spacing w:after="0" w:line="240" w:lineRule="auto"/>
              <w:rPr>
                <w:ins w:id="4591" w:author="Mohammad Nayeem Hasan" w:date="2024-07-24T01:22:00Z" w16du:dateUtc="2024-07-23T19:22:00Z"/>
                <w:rFonts w:ascii="Times New Roman" w:hAnsi="Times New Roman" w:cs="Times New Roman"/>
                <w:sz w:val="24"/>
                <w:szCs w:val="24"/>
              </w:rPr>
            </w:pPr>
          </w:p>
        </w:tc>
        <w:tc>
          <w:tcPr>
            <w:tcW w:w="429" w:type="pct"/>
            <w:tcPrChange w:id="4592" w:author="Mohammad Nayeem Hasan" w:date="2024-07-24T01:50:00Z" w16du:dateUtc="2024-07-23T19:50:00Z">
              <w:tcPr>
                <w:tcW w:w="395" w:type="pct"/>
                <w:gridSpan w:val="2"/>
              </w:tcPr>
            </w:tcPrChange>
          </w:tcPr>
          <w:p w14:paraId="34B6FD93" w14:textId="77777777" w:rsidR="0095740D" w:rsidRPr="00DF6BDB" w:rsidDel="00D73460" w:rsidRDefault="0095740D" w:rsidP="00CD6D8D">
            <w:pPr>
              <w:spacing w:after="0" w:line="240" w:lineRule="auto"/>
              <w:rPr>
                <w:ins w:id="4593" w:author="Mohammad Nayeem Hasan" w:date="2024-07-24T01:30:00Z" w16du:dateUtc="2024-07-23T19:30:00Z"/>
                <w:rFonts w:ascii="Times New Roman" w:hAnsi="Times New Roman" w:cs="Times New Roman"/>
                <w:sz w:val="24"/>
                <w:szCs w:val="24"/>
              </w:rPr>
            </w:pPr>
          </w:p>
        </w:tc>
      </w:tr>
      <w:tr w:rsidR="0095740D" w:rsidRPr="00CE3B54" w:rsidDel="00D73460" w14:paraId="3D17C0B5" w14:textId="6B2AC4FE" w:rsidTr="00461E37">
        <w:tblPrEx>
          <w:tblW w:w="5000" w:type="pct"/>
          <w:tblPrExChange w:id="4594" w:author="Mohammad Nayeem Hasan" w:date="2024-07-24T01:50:00Z" w16du:dateUtc="2024-07-23T19:50:00Z">
            <w:tblPrEx>
              <w:tblW w:w="4633" w:type="pct"/>
            </w:tblPrEx>
          </w:tblPrExChange>
        </w:tblPrEx>
        <w:trPr>
          <w:gridAfter w:val="1"/>
          <w:wAfter w:w="3" w:type="pct"/>
          <w:ins w:id="4595" w:author="Mohammad Nayeem Hasan" w:date="2024-07-24T01:22:00Z" w16du:dateUtc="2024-07-23T19:22:00Z"/>
          <w:trPrChange w:id="4596" w:author="Mohammad Nayeem Hasan" w:date="2024-07-24T01:50:00Z" w16du:dateUtc="2024-07-23T19:50:00Z">
            <w:trPr>
              <w:gridAfter w:val="1"/>
            </w:trPr>
          </w:trPrChange>
        </w:trPr>
        <w:tc>
          <w:tcPr>
            <w:tcW w:w="1826" w:type="pct"/>
            <w:tcPrChange w:id="4597" w:author="Mohammad Nayeem Hasan" w:date="2024-07-24T01:50:00Z" w16du:dateUtc="2024-07-23T19:50:00Z">
              <w:tcPr>
                <w:tcW w:w="1683" w:type="pct"/>
              </w:tcPr>
            </w:tcPrChange>
          </w:tcPr>
          <w:p w14:paraId="7E5EDE56" w14:textId="77777777" w:rsidR="0095740D" w:rsidRPr="00DF6BDB" w:rsidDel="00D73460" w:rsidRDefault="0095740D" w:rsidP="00CD6D8D">
            <w:pPr>
              <w:spacing w:after="0" w:line="240" w:lineRule="auto"/>
              <w:rPr>
                <w:ins w:id="4598" w:author="Mohammad Nayeem Hasan" w:date="2024-07-24T01:22:00Z" w16du:dateUtc="2024-07-23T19:22:00Z"/>
                <w:rFonts w:ascii="Times New Roman" w:hAnsi="Times New Roman" w:cs="Times New Roman"/>
                <w:sz w:val="24"/>
                <w:szCs w:val="24"/>
              </w:rPr>
            </w:pPr>
            <w:ins w:id="4599" w:author="Mohammad Nayeem Hasan" w:date="2024-07-24T01:22:00Z" w16du:dateUtc="2024-07-23T19:22:00Z">
              <w:r w:rsidRPr="00DF6BDB" w:rsidDel="00D73460">
                <w:rPr>
                  <w:rFonts w:ascii="Times New Roman" w:hAnsi="Times New Roman" w:cs="Times New Roman"/>
                  <w:sz w:val="24"/>
                  <w:szCs w:val="24"/>
                </w:rPr>
                <w:t>Low</w:t>
              </w:r>
            </w:ins>
          </w:p>
        </w:tc>
        <w:tc>
          <w:tcPr>
            <w:tcW w:w="551" w:type="pct"/>
            <w:tcPrChange w:id="4600" w:author="Mohammad Nayeem Hasan" w:date="2024-07-24T01:50:00Z" w16du:dateUtc="2024-07-23T19:50:00Z">
              <w:tcPr>
                <w:tcW w:w="507" w:type="pct"/>
                <w:gridSpan w:val="2"/>
              </w:tcPr>
            </w:tcPrChange>
          </w:tcPr>
          <w:p w14:paraId="18847D16" w14:textId="77777777" w:rsidR="0095740D" w:rsidRPr="00DF6BDB" w:rsidDel="00D73460" w:rsidRDefault="0095740D" w:rsidP="00CD6D8D">
            <w:pPr>
              <w:spacing w:after="0" w:line="240" w:lineRule="auto"/>
              <w:rPr>
                <w:ins w:id="4601" w:author="Mohammad Nayeem Hasan" w:date="2024-07-24T01:22:00Z" w16du:dateUtc="2024-07-23T19:22:00Z"/>
                <w:rFonts w:ascii="Times New Roman" w:hAnsi="Times New Roman" w:cs="Times New Roman"/>
                <w:sz w:val="24"/>
                <w:szCs w:val="24"/>
              </w:rPr>
            </w:pPr>
            <w:ins w:id="4602" w:author="Mohammad Nayeem Hasan" w:date="2024-07-24T01:22:00Z" w16du:dateUtc="2024-07-23T19:22:00Z">
              <w:r w:rsidRPr="00DF6BDB" w:rsidDel="00D73460">
                <w:rPr>
                  <w:rFonts w:ascii="Times New Roman" w:hAnsi="Times New Roman" w:cs="Times New Roman"/>
                  <w:sz w:val="24"/>
                  <w:szCs w:val="24"/>
                </w:rPr>
                <w:t>16 (4.25)</w:t>
              </w:r>
            </w:ins>
          </w:p>
        </w:tc>
        <w:tc>
          <w:tcPr>
            <w:tcW w:w="660" w:type="pct"/>
            <w:tcPrChange w:id="4603" w:author="Mohammad Nayeem Hasan" w:date="2024-07-24T01:50:00Z" w16du:dateUtc="2024-07-23T19:50:00Z">
              <w:tcPr>
                <w:tcW w:w="608" w:type="pct"/>
                <w:gridSpan w:val="2"/>
              </w:tcPr>
            </w:tcPrChange>
          </w:tcPr>
          <w:p w14:paraId="2DBF6193" w14:textId="0D4B5B58" w:rsidR="0095740D" w:rsidRPr="00DF6BDB" w:rsidDel="00D73460" w:rsidRDefault="0095740D" w:rsidP="00CD6D8D">
            <w:pPr>
              <w:spacing w:after="0" w:line="240" w:lineRule="auto"/>
              <w:rPr>
                <w:ins w:id="4604" w:author="Mohammad Nayeem Hasan" w:date="2024-07-24T01:22:00Z" w16du:dateUtc="2024-07-23T19:22:00Z"/>
                <w:rFonts w:ascii="Times New Roman" w:hAnsi="Times New Roman" w:cs="Times New Roman"/>
                <w:sz w:val="24"/>
                <w:szCs w:val="24"/>
              </w:rPr>
            </w:pPr>
            <w:ins w:id="4605" w:author="Mohammad Nayeem Hasan" w:date="2024-07-24T01:22:00Z" w16du:dateUtc="2024-07-23T19:22:00Z">
              <w:r w:rsidRPr="00DF6BDB" w:rsidDel="00D73460">
                <w:rPr>
                  <w:rFonts w:ascii="Times New Roman" w:hAnsi="Times New Roman" w:cs="Times New Roman"/>
                  <w:sz w:val="24"/>
                  <w:szCs w:val="24"/>
                </w:rPr>
                <w:t>369 (95.75)</w:t>
              </w:r>
            </w:ins>
          </w:p>
        </w:tc>
        <w:tc>
          <w:tcPr>
            <w:tcW w:w="430" w:type="pct"/>
            <w:tcPrChange w:id="4606" w:author="Mohammad Nayeem Hasan" w:date="2024-07-24T01:50:00Z" w16du:dateUtc="2024-07-23T19:50:00Z">
              <w:tcPr>
                <w:tcW w:w="396" w:type="pct"/>
              </w:tcPr>
            </w:tcPrChange>
          </w:tcPr>
          <w:p w14:paraId="220F212A" w14:textId="77777777" w:rsidR="0095740D" w:rsidRPr="00DF6BDB" w:rsidDel="00D73460" w:rsidRDefault="0095740D" w:rsidP="00CD6D8D">
            <w:pPr>
              <w:spacing w:after="0" w:line="240" w:lineRule="auto"/>
              <w:rPr>
                <w:ins w:id="4607" w:author="Mohammad Nayeem Hasan" w:date="2024-07-24T01:22:00Z" w16du:dateUtc="2024-07-23T19:22:00Z"/>
                <w:rFonts w:ascii="Times New Roman" w:hAnsi="Times New Roman" w:cs="Times New Roman"/>
                <w:sz w:val="24"/>
                <w:szCs w:val="24"/>
              </w:rPr>
            </w:pPr>
          </w:p>
        </w:tc>
        <w:tc>
          <w:tcPr>
            <w:tcW w:w="550" w:type="pct"/>
            <w:gridSpan w:val="2"/>
            <w:tcPrChange w:id="4608" w:author="Mohammad Nayeem Hasan" w:date="2024-07-24T01:50:00Z" w16du:dateUtc="2024-07-23T19:50:00Z">
              <w:tcPr>
                <w:tcW w:w="507" w:type="pct"/>
                <w:gridSpan w:val="2"/>
              </w:tcPr>
            </w:tcPrChange>
          </w:tcPr>
          <w:p w14:paraId="39781D27" w14:textId="77777777" w:rsidR="0095740D" w:rsidRPr="00DF6BDB" w:rsidDel="00D73460" w:rsidRDefault="0095740D" w:rsidP="00CD6D8D">
            <w:pPr>
              <w:spacing w:after="0" w:line="240" w:lineRule="auto"/>
              <w:rPr>
                <w:ins w:id="4609" w:author="Mohammad Nayeem Hasan" w:date="2024-07-24T01:22:00Z" w16du:dateUtc="2024-07-23T19:22:00Z"/>
                <w:rFonts w:ascii="Times New Roman" w:hAnsi="Times New Roman" w:cs="Times New Roman"/>
                <w:sz w:val="24"/>
                <w:szCs w:val="24"/>
              </w:rPr>
            </w:pPr>
            <w:ins w:id="4610" w:author="Mohammad Nayeem Hasan" w:date="2024-07-24T01:22:00Z" w16du:dateUtc="2024-07-23T19:22:00Z">
              <w:r w:rsidRPr="00DF6BDB" w:rsidDel="00D73460">
                <w:rPr>
                  <w:rFonts w:ascii="Times New Roman" w:hAnsi="Times New Roman" w:cs="Times New Roman"/>
                  <w:sz w:val="24"/>
                  <w:szCs w:val="24"/>
                </w:rPr>
                <w:t>16 (4.25)</w:t>
              </w:r>
            </w:ins>
          </w:p>
        </w:tc>
        <w:tc>
          <w:tcPr>
            <w:tcW w:w="551" w:type="pct"/>
            <w:tcPrChange w:id="4611" w:author="Mohammad Nayeem Hasan" w:date="2024-07-24T01:50:00Z" w16du:dateUtc="2024-07-23T19:50:00Z">
              <w:tcPr>
                <w:tcW w:w="507" w:type="pct"/>
                <w:gridSpan w:val="3"/>
              </w:tcPr>
            </w:tcPrChange>
          </w:tcPr>
          <w:p w14:paraId="25D37AB9" w14:textId="5AB4D7EA" w:rsidR="0095740D" w:rsidRPr="00DF6BDB" w:rsidDel="00D73460" w:rsidRDefault="0095740D" w:rsidP="00CD6D8D">
            <w:pPr>
              <w:spacing w:after="0" w:line="240" w:lineRule="auto"/>
              <w:rPr>
                <w:ins w:id="4612" w:author="Mohammad Nayeem Hasan" w:date="2024-07-24T01:22:00Z" w16du:dateUtc="2024-07-23T19:22:00Z"/>
                <w:rFonts w:ascii="Times New Roman" w:hAnsi="Times New Roman" w:cs="Times New Roman"/>
                <w:sz w:val="24"/>
                <w:szCs w:val="24"/>
              </w:rPr>
            </w:pPr>
            <w:ins w:id="4613" w:author="Mohammad Nayeem Hasan" w:date="2024-07-24T01:34:00Z" w16du:dateUtc="2024-07-23T19:34:00Z">
              <w:r w:rsidRPr="00DF6BDB" w:rsidDel="00D73460">
                <w:rPr>
                  <w:rFonts w:ascii="Times New Roman" w:hAnsi="Times New Roman" w:cs="Times New Roman"/>
                  <w:sz w:val="24"/>
                  <w:szCs w:val="24"/>
                </w:rPr>
                <w:t>16 (4.25)</w:t>
              </w:r>
            </w:ins>
          </w:p>
        </w:tc>
        <w:tc>
          <w:tcPr>
            <w:tcW w:w="429" w:type="pct"/>
            <w:tcPrChange w:id="4614" w:author="Mohammad Nayeem Hasan" w:date="2024-07-24T01:50:00Z" w16du:dateUtc="2024-07-23T19:50:00Z">
              <w:tcPr>
                <w:tcW w:w="395" w:type="pct"/>
                <w:gridSpan w:val="2"/>
              </w:tcPr>
            </w:tcPrChange>
          </w:tcPr>
          <w:p w14:paraId="62D4473F" w14:textId="77777777" w:rsidR="0095740D" w:rsidRPr="00DF6BDB" w:rsidDel="00D73460" w:rsidRDefault="0095740D" w:rsidP="00CD6D8D">
            <w:pPr>
              <w:spacing w:after="0" w:line="240" w:lineRule="auto"/>
              <w:rPr>
                <w:ins w:id="4615" w:author="Mohammad Nayeem Hasan" w:date="2024-07-24T01:30:00Z" w16du:dateUtc="2024-07-23T19:30:00Z"/>
                <w:rFonts w:ascii="Times New Roman" w:hAnsi="Times New Roman" w:cs="Times New Roman"/>
                <w:sz w:val="24"/>
                <w:szCs w:val="24"/>
              </w:rPr>
            </w:pPr>
          </w:p>
        </w:tc>
      </w:tr>
      <w:tr w:rsidR="0095740D" w:rsidRPr="00CE3B54" w:rsidDel="00D73460" w14:paraId="0FE4C8E9" w14:textId="04BE2936" w:rsidTr="00461E37">
        <w:tblPrEx>
          <w:tblW w:w="5000" w:type="pct"/>
          <w:tblPrExChange w:id="4616" w:author="Mohammad Nayeem Hasan" w:date="2024-07-24T01:50:00Z" w16du:dateUtc="2024-07-23T19:50:00Z">
            <w:tblPrEx>
              <w:tblW w:w="4633" w:type="pct"/>
            </w:tblPrEx>
          </w:tblPrExChange>
        </w:tblPrEx>
        <w:trPr>
          <w:gridAfter w:val="1"/>
          <w:wAfter w:w="3" w:type="pct"/>
          <w:ins w:id="4617" w:author="Mohammad Nayeem Hasan" w:date="2024-07-24T01:22:00Z" w16du:dateUtc="2024-07-23T19:22:00Z"/>
          <w:trPrChange w:id="4618" w:author="Mohammad Nayeem Hasan" w:date="2024-07-24T01:50:00Z" w16du:dateUtc="2024-07-23T19:50:00Z">
            <w:trPr>
              <w:gridAfter w:val="1"/>
            </w:trPr>
          </w:trPrChange>
        </w:trPr>
        <w:tc>
          <w:tcPr>
            <w:tcW w:w="1826" w:type="pct"/>
            <w:tcPrChange w:id="4619" w:author="Mohammad Nayeem Hasan" w:date="2024-07-24T01:50:00Z" w16du:dateUtc="2024-07-23T19:50:00Z">
              <w:tcPr>
                <w:tcW w:w="1683" w:type="pct"/>
              </w:tcPr>
            </w:tcPrChange>
          </w:tcPr>
          <w:p w14:paraId="5348ADC1" w14:textId="77777777" w:rsidR="0095740D" w:rsidRPr="00DF6BDB" w:rsidDel="00D73460" w:rsidRDefault="0095740D" w:rsidP="00CD6D8D">
            <w:pPr>
              <w:spacing w:after="0" w:line="240" w:lineRule="auto"/>
              <w:rPr>
                <w:ins w:id="4620" w:author="Mohammad Nayeem Hasan" w:date="2024-07-24T01:22:00Z" w16du:dateUtc="2024-07-23T19:22:00Z"/>
                <w:rFonts w:ascii="Times New Roman" w:hAnsi="Times New Roman" w:cs="Times New Roman"/>
                <w:sz w:val="24"/>
                <w:szCs w:val="24"/>
              </w:rPr>
            </w:pPr>
            <w:ins w:id="4621" w:author="Mohammad Nayeem Hasan" w:date="2024-07-24T01:22:00Z" w16du:dateUtc="2024-07-23T19:22:00Z">
              <w:r w:rsidRPr="00DF6BDB" w:rsidDel="00D73460">
                <w:rPr>
                  <w:rFonts w:ascii="Times New Roman" w:hAnsi="Times New Roman" w:cs="Times New Roman"/>
                  <w:sz w:val="24"/>
                  <w:szCs w:val="24"/>
                </w:rPr>
                <w:t>Moderate</w:t>
              </w:r>
            </w:ins>
          </w:p>
        </w:tc>
        <w:tc>
          <w:tcPr>
            <w:tcW w:w="551" w:type="pct"/>
            <w:tcPrChange w:id="4622" w:author="Mohammad Nayeem Hasan" w:date="2024-07-24T01:50:00Z" w16du:dateUtc="2024-07-23T19:50:00Z">
              <w:tcPr>
                <w:tcW w:w="507" w:type="pct"/>
                <w:gridSpan w:val="2"/>
              </w:tcPr>
            </w:tcPrChange>
          </w:tcPr>
          <w:p w14:paraId="263EA253" w14:textId="77777777" w:rsidR="0095740D" w:rsidRPr="00DF6BDB" w:rsidDel="00D73460" w:rsidRDefault="0095740D" w:rsidP="00CD6D8D">
            <w:pPr>
              <w:spacing w:after="0" w:line="240" w:lineRule="auto"/>
              <w:rPr>
                <w:ins w:id="4623" w:author="Mohammad Nayeem Hasan" w:date="2024-07-24T01:22:00Z" w16du:dateUtc="2024-07-23T19:22:00Z"/>
                <w:rFonts w:ascii="Times New Roman" w:hAnsi="Times New Roman" w:cs="Times New Roman"/>
                <w:sz w:val="24"/>
                <w:szCs w:val="24"/>
              </w:rPr>
            </w:pPr>
            <w:ins w:id="4624" w:author="Mohammad Nayeem Hasan" w:date="2024-07-24T01:22:00Z" w16du:dateUtc="2024-07-23T19:22:00Z">
              <w:r w:rsidRPr="00DF6BDB" w:rsidDel="00D73460">
                <w:rPr>
                  <w:rFonts w:ascii="Times New Roman" w:hAnsi="Times New Roman" w:cs="Times New Roman"/>
                  <w:sz w:val="24"/>
                  <w:szCs w:val="24"/>
                </w:rPr>
                <w:t>31 (6.63)</w:t>
              </w:r>
            </w:ins>
          </w:p>
        </w:tc>
        <w:tc>
          <w:tcPr>
            <w:tcW w:w="660" w:type="pct"/>
            <w:tcPrChange w:id="4625" w:author="Mohammad Nayeem Hasan" w:date="2024-07-24T01:50:00Z" w16du:dateUtc="2024-07-23T19:50:00Z">
              <w:tcPr>
                <w:tcW w:w="608" w:type="pct"/>
                <w:gridSpan w:val="2"/>
              </w:tcPr>
            </w:tcPrChange>
          </w:tcPr>
          <w:p w14:paraId="4BE6227E" w14:textId="43710700" w:rsidR="0095740D" w:rsidRPr="00DF6BDB" w:rsidDel="00D73460" w:rsidRDefault="0095740D" w:rsidP="00CD6D8D">
            <w:pPr>
              <w:spacing w:after="0" w:line="240" w:lineRule="auto"/>
              <w:rPr>
                <w:ins w:id="4626" w:author="Mohammad Nayeem Hasan" w:date="2024-07-24T01:22:00Z" w16du:dateUtc="2024-07-23T19:22:00Z"/>
                <w:rFonts w:ascii="Times New Roman" w:hAnsi="Times New Roman" w:cs="Times New Roman"/>
                <w:sz w:val="24"/>
                <w:szCs w:val="24"/>
              </w:rPr>
            </w:pPr>
            <w:ins w:id="4627" w:author="Mohammad Nayeem Hasan" w:date="2024-07-24T01:22:00Z" w16du:dateUtc="2024-07-23T19:22:00Z">
              <w:r w:rsidRPr="00DF6BDB" w:rsidDel="00D73460">
                <w:rPr>
                  <w:rFonts w:ascii="Times New Roman" w:hAnsi="Times New Roman" w:cs="Times New Roman"/>
                  <w:sz w:val="24"/>
                  <w:szCs w:val="24"/>
                </w:rPr>
                <w:t>438 (93.37)</w:t>
              </w:r>
            </w:ins>
          </w:p>
        </w:tc>
        <w:tc>
          <w:tcPr>
            <w:tcW w:w="430" w:type="pct"/>
            <w:tcPrChange w:id="4628" w:author="Mohammad Nayeem Hasan" w:date="2024-07-24T01:50:00Z" w16du:dateUtc="2024-07-23T19:50:00Z">
              <w:tcPr>
                <w:tcW w:w="396" w:type="pct"/>
              </w:tcPr>
            </w:tcPrChange>
          </w:tcPr>
          <w:p w14:paraId="56C61B88" w14:textId="77777777" w:rsidR="0095740D" w:rsidRPr="00DF6BDB" w:rsidDel="00D73460" w:rsidRDefault="0095740D" w:rsidP="00CD6D8D">
            <w:pPr>
              <w:spacing w:after="0" w:line="240" w:lineRule="auto"/>
              <w:rPr>
                <w:ins w:id="4629" w:author="Mohammad Nayeem Hasan" w:date="2024-07-24T01:22:00Z" w16du:dateUtc="2024-07-23T19:22:00Z"/>
                <w:rFonts w:ascii="Times New Roman" w:hAnsi="Times New Roman" w:cs="Times New Roman"/>
                <w:sz w:val="24"/>
                <w:szCs w:val="24"/>
              </w:rPr>
            </w:pPr>
          </w:p>
        </w:tc>
        <w:tc>
          <w:tcPr>
            <w:tcW w:w="550" w:type="pct"/>
            <w:gridSpan w:val="2"/>
            <w:tcPrChange w:id="4630" w:author="Mohammad Nayeem Hasan" w:date="2024-07-24T01:50:00Z" w16du:dateUtc="2024-07-23T19:50:00Z">
              <w:tcPr>
                <w:tcW w:w="507" w:type="pct"/>
                <w:gridSpan w:val="2"/>
              </w:tcPr>
            </w:tcPrChange>
          </w:tcPr>
          <w:p w14:paraId="091B0F7E" w14:textId="77777777" w:rsidR="0095740D" w:rsidRPr="00DF6BDB" w:rsidDel="00D73460" w:rsidRDefault="0095740D" w:rsidP="00CD6D8D">
            <w:pPr>
              <w:spacing w:after="0" w:line="240" w:lineRule="auto"/>
              <w:rPr>
                <w:ins w:id="4631" w:author="Mohammad Nayeem Hasan" w:date="2024-07-24T01:22:00Z" w16du:dateUtc="2024-07-23T19:22:00Z"/>
                <w:rFonts w:ascii="Times New Roman" w:hAnsi="Times New Roman" w:cs="Times New Roman"/>
                <w:sz w:val="24"/>
                <w:szCs w:val="24"/>
              </w:rPr>
            </w:pPr>
            <w:ins w:id="4632" w:author="Mohammad Nayeem Hasan" w:date="2024-07-24T01:22:00Z" w16du:dateUtc="2024-07-23T19:22:00Z">
              <w:r w:rsidRPr="00DF6BDB" w:rsidDel="00D73460">
                <w:rPr>
                  <w:rFonts w:ascii="Times New Roman" w:hAnsi="Times New Roman" w:cs="Times New Roman"/>
                  <w:sz w:val="24"/>
                  <w:szCs w:val="24"/>
                </w:rPr>
                <w:t>31 (6.63)</w:t>
              </w:r>
            </w:ins>
          </w:p>
        </w:tc>
        <w:tc>
          <w:tcPr>
            <w:tcW w:w="551" w:type="pct"/>
            <w:tcPrChange w:id="4633" w:author="Mohammad Nayeem Hasan" w:date="2024-07-24T01:50:00Z" w16du:dateUtc="2024-07-23T19:50:00Z">
              <w:tcPr>
                <w:tcW w:w="507" w:type="pct"/>
                <w:gridSpan w:val="3"/>
              </w:tcPr>
            </w:tcPrChange>
          </w:tcPr>
          <w:p w14:paraId="70809519" w14:textId="66CC0E03" w:rsidR="0095740D" w:rsidRPr="00DF6BDB" w:rsidDel="00D73460" w:rsidRDefault="0095740D" w:rsidP="00CD6D8D">
            <w:pPr>
              <w:spacing w:after="0" w:line="240" w:lineRule="auto"/>
              <w:rPr>
                <w:ins w:id="4634" w:author="Mohammad Nayeem Hasan" w:date="2024-07-24T01:22:00Z" w16du:dateUtc="2024-07-23T19:22:00Z"/>
                <w:rFonts w:ascii="Times New Roman" w:hAnsi="Times New Roman" w:cs="Times New Roman"/>
                <w:sz w:val="24"/>
                <w:szCs w:val="24"/>
              </w:rPr>
            </w:pPr>
            <w:ins w:id="4635" w:author="Mohammad Nayeem Hasan" w:date="2024-07-24T01:34:00Z" w16du:dateUtc="2024-07-23T19:34:00Z">
              <w:r w:rsidRPr="00DF6BDB" w:rsidDel="00D73460">
                <w:rPr>
                  <w:rFonts w:ascii="Times New Roman" w:hAnsi="Times New Roman" w:cs="Times New Roman"/>
                  <w:sz w:val="24"/>
                  <w:szCs w:val="24"/>
                </w:rPr>
                <w:t>31 (6.63)</w:t>
              </w:r>
            </w:ins>
          </w:p>
        </w:tc>
        <w:tc>
          <w:tcPr>
            <w:tcW w:w="429" w:type="pct"/>
            <w:tcPrChange w:id="4636" w:author="Mohammad Nayeem Hasan" w:date="2024-07-24T01:50:00Z" w16du:dateUtc="2024-07-23T19:50:00Z">
              <w:tcPr>
                <w:tcW w:w="395" w:type="pct"/>
                <w:gridSpan w:val="2"/>
              </w:tcPr>
            </w:tcPrChange>
          </w:tcPr>
          <w:p w14:paraId="0E3FB09F" w14:textId="77777777" w:rsidR="0095740D" w:rsidRPr="00DF6BDB" w:rsidDel="00D73460" w:rsidRDefault="0095740D" w:rsidP="00CD6D8D">
            <w:pPr>
              <w:spacing w:after="0" w:line="240" w:lineRule="auto"/>
              <w:rPr>
                <w:ins w:id="4637" w:author="Mohammad Nayeem Hasan" w:date="2024-07-24T01:30:00Z" w16du:dateUtc="2024-07-23T19:30:00Z"/>
                <w:rFonts w:ascii="Times New Roman" w:hAnsi="Times New Roman" w:cs="Times New Roman"/>
                <w:sz w:val="24"/>
                <w:szCs w:val="24"/>
              </w:rPr>
            </w:pPr>
          </w:p>
        </w:tc>
      </w:tr>
      <w:tr w:rsidR="0095740D" w:rsidRPr="00CE3B54" w:rsidDel="00D73460" w14:paraId="7477C613" w14:textId="3C67797C" w:rsidTr="00461E37">
        <w:tblPrEx>
          <w:tblW w:w="5000" w:type="pct"/>
          <w:tblPrExChange w:id="4638" w:author="Mohammad Nayeem Hasan" w:date="2024-07-24T01:50:00Z" w16du:dateUtc="2024-07-23T19:50:00Z">
            <w:tblPrEx>
              <w:tblW w:w="4633" w:type="pct"/>
            </w:tblPrEx>
          </w:tblPrExChange>
        </w:tblPrEx>
        <w:trPr>
          <w:gridAfter w:val="1"/>
          <w:wAfter w:w="3" w:type="pct"/>
          <w:ins w:id="4639" w:author="Mohammad Nayeem Hasan" w:date="2024-07-24T01:22:00Z" w16du:dateUtc="2024-07-23T19:22:00Z"/>
          <w:trPrChange w:id="4640" w:author="Mohammad Nayeem Hasan" w:date="2024-07-24T01:50:00Z" w16du:dateUtc="2024-07-23T19:50:00Z">
            <w:trPr>
              <w:gridAfter w:val="1"/>
            </w:trPr>
          </w:trPrChange>
        </w:trPr>
        <w:tc>
          <w:tcPr>
            <w:tcW w:w="1826" w:type="pct"/>
            <w:tcPrChange w:id="4641" w:author="Mohammad Nayeem Hasan" w:date="2024-07-24T01:50:00Z" w16du:dateUtc="2024-07-23T19:50:00Z">
              <w:tcPr>
                <w:tcW w:w="1683" w:type="pct"/>
              </w:tcPr>
            </w:tcPrChange>
          </w:tcPr>
          <w:p w14:paraId="56FC4A9D" w14:textId="77777777" w:rsidR="0095740D" w:rsidRPr="00DF6BDB" w:rsidDel="00D73460" w:rsidRDefault="0095740D" w:rsidP="00CD6D8D">
            <w:pPr>
              <w:spacing w:after="0" w:line="240" w:lineRule="auto"/>
              <w:rPr>
                <w:ins w:id="4642" w:author="Mohammad Nayeem Hasan" w:date="2024-07-24T01:22:00Z" w16du:dateUtc="2024-07-23T19:22:00Z"/>
                <w:rFonts w:ascii="Times New Roman" w:hAnsi="Times New Roman" w:cs="Times New Roman"/>
                <w:sz w:val="24"/>
                <w:szCs w:val="24"/>
              </w:rPr>
            </w:pPr>
            <w:ins w:id="4643" w:author="Mohammad Nayeem Hasan" w:date="2024-07-24T01:22:00Z" w16du:dateUtc="2024-07-23T19:22:00Z">
              <w:r w:rsidRPr="00DF6BDB" w:rsidDel="00D73460">
                <w:rPr>
                  <w:rFonts w:ascii="Times New Roman" w:hAnsi="Times New Roman" w:cs="Times New Roman"/>
                  <w:sz w:val="24"/>
                  <w:szCs w:val="24"/>
                </w:rPr>
                <w:t>High</w:t>
              </w:r>
            </w:ins>
          </w:p>
        </w:tc>
        <w:tc>
          <w:tcPr>
            <w:tcW w:w="551" w:type="pct"/>
            <w:tcPrChange w:id="4644" w:author="Mohammad Nayeem Hasan" w:date="2024-07-24T01:50:00Z" w16du:dateUtc="2024-07-23T19:50:00Z">
              <w:tcPr>
                <w:tcW w:w="507" w:type="pct"/>
                <w:gridSpan w:val="2"/>
              </w:tcPr>
            </w:tcPrChange>
          </w:tcPr>
          <w:p w14:paraId="27C75D2D" w14:textId="77777777" w:rsidR="0095740D" w:rsidRPr="00DF6BDB" w:rsidDel="00D73460" w:rsidRDefault="0095740D" w:rsidP="00CD6D8D">
            <w:pPr>
              <w:spacing w:after="0" w:line="240" w:lineRule="auto"/>
              <w:rPr>
                <w:ins w:id="4645" w:author="Mohammad Nayeem Hasan" w:date="2024-07-24T01:22:00Z" w16du:dateUtc="2024-07-23T19:22:00Z"/>
                <w:rFonts w:ascii="Times New Roman" w:hAnsi="Times New Roman" w:cs="Times New Roman"/>
                <w:sz w:val="24"/>
                <w:szCs w:val="24"/>
              </w:rPr>
            </w:pPr>
            <w:ins w:id="4646" w:author="Mohammad Nayeem Hasan" w:date="2024-07-24T01:22:00Z" w16du:dateUtc="2024-07-23T19:22:00Z">
              <w:r w:rsidRPr="00DF6BDB" w:rsidDel="00D73460">
                <w:rPr>
                  <w:rFonts w:ascii="Times New Roman" w:hAnsi="Times New Roman" w:cs="Times New Roman"/>
                  <w:sz w:val="24"/>
                  <w:szCs w:val="24"/>
                </w:rPr>
                <w:t>125 (8.48)</w:t>
              </w:r>
            </w:ins>
          </w:p>
        </w:tc>
        <w:tc>
          <w:tcPr>
            <w:tcW w:w="660" w:type="pct"/>
            <w:tcPrChange w:id="4647" w:author="Mohammad Nayeem Hasan" w:date="2024-07-24T01:50:00Z" w16du:dateUtc="2024-07-23T19:50:00Z">
              <w:tcPr>
                <w:tcW w:w="608" w:type="pct"/>
                <w:gridSpan w:val="2"/>
              </w:tcPr>
            </w:tcPrChange>
          </w:tcPr>
          <w:p w14:paraId="264E4FA8" w14:textId="73B877A4" w:rsidR="0095740D" w:rsidRPr="00DF6BDB" w:rsidDel="00D73460" w:rsidRDefault="0095740D" w:rsidP="00CD6D8D">
            <w:pPr>
              <w:spacing w:after="0" w:line="240" w:lineRule="auto"/>
              <w:rPr>
                <w:ins w:id="4648" w:author="Mohammad Nayeem Hasan" w:date="2024-07-24T01:22:00Z" w16du:dateUtc="2024-07-23T19:22:00Z"/>
                <w:rFonts w:ascii="Times New Roman" w:hAnsi="Times New Roman" w:cs="Times New Roman"/>
                <w:sz w:val="24"/>
                <w:szCs w:val="24"/>
              </w:rPr>
            </w:pPr>
            <w:ins w:id="4649" w:author="Mohammad Nayeem Hasan" w:date="2024-07-24T01:22:00Z" w16du:dateUtc="2024-07-23T19:22:00Z">
              <w:r w:rsidRPr="00DF6BDB" w:rsidDel="00D73460">
                <w:rPr>
                  <w:rFonts w:ascii="Times New Roman" w:hAnsi="Times New Roman" w:cs="Times New Roman"/>
                  <w:sz w:val="24"/>
                  <w:szCs w:val="24"/>
                </w:rPr>
                <w:t>1352 (91.52)</w:t>
              </w:r>
            </w:ins>
          </w:p>
        </w:tc>
        <w:tc>
          <w:tcPr>
            <w:tcW w:w="430" w:type="pct"/>
            <w:tcPrChange w:id="4650" w:author="Mohammad Nayeem Hasan" w:date="2024-07-24T01:50:00Z" w16du:dateUtc="2024-07-23T19:50:00Z">
              <w:tcPr>
                <w:tcW w:w="396" w:type="pct"/>
              </w:tcPr>
            </w:tcPrChange>
          </w:tcPr>
          <w:p w14:paraId="25529E60" w14:textId="77777777" w:rsidR="0095740D" w:rsidRPr="00DF6BDB" w:rsidDel="00D73460" w:rsidRDefault="0095740D" w:rsidP="00CD6D8D">
            <w:pPr>
              <w:spacing w:after="0" w:line="240" w:lineRule="auto"/>
              <w:rPr>
                <w:ins w:id="4651" w:author="Mohammad Nayeem Hasan" w:date="2024-07-24T01:22:00Z" w16du:dateUtc="2024-07-23T19:22:00Z"/>
                <w:rFonts w:ascii="Times New Roman" w:hAnsi="Times New Roman" w:cs="Times New Roman"/>
                <w:sz w:val="24"/>
                <w:szCs w:val="24"/>
              </w:rPr>
            </w:pPr>
          </w:p>
        </w:tc>
        <w:tc>
          <w:tcPr>
            <w:tcW w:w="550" w:type="pct"/>
            <w:gridSpan w:val="2"/>
            <w:tcPrChange w:id="4652" w:author="Mohammad Nayeem Hasan" w:date="2024-07-24T01:50:00Z" w16du:dateUtc="2024-07-23T19:50:00Z">
              <w:tcPr>
                <w:tcW w:w="507" w:type="pct"/>
                <w:gridSpan w:val="2"/>
              </w:tcPr>
            </w:tcPrChange>
          </w:tcPr>
          <w:p w14:paraId="6D928125" w14:textId="77777777" w:rsidR="0095740D" w:rsidRPr="00DF6BDB" w:rsidDel="00D73460" w:rsidRDefault="0095740D" w:rsidP="00CD6D8D">
            <w:pPr>
              <w:spacing w:after="0" w:line="240" w:lineRule="auto"/>
              <w:rPr>
                <w:ins w:id="4653" w:author="Mohammad Nayeem Hasan" w:date="2024-07-24T01:22:00Z" w16du:dateUtc="2024-07-23T19:22:00Z"/>
                <w:rFonts w:ascii="Times New Roman" w:hAnsi="Times New Roman" w:cs="Times New Roman"/>
                <w:sz w:val="24"/>
                <w:szCs w:val="24"/>
              </w:rPr>
            </w:pPr>
            <w:ins w:id="4654" w:author="Mohammad Nayeem Hasan" w:date="2024-07-24T01:22:00Z" w16du:dateUtc="2024-07-23T19:22:00Z">
              <w:r w:rsidRPr="00DF6BDB" w:rsidDel="00D73460">
                <w:rPr>
                  <w:rFonts w:ascii="Times New Roman" w:hAnsi="Times New Roman" w:cs="Times New Roman"/>
                  <w:sz w:val="24"/>
                  <w:szCs w:val="24"/>
                </w:rPr>
                <w:t>125 (8.48)</w:t>
              </w:r>
            </w:ins>
          </w:p>
        </w:tc>
        <w:tc>
          <w:tcPr>
            <w:tcW w:w="551" w:type="pct"/>
            <w:tcPrChange w:id="4655" w:author="Mohammad Nayeem Hasan" w:date="2024-07-24T01:50:00Z" w16du:dateUtc="2024-07-23T19:50:00Z">
              <w:tcPr>
                <w:tcW w:w="507" w:type="pct"/>
                <w:gridSpan w:val="3"/>
              </w:tcPr>
            </w:tcPrChange>
          </w:tcPr>
          <w:p w14:paraId="1E671AB1" w14:textId="3D427968" w:rsidR="0095740D" w:rsidRPr="00DF6BDB" w:rsidDel="00D73460" w:rsidRDefault="0095740D" w:rsidP="00CD6D8D">
            <w:pPr>
              <w:spacing w:after="0" w:line="240" w:lineRule="auto"/>
              <w:rPr>
                <w:ins w:id="4656" w:author="Mohammad Nayeem Hasan" w:date="2024-07-24T01:22:00Z" w16du:dateUtc="2024-07-23T19:22:00Z"/>
                <w:rFonts w:ascii="Times New Roman" w:hAnsi="Times New Roman" w:cs="Times New Roman"/>
                <w:sz w:val="24"/>
                <w:szCs w:val="24"/>
              </w:rPr>
            </w:pPr>
            <w:ins w:id="4657" w:author="Mohammad Nayeem Hasan" w:date="2024-07-24T01:34:00Z" w16du:dateUtc="2024-07-23T19:34:00Z">
              <w:r w:rsidRPr="00DF6BDB" w:rsidDel="00D73460">
                <w:rPr>
                  <w:rFonts w:ascii="Times New Roman" w:hAnsi="Times New Roman" w:cs="Times New Roman"/>
                  <w:sz w:val="24"/>
                  <w:szCs w:val="24"/>
                </w:rPr>
                <w:t>125 (8.48)</w:t>
              </w:r>
            </w:ins>
          </w:p>
        </w:tc>
        <w:tc>
          <w:tcPr>
            <w:tcW w:w="429" w:type="pct"/>
            <w:tcPrChange w:id="4658" w:author="Mohammad Nayeem Hasan" w:date="2024-07-24T01:50:00Z" w16du:dateUtc="2024-07-23T19:50:00Z">
              <w:tcPr>
                <w:tcW w:w="395" w:type="pct"/>
                <w:gridSpan w:val="2"/>
              </w:tcPr>
            </w:tcPrChange>
          </w:tcPr>
          <w:p w14:paraId="68AC6CF3" w14:textId="77777777" w:rsidR="0095740D" w:rsidRPr="00DF6BDB" w:rsidDel="00D73460" w:rsidRDefault="0095740D" w:rsidP="00CD6D8D">
            <w:pPr>
              <w:spacing w:after="0" w:line="240" w:lineRule="auto"/>
              <w:rPr>
                <w:ins w:id="4659" w:author="Mohammad Nayeem Hasan" w:date="2024-07-24T01:30:00Z" w16du:dateUtc="2024-07-23T19:30:00Z"/>
                <w:rFonts w:ascii="Times New Roman" w:hAnsi="Times New Roman" w:cs="Times New Roman"/>
                <w:sz w:val="24"/>
                <w:szCs w:val="24"/>
              </w:rPr>
            </w:pPr>
          </w:p>
        </w:tc>
      </w:tr>
      <w:tr w:rsidR="0095740D" w:rsidRPr="00CE3B54" w:rsidDel="00D73460" w14:paraId="59E087C5" w14:textId="39DC9D7D" w:rsidTr="00461E37">
        <w:tblPrEx>
          <w:tblW w:w="5000" w:type="pct"/>
          <w:tblPrExChange w:id="4660" w:author="Mohammad Nayeem Hasan" w:date="2024-07-24T01:50:00Z" w16du:dateUtc="2024-07-23T19:50:00Z">
            <w:tblPrEx>
              <w:tblW w:w="4633" w:type="pct"/>
            </w:tblPrEx>
          </w:tblPrExChange>
        </w:tblPrEx>
        <w:trPr>
          <w:gridAfter w:val="1"/>
          <w:wAfter w:w="3" w:type="pct"/>
          <w:ins w:id="4661" w:author="Mohammad Nayeem Hasan" w:date="2024-07-24T01:22:00Z" w16du:dateUtc="2024-07-23T19:22:00Z"/>
          <w:trPrChange w:id="4662" w:author="Mohammad Nayeem Hasan" w:date="2024-07-24T01:50:00Z" w16du:dateUtc="2024-07-23T19:50:00Z">
            <w:trPr>
              <w:gridAfter w:val="1"/>
            </w:trPr>
          </w:trPrChange>
        </w:trPr>
        <w:tc>
          <w:tcPr>
            <w:tcW w:w="1826" w:type="pct"/>
            <w:tcPrChange w:id="4663" w:author="Mohammad Nayeem Hasan" w:date="2024-07-24T01:50:00Z" w16du:dateUtc="2024-07-23T19:50:00Z">
              <w:tcPr>
                <w:tcW w:w="1683" w:type="pct"/>
              </w:tcPr>
            </w:tcPrChange>
          </w:tcPr>
          <w:p w14:paraId="31F6B593" w14:textId="77777777" w:rsidR="0095740D" w:rsidRPr="008145C6" w:rsidDel="00D73460" w:rsidRDefault="0095740D" w:rsidP="00CD6D8D">
            <w:pPr>
              <w:spacing w:after="0" w:line="240" w:lineRule="auto"/>
              <w:rPr>
                <w:ins w:id="4664" w:author="Mohammad Nayeem Hasan" w:date="2024-07-24T01:22:00Z" w16du:dateUtc="2024-07-23T19:22:00Z"/>
                <w:rFonts w:ascii="Times New Roman" w:hAnsi="Times New Roman" w:cs="Times New Roman"/>
                <w:b/>
                <w:bCs/>
                <w:i/>
                <w:iCs/>
                <w:sz w:val="24"/>
                <w:szCs w:val="24"/>
              </w:rPr>
            </w:pPr>
            <w:ins w:id="4665" w:author="Mohammad Nayeem Hasan" w:date="2024-07-24T01:22:00Z" w16du:dateUtc="2024-07-23T19:22:00Z">
              <w:r w:rsidRPr="008145C6" w:rsidDel="00D73460">
                <w:rPr>
                  <w:rFonts w:ascii="Times New Roman" w:hAnsi="Times New Roman" w:cs="Times New Roman"/>
                  <w:b/>
                  <w:bCs/>
                  <w:i/>
                  <w:iCs/>
                  <w:sz w:val="24"/>
                  <w:szCs w:val="24"/>
                </w:rPr>
                <w:t>Water treatment</w:t>
              </w:r>
            </w:ins>
          </w:p>
        </w:tc>
        <w:tc>
          <w:tcPr>
            <w:tcW w:w="551" w:type="pct"/>
            <w:tcPrChange w:id="4666" w:author="Mohammad Nayeem Hasan" w:date="2024-07-24T01:50:00Z" w16du:dateUtc="2024-07-23T19:50:00Z">
              <w:tcPr>
                <w:tcW w:w="507" w:type="pct"/>
                <w:gridSpan w:val="2"/>
              </w:tcPr>
            </w:tcPrChange>
          </w:tcPr>
          <w:p w14:paraId="60A086D1" w14:textId="77777777" w:rsidR="0095740D" w:rsidRPr="00DF6BDB" w:rsidDel="00D73460" w:rsidRDefault="0095740D" w:rsidP="00CD6D8D">
            <w:pPr>
              <w:spacing w:after="0" w:line="240" w:lineRule="auto"/>
              <w:rPr>
                <w:ins w:id="4667" w:author="Mohammad Nayeem Hasan" w:date="2024-07-24T01:22:00Z" w16du:dateUtc="2024-07-23T19:22:00Z"/>
                <w:rFonts w:ascii="Times New Roman" w:hAnsi="Times New Roman" w:cs="Times New Roman"/>
                <w:sz w:val="24"/>
                <w:szCs w:val="24"/>
              </w:rPr>
            </w:pPr>
          </w:p>
        </w:tc>
        <w:tc>
          <w:tcPr>
            <w:tcW w:w="660" w:type="pct"/>
            <w:tcPrChange w:id="4668" w:author="Mohammad Nayeem Hasan" w:date="2024-07-24T01:50:00Z" w16du:dateUtc="2024-07-23T19:50:00Z">
              <w:tcPr>
                <w:tcW w:w="608" w:type="pct"/>
                <w:gridSpan w:val="2"/>
              </w:tcPr>
            </w:tcPrChange>
          </w:tcPr>
          <w:p w14:paraId="0960E588" w14:textId="5D4B8352" w:rsidR="0095740D" w:rsidRPr="00DF6BDB" w:rsidDel="00D73460" w:rsidRDefault="0095740D" w:rsidP="00CD6D8D">
            <w:pPr>
              <w:spacing w:after="0" w:line="240" w:lineRule="auto"/>
              <w:rPr>
                <w:ins w:id="4669" w:author="Mohammad Nayeem Hasan" w:date="2024-07-24T01:22:00Z" w16du:dateUtc="2024-07-23T19:22:00Z"/>
                <w:rFonts w:ascii="Times New Roman" w:hAnsi="Times New Roman" w:cs="Times New Roman"/>
                <w:sz w:val="24"/>
                <w:szCs w:val="24"/>
              </w:rPr>
            </w:pPr>
          </w:p>
        </w:tc>
        <w:tc>
          <w:tcPr>
            <w:tcW w:w="430" w:type="pct"/>
            <w:tcPrChange w:id="4670" w:author="Mohammad Nayeem Hasan" w:date="2024-07-24T01:50:00Z" w16du:dateUtc="2024-07-23T19:50:00Z">
              <w:tcPr>
                <w:tcW w:w="396" w:type="pct"/>
              </w:tcPr>
            </w:tcPrChange>
          </w:tcPr>
          <w:p w14:paraId="65525192" w14:textId="77777777" w:rsidR="0095740D" w:rsidRPr="00DF6BDB" w:rsidDel="00D73460" w:rsidRDefault="0095740D" w:rsidP="00CD6D8D">
            <w:pPr>
              <w:spacing w:after="0" w:line="240" w:lineRule="auto"/>
              <w:rPr>
                <w:ins w:id="4671" w:author="Mohammad Nayeem Hasan" w:date="2024-07-24T01:22:00Z" w16du:dateUtc="2024-07-23T19:22:00Z"/>
                <w:rFonts w:ascii="Times New Roman" w:hAnsi="Times New Roman" w:cs="Times New Roman"/>
                <w:sz w:val="24"/>
                <w:szCs w:val="24"/>
              </w:rPr>
            </w:pPr>
          </w:p>
        </w:tc>
        <w:tc>
          <w:tcPr>
            <w:tcW w:w="550" w:type="pct"/>
            <w:gridSpan w:val="2"/>
            <w:tcPrChange w:id="4672" w:author="Mohammad Nayeem Hasan" w:date="2024-07-24T01:50:00Z" w16du:dateUtc="2024-07-23T19:50:00Z">
              <w:tcPr>
                <w:tcW w:w="507" w:type="pct"/>
                <w:gridSpan w:val="2"/>
              </w:tcPr>
            </w:tcPrChange>
          </w:tcPr>
          <w:p w14:paraId="22102C9A" w14:textId="77777777" w:rsidR="0095740D" w:rsidRPr="00DF6BDB" w:rsidDel="00D73460" w:rsidRDefault="0095740D" w:rsidP="00CD6D8D">
            <w:pPr>
              <w:spacing w:after="0" w:line="240" w:lineRule="auto"/>
              <w:rPr>
                <w:ins w:id="4673" w:author="Mohammad Nayeem Hasan" w:date="2024-07-24T01:22:00Z" w16du:dateUtc="2024-07-23T19:22:00Z"/>
                <w:rFonts w:ascii="Times New Roman" w:hAnsi="Times New Roman" w:cs="Times New Roman"/>
                <w:sz w:val="24"/>
                <w:szCs w:val="24"/>
              </w:rPr>
            </w:pPr>
          </w:p>
        </w:tc>
        <w:tc>
          <w:tcPr>
            <w:tcW w:w="551" w:type="pct"/>
            <w:tcPrChange w:id="4674" w:author="Mohammad Nayeem Hasan" w:date="2024-07-24T01:50:00Z" w16du:dateUtc="2024-07-23T19:50:00Z">
              <w:tcPr>
                <w:tcW w:w="507" w:type="pct"/>
                <w:gridSpan w:val="3"/>
              </w:tcPr>
            </w:tcPrChange>
          </w:tcPr>
          <w:p w14:paraId="4B2808A5" w14:textId="77777777" w:rsidR="0095740D" w:rsidRPr="00DF6BDB" w:rsidDel="00D73460" w:rsidRDefault="0095740D" w:rsidP="00CD6D8D">
            <w:pPr>
              <w:spacing w:after="0" w:line="240" w:lineRule="auto"/>
              <w:rPr>
                <w:ins w:id="4675" w:author="Mohammad Nayeem Hasan" w:date="2024-07-24T01:22:00Z" w16du:dateUtc="2024-07-23T19:22:00Z"/>
                <w:rFonts w:ascii="Times New Roman" w:hAnsi="Times New Roman" w:cs="Times New Roman"/>
                <w:sz w:val="24"/>
                <w:szCs w:val="24"/>
              </w:rPr>
            </w:pPr>
          </w:p>
        </w:tc>
        <w:tc>
          <w:tcPr>
            <w:tcW w:w="429" w:type="pct"/>
            <w:tcPrChange w:id="4676" w:author="Mohammad Nayeem Hasan" w:date="2024-07-24T01:50:00Z" w16du:dateUtc="2024-07-23T19:50:00Z">
              <w:tcPr>
                <w:tcW w:w="395" w:type="pct"/>
                <w:gridSpan w:val="2"/>
              </w:tcPr>
            </w:tcPrChange>
          </w:tcPr>
          <w:p w14:paraId="5F929DDF" w14:textId="77777777" w:rsidR="0095740D" w:rsidRPr="00DF6BDB" w:rsidDel="00D73460" w:rsidRDefault="0095740D" w:rsidP="00CD6D8D">
            <w:pPr>
              <w:spacing w:after="0" w:line="240" w:lineRule="auto"/>
              <w:rPr>
                <w:ins w:id="4677" w:author="Mohammad Nayeem Hasan" w:date="2024-07-24T01:30:00Z" w16du:dateUtc="2024-07-23T19:30:00Z"/>
                <w:rFonts w:ascii="Times New Roman" w:hAnsi="Times New Roman" w:cs="Times New Roman"/>
                <w:sz w:val="24"/>
                <w:szCs w:val="24"/>
              </w:rPr>
            </w:pPr>
          </w:p>
        </w:tc>
      </w:tr>
      <w:tr w:rsidR="0095740D" w:rsidRPr="00CE3B54" w:rsidDel="00D73460" w14:paraId="5A8D4D22" w14:textId="16BF6F92" w:rsidTr="00461E37">
        <w:tblPrEx>
          <w:tblW w:w="5000" w:type="pct"/>
          <w:tblPrExChange w:id="4678" w:author="Mohammad Nayeem Hasan" w:date="2024-07-24T01:50:00Z" w16du:dateUtc="2024-07-23T19:50:00Z">
            <w:tblPrEx>
              <w:tblW w:w="4633" w:type="pct"/>
            </w:tblPrEx>
          </w:tblPrExChange>
        </w:tblPrEx>
        <w:trPr>
          <w:gridAfter w:val="1"/>
          <w:wAfter w:w="3" w:type="pct"/>
          <w:ins w:id="4679" w:author="Mohammad Nayeem Hasan" w:date="2024-07-24T01:22:00Z" w16du:dateUtc="2024-07-23T19:22:00Z"/>
          <w:trPrChange w:id="4680" w:author="Mohammad Nayeem Hasan" w:date="2024-07-24T01:50:00Z" w16du:dateUtc="2024-07-23T19:50:00Z">
            <w:trPr>
              <w:gridAfter w:val="1"/>
            </w:trPr>
          </w:trPrChange>
        </w:trPr>
        <w:tc>
          <w:tcPr>
            <w:tcW w:w="1826" w:type="pct"/>
            <w:tcPrChange w:id="4681" w:author="Mohammad Nayeem Hasan" w:date="2024-07-24T01:50:00Z" w16du:dateUtc="2024-07-23T19:50:00Z">
              <w:tcPr>
                <w:tcW w:w="1683" w:type="pct"/>
              </w:tcPr>
            </w:tcPrChange>
          </w:tcPr>
          <w:p w14:paraId="15C564A4" w14:textId="77777777" w:rsidR="0095740D" w:rsidRPr="00DF6BDB" w:rsidDel="00D73460" w:rsidRDefault="0095740D" w:rsidP="00CD6D8D">
            <w:pPr>
              <w:spacing w:after="0" w:line="240" w:lineRule="auto"/>
              <w:rPr>
                <w:ins w:id="4682" w:author="Mohammad Nayeem Hasan" w:date="2024-07-24T01:22:00Z" w16du:dateUtc="2024-07-23T19:22:00Z"/>
                <w:rFonts w:ascii="Times New Roman" w:hAnsi="Times New Roman" w:cs="Times New Roman"/>
                <w:sz w:val="24"/>
                <w:szCs w:val="24"/>
              </w:rPr>
            </w:pPr>
            <w:ins w:id="4683" w:author="Mohammad Nayeem Hasan" w:date="2024-07-24T01:22:00Z" w16du:dateUtc="2024-07-23T19:22:00Z">
              <w:r w:rsidRPr="00DF6BDB" w:rsidDel="00D73460">
                <w:rPr>
                  <w:rFonts w:ascii="Times New Roman" w:hAnsi="Times New Roman" w:cs="Times New Roman"/>
                  <w:sz w:val="24"/>
                  <w:szCs w:val="24"/>
                </w:rPr>
                <w:t>Yes</w:t>
              </w:r>
            </w:ins>
          </w:p>
        </w:tc>
        <w:tc>
          <w:tcPr>
            <w:tcW w:w="551" w:type="pct"/>
            <w:tcPrChange w:id="4684" w:author="Mohammad Nayeem Hasan" w:date="2024-07-24T01:50:00Z" w16du:dateUtc="2024-07-23T19:50:00Z">
              <w:tcPr>
                <w:tcW w:w="507" w:type="pct"/>
                <w:gridSpan w:val="2"/>
              </w:tcPr>
            </w:tcPrChange>
          </w:tcPr>
          <w:p w14:paraId="50B29369" w14:textId="77777777" w:rsidR="0095740D" w:rsidRPr="00DF6BDB" w:rsidDel="00D73460" w:rsidRDefault="0095740D" w:rsidP="00CD6D8D">
            <w:pPr>
              <w:spacing w:after="0" w:line="240" w:lineRule="auto"/>
              <w:rPr>
                <w:ins w:id="4685" w:author="Mohammad Nayeem Hasan" w:date="2024-07-24T01:22:00Z" w16du:dateUtc="2024-07-23T19:22:00Z"/>
                <w:rFonts w:ascii="Times New Roman" w:hAnsi="Times New Roman" w:cs="Times New Roman"/>
                <w:sz w:val="24"/>
                <w:szCs w:val="24"/>
              </w:rPr>
            </w:pPr>
            <w:ins w:id="4686" w:author="Mohammad Nayeem Hasan" w:date="2024-07-24T01:22:00Z" w16du:dateUtc="2024-07-23T19:22:00Z">
              <w:r w:rsidRPr="00DF6BDB" w:rsidDel="00D73460">
                <w:rPr>
                  <w:rFonts w:ascii="Times New Roman" w:hAnsi="Times New Roman" w:cs="Times New Roman"/>
                  <w:sz w:val="24"/>
                  <w:szCs w:val="24"/>
                </w:rPr>
                <w:t>58 (7.85)</w:t>
              </w:r>
            </w:ins>
          </w:p>
        </w:tc>
        <w:tc>
          <w:tcPr>
            <w:tcW w:w="660" w:type="pct"/>
            <w:tcPrChange w:id="4687" w:author="Mohammad Nayeem Hasan" w:date="2024-07-24T01:50:00Z" w16du:dateUtc="2024-07-23T19:50:00Z">
              <w:tcPr>
                <w:tcW w:w="608" w:type="pct"/>
                <w:gridSpan w:val="2"/>
              </w:tcPr>
            </w:tcPrChange>
          </w:tcPr>
          <w:p w14:paraId="6DCE06F2" w14:textId="6C7958A6" w:rsidR="0095740D" w:rsidRPr="00DF6BDB" w:rsidDel="00D73460" w:rsidRDefault="0095740D" w:rsidP="00CD6D8D">
            <w:pPr>
              <w:spacing w:after="0" w:line="240" w:lineRule="auto"/>
              <w:rPr>
                <w:ins w:id="4688" w:author="Mohammad Nayeem Hasan" w:date="2024-07-24T01:22:00Z" w16du:dateUtc="2024-07-23T19:22:00Z"/>
                <w:rFonts w:ascii="Times New Roman" w:hAnsi="Times New Roman" w:cs="Times New Roman"/>
                <w:sz w:val="24"/>
                <w:szCs w:val="24"/>
              </w:rPr>
            </w:pPr>
            <w:ins w:id="4689" w:author="Mohammad Nayeem Hasan" w:date="2024-07-24T01:22:00Z" w16du:dateUtc="2024-07-23T19:22:00Z">
              <w:r w:rsidRPr="00DF6BDB" w:rsidDel="00D73460">
                <w:rPr>
                  <w:rFonts w:ascii="Times New Roman" w:hAnsi="Times New Roman" w:cs="Times New Roman"/>
                  <w:sz w:val="24"/>
                  <w:szCs w:val="24"/>
                </w:rPr>
                <w:t>675 (92.15)</w:t>
              </w:r>
            </w:ins>
          </w:p>
        </w:tc>
        <w:tc>
          <w:tcPr>
            <w:tcW w:w="430" w:type="pct"/>
            <w:tcPrChange w:id="4690" w:author="Mohammad Nayeem Hasan" w:date="2024-07-24T01:50:00Z" w16du:dateUtc="2024-07-23T19:50:00Z">
              <w:tcPr>
                <w:tcW w:w="396" w:type="pct"/>
              </w:tcPr>
            </w:tcPrChange>
          </w:tcPr>
          <w:p w14:paraId="13ED7005" w14:textId="77777777" w:rsidR="0095740D" w:rsidRPr="00DF6BDB" w:rsidDel="00D73460" w:rsidRDefault="0095740D" w:rsidP="00CD6D8D">
            <w:pPr>
              <w:spacing w:after="0" w:line="240" w:lineRule="auto"/>
              <w:rPr>
                <w:ins w:id="4691" w:author="Mohammad Nayeem Hasan" w:date="2024-07-24T01:22:00Z" w16du:dateUtc="2024-07-23T19:22:00Z"/>
                <w:rFonts w:ascii="Times New Roman" w:hAnsi="Times New Roman" w:cs="Times New Roman"/>
                <w:sz w:val="24"/>
                <w:szCs w:val="24"/>
              </w:rPr>
            </w:pPr>
          </w:p>
        </w:tc>
        <w:tc>
          <w:tcPr>
            <w:tcW w:w="550" w:type="pct"/>
            <w:gridSpan w:val="2"/>
            <w:tcPrChange w:id="4692" w:author="Mohammad Nayeem Hasan" w:date="2024-07-24T01:50:00Z" w16du:dateUtc="2024-07-23T19:50:00Z">
              <w:tcPr>
                <w:tcW w:w="507" w:type="pct"/>
                <w:gridSpan w:val="2"/>
              </w:tcPr>
            </w:tcPrChange>
          </w:tcPr>
          <w:p w14:paraId="16EF3E45" w14:textId="77777777" w:rsidR="0095740D" w:rsidRPr="00DF6BDB" w:rsidDel="00D73460" w:rsidRDefault="0095740D" w:rsidP="00CD6D8D">
            <w:pPr>
              <w:spacing w:after="0" w:line="240" w:lineRule="auto"/>
              <w:rPr>
                <w:ins w:id="4693" w:author="Mohammad Nayeem Hasan" w:date="2024-07-24T01:22:00Z" w16du:dateUtc="2024-07-23T19:22:00Z"/>
                <w:rFonts w:ascii="Times New Roman" w:hAnsi="Times New Roman" w:cs="Times New Roman"/>
                <w:sz w:val="24"/>
                <w:szCs w:val="24"/>
              </w:rPr>
            </w:pPr>
            <w:ins w:id="4694" w:author="Mohammad Nayeem Hasan" w:date="2024-07-24T01:22:00Z" w16du:dateUtc="2024-07-23T19:22:00Z">
              <w:r w:rsidRPr="00DF6BDB" w:rsidDel="00D73460">
                <w:rPr>
                  <w:rFonts w:ascii="Times New Roman" w:hAnsi="Times New Roman" w:cs="Times New Roman"/>
                  <w:sz w:val="24"/>
                  <w:szCs w:val="24"/>
                </w:rPr>
                <w:t>58 (7.85)</w:t>
              </w:r>
            </w:ins>
          </w:p>
        </w:tc>
        <w:tc>
          <w:tcPr>
            <w:tcW w:w="551" w:type="pct"/>
            <w:tcPrChange w:id="4695" w:author="Mohammad Nayeem Hasan" w:date="2024-07-24T01:50:00Z" w16du:dateUtc="2024-07-23T19:50:00Z">
              <w:tcPr>
                <w:tcW w:w="507" w:type="pct"/>
                <w:gridSpan w:val="3"/>
              </w:tcPr>
            </w:tcPrChange>
          </w:tcPr>
          <w:p w14:paraId="439F8A66" w14:textId="3A386F56" w:rsidR="0095740D" w:rsidRPr="00DF6BDB" w:rsidDel="00D73460" w:rsidRDefault="0095740D" w:rsidP="00CD6D8D">
            <w:pPr>
              <w:spacing w:after="0" w:line="240" w:lineRule="auto"/>
              <w:rPr>
                <w:ins w:id="4696" w:author="Mohammad Nayeem Hasan" w:date="2024-07-24T01:22:00Z" w16du:dateUtc="2024-07-23T19:22:00Z"/>
                <w:rFonts w:ascii="Times New Roman" w:hAnsi="Times New Roman" w:cs="Times New Roman"/>
                <w:sz w:val="24"/>
                <w:szCs w:val="24"/>
              </w:rPr>
            </w:pPr>
            <w:ins w:id="4697" w:author="Mohammad Nayeem Hasan" w:date="2024-07-24T01:34:00Z" w16du:dateUtc="2024-07-23T19:34:00Z">
              <w:r w:rsidRPr="00DF6BDB" w:rsidDel="00D73460">
                <w:rPr>
                  <w:rFonts w:ascii="Times New Roman" w:hAnsi="Times New Roman" w:cs="Times New Roman"/>
                  <w:sz w:val="24"/>
                  <w:szCs w:val="24"/>
                </w:rPr>
                <w:t>58 (7.85)</w:t>
              </w:r>
            </w:ins>
          </w:p>
        </w:tc>
        <w:tc>
          <w:tcPr>
            <w:tcW w:w="429" w:type="pct"/>
            <w:tcPrChange w:id="4698" w:author="Mohammad Nayeem Hasan" w:date="2024-07-24T01:50:00Z" w16du:dateUtc="2024-07-23T19:50:00Z">
              <w:tcPr>
                <w:tcW w:w="395" w:type="pct"/>
                <w:gridSpan w:val="2"/>
              </w:tcPr>
            </w:tcPrChange>
          </w:tcPr>
          <w:p w14:paraId="4927FBAC" w14:textId="77777777" w:rsidR="0095740D" w:rsidRPr="00DF6BDB" w:rsidDel="00D73460" w:rsidRDefault="0095740D" w:rsidP="00CD6D8D">
            <w:pPr>
              <w:spacing w:after="0" w:line="240" w:lineRule="auto"/>
              <w:rPr>
                <w:ins w:id="4699" w:author="Mohammad Nayeem Hasan" w:date="2024-07-24T01:30:00Z" w16du:dateUtc="2024-07-23T19:30:00Z"/>
                <w:rFonts w:ascii="Times New Roman" w:hAnsi="Times New Roman" w:cs="Times New Roman"/>
                <w:sz w:val="24"/>
                <w:szCs w:val="24"/>
              </w:rPr>
            </w:pPr>
          </w:p>
        </w:tc>
      </w:tr>
      <w:tr w:rsidR="0095740D" w:rsidRPr="00CE3B54" w:rsidDel="00D73460" w14:paraId="0896085B" w14:textId="1DEEC1D7" w:rsidTr="00461E37">
        <w:tblPrEx>
          <w:tblW w:w="5000" w:type="pct"/>
          <w:tblPrExChange w:id="4700" w:author="Mohammad Nayeem Hasan" w:date="2024-07-24T01:50:00Z" w16du:dateUtc="2024-07-23T19:50:00Z">
            <w:tblPrEx>
              <w:tblW w:w="4633" w:type="pct"/>
            </w:tblPrEx>
          </w:tblPrExChange>
        </w:tblPrEx>
        <w:trPr>
          <w:gridAfter w:val="1"/>
          <w:wAfter w:w="3" w:type="pct"/>
          <w:ins w:id="4701" w:author="Mohammad Nayeem Hasan" w:date="2024-07-24T01:22:00Z" w16du:dateUtc="2024-07-23T19:22:00Z"/>
          <w:trPrChange w:id="4702" w:author="Mohammad Nayeem Hasan" w:date="2024-07-24T01:50:00Z" w16du:dateUtc="2024-07-23T19:50:00Z">
            <w:trPr>
              <w:gridAfter w:val="1"/>
            </w:trPr>
          </w:trPrChange>
        </w:trPr>
        <w:tc>
          <w:tcPr>
            <w:tcW w:w="1826" w:type="pct"/>
            <w:tcPrChange w:id="4703" w:author="Mohammad Nayeem Hasan" w:date="2024-07-24T01:50:00Z" w16du:dateUtc="2024-07-23T19:50:00Z">
              <w:tcPr>
                <w:tcW w:w="1683" w:type="pct"/>
              </w:tcPr>
            </w:tcPrChange>
          </w:tcPr>
          <w:p w14:paraId="79D508A2" w14:textId="77777777" w:rsidR="0095740D" w:rsidRPr="00DF6BDB" w:rsidDel="00D73460" w:rsidRDefault="0095740D" w:rsidP="00CD6D8D">
            <w:pPr>
              <w:spacing w:after="0" w:line="240" w:lineRule="auto"/>
              <w:rPr>
                <w:ins w:id="4704" w:author="Mohammad Nayeem Hasan" w:date="2024-07-24T01:22:00Z" w16du:dateUtc="2024-07-23T19:22:00Z"/>
                <w:rFonts w:ascii="Times New Roman" w:hAnsi="Times New Roman" w:cs="Times New Roman"/>
                <w:sz w:val="24"/>
                <w:szCs w:val="24"/>
              </w:rPr>
            </w:pPr>
            <w:ins w:id="4705" w:author="Mohammad Nayeem Hasan" w:date="2024-07-24T01:22:00Z" w16du:dateUtc="2024-07-23T19:22:00Z">
              <w:r w:rsidRPr="00DF6BDB" w:rsidDel="00D73460">
                <w:rPr>
                  <w:rFonts w:ascii="Times New Roman" w:hAnsi="Times New Roman" w:cs="Times New Roman"/>
                  <w:sz w:val="24"/>
                  <w:szCs w:val="24"/>
                </w:rPr>
                <w:t>No</w:t>
              </w:r>
            </w:ins>
          </w:p>
        </w:tc>
        <w:tc>
          <w:tcPr>
            <w:tcW w:w="551" w:type="pct"/>
            <w:tcPrChange w:id="4706" w:author="Mohammad Nayeem Hasan" w:date="2024-07-24T01:50:00Z" w16du:dateUtc="2024-07-23T19:50:00Z">
              <w:tcPr>
                <w:tcW w:w="507" w:type="pct"/>
                <w:gridSpan w:val="2"/>
              </w:tcPr>
            </w:tcPrChange>
          </w:tcPr>
          <w:p w14:paraId="7CB935A5" w14:textId="77777777" w:rsidR="0095740D" w:rsidRPr="00DF6BDB" w:rsidDel="00D73460" w:rsidRDefault="0095740D" w:rsidP="00CD6D8D">
            <w:pPr>
              <w:spacing w:after="0" w:line="240" w:lineRule="auto"/>
              <w:rPr>
                <w:ins w:id="4707" w:author="Mohammad Nayeem Hasan" w:date="2024-07-24T01:22:00Z" w16du:dateUtc="2024-07-23T19:22:00Z"/>
                <w:rFonts w:ascii="Times New Roman" w:hAnsi="Times New Roman" w:cs="Times New Roman"/>
                <w:sz w:val="24"/>
                <w:szCs w:val="24"/>
              </w:rPr>
            </w:pPr>
            <w:ins w:id="4708" w:author="Mohammad Nayeem Hasan" w:date="2024-07-24T01:22:00Z" w16du:dateUtc="2024-07-23T19:22:00Z">
              <w:r w:rsidRPr="00DF6BDB" w:rsidDel="00D73460">
                <w:rPr>
                  <w:rFonts w:ascii="Times New Roman" w:hAnsi="Times New Roman" w:cs="Times New Roman"/>
                  <w:sz w:val="24"/>
                  <w:szCs w:val="24"/>
                </w:rPr>
                <w:t>115 (7.32)</w:t>
              </w:r>
            </w:ins>
          </w:p>
        </w:tc>
        <w:tc>
          <w:tcPr>
            <w:tcW w:w="660" w:type="pct"/>
            <w:tcPrChange w:id="4709" w:author="Mohammad Nayeem Hasan" w:date="2024-07-24T01:50:00Z" w16du:dateUtc="2024-07-23T19:50:00Z">
              <w:tcPr>
                <w:tcW w:w="608" w:type="pct"/>
                <w:gridSpan w:val="2"/>
              </w:tcPr>
            </w:tcPrChange>
          </w:tcPr>
          <w:p w14:paraId="684BF273" w14:textId="7D168AF0" w:rsidR="0095740D" w:rsidRPr="00DF6BDB" w:rsidDel="00D73460" w:rsidRDefault="0095740D" w:rsidP="00CD6D8D">
            <w:pPr>
              <w:spacing w:after="0" w:line="240" w:lineRule="auto"/>
              <w:rPr>
                <w:ins w:id="4710" w:author="Mohammad Nayeem Hasan" w:date="2024-07-24T01:22:00Z" w16du:dateUtc="2024-07-23T19:22:00Z"/>
                <w:rFonts w:ascii="Times New Roman" w:hAnsi="Times New Roman" w:cs="Times New Roman"/>
                <w:sz w:val="24"/>
                <w:szCs w:val="24"/>
              </w:rPr>
            </w:pPr>
            <w:ins w:id="4711" w:author="Mohammad Nayeem Hasan" w:date="2024-07-24T01:22:00Z" w16du:dateUtc="2024-07-23T19:22:00Z">
              <w:r w:rsidRPr="00DF6BDB" w:rsidDel="00D73460">
                <w:rPr>
                  <w:rFonts w:ascii="Times New Roman" w:hAnsi="Times New Roman" w:cs="Times New Roman"/>
                  <w:sz w:val="24"/>
                  <w:szCs w:val="24"/>
                </w:rPr>
                <w:t>1456 (92.68)</w:t>
              </w:r>
            </w:ins>
          </w:p>
        </w:tc>
        <w:tc>
          <w:tcPr>
            <w:tcW w:w="430" w:type="pct"/>
            <w:tcPrChange w:id="4712" w:author="Mohammad Nayeem Hasan" w:date="2024-07-24T01:50:00Z" w16du:dateUtc="2024-07-23T19:50:00Z">
              <w:tcPr>
                <w:tcW w:w="396" w:type="pct"/>
              </w:tcPr>
            </w:tcPrChange>
          </w:tcPr>
          <w:p w14:paraId="44A11B31" w14:textId="77777777" w:rsidR="0095740D" w:rsidRPr="00DF6BDB" w:rsidDel="00D73460" w:rsidRDefault="0095740D" w:rsidP="00CD6D8D">
            <w:pPr>
              <w:spacing w:after="0" w:line="240" w:lineRule="auto"/>
              <w:rPr>
                <w:ins w:id="4713" w:author="Mohammad Nayeem Hasan" w:date="2024-07-24T01:22:00Z" w16du:dateUtc="2024-07-23T19:22:00Z"/>
                <w:rFonts w:ascii="Times New Roman" w:hAnsi="Times New Roman" w:cs="Times New Roman"/>
                <w:sz w:val="24"/>
                <w:szCs w:val="24"/>
              </w:rPr>
            </w:pPr>
          </w:p>
        </w:tc>
        <w:tc>
          <w:tcPr>
            <w:tcW w:w="550" w:type="pct"/>
            <w:gridSpan w:val="2"/>
            <w:tcPrChange w:id="4714" w:author="Mohammad Nayeem Hasan" w:date="2024-07-24T01:50:00Z" w16du:dateUtc="2024-07-23T19:50:00Z">
              <w:tcPr>
                <w:tcW w:w="507" w:type="pct"/>
                <w:gridSpan w:val="2"/>
              </w:tcPr>
            </w:tcPrChange>
          </w:tcPr>
          <w:p w14:paraId="739CF27A" w14:textId="77777777" w:rsidR="0095740D" w:rsidRPr="00DF6BDB" w:rsidDel="00D73460" w:rsidRDefault="0095740D" w:rsidP="00CD6D8D">
            <w:pPr>
              <w:spacing w:after="0" w:line="240" w:lineRule="auto"/>
              <w:rPr>
                <w:ins w:id="4715" w:author="Mohammad Nayeem Hasan" w:date="2024-07-24T01:22:00Z" w16du:dateUtc="2024-07-23T19:22:00Z"/>
                <w:rFonts w:ascii="Times New Roman" w:hAnsi="Times New Roman" w:cs="Times New Roman"/>
                <w:sz w:val="24"/>
                <w:szCs w:val="24"/>
              </w:rPr>
            </w:pPr>
            <w:ins w:id="4716" w:author="Mohammad Nayeem Hasan" w:date="2024-07-24T01:22:00Z" w16du:dateUtc="2024-07-23T19:22:00Z">
              <w:r w:rsidRPr="00DF6BDB" w:rsidDel="00D73460">
                <w:rPr>
                  <w:rFonts w:ascii="Times New Roman" w:hAnsi="Times New Roman" w:cs="Times New Roman"/>
                  <w:sz w:val="24"/>
                  <w:szCs w:val="24"/>
                </w:rPr>
                <w:t>115 (7.32)</w:t>
              </w:r>
            </w:ins>
          </w:p>
        </w:tc>
        <w:tc>
          <w:tcPr>
            <w:tcW w:w="551" w:type="pct"/>
            <w:tcPrChange w:id="4717" w:author="Mohammad Nayeem Hasan" w:date="2024-07-24T01:50:00Z" w16du:dateUtc="2024-07-23T19:50:00Z">
              <w:tcPr>
                <w:tcW w:w="507" w:type="pct"/>
                <w:gridSpan w:val="3"/>
              </w:tcPr>
            </w:tcPrChange>
          </w:tcPr>
          <w:p w14:paraId="49F2F461" w14:textId="221406F1" w:rsidR="0095740D" w:rsidRPr="00DF6BDB" w:rsidDel="00D73460" w:rsidRDefault="0095740D" w:rsidP="00CD6D8D">
            <w:pPr>
              <w:spacing w:after="0" w:line="240" w:lineRule="auto"/>
              <w:rPr>
                <w:ins w:id="4718" w:author="Mohammad Nayeem Hasan" w:date="2024-07-24T01:22:00Z" w16du:dateUtc="2024-07-23T19:22:00Z"/>
                <w:rFonts w:ascii="Times New Roman" w:hAnsi="Times New Roman" w:cs="Times New Roman"/>
                <w:sz w:val="24"/>
                <w:szCs w:val="24"/>
              </w:rPr>
            </w:pPr>
            <w:ins w:id="4719" w:author="Mohammad Nayeem Hasan" w:date="2024-07-24T01:34:00Z" w16du:dateUtc="2024-07-23T19:34:00Z">
              <w:r w:rsidRPr="00DF6BDB" w:rsidDel="00D73460">
                <w:rPr>
                  <w:rFonts w:ascii="Times New Roman" w:hAnsi="Times New Roman" w:cs="Times New Roman"/>
                  <w:sz w:val="24"/>
                  <w:szCs w:val="24"/>
                </w:rPr>
                <w:t>115 (7.32)</w:t>
              </w:r>
            </w:ins>
          </w:p>
        </w:tc>
        <w:tc>
          <w:tcPr>
            <w:tcW w:w="429" w:type="pct"/>
            <w:tcPrChange w:id="4720" w:author="Mohammad Nayeem Hasan" w:date="2024-07-24T01:50:00Z" w16du:dateUtc="2024-07-23T19:50:00Z">
              <w:tcPr>
                <w:tcW w:w="395" w:type="pct"/>
                <w:gridSpan w:val="2"/>
              </w:tcPr>
            </w:tcPrChange>
          </w:tcPr>
          <w:p w14:paraId="6B8F0C1A" w14:textId="77777777" w:rsidR="0095740D" w:rsidRPr="00DF6BDB" w:rsidDel="00D73460" w:rsidRDefault="0095740D" w:rsidP="00CD6D8D">
            <w:pPr>
              <w:spacing w:after="0" w:line="240" w:lineRule="auto"/>
              <w:rPr>
                <w:ins w:id="4721" w:author="Mohammad Nayeem Hasan" w:date="2024-07-24T01:30:00Z" w16du:dateUtc="2024-07-23T19:30:00Z"/>
                <w:rFonts w:ascii="Times New Roman" w:hAnsi="Times New Roman" w:cs="Times New Roman"/>
                <w:sz w:val="24"/>
                <w:szCs w:val="24"/>
              </w:rPr>
            </w:pPr>
          </w:p>
        </w:tc>
      </w:tr>
      <w:tr w:rsidR="0095740D" w:rsidRPr="00CE3B54" w:rsidDel="00D73460" w14:paraId="7B49E060" w14:textId="69D027B8" w:rsidTr="00461E37">
        <w:tblPrEx>
          <w:tblW w:w="5000" w:type="pct"/>
          <w:tblPrExChange w:id="4722" w:author="Mohammad Nayeem Hasan" w:date="2024-07-24T01:50:00Z" w16du:dateUtc="2024-07-23T19:50:00Z">
            <w:tblPrEx>
              <w:tblW w:w="4633" w:type="pct"/>
            </w:tblPrEx>
          </w:tblPrExChange>
        </w:tblPrEx>
        <w:trPr>
          <w:gridAfter w:val="1"/>
          <w:wAfter w:w="3" w:type="pct"/>
          <w:ins w:id="4723" w:author="Mohammad Nayeem Hasan" w:date="2024-07-24T01:22:00Z" w16du:dateUtc="2024-07-23T19:22:00Z"/>
          <w:trPrChange w:id="4724" w:author="Mohammad Nayeem Hasan" w:date="2024-07-24T01:50:00Z" w16du:dateUtc="2024-07-23T19:50:00Z">
            <w:trPr>
              <w:gridAfter w:val="1"/>
            </w:trPr>
          </w:trPrChange>
        </w:trPr>
        <w:tc>
          <w:tcPr>
            <w:tcW w:w="1826" w:type="pct"/>
            <w:tcPrChange w:id="4725" w:author="Mohammad Nayeem Hasan" w:date="2024-07-24T01:50:00Z" w16du:dateUtc="2024-07-23T19:50:00Z">
              <w:tcPr>
                <w:tcW w:w="1683" w:type="pct"/>
              </w:tcPr>
            </w:tcPrChange>
          </w:tcPr>
          <w:p w14:paraId="7ECB39BC" w14:textId="77777777" w:rsidR="0095740D" w:rsidRPr="008145C6" w:rsidDel="00D73460" w:rsidRDefault="0095740D" w:rsidP="00CD6D8D">
            <w:pPr>
              <w:spacing w:after="0" w:line="240" w:lineRule="auto"/>
              <w:rPr>
                <w:ins w:id="4726" w:author="Mohammad Nayeem Hasan" w:date="2024-07-24T01:22:00Z" w16du:dateUtc="2024-07-23T19:22:00Z"/>
                <w:rFonts w:ascii="Times New Roman" w:hAnsi="Times New Roman" w:cs="Times New Roman"/>
                <w:b/>
                <w:bCs/>
                <w:i/>
                <w:iCs/>
                <w:sz w:val="24"/>
                <w:szCs w:val="24"/>
              </w:rPr>
            </w:pPr>
            <w:ins w:id="4727" w:author="Mohammad Nayeem Hasan" w:date="2024-07-24T01:22:00Z" w16du:dateUtc="2024-07-23T19:22:00Z">
              <w:r w:rsidRPr="008145C6" w:rsidDel="00D73460">
                <w:rPr>
                  <w:rFonts w:ascii="Times New Roman" w:hAnsi="Times New Roman" w:cs="Times New Roman"/>
                  <w:b/>
                  <w:bCs/>
                  <w:i/>
                  <w:iCs/>
                  <w:sz w:val="24"/>
                  <w:szCs w:val="24"/>
                </w:rPr>
                <w:t>Total</w:t>
              </w:r>
            </w:ins>
          </w:p>
        </w:tc>
        <w:tc>
          <w:tcPr>
            <w:tcW w:w="551" w:type="pct"/>
            <w:tcPrChange w:id="4728" w:author="Mohammad Nayeem Hasan" w:date="2024-07-24T01:50:00Z" w16du:dateUtc="2024-07-23T19:50:00Z">
              <w:tcPr>
                <w:tcW w:w="507" w:type="pct"/>
                <w:gridSpan w:val="2"/>
              </w:tcPr>
            </w:tcPrChange>
          </w:tcPr>
          <w:p w14:paraId="5572E7B8" w14:textId="77777777" w:rsidR="0095740D" w:rsidRPr="00DF6BDB" w:rsidDel="00D73460" w:rsidRDefault="0095740D" w:rsidP="00CD6D8D">
            <w:pPr>
              <w:spacing w:after="0" w:line="240" w:lineRule="auto"/>
              <w:rPr>
                <w:ins w:id="4729" w:author="Mohammad Nayeem Hasan" w:date="2024-07-24T01:22:00Z" w16du:dateUtc="2024-07-23T19:22:00Z"/>
                <w:rFonts w:ascii="Times New Roman" w:hAnsi="Times New Roman" w:cs="Times New Roman"/>
                <w:sz w:val="24"/>
                <w:szCs w:val="24"/>
              </w:rPr>
            </w:pPr>
            <w:ins w:id="4730" w:author="Mohammad Nayeem Hasan" w:date="2024-07-24T01:22:00Z" w16du:dateUtc="2024-07-23T19:22:00Z">
              <w:r w:rsidRPr="00DF6BDB" w:rsidDel="00D73460">
                <w:rPr>
                  <w:rFonts w:ascii="Times New Roman" w:hAnsi="Times New Roman" w:cs="Times New Roman"/>
                  <w:sz w:val="24"/>
                  <w:szCs w:val="24"/>
                </w:rPr>
                <w:t>173 (7.42)</w:t>
              </w:r>
            </w:ins>
          </w:p>
        </w:tc>
        <w:tc>
          <w:tcPr>
            <w:tcW w:w="660" w:type="pct"/>
            <w:tcPrChange w:id="4731" w:author="Mohammad Nayeem Hasan" w:date="2024-07-24T01:50:00Z" w16du:dateUtc="2024-07-23T19:50:00Z">
              <w:tcPr>
                <w:tcW w:w="608" w:type="pct"/>
                <w:gridSpan w:val="2"/>
              </w:tcPr>
            </w:tcPrChange>
          </w:tcPr>
          <w:p w14:paraId="34305297" w14:textId="10240EAA" w:rsidR="0095740D" w:rsidRPr="00DF6BDB" w:rsidDel="00D73460" w:rsidRDefault="0095740D" w:rsidP="00CD6D8D">
            <w:pPr>
              <w:spacing w:after="0" w:line="240" w:lineRule="auto"/>
              <w:rPr>
                <w:ins w:id="4732" w:author="Mohammad Nayeem Hasan" w:date="2024-07-24T01:22:00Z" w16du:dateUtc="2024-07-23T19:22:00Z"/>
                <w:rFonts w:ascii="Times New Roman" w:hAnsi="Times New Roman" w:cs="Times New Roman"/>
                <w:sz w:val="24"/>
                <w:szCs w:val="24"/>
              </w:rPr>
            </w:pPr>
            <w:ins w:id="4733" w:author="Mohammad Nayeem Hasan" w:date="2024-07-24T01:22:00Z" w16du:dateUtc="2024-07-23T19:22:00Z">
              <w:r w:rsidRPr="00DF6BDB" w:rsidDel="00D73460">
                <w:rPr>
                  <w:rFonts w:ascii="Times New Roman" w:hAnsi="Times New Roman" w:cs="Times New Roman"/>
                  <w:sz w:val="24"/>
                  <w:szCs w:val="24"/>
                </w:rPr>
                <w:t>2159 (92.58)</w:t>
              </w:r>
            </w:ins>
          </w:p>
        </w:tc>
        <w:tc>
          <w:tcPr>
            <w:tcW w:w="430" w:type="pct"/>
            <w:tcPrChange w:id="4734" w:author="Mohammad Nayeem Hasan" w:date="2024-07-24T01:50:00Z" w16du:dateUtc="2024-07-23T19:50:00Z">
              <w:tcPr>
                <w:tcW w:w="396" w:type="pct"/>
              </w:tcPr>
            </w:tcPrChange>
          </w:tcPr>
          <w:p w14:paraId="3CDD2F0A" w14:textId="77777777" w:rsidR="0095740D" w:rsidRPr="00DF6BDB" w:rsidDel="00D73460" w:rsidRDefault="0095740D" w:rsidP="00CD6D8D">
            <w:pPr>
              <w:spacing w:after="0" w:line="240" w:lineRule="auto"/>
              <w:rPr>
                <w:ins w:id="4735" w:author="Mohammad Nayeem Hasan" w:date="2024-07-24T01:22:00Z" w16du:dateUtc="2024-07-23T19:22:00Z"/>
                <w:rFonts w:ascii="Times New Roman" w:hAnsi="Times New Roman" w:cs="Times New Roman"/>
                <w:sz w:val="24"/>
                <w:szCs w:val="24"/>
              </w:rPr>
            </w:pPr>
          </w:p>
        </w:tc>
        <w:tc>
          <w:tcPr>
            <w:tcW w:w="550" w:type="pct"/>
            <w:gridSpan w:val="2"/>
            <w:tcPrChange w:id="4736" w:author="Mohammad Nayeem Hasan" w:date="2024-07-24T01:50:00Z" w16du:dateUtc="2024-07-23T19:50:00Z">
              <w:tcPr>
                <w:tcW w:w="507" w:type="pct"/>
                <w:gridSpan w:val="2"/>
              </w:tcPr>
            </w:tcPrChange>
          </w:tcPr>
          <w:p w14:paraId="0C6277B7" w14:textId="77777777" w:rsidR="0095740D" w:rsidRPr="00DF6BDB" w:rsidDel="00D73460" w:rsidRDefault="0095740D" w:rsidP="00CD6D8D">
            <w:pPr>
              <w:spacing w:after="0" w:line="240" w:lineRule="auto"/>
              <w:rPr>
                <w:ins w:id="4737" w:author="Mohammad Nayeem Hasan" w:date="2024-07-24T01:22:00Z" w16du:dateUtc="2024-07-23T19:22:00Z"/>
                <w:rFonts w:ascii="Times New Roman" w:hAnsi="Times New Roman" w:cs="Times New Roman"/>
                <w:sz w:val="24"/>
                <w:szCs w:val="24"/>
              </w:rPr>
            </w:pPr>
            <w:ins w:id="4738" w:author="Mohammad Nayeem Hasan" w:date="2024-07-24T01:22:00Z" w16du:dateUtc="2024-07-23T19:22:00Z">
              <w:r w:rsidRPr="00DF6BDB" w:rsidDel="00D73460">
                <w:rPr>
                  <w:rFonts w:ascii="Times New Roman" w:hAnsi="Times New Roman" w:cs="Times New Roman"/>
                  <w:sz w:val="24"/>
                  <w:szCs w:val="24"/>
                </w:rPr>
                <w:t>173 (7.42)</w:t>
              </w:r>
            </w:ins>
          </w:p>
        </w:tc>
        <w:tc>
          <w:tcPr>
            <w:tcW w:w="551" w:type="pct"/>
            <w:tcPrChange w:id="4739" w:author="Mohammad Nayeem Hasan" w:date="2024-07-24T01:50:00Z" w16du:dateUtc="2024-07-23T19:50:00Z">
              <w:tcPr>
                <w:tcW w:w="507" w:type="pct"/>
                <w:gridSpan w:val="3"/>
              </w:tcPr>
            </w:tcPrChange>
          </w:tcPr>
          <w:p w14:paraId="21BA187B" w14:textId="755B1713" w:rsidR="0095740D" w:rsidRPr="00DF6BDB" w:rsidDel="00D73460" w:rsidRDefault="0095740D" w:rsidP="00CD6D8D">
            <w:pPr>
              <w:spacing w:after="0" w:line="240" w:lineRule="auto"/>
              <w:rPr>
                <w:ins w:id="4740" w:author="Mohammad Nayeem Hasan" w:date="2024-07-24T01:22:00Z" w16du:dateUtc="2024-07-23T19:22:00Z"/>
                <w:rFonts w:ascii="Times New Roman" w:hAnsi="Times New Roman" w:cs="Times New Roman"/>
                <w:sz w:val="24"/>
                <w:szCs w:val="24"/>
              </w:rPr>
            </w:pPr>
            <w:ins w:id="4741" w:author="Mohammad Nayeem Hasan" w:date="2024-07-24T01:34:00Z" w16du:dateUtc="2024-07-23T19:34:00Z">
              <w:r w:rsidRPr="00DF6BDB" w:rsidDel="00D73460">
                <w:rPr>
                  <w:rFonts w:ascii="Times New Roman" w:hAnsi="Times New Roman" w:cs="Times New Roman"/>
                  <w:sz w:val="24"/>
                  <w:szCs w:val="24"/>
                </w:rPr>
                <w:t>173 (7.42)</w:t>
              </w:r>
            </w:ins>
          </w:p>
        </w:tc>
        <w:tc>
          <w:tcPr>
            <w:tcW w:w="429" w:type="pct"/>
            <w:tcPrChange w:id="4742" w:author="Mohammad Nayeem Hasan" w:date="2024-07-24T01:50:00Z" w16du:dateUtc="2024-07-23T19:50:00Z">
              <w:tcPr>
                <w:tcW w:w="395" w:type="pct"/>
                <w:gridSpan w:val="2"/>
              </w:tcPr>
            </w:tcPrChange>
          </w:tcPr>
          <w:p w14:paraId="7190BBCC" w14:textId="77777777" w:rsidR="0095740D" w:rsidRPr="00DF6BDB" w:rsidDel="00D73460" w:rsidRDefault="0095740D" w:rsidP="00CD6D8D">
            <w:pPr>
              <w:spacing w:after="0" w:line="240" w:lineRule="auto"/>
              <w:rPr>
                <w:ins w:id="4743" w:author="Mohammad Nayeem Hasan" w:date="2024-07-24T01:30:00Z" w16du:dateUtc="2024-07-23T19:30:00Z"/>
                <w:rFonts w:ascii="Times New Roman" w:hAnsi="Times New Roman" w:cs="Times New Roman"/>
                <w:sz w:val="24"/>
                <w:szCs w:val="24"/>
              </w:rPr>
            </w:pPr>
          </w:p>
        </w:tc>
      </w:tr>
    </w:tbl>
    <w:p w14:paraId="5C31BDD5" w14:textId="77777777" w:rsidR="000C34B3" w:rsidRPr="00DF6BDB" w:rsidDel="00D73460" w:rsidRDefault="000C34B3" w:rsidP="000C34B3">
      <w:pPr>
        <w:spacing w:line="240" w:lineRule="auto"/>
        <w:rPr>
          <w:ins w:id="4744" w:author="Mohammad Nayeem Hasan" w:date="2024-07-24T01:22:00Z" w16du:dateUtc="2024-07-23T19:22:00Z"/>
          <w:rFonts w:ascii="Times New Roman" w:hAnsi="Times New Roman" w:cs="Times New Roman"/>
          <w:sz w:val="24"/>
          <w:szCs w:val="24"/>
        </w:rPr>
      </w:pPr>
    </w:p>
    <w:p w14:paraId="7F9FBE9B" w14:textId="77777777" w:rsidR="00A808F3" w:rsidRDefault="00A808F3" w:rsidP="00DF6BDB">
      <w:pPr>
        <w:spacing w:line="240" w:lineRule="auto"/>
        <w:rPr>
          <w:ins w:id="4745" w:author="Mohammad Nayeem Hasan" w:date="2024-07-21T02:47:00Z" w16du:dateUtc="2024-07-20T20:47:00Z"/>
          <w:rFonts w:ascii="Times New Roman" w:hAnsi="Times New Roman" w:cs="Times New Roman"/>
          <w:bCs/>
          <w:sz w:val="24"/>
          <w:szCs w:val="24"/>
        </w:rPr>
      </w:pPr>
    </w:p>
    <w:p w14:paraId="27D7EE6F" w14:textId="77777777" w:rsidR="00A808F3" w:rsidRDefault="00A808F3" w:rsidP="00DF6BDB">
      <w:pPr>
        <w:spacing w:line="240" w:lineRule="auto"/>
        <w:rPr>
          <w:ins w:id="4746" w:author="Mohammad Nayeem Hasan" w:date="2024-07-21T02:47:00Z" w16du:dateUtc="2024-07-20T20:47:00Z"/>
          <w:rFonts w:ascii="Times New Roman" w:hAnsi="Times New Roman" w:cs="Times New Roman"/>
          <w:bCs/>
          <w:sz w:val="24"/>
          <w:szCs w:val="24"/>
        </w:rPr>
      </w:pPr>
    </w:p>
    <w:p w14:paraId="3C2927DE" w14:textId="77777777" w:rsidR="0095770C" w:rsidRDefault="0095770C">
      <w:pPr>
        <w:spacing w:after="160" w:line="259" w:lineRule="auto"/>
        <w:rPr>
          <w:ins w:id="4747" w:author="Mohammad Nayeem Hasan" w:date="2024-07-23T23:52:00Z" w16du:dateUtc="2024-07-23T17:52:00Z"/>
          <w:rFonts w:ascii="Times New Roman" w:hAnsi="Times New Roman" w:cs="Times New Roman"/>
          <w:bCs/>
          <w:sz w:val="24"/>
          <w:szCs w:val="24"/>
        </w:rPr>
      </w:pPr>
      <w:ins w:id="4748" w:author="Mohammad Nayeem Hasan" w:date="2024-07-23T23:52:00Z" w16du:dateUtc="2024-07-23T17:52:00Z">
        <w:r>
          <w:rPr>
            <w:rFonts w:ascii="Times New Roman" w:hAnsi="Times New Roman" w:cs="Times New Roman"/>
            <w:bCs/>
            <w:sz w:val="24"/>
            <w:szCs w:val="24"/>
          </w:rPr>
          <w:br w:type="page"/>
        </w:r>
      </w:ins>
    </w:p>
    <w:p w14:paraId="7B55F5F6" w14:textId="1EBFB901" w:rsidR="00D73460" w:rsidRPr="00DF6BDB" w:rsidDel="00D73460" w:rsidRDefault="00D73460" w:rsidP="00DF6BDB">
      <w:pPr>
        <w:spacing w:line="240" w:lineRule="auto"/>
        <w:rPr>
          <w:ins w:id="4749" w:author="Mohammad Nayeem Hasan" w:date="2024-07-18T15:21:00Z" w16du:dateUtc="2024-07-18T09:21:00Z"/>
          <w:rFonts w:ascii="Times New Roman" w:hAnsi="Times New Roman" w:cs="Times New Roman"/>
          <w:bCs/>
          <w:sz w:val="24"/>
          <w:szCs w:val="24"/>
        </w:rPr>
      </w:pPr>
      <w:ins w:id="4750" w:author="Mohammad Nayeem Hasan" w:date="2024-07-18T15:21:00Z" w16du:dateUtc="2024-07-18T09:21:00Z">
        <w:r w:rsidRPr="00DF6BDB" w:rsidDel="00D73460">
          <w:rPr>
            <w:rFonts w:ascii="Times New Roman" w:hAnsi="Times New Roman" w:cs="Times New Roman"/>
            <w:bCs/>
            <w:sz w:val="24"/>
            <w:szCs w:val="24"/>
          </w:rPr>
          <w:lastRenderedPageBreak/>
          <w:t>Table 2. Association with level of E. coli contamination in household drinking water and childhood diarrhea by urban-rural</w:t>
        </w:r>
      </w:ins>
    </w:p>
    <w:tbl>
      <w:tblPr>
        <w:tblStyle w:val="TableGrid"/>
        <w:tblW w:w="0" w:type="auto"/>
        <w:tblLook w:val="04A0" w:firstRow="1" w:lastRow="0" w:firstColumn="1" w:lastColumn="0" w:noHBand="0" w:noVBand="1"/>
      </w:tblPr>
      <w:tblGrid>
        <w:gridCol w:w="1576"/>
        <w:gridCol w:w="1224"/>
        <w:gridCol w:w="892"/>
        <w:gridCol w:w="1224"/>
        <w:gridCol w:w="996"/>
        <w:gridCol w:w="1223"/>
        <w:gridCol w:w="996"/>
        <w:gridCol w:w="1223"/>
        <w:gridCol w:w="996"/>
      </w:tblGrid>
      <w:tr w:rsidR="00D73460" w:rsidRPr="00DF6BDB" w:rsidDel="00D73460" w14:paraId="238E0153" w14:textId="77777777" w:rsidTr="00755549">
        <w:trPr>
          <w:ins w:id="4751" w:author="Mohammad Nayeem Hasan" w:date="2024-07-18T15:21:00Z"/>
        </w:trPr>
        <w:tc>
          <w:tcPr>
            <w:tcW w:w="1530" w:type="dxa"/>
          </w:tcPr>
          <w:p w14:paraId="2BC9E7CA" w14:textId="77777777" w:rsidR="00D73460" w:rsidRPr="00DF6BDB" w:rsidDel="00D73460" w:rsidRDefault="00D73460" w:rsidP="00DF6BDB">
            <w:pPr>
              <w:spacing w:after="0" w:line="240" w:lineRule="auto"/>
              <w:rPr>
                <w:ins w:id="4752" w:author="Mohammad Nayeem Hasan" w:date="2024-07-18T15:21:00Z" w16du:dateUtc="2024-07-18T09:21:00Z"/>
                <w:rFonts w:ascii="Times New Roman" w:hAnsi="Times New Roman" w:cs="Times New Roman"/>
                <w:sz w:val="24"/>
                <w:szCs w:val="24"/>
              </w:rPr>
            </w:pPr>
          </w:p>
        </w:tc>
        <w:tc>
          <w:tcPr>
            <w:tcW w:w="3876" w:type="dxa"/>
            <w:gridSpan w:val="4"/>
          </w:tcPr>
          <w:p w14:paraId="7BCDE8F3" w14:textId="77777777" w:rsidR="00D73460" w:rsidRPr="00DF6BDB" w:rsidDel="00D73460" w:rsidRDefault="00D73460" w:rsidP="00DF6BDB">
            <w:pPr>
              <w:spacing w:after="0" w:line="240" w:lineRule="auto"/>
              <w:jc w:val="center"/>
              <w:rPr>
                <w:ins w:id="4753" w:author="Mohammad Nayeem Hasan" w:date="2024-07-18T15:21:00Z" w16du:dateUtc="2024-07-18T09:21:00Z"/>
                <w:rFonts w:ascii="Times New Roman" w:hAnsi="Times New Roman" w:cs="Times New Roman"/>
                <w:sz w:val="24"/>
                <w:szCs w:val="24"/>
              </w:rPr>
            </w:pPr>
            <w:ins w:id="4754" w:author="Mohammad Nayeem Hasan" w:date="2024-07-18T15:21:00Z" w16du:dateUtc="2024-07-18T09:21:00Z">
              <w:r w:rsidRPr="00DF6BDB" w:rsidDel="00D73460">
                <w:rPr>
                  <w:rFonts w:ascii="Times New Roman" w:hAnsi="Times New Roman" w:cs="Times New Roman"/>
                  <w:sz w:val="24"/>
                  <w:szCs w:val="24"/>
                </w:rPr>
                <w:t>Diarrheal Status in Urban Area</w:t>
              </w:r>
            </w:ins>
          </w:p>
        </w:tc>
        <w:tc>
          <w:tcPr>
            <w:tcW w:w="3944" w:type="dxa"/>
            <w:gridSpan w:val="4"/>
          </w:tcPr>
          <w:p w14:paraId="256EB7CD" w14:textId="77777777" w:rsidR="00D73460" w:rsidRPr="00DF6BDB" w:rsidDel="00D73460" w:rsidRDefault="00D73460" w:rsidP="00DF6BDB">
            <w:pPr>
              <w:spacing w:after="0" w:line="240" w:lineRule="auto"/>
              <w:jc w:val="center"/>
              <w:rPr>
                <w:ins w:id="4755" w:author="Mohammad Nayeem Hasan" w:date="2024-07-18T15:21:00Z" w16du:dateUtc="2024-07-18T09:21:00Z"/>
                <w:rFonts w:ascii="Times New Roman" w:hAnsi="Times New Roman" w:cs="Times New Roman"/>
                <w:sz w:val="24"/>
                <w:szCs w:val="24"/>
              </w:rPr>
            </w:pPr>
            <w:ins w:id="4756" w:author="Mohammad Nayeem Hasan" w:date="2024-07-18T15:21:00Z" w16du:dateUtc="2024-07-18T09:21:00Z">
              <w:r w:rsidRPr="00DF6BDB" w:rsidDel="00D73460">
                <w:rPr>
                  <w:rFonts w:ascii="Times New Roman" w:hAnsi="Times New Roman" w:cs="Times New Roman"/>
                  <w:sz w:val="24"/>
                  <w:szCs w:val="24"/>
                </w:rPr>
                <w:t>Diarrheal Status in Rural Area</w:t>
              </w:r>
            </w:ins>
          </w:p>
        </w:tc>
      </w:tr>
      <w:tr w:rsidR="00D73460" w:rsidRPr="00DF6BDB" w:rsidDel="00D73460" w14:paraId="6D33BE67" w14:textId="77777777" w:rsidTr="00755549">
        <w:trPr>
          <w:ins w:id="4757" w:author="Mohammad Nayeem Hasan" w:date="2024-07-18T15:21:00Z"/>
        </w:trPr>
        <w:tc>
          <w:tcPr>
            <w:tcW w:w="1530" w:type="dxa"/>
          </w:tcPr>
          <w:p w14:paraId="19D59C6E" w14:textId="77777777" w:rsidR="00D73460" w:rsidRPr="00DF6BDB" w:rsidDel="00D73460" w:rsidRDefault="00D73460" w:rsidP="00DF6BDB">
            <w:pPr>
              <w:spacing w:after="0" w:line="240" w:lineRule="auto"/>
              <w:rPr>
                <w:ins w:id="4758" w:author="Mohammad Nayeem Hasan" w:date="2024-07-18T15:21:00Z" w16du:dateUtc="2024-07-18T09:21:00Z"/>
                <w:rFonts w:ascii="Times New Roman" w:hAnsi="Times New Roman" w:cs="Times New Roman"/>
                <w:sz w:val="24"/>
                <w:szCs w:val="24"/>
              </w:rPr>
            </w:pPr>
          </w:p>
        </w:tc>
        <w:tc>
          <w:tcPr>
            <w:tcW w:w="1224" w:type="dxa"/>
          </w:tcPr>
          <w:p w14:paraId="32DEE22E" w14:textId="77777777" w:rsidR="00D73460" w:rsidRPr="00DF6BDB" w:rsidDel="00D73460" w:rsidRDefault="00D73460" w:rsidP="00DF6BDB">
            <w:pPr>
              <w:spacing w:after="0" w:line="240" w:lineRule="auto"/>
              <w:rPr>
                <w:ins w:id="4759" w:author="Mohammad Nayeem Hasan" w:date="2024-07-18T15:21:00Z" w16du:dateUtc="2024-07-18T09:21:00Z"/>
                <w:rFonts w:ascii="Times New Roman" w:hAnsi="Times New Roman" w:cs="Times New Roman"/>
                <w:sz w:val="24"/>
                <w:szCs w:val="24"/>
              </w:rPr>
            </w:pPr>
            <w:ins w:id="4760" w:author="Mohammad Nayeem Hasan" w:date="2024-07-18T15:21:00Z" w16du:dateUtc="2024-07-18T09:21:00Z">
              <w:r w:rsidRPr="00DF6BDB" w:rsidDel="00D73460">
                <w:rPr>
                  <w:rFonts w:ascii="Times New Roman" w:hAnsi="Times New Roman" w:cs="Times New Roman"/>
                  <w:sz w:val="24"/>
                  <w:szCs w:val="24"/>
                </w:rPr>
                <w:t xml:space="preserve">Crude odds ratio </w:t>
              </w:r>
            </w:ins>
          </w:p>
        </w:tc>
        <w:tc>
          <w:tcPr>
            <w:tcW w:w="679" w:type="dxa"/>
          </w:tcPr>
          <w:p w14:paraId="2B97DDB9" w14:textId="77777777" w:rsidR="00D73460" w:rsidRPr="00DF6BDB" w:rsidDel="00D73460" w:rsidRDefault="00D73460" w:rsidP="00DF6BDB">
            <w:pPr>
              <w:spacing w:after="0" w:line="240" w:lineRule="auto"/>
              <w:rPr>
                <w:ins w:id="4761" w:author="Mohammad Nayeem Hasan" w:date="2024-07-18T15:21:00Z" w16du:dateUtc="2024-07-18T09:21:00Z"/>
                <w:rFonts w:ascii="Times New Roman" w:hAnsi="Times New Roman" w:cs="Times New Roman"/>
                <w:sz w:val="24"/>
                <w:szCs w:val="24"/>
              </w:rPr>
            </w:pPr>
            <w:ins w:id="4762" w:author="Mohammad Nayeem Hasan" w:date="2024-07-18T15:21:00Z" w16du:dateUtc="2024-07-18T09:21:00Z">
              <w:r w:rsidRPr="00DF6BDB" w:rsidDel="00D73460">
                <w:rPr>
                  <w:rFonts w:ascii="Times New Roman" w:hAnsi="Times New Roman" w:cs="Times New Roman"/>
                  <w:sz w:val="24"/>
                  <w:szCs w:val="24"/>
                </w:rPr>
                <w:t>p-value</w:t>
              </w:r>
            </w:ins>
          </w:p>
        </w:tc>
        <w:tc>
          <w:tcPr>
            <w:tcW w:w="1224" w:type="dxa"/>
          </w:tcPr>
          <w:p w14:paraId="7C21C1F8" w14:textId="77777777" w:rsidR="00D73460" w:rsidRPr="00DF6BDB" w:rsidDel="00D73460" w:rsidRDefault="00D73460" w:rsidP="00DF6BDB">
            <w:pPr>
              <w:spacing w:after="0" w:line="240" w:lineRule="auto"/>
              <w:rPr>
                <w:ins w:id="4763" w:author="Mohammad Nayeem Hasan" w:date="2024-07-18T15:21:00Z" w16du:dateUtc="2024-07-18T09:21:00Z"/>
                <w:rFonts w:ascii="Times New Roman" w:hAnsi="Times New Roman" w:cs="Times New Roman"/>
                <w:sz w:val="24"/>
                <w:szCs w:val="24"/>
              </w:rPr>
            </w:pPr>
            <w:ins w:id="4764" w:author="Mohammad Nayeem Hasan" w:date="2024-07-18T15:21:00Z" w16du:dateUtc="2024-07-18T09:21:00Z">
              <w:r w:rsidRPr="00DF6BDB" w:rsidDel="00D73460">
                <w:rPr>
                  <w:rFonts w:ascii="Times New Roman" w:hAnsi="Times New Roman" w:cs="Times New Roman"/>
                  <w:sz w:val="24"/>
                  <w:szCs w:val="24"/>
                </w:rPr>
                <w:t>Adjusted odds ratio</w:t>
              </w:r>
            </w:ins>
          </w:p>
        </w:tc>
        <w:tc>
          <w:tcPr>
            <w:tcW w:w="749" w:type="dxa"/>
          </w:tcPr>
          <w:p w14:paraId="361B370A" w14:textId="77777777" w:rsidR="00D73460" w:rsidRPr="00DF6BDB" w:rsidDel="00D73460" w:rsidRDefault="00D73460" w:rsidP="00DF6BDB">
            <w:pPr>
              <w:spacing w:after="0" w:line="240" w:lineRule="auto"/>
              <w:rPr>
                <w:ins w:id="4765" w:author="Mohammad Nayeem Hasan" w:date="2024-07-18T15:21:00Z" w16du:dateUtc="2024-07-18T09:21:00Z"/>
                <w:rFonts w:ascii="Times New Roman" w:hAnsi="Times New Roman" w:cs="Times New Roman"/>
                <w:sz w:val="24"/>
                <w:szCs w:val="24"/>
              </w:rPr>
            </w:pPr>
            <w:ins w:id="4766" w:author="Mohammad Nayeem Hasan" w:date="2024-07-18T15:21:00Z" w16du:dateUtc="2024-07-18T09:21:00Z">
              <w:r w:rsidRPr="00DF6BDB" w:rsidDel="00D73460">
                <w:rPr>
                  <w:rFonts w:ascii="Times New Roman" w:hAnsi="Times New Roman" w:cs="Times New Roman"/>
                  <w:sz w:val="24"/>
                  <w:szCs w:val="24"/>
                </w:rPr>
                <w:t>p-value</w:t>
              </w:r>
            </w:ins>
          </w:p>
        </w:tc>
        <w:tc>
          <w:tcPr>
            <w:tcW w:w="1223" w:type="dxa"/>
          </w:tcPr>
          <w:p w14:paraId="4D1B3C7F" w14:textId="77777777" w:rsidR="00D73460" w:rsidRPr="00DF6BDB" w:rsidDel="00D73460" w:rsidRDefault="00D73460" w:rsidP="00DF6BDB">
            <w:pPr>
              <w:spacing w:after="0" w:line="240" w:lineRule="auto"/>
              <w:rPr>
                <w:ins w:id="4767" w:author="Mohammad Nayeem Hasan" w:date="2024-07-18T15:21:00Z" w16du:dateUtc="2024-07-18T09:21:00Z"/>
                <w:rFonts w:ascii="Times New Roman" w:hAnsi="Times New Roman" w:cs="Times New Roman"/>
                <w:sz w:val="24"/>
                <w:szCs w:val="24"/>
              </w:rPr>
            </w:pPr>
            <w:ins w:id="4768" w:author="Mohammad Nayeem Hasan" w:date="2024-07-18T15:21:00Z" w16du:dateUtc="2024-07-18T09:21:00Z">
              <w:r w:rsidRPr="00DF6BDB" w:rsidDel="00D73460">
                <w:rPr>
                  <w:rFonts w:ascii="Times New Roman" w:hAnsi="Times New Roman" w:cs="Times New Roman"/>
                  <w:sz w:val="24"/>
                  <w:szCs w:val="24"/>
                </w:rPr>
                <w:t xml:space="preserve">Crude odds ratio </w:t>
              </w:r>
            </w:ins>
          </w:p>
        </w:tc>
        <w:tc>
          <w:tcPr>
            <w:tcW w:w="749" w:type="dxa"/>
          </w:tcPr>
          <w:p w14:paraId="28ECA104" w14:textId="77777777" w:rsidR="00D73460" w:rsidRPr="00DF6BDB" w:rsidDel="00D73460" w:rsidRDefault="00D73460" w:rsidP="00DF6BDB">
            <w:pPr>
              <w:spacing w:after="0" w:line="240" w:lineRule="auto"/>
              <w:rPr>
                <w:ins w:id="4769" w:author="Mohammad Nayeem Hasan" w:date="2024-07-18T15:21:00Z" w16du:dateUtc="2024-07-18T09:21:00Z"/>
                <w:rFonts w:ascii="Times New Roman" w:hAnsi="Times New Roman" w:cs="Times New Roman"/>
                <w:sz w:val="24"/>
                <w:szCs w:val="24"/>
              </w:rPr>
            </w:pPr>
            <w:ins w:id="4770" w:author="Mohammad Nayeem Hasan" w:date="2024-07-18T15:21:00Z" w16du:dateUtc="2024-07-18T09:21:00Z">
              <w:r w:rsidRPr="00DF6BDB" w:rsidDel="00D73460">
                <w:rPr>
                  <w:rFonts w:ascii="Times New Roman" w:hAnsi="Times New Roman" w:cs="Times New Roman"/>
                  <w:sz w:val="24"/>
                  <w:szCs w:val="24"/>
                </w:rPr>
                <w:t>p-value</w:t>
              </w:r>
            </w:ins>
          </w:p>
        </w:tc>
        <w:tc>
          <w:tcPr>
            <w:tcW w:w="1223" w:type="dxa"/>
          </w:tcPr>
          <w:p w14:paraId="18E9D7DE" w14:textId="77777777" w:rsidR="00D73460" w:rsidRPr="00DF6BDB" w:rsidDel="00D73460" w:rsidRDefault="00D73460" w:rsidP="00DF6BDB">
            <w:pPr>
              <w:spacing w:after="0" w:line="240" w:lineRule="auto"/>
              <w:rPr>
                <w:ins w:id="4771" w:author="Mohammad Nayeem Hasan" w:date="2024-07-18T15:21:00Z" w16du:dateUtc="2024-07-18T09:21:00Z"/>
                <w:rFonts w:ascii="Times New Roman" w:hAnsi="Times New Roman" w:cs="Times New Roman"/>
                <w:sz w:val="24"/>
                <w:szCs w:val="24"/>
              </w:rPr>
            </w:pPr>
            <w:ins w:id="4772" w:author="Mohammad Nayeem Hasan" w:date="2024-07-18T15:21:00Z" w16du:dateUtc="2024-07-18T09:21:00Z">
              <w:r w:rsidRPr="00DF6BDB" w:rsidDel="00D73460">
                <w:rPr>
                  <w:rFonts w:ascii="Times New Roman" w:hAnsi="Times New Roman" w:cs="Times New Roman"/>
                  <w:sz w:val="24"/>
                  <w:szCs w:val="24"/>
                </w:rPr>
                <w:t>Adjusted odds ratio</w:t>
              </w:r>
            </w:ins>
          </w:p>
        </w:tc>
        <w:tc>
          <w:tcPr>
            <w:tcW w:w="749" w:type="dxa"/>
          </w:tcPr>
          <w:p w14:paraId="5E0B2914" w14:textId="77777777" w:rsidR="00D73460" w:rsidRPr="00DF6BDB" w:rsidDel="00D73460" w:rsidRDefault="00D73460" w:rsidP="00DF6BDB">
            <w:pPr>
              <w:spacing w:after="0" w:line="240" w:lineRule="auto"/>
              <w:rPr>
                <w:ins w:id="4773" w:author="Mohammad Nayeem Hasan" w:date="2024-07-18T15:21:00Z" w16du:dateUtc="2024-07-18T09:21:00Z"/>
                <w:rFonts w:ascii="Times New Roman" w:hAnsi="Times New Roman" w:cs="Times New Roman"/>
                <w:sz w:val="24"/>
                <w:szCs w:val="24"/>
              </w:rPr>
            </w:pPr>
            <w:ins w:id="4774" w:author="Mohammad Nayeem Hasan" w:date="2024-07-18T15:21:00Z" w16du:dateUtc="2024-07-18T09:21:00Z">
              <w:r w:rsidRPr="00DF6BDB" w:rsidDel="00D73460">
                <w:rPr>
                  <w:rFonts w:ascii="Times New Roman" w:hAnsi="Times New Roman" w:cs="Times New Roman"/>
                  <w:sz w:val="24"/>
                  <w:szCs w:val="24"/>
                </w:rPr>
                <w:t>p-value</w:t>
              </w:r>
            </w:ins>
          </w:p>
        </w:tc>
      </w:tr>
      <w:tr w:rsidR="00D73460" w:rsidRPr="00DF6BDB" w:rsidDel="00D73460" w14:paraId="09F48133" w14:textId="77777777" w:rsidTr="00755549">
        <w:trPr>
          <w:ins w:id="4775" w:author="Mohammad Nayeem Hasan" w:date="2024-07-18T15:21:00Z"/>
        </w:trPr>
        <w:tc>
          <w:tcPr>
            <w:tcW w:w="1530" w:type="dxa"/>
          </w:tcPr>
          <w:p w14:paraId="751C62F6" w14:textId="77777777" w:rsidR="00D73460" w:rsidRPr="00DF6BDB" w:rsidDel="00D73460" w:rsidRDefault="00D73460" w:rsidP="00DF6BDB">
            <w:pPr>
              <w:spacing w:after="0" w:line="240" w:lineRule="auto"/>
              <w:rPr>
                <w:ins w:id="4776" w:author="Mohammad Nayeem Hasan" w:date="2024-07-18T15:21:00Z" w16du:dateUtc="2024-07-18T09:21:00Z"/>
                <w:rFonts w:ascii="Times New Roman" w:hAnsi="Times New Roman" w:cs="Times New Roman"/>
                <w:sz w:val="24"/>
                <w:szCs w:val="24"/>
              </w:rPr>
            </w:pPr>
            <w:ins w:id="4777" w:author="Mohammad Nayeem Hasan" w:date="2024-07-18T15:21:00Z" w16du:dateUtc="2024-07-18T09:21:00Z">
              <w:r w:rsidRPr="00DF6BDB" w:rsidDel="00D73460">
                <w:rPr>
                  <w:rFonts w:ascii="Times New Roman" w:hAnsi="Times New Roman" w:cs="Times New Roman"/>
                  <w:sz w:val="24"/>
                  <w:szCs w:val="24"/>
                </w:rPr>
                <w:t>Age</w:t>
              </w:r>
            </w:ins>
          </w:p>
        </w:tc>
        <w:tc>
          <w:tcPr>
            <w:tcW w:w="1224" w:type="dxa"/>
          </w:tcPr>
          <w:p w14:paraId="5D0D66C9" w14:textId="77777777" w:rsidR="00D73460" w:rsidRPr="00DF6BDB" w:rsidDel="00D73460" w:rsidRDefault="00D73460" w:rsidP="00DF6BDB">
            <w:pPr>
              <w:spacing w:after="0" w:line="240" w:lineRule="auto"/>
              <w:rPr>
                <w:ins w:id="4778" w:author="Mohammad Nayeem Hasan" w:date="2024-07-18T15:21:00Z" w16du:dateUtc="2024-07-18T09:21:00Z"/>
                <w:rFonts w:ascii="Times New Roman" w:hAnsi="Times New Roman" w:cs="Times New Roman"/>
                <w:sz w:val="24"/>
                <w:szCs w:val="24"/>
              </w:rPr>
            </w:pPr>
          </w:p>
        </w:tc>
        <w:tc>
          <w:tcPr>
            <w:tcW w:w="679" w:type="dxa"/>
          </w:tcPr>
          <w:p w14:paraId="662D0AC1" w14:textId="77777777" w:rsidR="00D73460" w:rsidRPr="00DF6BDB" w:rsidDel="00D73460" w:rsidRDefault="00D73460" w:rsidP="00DF6BDB">
            <w:pPr>
              <w:spacing w:after="0" w:line="240" w:lineRule="auto"/>
              <w:rPr>
                <w:ins w:id="4779" w:author="Mohammad Nayeem Hasan" w:date="2024-07-18T15:21:00Z" w16du:dateUtc="2024-07-18T09:21:00Z"/>
                <w:rFonts w:ascii="Times New Roman" w:hAnsi="Times New Roman" w:cs="Times New Roman"/>
                <w:sz w:val="24"/>
                <w:szCs w:val="24"/>
              </w:rPr>
            </w:pPr>
          </w:p>
        </w:tc>
        <w:tc>
          <w:tcPr>
            <w:tcW w:w="1224" w:type="dxa"/>
          </w:tcPr>
          <w:p w14:paraId="690270DE" w14:textId="77777777" w:rsidR="00D73460" w:rsidRPr="00DF6BDB" w:rsidDel="00D73460" w:rsidRDefault="00D73460" w:rsidP="00DF6BDB">
            <w:pPr>
              <w:spacing w:after="0" w:line="240" w:lineRule="auto"/>
              <w:rPr>
                <w:ins w:id="4780" w:author="Mohammad Nayeem Hasan" w:date="2024-07-18T15:21:00Z" w16du:dateUtc="2024-07-18T09:21:00Z"/>
                <w:rFonts w:ascii="Times New Roman" w:hAnsi="Times New Roman" w:cs="Times New Roman"/>
                <w:sz w:val="24"/>
                <w:szCs w:val="24"/>
              </w:rPr>
            </w:pPr>
          </w:p>
        </w:tc>
        <w:tc>
          <w:tcPr>
            <w:tcW w:w="749" w:type="dxa"/>
          </w:tcPr>
          <w:p w14:paraId="1DB0DDED" w14:textId="77777777" w:rsidR="00D73460" w:rsidRPr="00DF6BDB" w:rsidDel="00D73460" w:rsidRDefault="00D73460" w:rsidP="00DF6BDB">
            <w:pPr>
              <w:spacing w:after="0" w:line="240" w:lineRule="auto"/>
              <w:rPr>
                <w:ins w:id="4781" w:author="Mohammad Nayeem Hasan" w:date="2024-07-18T15:21:00Z" w16du:dateUtc="2024-07-18T09:21:00Z"/>
                <w:rFonts w:ascii="Times New Roman" w:hAnsi="Times New Roman" w:cs="Times New Roman"/>
                <w:sz w:val="24"/>
                <w:szCs w:val="24"/>
              </w:rPr>
            </w:pPr>
          </w:p>
        </w:tc>
        <w:tc>
          <w:tcPr>
            <w:tcW w:w="1223" w:type="dxa"/>
          </w:tcPr>
          <w:p w14:paraId="253E8871" w14:textId="77777777" w:rsidR="00D73460" w:rsidRPr="00DF6BDB" w:rsidDel="00D73460" w:rsidRDefault="00D73460" w:rsidP="00DF6BDB">
            <w:pPr>
              <w:spacing w:after="0" w:line="240" w:lineRule="auto"/>
              <w:rPr>
                <w:ins w:id="4782" w:author="Mohammad Nayeem Hasan" w:date="2024-07-18T15:21:00Z" w16du:dateUtc="2024-07-18T09:21:00Z"/>
                <w:rFonts w:ascii="Times New Roman" w:hAnsi="Times New Roman" w:cs="Times New Roman"/>
                <w:sz w:val="24"/>
                <w:szCs w:val="24"/>
              </w:rPr>
            </w:pPr>
          </w:p>
        </w:tc>
        <w:tc>
          <w:tcPr>
            <w:tcW w:w="749" w:type="dxa"/>
          </w:tcPr>
          <w:p w14:paraId="6B052B7E" w14:textId="77777777" w:rsidR="00D73460" w:rsidRPr="00DF6BDB" w:rsidDel="00D73460" w:rsidRDefault="00D73460" w:rsidP="00DF6BDB">
            <w:pPr>
              <w:spacing w:after="0" w:line="240" w:lineRule="auto"/>
              <w:rPr>
                <w:ins w:id="4783" w:author="Mohammad Nayeem Hasan" w:date="2024-07-18T15:21:00Z" w16du:dateUtc="2024-07-18T09:21:00Z"/>
                <w:rFonts w:ascii="Times New Roman" w:hAnsi="Times New Roman" w:cs="Times New Roman"/>
                <w:sz w:val="24"/>
                <w:szCs w:val="24"/>
              </w:rPr>
            </w:pPr>
          </w:p>
        </w:tc>
        <w:tc>
          <w:tcPr>
            <w:tcW w:w="1223" w:type="dxa"/>
          </w:tcPr>
          <w:p w14:paraId="406275D0" w14:textId="77777777" w:rsidR="00D73460" w:rsidRPr="00DF6BDB" w:rsidDel="00D73460" w:rsidRDefault="00D73460" w:rsidP="00DF6BDB">
            <w:pPr>
              <w:spacing w:after="0" w:line="240" w:lineRule="auto"/>
              <w:rPr>
                <w:ins w:id="4784" w:author="Mohammad Nayeem Hasan" w:date="2024-07-18T15:21:00Z" w16du:dateUtc="2024-07-18T09:21:00Z"/>
                <w:rFonts w:ascii="Times New Roman" w:hAnsi="Times New Roman" w:cs="Times New Roman"/>
                <w:sz w:val="24"/>
                <w:szCs w:val="24"/>
              </w:rPr>
            </w:pPr>
          </w:p>
        </w:tc>
        <w:tc>
          <w:tcPr>
            <w:tcW w:w="749" w:type="dxa"/>
          </w:tcPr>
          <w:p w14:paraId="1C4E7BEA" w14:textId="77777777" w:rsidR="00D73460" w:rsidRPr="00DF6BDB" w:rsidDel="00D73460" w:rsidRDefault="00D73460" w:rsidP="00DF6BDB">
            <w:pPr>
              <w:spacing w:after="0" w:line="240" w:lineRule="auto"/>
              <w:rPr>
                <w:ins w:id="4785" w:author="Mohammad Nayeem Hasan" w:date="2024-07-18T15:21:00Z" w16du:dateUtc="2024-07-18T09:21:00Z"/>
                <w:rFonts w:ascii="Times New Roman" w:hAnsi="Times New Roman" w:cs="Times New Roman"/>
                <w:sz w:val="24"/>
                <w:szCs w:val="24"/>
              </w:rPr>
            </w:pPr>
          </w:p>
        </w:tc>
      </w:tr>
      <w:tr w:rsidR="00D73460" w:rsidRPr="00DF6BDB" w:rsidDel="00D73460" w14:paraId="36D9FCD2" w14:textId="77777777" w:rsidTr="00755549">
        <w:trPr>
          <w:ins w:id="4786" w:author="Mohammad Nayeem Hasan" w:date="2024-07-18T15:21:00Z"/>
        </w:trPr>
        <w:tc>
          <w:tcPr>
            <w:tcW w:w="1530" w:type="dxa"/>
          </w:tcPr>
          <w:p w14:paraId="040D360E" w14:textId="77777777" w:rsidR="00D73460" w:rsidRPr="00DF6BDB" w:rsidDel="00D73460" w:rsidRDefault="00D73460" w:rsidP="00DF6BDB">
            <w:pPr>
              <w:spacing w:after="0" w:line="240" w:lineRule="auto"/>
              <w:rPr>
                <w:ins w:id="4787" w:author="Mohammad Nayeem Hasan" w:date="2024-07-18T15:21:00Z" w16du:dateUtc="2024-07-18T09:21:00Z"/>
                <w:rFonts w:ascii="Times New Roman" w:hAnsi="Times New Roman" w:cs="Times New Roman"/>
                <w:sz w:val="24"/>
                <w:szCs w:val="24"/>
              </w:rPr>
            </w:pPr>
            <w:ins w:id="4788" w:author="Mohammad Nayeem Hasan" w:date="2024-07-18T15:21:00Z" w16du:dateUtc="2024-07-18T09:21:00Z">
              <w:r w:rsidRPr="00DF6BDB" w:rsidDel="00D73460">
                <w:rPr>
                  <w:rFonts w:ascii="Times New Roman" w:hAnsi="Times New Roman" w:cs="Times New Roman"/>
                  <w:sz w:val="24"/>
                  <w:szCs w:val="24"/>
                </w:rPr>
                <w:t>0-11</w:t>
              </w:r>
            </w:ins>
          </w:p>
        </w:tc>
        <w:tc>
          <w:tcPr>
            <w:tcW w:w="1224" w:type="dxa"/>
          </w:tcPr>
          <w:p w14:paraId="09DF773A" w14:textId="77777777" w:rsidR="00D73460" w:rsidRPr="00DF6BDB" w:rsidDel="00D73460" w:rsidRDefault="00D73460" w:rsidP="00DF6BDB">
            <w:pPr>
              <w:spacing w:after="0" w:line="240" w:lineRule="auto"/>
              <w:rPr>
                <w:ins w:id="4789" w:author="Mohammad Nayeem Hasan" w:date="2024-07-18T15:21:00Z" w16du:dateUtc="2024-07-18T09:21:00Z"/>
                <w:rFonts w:ascii="Times New Roman" w:hAnsi="Times New Roman" w:cs="Times New Roman"/>
                <w:sz w:val="24"/>
                <w:szCs w:val="24"/>
              </w:rPr>
            </w:pPr>
            <w:ins w:id="4790"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CEDB220" w14:textId="77777777" w:rsidR="00D73460" w:rsidRPr="00DF6BDB" w:rsidDel="00D73460" w:rsidRDefault="00D73460" w:rsidP="00DF6BDB">
            <w:pPr>
              <w:spacing w:after="0" w:line="240" w:lineRule="auto"/>
              <w:rPr>
                <w:ins w:id="4791" w:author="Mohammad Nayeem Hasan" w:date="2024-07-18T15:21:00Z" w16du:dateUtc="2024-07-18T09:21:00Z"/>
                <w:rFonts w:ascii="Times New Roman" w:hAnsi="Times New Roman" w:cs="Times New Roman"/>
                <w:sz w:val="24"/>
                <w:szCs w:val="24"/>
              </w:rPr>
            </w:pPr>
          </w:p>
        </w:tc>
        <w:tc>
          <w:tcPr>
            <w:tcW w:w="1224" w:type="dxa"/>
          </w:tcPr>
          <w:p w14:paraId="25D76F76" w14:textId="77777777" w:rsidR="00D73460" w:rsidRPr="00DF6BDB" w:rsidDel="00D73460" w:rsidRDefault="00D73460" w:rsidP="00DF6BDB">
            <w:pPr>
              <w:spacing w:after="0" w:line="240" w:lineRule="auto"/>
              <w:rPr>
                <w:ins w:id="4792" w:author="Mohammad Nayeem Hasan" w:date="2024-07-18T15:21:00Z" w16du:dateUtc="2024-07-18T09:21:00Z"/>
                <w:rFonts w:ascii="Times New Roman" w:hAnsi="Times New Roman" w:cs="Times New Roman"/>
                <w:sz w:val="24"/>
                <w:szCs w:val="24"/>
              </w:rPr>
            </w:pPr>
            <w:ins w:id="479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4DBC2AE" w14:textId="77777777" w:rsidR="00D73460" w:rsidRPr="00DF6BDB" w:rsidDel="00D73460" w:rsidRDefault="00D73460" w:rsidP="00DF6BDB">
            <w:pPr>
              <w:spacing w:after="0" w:line="240" w:lineRule="auto"/>
              <w:rPr>
                <w:ins w:id="4794" w:author="Mohammad Nayeem Hasan" w:date="2024-07-18T15:21:00Z" w16du:dateUtc="2024-07-18T09:21:00Z"/>
                <w:rFonts w:ascii="Times New Roman" w:hAnsi="Times New Roman" w:cs="Times New Roman"/>
                <w:sz w:val="24"/>
                <w:szCs w:val="24"/>
              </w:rPr>
            </w:pPr>
          </w:p>
        </w:tc>
        <w:tc>
          <w:tcPr>
            <w:tcW w:w="1223" w:type="dxa"/>
          </w:tcPr>
          <w:p w14:paraId="0DC86BA0" w14:textId="77777777" w:rsidR="00D73460" w:rsidRPr="00DF6BDB" w:rsidDel="00D73460" w:rsidRDefault="00D73460" w:rsidP="00DF6BDB">
            <w:pPr>
              <w:spacing w:after="0" w:line="240" w:lineRule="auto"/>
              <w:rPr>
                <w:ins w:id="4795" w:author="Mohammad Nayeem Hasan" w:date="2024-07-18T15:21:00Z" w16du:dateUtc="2024-07-18T09:21:00Z"/>
                <w:rFonts w:ascii="Times New Roman" w:hAnsi="Times New Roman" w:cs="Times New Roman"/>
                <w:sz w:val="24"/>
                <w:szCs w:val="24"/>
              </w:rPr>
            </w:pPr>
            <w:ins w:id="479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CD58781" w14:textId="77777777" w:rsidR="00D73460" w:rsidRPr="00DF6BDB" w:rsidDel="00D73460" w:rsidRDefault="00D73460" w:rsidP="00DF6BDB">
            <w:pPr>
              <w:spacing w:after="0" w:line="240" w:lineRule="auto"/>
              <w:rPr>
                <w:ins w:id="4797" w:author="Mohammad Nayeem Hasan" w:date="2024-07-18T15:21:00Z" w16du:dateUtc="2024-07-18T09:21:00Z"/>
                <w:rFonts w:ascii="Times New Roman" w:hAnsi="Times New Roman" w:cs="Times New Roman"/>
                <w:sz w:val="24"/>
                <w:szCs w:val="24"/>
              </w:rPr>
            </w:pPr>
          </w:p>
        </w:tc>
        <w:tc>
          <w:tcPr>
            <w:tcW w:w="1223" w:type="dxa"/>
          </w:tcPr>
          <w:p w14:paraId="06BC4A6A" w14:textId="77777777" w:rsidR="00D73460" w:rsidRPr="00DF6BDB" w:rsidDel="00D73460" w:rsidRDefault="00D73460" w:rsidP="00DF6BDB">
            <w:pPr>
              <w:spacing w:after="0" w:line="240" w:lineRule="auto"/>
              <w:rPr>
                <w:ins w:id="4798" w:author="Mohammad Nayeem Hasan" w:date="2024-07-18T15:21:00Z" w16du:dateUtc="2024-07-18T09:21:00Z"/>
                <w:rFonts w:ascii="Times New Roman" w:hAnsi="Times New Roman" w:cs="Times New Roman"/>
                <w:sz w:val="24"/>
                <w:szCs w:val="24"/>
              </w:rPr>
            </w:pPr>
            <w:ins w:id="479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07F833A" w14:textId="77777777" w:rsidR="00D73460" w:rsidRPr="00DF6BDB" w:rsidDel="00D73460" w:rsidRDefault="00D73460" w:rsidP="00DF6BDB">
            <w:pPr>
              <w:spacing w:after="0" w:line="240" w:lineRule="auto"/>
              <w:rPr>
                <w:ins w:id="4800" w:author="Mohammad Nayeem Hasan" w:date="2024-07-18T15:21:00Z" w16du:dateUtc="2024-07-18T09:21:00Z"/>
                <w:rFonts w:ascii="Times New Roman" w:hAnsi="Times New Roman" w:cs="Times New Roman"/>
                <w:sz w:val="24"/>
                <w:szCs w:val="24"/>
              </w:rPr>
            </w:pPr>
          </w:p>
        </w:tc>
      </w:tr>
      <w:tr w:rsidR="00D73460" w:rsidRPr="00DF6BDB" w:rsidDel="00D73460" w14:paraId="5EDF9B6E" w14:textId="77777777" w:rsidTr="00755549">
        <w:trPr>
          <w:ins w:id="4801" w:author="Mohammad Nayeem Hasan" w:date="2024-07-18T15:21:00Z"/>
        </w:trPr>
        <w:tc>
          <w:tcPr>
            <w:tcW w:w="1530" w:type="dxa"/>
          </w:tcPr>
          <w:p w14:paraId="63C4D955" w14:textId="77777777" w:rsidR="00D73460" w:rsidRPr="00DF6BDB" w:rsidDel="00D73460" w:rsidRDefault="00D73460" w:rsidP="00DF6BDB">
            <w:pPr>
              <w:spacing w:after="0" w:line="240" w:lineRule="auto"/>
              <w:rPr>
                <w:ins w:id="4802" w:author="Mohammad Nayeem Hasan" w:date="2024-07-18T15:21:00Z" w16du:dateUtc="2024-07-18T09:21:00Z"/>
                <w:rFonts w:ascii="Times New Roman" w:hAnsi="Times New Roman" w:cs="Times New Roman"/>
                <w:sz w:val="24"/>
                <w:szCs w:val="24"/>
              </w:rPr>
            </w:pPr>
            <w:ins w:id="4803" w:author="Mohammad Nayeem Hasan" w:date="2024-07-18T15:21:00Z" w16du:dateUtc="2024-07-18T09:21:00Z">
              <w:r w:rsidRPr="00DF6BDB" w:rsidDel="00D73460">
                <w:rPr>
                  <w:rFonts w:ascii="Times New Roman" w:hAnsi="Times New Roman" w:cs="Times New Roman"/>
                  <w:sz w:val="24"/>
                  <w:szCs w:val="24"/>
                </w:rPr>
                <w:t>12-23</w:t>
              </w:r>
            </w:ins>
          </w:p>
        </w:tc>
        <w:tc>
          <w:tcPr>
            <w:tcW w:w="1224" w:type="dxa"/>
          </w:tcPr>
          <w:p w14:paraId="11D27D67" w14:textId="77777777" w:rsidR="00D73460" w:rsidRPr="00DF6BDB" w:rsidDel="00D73460" w:rsidRDefault="00D73460" w:rsidP="00DF6BDB">
            <w:pPr>
              <w:spacing w:after="0" w:line="240" w:lineRule="auto"/>
              <w:rPr>
                <w:ins w:id="4804" w:author="Mohammad Nayeem Hasan" w:date="2024-07-18T15:21:00Z" w16du:dateUtc="2024-07-18T09:21:00Z"/>
                <w:rFonts w:ascii="Times New Roman" w:hAnsi="Times New Roman" w:cs="Times New Roman"/>
                <w:sz w:val="24"/>
                <w:szCs w:val="24"/>
              </w:rPr>
            </w:pPr>
            <w:ins w:id="4805" w:author="Mohammad Nayeem Hasan" w:date="2024-07-18T15:21:00Z" w16du:dateUtc="2024-07-18T09:21:00Z">
              <w:r w:rsidRPr="00DF6BDB" w:rsidDel="00D73460">
                <w:rPr>
                  <w:rFonts w:ascii="Times New Roman" w:hAnsi="Times New Roman" w:cs="Times New Roman"/>
                  <w:sz w:val="24"/>
                  <w:szCs w:val="24"/>
                </w:rPr>
                <w:t>1.41 (0.83 – 2.39)</w:t>
              </w:r>
            </w:ins>
          </w:p>
        </w:tc>
        <w:tc>
          <w:tcPr>
            <w:tcW w:w="679" w:type="dxa"/>
          </w:tcPr>
          <w:p w14:paraId="5321A4FE" w14:textId="77777777" w:rsidR="00D73460" w:rsidRPr="00DF6BDB" w:rsidDel="00D73460" w:rsidRDefault="00D73460" w:rsidP="00DF6BDB">
            <w:pPr>
              <w:spacing w:after="0" w:line="240" w:lineRule="auto"/>
              <w:rPr>
                <w:ins w:id="4806" w:author="Mohammad Nayeem Hasan" w:date="2024-07-18T15:21:00Z" w16du:dateUtc="2024-07-18T09:21:00Z"/>
                <w:rFonts w:ascii="Times New Roman" w:hAnsi="Times New Roman" w:cs="Times New Roman"/>
                <w:sz w:val="24"/>
                <w:szCs w:val="24"/>
              </w:rPr>
            </w:pPr>
            <w:ins w:id="4807" w:author="Mohammad Nayeem Hasan" w:date="2024-07-18T15:21:00Z" w16du:dateUtc="2024-07-18T09:21:00Z">
              <w:r w:rsidRPr="00DF6BDB" w:rsidDel="00D73460">
                <w:rPr>
                  <w:rFonts w:ascii="Times New Roman" w:hAnsi="Times New Roman" w:cs="Times New Roman"/>
                  <w:sz w:val="24"/>
                  <w:szCs w:val="24"/>
                </w:rPr>
                <w:t>0.200</w:t>
              </w:r>
            </w:ins>
          </w:p>
        </w:tc>
        <w:tc>
          <w:tcPr>
            <w:tcW w:w="1224" w:type="dxa"/>
          </w:tcPr>
          <w:p w14:paraId="4CC3968A" w14:textId="77777777" w:rsidR="00D73460" w:rsidRPr="00DF6BDB" w:rsidDel="00D73460" w:rsidRDefault="00D73460" w:rsidP="00DF6BDB">
            <w:pPr>
              <w:spacing w:after="0" w:line="240" w:lineRule="auto"/>
              <w:rPr>
                <w:ins w:id="4808" w:author="Mohammad Nayeem Hasan" w:date="2024-07-18T15:21:00Z" w16du:dateUtc="2024-07-18T09:21:00Z"/>
                <w:rFonts w:ascii="Times New Roman" w:hAnsi="Times New Roman" w:cs="Times New Roman"/>
                <w:sz w:val="24"/>
                <w:szCs w:val="24"/>
              </w:rPr>
            </w:pPr>
            <w:ins w:id="4809" w:author="Mohammad Nayeem Hasan" w:date="2024-07-18T15:21:00Z" w16du:dateUtc="2024-07-18T09:21:00Z">
              <w:r w:rsidRPr="00DF6BDB" w:rsidDel="00D73460">
                <w:rPr>
                  <w:rFonts w:ascii="Times New Roman" w:hAnsi="Times New Roman" w:cs="Times New Roman"/>
                  <w:sz w:val="24"/>
                  <w:szCs w:val="24"/>
                </w:rPr>
                <w:t>1.29 (0.75 - 2.23)</w:t>
              </w:r>
            </w:ins>
          </w:p>
        </w:tc>
        <w:tc>
          <w:tcPr>
            <w:tcW w:w="749" w:type="dxa"/>
          </w:tcPr>
          <w:p w14:paraId="0673060D" w14:textId="77777777" w:rsidR="00D73460" w:rsidRPr="00DF6BDB" w:rsidDel="00D73460" w:rsidRDefault="00D73460" w:rsidP="00DF6BDB">
            <w:pPr>
              <w:spacing w:after="0" w:line="240" w:lineRule="auto"/>
              <w:rPr>
                <w:ins w:id="4810" w:author="Mohammad Nayeem Hasan" w:date="2024-07-18T15:21:00Z" w16du:dateUtc="2024-07-18T09:21:00Z"/>
                <w:rFonts w:ascii="Times New Roman" w:hAnsi="Times New Roman" w:cs="Times New Roman"/>
                <w:sz w:val="24"/>
                <w:szCs w:val="24"/>
              </w:rPr>
            </w:pPr>
            <w:ins w:id="4811" w:author="Mohammad Nayeem Hasan" w:date="2024-07-18T15:21:00Z" w16du:dateUtc="2024-07-18T09:21:00Z">
              <w:r w:rsidRPr="00DF6BDB" w:rsidDel="00D73460">
                <w:rPr>
                  <w:rFonts w:ascii="Times New Roman" w:hAnsi="Times New Roman" w:cs="Times New Roman"/>
                  <w:sz w:val="24"/>
                  <w:szCs w:val="24"/>
                </w:rPr>
                <w:t>0.351</w:t>
              </w:r>
            </w:ins>
          </w:p>
        </w:tc>
        <w:tc>
          <w:tcPr>
            <w:tcW w:w="1223" w:type="dxa"/>
          </w:tcPr>
          <w:p w14:paraId="05BBD301" w14:textId="77777777" w:rsidR="00D73460" w:rsidRPr="00DF6BDB" w:rsidDel="00D73460" w:rsidRDefault="00D73460" w:rsidP="00DF6BDB">
            <w:pPr>
              <w:spacing w:after="0" w:line="240" w:lineRule="auto"/>
              <w:rPr>
                <w:ins w:id="4812" w:author="Mohammad Nayeem Hasan" w:date="2024-07-18T15:21:00Z" w16du:dateUtc="2024-07-18T09:21:00Z"/>
                <w:rFonts w:ascii="Times New Roman" w:hAnsi="Times New Roman" w:cs="Times New Roman"/>
                <w:sz w:val="24"/>
                <w:szCs w:val="24"/>
              </w:rPr>
            </w:pPr>
            <w:ins w:id="4813" w:author="Mohammad Nayeem Hasan" w:date="2024-07-18T15:21:00Z" w16du:dateUtc="2024-07-18T09:21:00Z">
              <w:r w:rsidRPr="00DF6BDB" w:rsidDel="00D73460">
                <w:rPr>
                  <w:rFonts w:ascii="Times New Roman" w:hAnsi="Times New Roman" w:cs="Times New Roman"/>
                  <w:sz w:val="24"/>
                  <w:szCs w:val="24"/>
                </w:rPr>
                <w:t>1.09 (0.60 - 2.00)</w:t>
              </w:r>
            </w:ins>
          </w:p>
        </w:tc>
        <w:tc>
          <w:tcPr>
            <w:tcW w:w="749" w:type="dxa"/>
          </w:tcPr>
          <w:p w14:paraId="119A7C46" w14:textId="77777777" w:rsidR="00D73460" w:rsidRPr="00DF6BDB" w:rsidDel="00D73460" w:rsidRDefault="00D73460" w:rsidP="00DF6BDB">
            <w:pPr>
              <w:spacing w:after="0" w:line="240" w:lineRule="auto"/>
              <w:rPr>
                <w:ins w:id="4814" w:author="Mohammad Nayeem Hasan" w:date="2024-07-18T15:21:00Z" w16du:dateUtc="2024-07-18T09:21:00Z"/>
                <w:rFonts w:ascii="Times New Roman" w:hAnsi="Times New Roman" w:cs="Times New Roman"/>
                <w:sz w:val="24"/>
                <w:szCs w:val="24"/>
              </w:rPr>
            </w:pPr>
            <w:ins w:id="4815" w:author="Mohammad Nayeem Hasan" w:date="2024-07-18T15:21:00Z" w16du:dateUtc="2024-07-18T09:21:00Z">
              <w:r w:rsidRPr="00DF6BDB" w:rsidDel="00D73460">
                <w:rPr>
                  <w:rFonts w:ascii="Times New Roman" w:hAnsi="Times New Roman" w:cs="Times New Roman"/>
                  <w:sz w:val="24"/>
                  <w:szCs w:val="24"/>
                </w:rPr>
                <w:t>0.770</w:t>
              </w:r>
            </w:ins>
          </w:p>
        </w:tc>
        <w:tc>
          <w:tcPr>
            <w:tcW w:w="1223" w:type="dxa"/>
          </w:tcPr>
          <w:p w14:paraId="6E9E31AA" w14:textId="77777777" w:rsidR="00D73460" w:rsidRPr="00DF6BDB" w:rsidDel="00D73460" w:rsidRDefault="00D73460" w:rsidP="00DF6BDB">
            <w:pPr>
              <w:spacing w:after="0" w:line="240" w:lineRule="auto"/>
              <w:rPr>
                <w:ins w:id="4816" w:author="Mohammad Nayeem Hasan" w:date="2024-07-18T15:21:00Z" w16du:dateUtc="2024-07-18T09:21:00Z"/>
                <w:rFonts w:ascii="Times New Roman" w:hAnsi="Times New Roman" w:cs="Times New Roman"/>
                <w:sz w:val="24"/>
                <w:szCs w:val="24"/>
              </w:rPr>
            </w:pPr>
            <w:ins w:id="4817" w:author="Mohammad Nayeem Hasan" w:date="2024-07-18T15:21:00Z" w16du:dateUtc="2024-07-18T09:21:00Z">
              <w:r w:rsidRPr="00DF6BDB" w:rsidDel="00D73460">
                <w:rPr>
                  <w:rFonts w:ascii="Times New Roman" w:hAnsi="Times New Roman" w:cs="Times New Roman"/>
                  <w:sz w:val="24"/>
                  <w:szCs w:val="24"/>
                </w:rPr>
                <w:t>1.02 (0.56 - 1.86)</w:t>
              </w:r>
            </w:ins>
          </w:p>
        </w:tc>
        <w:tc>
          <w:tcPr>
            <w:tcW w:w="749" w:type="dxa"/>
          </w:tcPr>
          <w:p w14:paraId="45E4355A" w14:textId="77777777" w:rsidR="00D73460" w:rsidRPr="00DF6BDB" w:rsidDel="00D73460" w:rsidRDefault="00D73460" w:rsidP="00DF6BDB">
            <w:pPr>
              <w:spacing w:after="0" w:line="240" w:lineRule="auto"/>
              <w:rPr>
                <w:ins w:id="4818" w:author="Mohammad Nayeem Hasan" w:date="2024-07-18T15:21:00Z" w16du:dateUtc="2024-07-18T09:21:00Z"/>
                <w:rFonts w:ascii="Times New Roman" w:hAnsi="Times New Roman" w:cs="Times New Roman"/>
                <w:sz w:val="24"/>
                <w:szCs w:val="24"/>
              </w:rPr>
            </w:pPr>
            <w:ins w:id="4819" w:author="Mohammad Nayeem Hasan" w:date="2024-07-18T15:21:00Z" w16du:dateUtc="2024-07-18T09:21:00Z">
              <w:r w:rsidRPr="00DF6BDB" w:rsidDel="00D73460">
                <w:rPr>
                  <w:rFonts w:ascii="Times New Roman" w:hAnsi="Times New Roman" w:cs="Times New Roman"/>
                  <w:sz w:val="24"/>
                  <w:szCs w:val="24"/>
                </w:rPr>
                <w:t>0.957</w:t>
              </w:r>
            </w:ins>
          </w:p>
        </w:tc>
      </w:tr>
      <w:tr w:rsidR="00D73460" w:rsidRPr="00DF6BDB" w:rsidDel="00D73460" w14:paraId="70F07C32" w14:textId="77777777" w:rsidTr="00755549">
        <w:trPr>
          <w:ins w:id="4820" w:author="Mohammad Nayeem Hasan" w:date="2024-07-18T15:21:00Z"/>
        </w:trPr>
        <w:tc>
          <w:tcPr>
            <w:tcW w:w="1530" w:type="dxa"/>
          </w:tcPr>
          <w:p w14:paraId="435AADB7" w14:textId="77777777" w:rsidR="00D73460" w:rsidRPr="00DF6BDB" w:rsidDel="00D73460" w:rsidRDefault="00D73460" w:rsidP="00DF6BDB">
            <w:pPr>
              <w:spacing w:after="0" w:line="240" w:lineRule="auto"/>
              <w:rPr>
                <w:ins w:id="4821" w:author="Mohammad Nayeem Hasan" w:date="2024-07-18T15:21:00Z" w16du:dateUtc="2024-07-18T09:21:00Z"/>
                <w:rFonts w:ascii="Times New Roman" w:hAnsi="Times New Roman" w:cs="Times New Roman"/>
                <w:sz w:val="24"/>
                <w:szCs w:val="24"/>
              </w:rPr>
            </w:pPr>
            <w:ins w:id="4822" w:author="Mohammad Nayeem Hasan" w:date="2024-07-18T15:21:00Z" w16du:dateUtc="2024-07-18T09:21:00Z">
              <w:r w:rsidRPr="00DF6BDB" w:rsidDel="00D73460">
                <w:rPr>
                  <w:rFonts w:ascii="Times New Roman" w:hAnsi="Times New Roman" w:cs="Times New Roman"/>
                  <w:sz w:val="24"/>
                  <w:szCs w:val="24"/>
                </w:rPr>
                <w:t>24-35</w:t>
              </w:r>
            </w:ins>
          </w:p>
        </w:tc>
        <w:tc>
          <w:tcPr>
            <w:tcW w:w="1224" w:type="dxa"/>
          </w:tcPr>
          <w:p w14:paraId="08C72EC2" w14:textId="77777777" w:rsidR="00D73460" w:rsidRPr="00DF6BDB" w:rsidDel="00D73460" w:rsidRDefault="00D73460" w:rsidP="00DF6BDB">
            <w:pPr>
              <w:spacing w:after="0" w:line="240" w:lineRule="auto"/>
              <w:rPr>
                <w:ins w:id="4823" w:author="Mohammad Nayeem Hasan" w:date="2024-07-18T15:21:00Z" w16du:dateUtc="2024-07-18T09:21:00Z"/>
                <w:rFonts w:ascii="Times New Roman" w:hAnsi="Times New Roman" w:cs="Times New Roman"/>
                <w:sz w:val="24"/>
                <w:szCs w:val="24"/>
              </w:rPr>
            </w:pPr>
            <w:ins w:id="4824" w:author="Mohammad Nayeem Hasan" w:date="2024-07-18T15:21:00Z" w16du:dateUtc="2024-07-18T09:21:00Z">
              <w:r w:rsidRPr="00DF6BDB" w:rsidDel="00D73460">
                <w:rPr>
                  <w:rFonts w:ascii="Times New Roman" w:hAnsi="Times New Roman" w:cs="Times New Roman"/>
                  <w:sz w:val="24"/>
                  <w:szCs w:val="24"/>
                </w:rPr>
                <w:t>0.98 (0.57 – 1.66)</w:t>
              </w:r>
            </w:ins>
          </w:p>
        </w:tc>
        <w:tc>
          <w:tcPr>
            <w:tcW w:w="679" w:type="dxa"/>
          </w:tcPr>
          <w:p w14:paraId="5C5983D2" w14:textId="77777777" w:rsidR="00D73460" w:rsidRPr="00DF6BDB" w:rsidDel="00D73460" w:rsidRDefault="00D73460" w:rsidP="00DF6BDB">
            <w:pPr>
              <w:spacing w:after="0" w:line="240" w:lineRule="auto"/>
              <w:rPr>
                <w:ins w:id="4825" w:author="Mohammad Nayeem Hasan" w:date="2024-07-18T15:21:00Z" w16du:dateUtc="2024-07-18T09:21:00Z"/>
                <w:rFonts w:ascii="Times New Roman" w:hAnsi="Times New Roman" w:cs="Times New Roman"/>
                <w:sz w:val="24"/>
                <w:szCs w:val="24"/>
              </w:rPr>
            </w:pPr>
            <w:ins w:id="4826" w:author="Mohammad Nayeem Hasan" w:date="2024-07-18T15:21:00Z" w16du:dateUtc="2024-07-18T09:21:00Z">
              <w:r w:rsidRPr="00DF6BDB" w:rsidDel="00D73460">
                <w:rPr>
                  <w:rFonts w:ascii="Times New Roman" w:hAnsi="Times New Roman" w:cs="Times New Roman"/>
                  <w:sz w:val="24"/>
                  <w:szCs w:val="24"/>
                </w:rPr>
                <w:t>0.931</w:t>
              </w:r>
            </w:ins>
          </w:p>
        </w:tc>
        <w:tc>
          <w:tcPr>
            <w:tcW w:w="1224" w:type="dxa"/>
          </w:tcPr>
          <w:p w14:paraId="7122E3BB" w14:textId="77777777" w:rsidR="00D73460" w:rsidRPr="00DF6BDB" w:rsidDel="00D73460" w:rsidRDefault="00D73460" w:rsidP="00DF6BDB">
            <w:pPr>
              <w:spacing w:after="0" w:line="240" w:lineRule="auto"/>
              <w:rPr>
                <w:ins w:id="4827" w:author="Mohammad Nayeem Hasan" w:date="2024-07-18T15:21:00Z" w16du:dateUtc="2024-07-18T09:21:00Z"/>
                <w:rFonts w:ascii="Times New Roman" w:hAnsi="Times New Roman" w:cs="Times New Roman"/>
                <w:sz w:val="24"/>
                <w:szCs w:val="24"/>
              </w:rPr>
            </w:pPr>
            <w:ins w:id="4828" w:author="Mohammad Nayeem Hasan" w:date="2024-07-18T15:21:00Z" w16du:dateUtc="2024-07-18T09:21:00Z">
              <w:r w:rsidRPr="00DF6BDB" w:rsidDel="00D73460">
                <w:rPr>
                  <w:rFonts w:ascii="Times New Roman" w:hAnsi="Times New Roman" w:cs="Times New Roman"/>
                  <w:sz w:val="24"/>
                  <w:szCs w:val="24"/>
                </w:rPr>
                <w:t>0.89 (0.51 - 1.55)</w:t>
              </w:r>
            </w:ins>
          </w:p>
        </w:tc>
        <w:tc>
          <w:tcPr>
            <w:tcW w:w="749" w:type="dxa"/>
          </w:tcPr>
          <w:p w14:paraId="628771F8" w14:textId="77777777" w:rsidR="00D73460" w:rsidRPr="00DF6BDB" w:rsidDel="00D73460" w:rsidRDefault="00D73460" w:rsidP="00DF6BDB">
            <w:pPr>
              <w:spacing w:after="0" w:line="240" w:lineRule="auto"/>
              <w:rPr>
                <w:ins w:id="4829" w:author="Mohammad Nayeem Hasan" w:date="2024-07-18T15:21:00Z" w16du:dateUtc="2024-07-18T09:21:00Z"/>
                <w:rFonts w:ascii="Times New Roman" w:hAnsi="Times New Roman" w:cs="Times New Roman"/>
                <w:sz w:val="24"/>
                <w:szCs w:val="24"/>
              </w:rPr>
            </w:pPr>
            <w:ins w:id="4830" w:author="Mohammad Nayeem Hasan" w:date="2024-07-18T15:21:00Z" w16du:dateUtc="2024-07-18T09:21:00Z">
              <w:r w:rsidRPr="00DF6BDB" w:rsidDel="00D73460">
                <w:rPr>
                  <w:rFonts w:ascii="Times New Roman" w:hAnsi="Times New Roman" w:cs="Times New Roman"/>
                  <w:sz w:val="24"/>
                  <w:szCs w:val="24"/>
                </w:rPr>
                <w:t>0.688</w:t>
              </w:r>
            </w:ins>
          </w:p>
        </w:tc>
        <w:tc>
          <w:tcPr>
            <w:tcW w:w="1223" w:type="dxa"/>
          </w:tcPr>
          <w:p w14:paraId="012C2CCF" w14:textId="77777777" w:rsidR="00D73460" w:rsidRPr="00DF6BDB" w:rsidDel="00D73460" w:rsidRDefault="00D73460" w:rsidP="00DF6BDB">
            <w:pPr>
              <w:spacing w:after="0" w:line="240" w:lineRule="auto"/>
              <w:rPr>
                <w:ins w:id="4831" w:author="Mohammad Nayeem Hasan" w:date="2024-07-18T15:21:00Z" w16du:dateUtc="2024-07-18T09:21:00Z"/>
                <w:rFonts w:ascii="Times New Roman" w:hAnsi="Times New Roman" w:cs="Times New Roman"/>
                <w:sz w:val="24"/>
                <w:szCs w:val="24"/>
              </w:rPr>
            </w:pPr>
            <w:ins w:id="4832" w:author="Mohammad Nayeem Hasan" w:date="2024-07-18T15:21:00Z" w16du:dateUtc="2024-07-18T09:21:00Z">
              <w:r w:rsidRPr="00DF6BDB" w:rsidDel="00D73460">
                <w:rPr>
                  <w:rFonts w:ascii="Times New Roman" w:hAnsi="Times New Roman" w:cs="Times New Roman"/>
                  <w:sz w:val="24"/>
                  <w:szCs w:val="24"/>
                </w:rPr>
                <w:t>0.61 (0.29 - 1.28)</w:t>
              </w:r>
            </w:ins>
          </w:p>
        </w:tc>
        <w:tc>
          <w:tcPr>
            <w:tcW w:w="749" w:type="dxa"/>
          </w:tcPr>
          <w:p w14:paraId="16BFC264" w14:textId="77777777" w:rsidR="00D73460" w:rsidRPr="00DF6BDB" w:rsidDel="00D73460" w:rsidRDefault="00D73460" w:rsidP="00DF6BDB">
            <w:pPr>
              <w:spacing w:after="0" w:line="240" w:lineRule="auto"/>
              <w:rPr>
                <w:ins w:id="4833" w:author="Mohammad Nayeem Hasan" w:date="2024-07-18T15:21:00Z" w16du:dateUtc="2024-07-18T09:21:00Z"/>
                <w:rFonts w:ascii="Times New Roman" w:hAnsi="Times New Roman" w:cs="Times New Roman"/>
                <w:sz w:val="24"/>
                <w:szCs w:val="24"/>
              </w:rPr>
            </w:pPr>
            <w:ins w:id="4834" w:author="Mohammad Nayeem Hasan" w:date="2024-07-18T15:21:00Z" w16du:dateUtc="2024-07-18T09:21:00Z">
              <w:r w:rsidRPr="00DF6BDB" w:rsidDel="00D73460">
                <w:rPr>
                  <w:rFonts w:ascii="Times New Roman" w:hAnsi="Times New Roman" w:cs="Times New Roman"/>
                  <w:sz w:val="24"/>
                  <w:szCs w:val="24"/>
                </w:rPr>
                <w:t>0.193</w:t>
              </w:r>
            </w:ins>
          </w:p>
        </w:tc>
        <w:tc>
          <w:tcPr>
            <w:tcW w:w="1223" w:type="dxa"/>
          </w:tcPr>
          <w:p w14:paraId="55912ADA" w14:textId="77777777" w:rsidR="00D73460" w:rsidRPr="00DF6BDB" w:rsidDel="00D73460" w:rsidRDefault="00D73460" w:rsidP="00DF6BDB">
            <w:pPr>
              <w:spacing w:after="0" w:line="240" w:lineRule="auto"/>
              <w:rPr>
                <w:ins w:id="4835" w:author="Mohammad Nayeem Hasan" w:date="2024-07-18T15:21:00Z" w16du:dateUtc="2024-07-18T09:21:00Z"/>
                <w:rFonts w:ascii="Times New Roman" w:hAnsi="Times New Roman" w:cs="Times New Roman"/>
                <w:sz w:val="24"/>
                <w:szCs w:val="24"/>
              </w:rPr>
            </w:pPr>
            <w:ins w:id="4836" w:author="Mohammad Nayeem Hasan" w:date="2024-07-18T15:21:00Z" w16du:dateUtc="2024-07-18T09:21:00Z">
              <w:r w:rsidRPr="00DF6BDB" w:rsidDel="00D73460">
                <w:rPr>
                  <w:rFonts w:ascii="Times New Roman" w:hAnsi="Times New Roman" w:cs="Times New Roman"/>
                  <w:sz w:val="24"/>
                  <w:szCs w:val="24"/>
                </w:rPr>
                <w:t>0.52 (0.24 - 1.11)</w:t>
              </w:r>
            </w:ins>
          </w:p>
        </w:tc>
        <w:tc>
          <w:tcPr>
            <w:tcW w:w="749" w:type="dxa"/>
          </w:tcPr>
          <w:p w14:paraId="3D25DF33" w14:textId="77777777" w:rsidR="00D73460" w:rsidRPr="00DF6BDB" w:rsidDel="00D73460" w:rsidRDefault="00D73460" w:rsidP="00DF6BDB">
            <w:pPr>
              <w:spacing w:after="0" w:line="240" w:lineRule="auto"/>
              <w:rPr>
                <w:ins w:id="4837" w:author="Mohammad Nayeem Hasan" w:date="2024-07-18T15:21:00Z" w16du:dateUtc="2024-07-18T09:21:00Z"/>
                <w:rFonts w:ascii="Times New Roman" w:hAnsi="Times New Roman" w:cs="Times New Roman"/>
                <w:sz w:val="24"/>
                <w:szCs w:val="24"/>
              </w:rPr>
            </w:pPr>
            <w:ins w:id="4838" w:author="Mohammad Nayeem Hasan" w:date="2024-07-18T15:21:00Z" w16du:dateUtc="2024-07-18T09:21:00Z">
              <w:r w:rsidRPr="00DF6BDB" w:rsidDel="00D73460">
                <w:rPr>
                  <w:rFonts w:ascii="Times New Roman" w:hAnsi="Times New Roman" w:cs="Times New Roman"/>
                  <w:sz w:val="24"/>
                  <w:szCs w:val="24"/>
                </w:rPr>
                <w:t>0.092</w:t>
              </w:r>
            </w:ins>
          </w:p>
        </w:tc>
      </w:tr>
      <w:tr w:rsidR="00D73460" w:rsidRPr="00DF6BDB" w:rsidDel="00D73460" w14:paraId="036A7CC5" w14:textId="77777777" w:rsidTr="00755549">
        <w:trPr>
          <w:ins w:id="4839" w:author="Mohammad Nayeem Hasan" w:date="2024-07-18T15:21:00Z"/>
        </w:trPr>
        <w:tc>
          <w:tcPr>
            <w:tcW w:w="1530" w:type="dxa"/>
          </w:tcPr>
          <w:p w14:paraId="54D96DBE" w14:textId="77777777" w:rsidR="00D73460" w:rsidRPr="00DF6BDB" w:rsidDel="00D73460" w:rsidRDefault="00D73460" w:rsidP="00DF6BDB">
            <w:pPr>
              <w:spacing w:after="0" w:line="240" w:lineRule="auto"/>
              <w:rPr>
                <w:ins w:id="4840" w:author="Mohammad Nayeem Hasan" w:date="2024-07-18T15:21:00Z" w16du:dateUtc="2024-07-18T09:21:00Z"/>
                <w:rFonts w:ascii="Times New Roman" w:hAnsi="Times New Roman" w:cs="Times New Roman"/>
                <w:sz w:val="24"/>
                <w:szCs w:val="24"/>
              </w:rPr>
            </w:pPr>
            <w:ins w:id="4841" w:author="Mohammad Nayeem Hasan" w:date="2024-07-18T15:21:00Z" w16du:dateUtc="2024-07-18T09:21:00Z">
              <w:r w:rsidRPr="00DF6BDB" w:rsidDel="00D73460">
                <w:rPr>
                  <w:rFonts w:ascii="Times New Roman" w:hAnsi="Times New Roman" w:cs="Times New Roman"/>
                  <w:sz w:val="24"/>
                  <w:szCs w:val="24"/>
                </w:rPr>
                <w:t>36-47</w:t>
              </w:r>
            </w:ins>
          </w:p>
        </w:tc>
        <w:tc>
          <w:tcPr>
            <w:tcW w:w="1224" w:type="dxa"/>
          </w:tcPr>
          <w:p w14:paraId="3453FB4C" w14:textId="77777777" w:rsidR="00D73460" w:rsidRPr="00DF6BDB" w:rsidDel="00D73460" w:rsidRDefault="00D73460" w:rsidP="00DF6BDB">
            <w:pPr>
              <w:spacing w:after="0" w:line="240" w:lineRule="auto"/>
              <w:rPr>
                <w:ins w:id="4842" w:author="Mohammad Nayeem Hasan" w:date="2024-07-18T15:21:00Z" w16du:dateUtc="2024-07-18T09:21:00Z"/>
                <w:rFonts w:ascii="Times New Roman" w:hAnsi="Times New Roman" w:cs="Times New Roman"/>
                <w:sz w:val="24"/>
                <w:szCs w:val="24"/>
              </w:rPr>
            </w:pPr>
            <w:ins w:id="4843" w:author="Mohammad Nayeem Hasan" w:date="2024-07-18T15:21:00Z" w16du:dateUtc="2024-07-18T09:21:00Z">
              <w:r w:rsidRPr="00DF6BDB" w:rsidDel="00D73460">
                <w:rPr>
                  <w:rFonts w:ascii="Times New Roman" w:hAnsi="Times New Roman" w:cs="Times New Roman"/>
                  <w:sz w:val="24"/>
                  <w:szCs w:val="24"/>
                </w:rPr>
                <w:t>0.76 (0.41 – 1.39)</w:t>
              </w:r>
            </w:ins>
          </w:p>
        </w:tc>
        <w:tc>
          <w:tcPr>
            <w:tcW w:w="679" w:type="dxa"/>
          </w:tcPr>
          <w:p w14:paraId="14DC7452" w14:textId="77777777" w:rsidR="00D73460" w:rsidRPr="00DF6BDB" w:rsidDel="00D73460" w:rsidRDefault="00D73460" w:rsidP="00DF6BDB">
            <w:pPr>
              <w:spacing w:after="0" w:line="240" w:lineRule="auto"/>
              <w:rPr>
                <w:ins w:id="4844" w:author="Mohammad Nayeem Hasan" w:date="2024-07-18T15:21:00Z" w16du:dateUtc="2024-07-18T09:21:00Z"/>
                <w:rFonts w:ascii="Times New Roman" w:hAnsi="Times New Roman" w:cs="Times New Roman"/>
                <w:sz w:val="24"/>
                <w:szCs w:val="24"/>
              </w:rPr>
            </w:pPr>
            <w:ins w:id="4845" w:author="Mohammad Nayeem Hasan" w:date="2024-07-18T15:21:00Z" w16du:dateUtc="2024-07-18T09:21:00Z">
              <w:r w:rsidRPr="00DF6BDB" w:rsidDel="00D73460">
                <w:rPr>
                  <w:rFonts w:ascii="Times New Roman" w:hAnsi="Times New Roman" w:cs="Times New Roman"/>
                  <w:sz w:val="24"/>
                  <w:szCs w:val="24"/>
                </w:rPr>
                <w:t>0.373</w:t>
              </w:r>
            </w:ins>
          </w:p>
        </w:tc>
        <w:tc>
          <w:tcPr>
            <w:tcW w:w="1224" w:type="dxa"/>
          </w:tcPr>
          <w:p w14:paraId="68671BDE" w14:textId="77777777" w:rsidR="00D73460" w:rsidRPr="00DF6BDB" w:rsidDel="00D73460" w:rsidRDefault="00D73460" w:rsidP="00DF6BDB">
            <w:pPr>
              <w:spacing w:after="0" w:line="240" w:lineRule="auto"/>
              <w:rPr>
                <w:ins w:id="4846" w:author="Mohammad Nayeem Hasan" w:date="2024-07-18T15:21:00Z" w16du:dateUtc="2024-07-18T09:21:00Z"/>
                <w:rFonts w:ascii="Times New Roman" w:hAnsi="Times New Roman" w:cs="Times New Roman"/>
                <w:sz w:val="24"/>
                <w:szCs w:val="24"/>
              </w:rPr>
            </w:pPr>
            <w:ins w:id="4847" w:author="Mohammad Nayeem Hasan" w:date="2024-07-18T15:21:00Z" w16du:dateUtc="2024-07-18T09:21:00Z">
              <w:r w:rsidRPr="00DF6BDB" w:rsidDel="00D73460">
                <w:rPr>
                  <w:rFonts w:ascii="Times New Roman" w:hAnsi="Times New Roman" w:cs="Times New Roman"/>
                  <w:sz w:val="24"/>
                  <w:szCs w:val="24"/>
                </w:rPr>
                <w:t>0.73 (0.39 - 1.37)</w:t>
              </w:r>
            </w:ins>
          </w:p>
        </w:tc>
        <w:tc>
          <w:tcPr>
            <w:tcW w:w="749" w:type="dxa"/>
          </w:tcPr>
          <w:p w14:paraId="56A508AF" w14:textId="77777777" w:rsidR="00D73460" w:rsidRPr="00DF6BDB" w:rsidDel="00D73460" w:rsidRDefault="00D73460" w:rsidP="00DF6BDB">
            <w:pPr>
              <w:spacing w:after="0" w:line="240" w:lineRule="auto"/>
              <w:rPr>
                <w:ins w:id="4848" w:author="Mohammad Nayeem Hasan" w:date="2024-07-18T15:21:00Z" w16du:dateUtc="2024-07-18T09:21:00Z"/>
                <w:rFonts w:ascii="Times New Roman" w:hAnsi="Times New Roman" w:cs="Times New Roman"/>
                <w:sz w:val="24"/>
                <w:szCs w:val="24"/>
              </w:rPr>
            </w:pPr>
            <w:ins w:id="4849" w:author="Mohammad Nayeem Hasan" w:date="2024-07-18T15:21:00Z" w16du:dateUtc="2024-07-18T09:21:00Z">
              <w:r w:rsidRPr="00DF6BDB" w:rsidDel="00D73460">
                <w:rPr>
                  <w:rFonts w:ascii="Times New Roman" w:hAnsi="Times New Roman" w:cs="Times New Roman"/>
                  <w:sz w:val="24"/>
                  <w:szCs w:val="24"/>
                </w:rPr>
                <w:t>0.331</w:t>
              </w:r>
            </w:ins>
          </w:p>
        </w:tc>
        <w:tc>
          <w:tcPr>
            <w:tcW w:w="1223" w:type="dxa"/>
          </w:tcPr>
          <w:p w14:paraId="144B1724" w14:textId="77777777" w:rsidR="00D73460" w:rsidRPr="00DF6BDB" w:rsidDel="00D73460" w:rsidRDefault="00D73460" w:rsidP="00DF6BDB">
            <w:pPr>
              <w:spacing w:after="0" w:line="240" w:lineRule="auto"/>
              <w:rPr>
                <w:ins w:id="4850" w:author="Mohammad Nayeem Hasan" w:date="2024-07-18T15:21:00Z" w16du:dateUtc="2024-07-18T09:21:00Z"/>
                <w:rFonts w:ascii="Times New Roman" w:hAnsi="Times New Roman" w:cs="Times New Roman"/>
                <w:sz w:val="24"/>
                <w:szCs w:val="24"/>
              </w:rPr>
            </w:pPr>
            <w:ins w:id="4851" w:author="Mohammad Nayeem Hasan" w:date="2024-07-18T15:21:00Z" w16du:dateUtc="2024-07-18T09:21:00Z">
              <w:r w:rsidRPr="00DF6BDB" w:rsidDel="00D73460">
                <w:rPr>
                  <w:rFonts w:ascii="Times New Roman" w:hAnsi="Times New Roman" w:cs="Times New Roman"/>
                  <w:sz w:val="24"/>
                  <w:szCs w:val="24"/>
                </w:rPr>
                <w:t>0.43 (0.16 - 1.17)</w:t>
              </w:r>
            </w:ins>
          </w:p>
        </w:tc>
        <w:tc>
          <w:tcPr>
            <w:tcW w:w="749" w:type="dxa"/>
          </w:tcPr>
          <w:p w14:paraId="1FC37355" w14:textId="77777777" w:rsidR="00D73460" w:rsidRPr="00DF6BDB" w:rsidDel="00D73460" w:rsidRDefault="00D73460" w:rsidP="00DF6BDB">
            <w:pPr>
              <w:spacing w:after="0" w:line="240" w:lineRule="auto"/>
              <w:rPr>
                <w:ins w:id="4852" w:author="Mohammad Nayeem Hasan" w:date="2024-07-18T15:21:00Z" w16du:dateUtc="2024-07-18T09:21:00Z"/>
                <w:rFonts w:ascii="Times New Roman" w:hAnsi="Times New Roman" w:cs="Times New Roman"/>
                <w:sz w:val="24"/>
                <w:szCs w:val="24"/>
              </w:rPr>
            </w:pPr>
            <w:ins w:id="4853" w:author="Mohammad Nayeem Hasan" w:date="2024-07-18T15:21:00Z" w16du:dateUtc="2024-07-18T09:21:00Z">
              <w:r w:rsidRPr="00DF6BDB" w:rsidDel="00D73460">
                <w:rPr>
                  <w:rFonts w:ascii="Times New Roman" w:hAnsi="Times New Roman" w:cs="Times New Roman"/>
                  <w:sz w:val="24"/>
                  <w:szCs w:val="24"/>
                </w:rPr>
                <w:t>0.098</w:t>
              </w:r>
            </w:ins>
          </w:p>
        </w:tc>
        <w:tc>
          <w:tcPr>
            <w:tcW w:w="1223" w:type="dxa"/>
          </w:tcPr>
          <w:p w14:paraId="282C40A6" w14:textId="77777777" w:rsidR="00D73460" w:rsidRPr="00DF6BDB" w:rsidDel="00D73460" w:rsidRDefault="00D73460" w:rsidP="00DF6BDB">
            <w:pPr>
              <w:spacing w:after="0" w:line="240" w:lineRule="auto"/>
              <w:rPr>
                <w:ins w:id="4854" w:author="Mohammad Nayeem Hasan" w:date="2024-07-18T15:21:00Z" w16du:dateUtc="2024-07-18T09:21:00Z"/>
                <w:rFonts w:ascii="Times New Roman" w:hAnsi="Times New Roman" w:cs="Times New Roman"/>
                <w:sz w:val="24"/>
                <w:szCs w:val="24"/>
              </w:rPr>
            </w:pPr>
            <w:ins w:id="4855" w:author="Mohammad Nayeem Hasan" w:date="2024-07-18T15:21:00Z" w16du:dateUtc="2024-07-18T09:21:00Z">
              <w:r w:rsidRPr="00DF6BDB" w:rsidDel="00D73460">
                <w:rPr>
                  <w:rFonts w:ascii="Times New Roman" w:hAnsi="Times New Roman" w:cs="Times New Roman"/>
                  <w:sz w:val="24"/>
                  <w:szCs w:val="24"/>
                </w:rPr>
                <w:t>0.39 (0.14 - 1.06)</w:t>
              </w:r>
            </w:ins>
          </w:p>
        </w:tc>
        <w:tc>
          <w:tcPr>
            <w:tcW w:w="749" w:type="dxa"/>
          </w:tcPr>
          <w:p w14:paraId="44B8DFB2" w14:textId="77777777" w:rsidR="00D73460" w:rsidRPr="00DF6BDB" w:rsidDel="00D73460" w:rsidRDefault="00D73460" w:rsidP="00DF6BDB">
            <w:pPr>
              <w:spacing w:after="0" w:line="240" w:lineRule="auto"/>
              <w:rPr>
                <w:ins w:id="4856" w:author="Mohammad Nayeem Hasan" w:date="2024-07-18T15:21:00Z" w16du:dateUtc="2024-07-18T09:21:00Z"/>
                <w:rFonts w:ascii="Times New Roman" w:hAnsi="Times New Roman" w:cs="Times New Roman"/>
                <w:sz w:val="24"/>
                <w:szCs w:val="24"/>
              </w:rPr>
            </w:pPr>
            <w:ins w:id="4857" w:author="Mohammad Nayeem Hasan" w:date="2024-07-18T15:21:00Z" w16du:dateUtc="2024-07-18T09:21:00Z">
              <w:r w:rsidRPr="00DF6BDB" w:rsidDel="00D73460">
                <w:rPr>
                  <w:rFonts w:ascii="Times New Roman" w:hAnsi="Times New Roman" w:cs="Times New Roman"/>
                  <w:sz w:val="24"/>
                  <w:szCs w:val="24"/>
                </w:rPr>
                <w:t>0.065</w:t>
              </w:r>
            </w:ins>
          </w:p>
        </w:tc>
      </w:tr>
      <w:tr w:rsidR="00D73460" w:rsidRPr="00DF6BDB" w:rsidDel="00D73460" w14:paraId="375A08B4" w14:textId="77777777" w:rsidTr="00755549">
        <w:trPr>
          <w:ins w:id="4858" w:author="Mohammad Nayeem Hasan" w:date="2024-07-18T15:21:00Z"/>
        </w:trPr>
        <w:tc>
          <w:tcPr>
            <w:tcW w:w="1530" w:type="dxa"/>
          </w:tcPr>
          <w:p w14:paraId="27414186" w14:textId="77777777" w:rsidR="00D73460" w:rsidRPr="00DF6BDB" w:rsidDel="00D73460" w:rsidRDefault="00D73460" w:rsidP="00DF6BDB">
            <w:pPr>
              <w:spacing w:after="0" w:line="240" w:lineRule="auto"/>
              <w:rPr>
                <w:ins w:id="4859" w:author="Mohammad Nayeem Hasan" w:date="2024-07-18T15:21:00Z" w16du:dateUtc="2024-07-18T09:21:00Z"/>
                <w:rFonts w:ascii="Times New Roman" w:hAnsi="Times New Roman" w:cs="Times New Roman"/>
                <w:sz w:val="24"/>
                <w:szCs w:val="24"/>
              </w:rPr>
            </w:pPr>
            <w:ins w:id="4860" w:author="Mohammad Nayeem Hasan" w:date="2024-07-18T15:21:00Z" w16du:dateUtc="2024-07-18T09:21:00Z">
              <w:r w:rsidRPr="00DF6BDB" w:rsidDel="00D73460">
                <w:rPr>
                  <w:rFonts w:ascii="Times New Roman" w:hAnsi="Times New Roman" w:cs="Times New Roman"/>
                  <w:sz w:val="24"/>
                  <w:szCs w:val="24"/>
                </w:rPr>
                <w:t>48-59</w:t>
              </w:r>
            </w:ins>
          </w:p>
        </w:tc>
        <w:tc>
          <w:tcPr>
            <w:tcW w:w="1224" w:type="dxa"/>
          </w:tcPr>
          <w:p w14:paraId="0D7B6EC0" w14:textId="77777777" w:rsidR="00D73460" w:rsidRPr="00DF6BDB" w:rsidDel="00D73460" w:rsidRDefault="00D73460" w:rsidP="00DF6BDB">
            <w:pPr>
              <w:spacing w:after="0" w:line="240" w:lineRule="auto"/>
              <w:rPr>
                <w:ins w:id="4861" w:author="Mohammad Nayeem Hasan" w:date="2024-07-18T15:21:00Z" w16du:dateUtc="2024-07-18T09:21:00Z"/>
                <w:rFonts w:ascii="Times New Roman" w:hAnsi="Times New Roman" w:cs="Times New Roman"/>
                <w:sz w:val="24"/>
                <w:szCs w:val="24"/>
              </w:rPr>
            </w:pPr>
            <w:ins w:id="4862" w:author="Mohammad Nayeem Hasan" w:date="2024-07-18T15:21:00Z" w16du:dateUtc="2024-07-18T09:21:00Z">
              <w:r w:rsidRPr="00DF6BDB" w:rsidDel="00D73460">
                <w:rPr>
                  <w:rFonts w:ascii="Times New Roman" w:hAnsi="Times New Roman" w:cs="Times New Roman"/>
                  <w:sz w:val="24"/>
                  <w:szCs w:val="24"/>
                </w:rPr>
                <w:t>0.53 (0.27 – 1.01)</w:t>
              </w:r>
            </w:ins>
          </w:p>
        </w:tc>
        <w:tc>
          <w:tcPr>
            <w:tcW w:w="679" w:type="dxa"/>
          </w:tcPr>
          <w:p w14:paraId="535470A6" w14:textId="77777777" w:rsidR="00D73460" w:rsidRPr="00DF6BDB" w:rsidDel="00D73460" w:rsidRDefault="00D73460" w:rsidP="00DF6BDB">
            <w:pPr>
              <w:spacing w:after="0" w:line="240" w:lineRule="auto"/>
              <w:rPr>
                <w:ins w:id="4863" w:author="Mohammad Nayeem Hasan" w:date="2024-07-18T15:21:00Z" w16du:dateUtc="2024-07-18T09:21:00Z"/>
                <w:rFonts w:ascii="Times New Roman" w:hAnsi="Times New Roman" w:cs="Times New Roman"/>
                <w:sz w:val="24"/>
                <w:szCs w:val="24"/>
              </w:rPr>
            </w:pPr>
            <w:ins w:id="4864" w:author="Mohammad Nayeem Hasan" w:date="2024-07-18T15:21:00Z" w16du:dateUtc="2024-07-18T09:21:00Z">
              <w:r w:rsidRPr="00DF6BDB" w:rsidDel="00D73460">
                <w:rPr>
                  <w:rFonts w:ascii="Times New Roman" w:hAnsi="Times New Roman" w:cs="Times New Roman"/>
                  <w:sz w:val="24"/>
                  <w:szCs w:val="24"/>
                </w:rPr>
                <w:t>0.054</w:t>
              </w:r>
            </w:ins>
          </w:p>
        </w:tc>
        <w:tc>
          <w:tcPr>
            <w:tcW w:w="1224" w:type="dxa"/>
          </w:tcPr>
          <w:p w14:paraId="69727348" w14:textId="77777777" w:rsidR="00D73460" w:rsidRPr="00DF6BDB" w:rsidDel="00D73460" w:rsidRDefault="00D73460" w:rsidP="00DF6BDB">
            <w:pPr>
              <w:spacing w:after="0" w:line="240" w:lineRule="auto"/>
              <w:rPr>
                <w:ins w:id="4865" w:author="Mohammad Nayeem Hasan" w:date="2024-07-18T15:21:00Z" w16du:dateUtc="2024-07-18T09:21:00Z"/>
                <w:rFonts w:ascii="Times New Roman" w:hAnsi="Times New Roman" w:cs="Times New Roman"/>
                <w:sz w:val="24"/>
                <w:szCs w:val="24"/>
              </w:rPr>
            </w:pPr>
            <w:ins w:id="4866" w:author="Mohammad Nayeem Hasan" w:date="2024-07-18T15:21:00Z" w16du:dateUtc="2024-07-18T09:21:00Z">
              <w:r w:rsidRPr="00DF6BDB" w:rsidDel="00D73460">
                <w:rPr>
                  <w:rFonts w:ascii="Times New Roman" w:hAnsi="Times New Roman" w:cs="Times New Roman"/>
                  <w:sz w:val="24"/>
                  <w:szCs w:val="24"/>
                </w:rPr>
                <w:t>0.48 (0.25 - 0.94)</w:t>
              </w:r>
            </w:ins>
          </w:p>
        </w:tc>
        <w:tc>
          <w:tcPr>
            <w:tcW w:w="749" w:type="dxa"/>
          </w:tcPr>
          <w:p w14:paraId="66BD8F55" w14:textId="77777777" w:rsidR="00D73460" w:rsidRPr="00DF6BDB" w:rsidDel="00D73460" w:rsidRDefault="00D73460" w:rsidP="00DF6BDB">
            <w:pPr>
              <w:spacing w:after="0" w:line="240" w:lineRule="auto"/>
              <w:rPr>
                <w:ins w:id="4867" w:author="Mohammad Nayeem Hasan" w:date="2024-07-18T15:21:00Z" w16du:dateUtc="2024-07-18T09:21:00Z"/>
                <w:rFonts w:ascii="Times New Roman" w:hAnsi="Times New Roman" w:cs="Times New Roman"/>
                <w:sz w:val="24"/>
                <w:szCs w:val="24"/>
              </w:rPr>
            </w:pPr>
            <w:ins w:id="4868" w:author="Mohammad Nayeem Hasan" w:date="2024-07-18T15:21:00Z" w16du:dateUtc="2024-07-18T09:21:00Z">
              <w:r w:rsidRPr="00DF6BDB" w:rsidDel="00D73460">
                <w:rPr>
                  <w:rFonts w:ascii="Times New Roman" w:hAnsi="Times New Roman" w:cs="Times New Roman"/>
                  <w:sz w:val="24"/>
                  <w:szCs w:val="24"/>
                </w:rPr>
                <w:t>0.031*</w:t>
              </w:r>
            </w:ins>
          </w:p>
        </w:tc>
        <w:tc>
          <w:tcPr>
            <w:tcW w:w="1223" w:type="dxa"/>
          </w:tcPr>
          <w:p w14:paraId="1130AB97" w14:textId="77777777" w:rsidR="00D73460" w:rsidRPr="00DF6BDB" w:rsidDel="00D73460" w:rsidRDefault="00D73460" w:rsidP="00DF6BDB">
            <w:pPr>
              <w:spacing w:after="0" w:line="240" w:lineRule="auto"/>
              <w:rPr>
                <w:ins w:id="4869" w:author="Mohammad Nayeem Hasan" w:date="2024-07-18T15:21:00Z" w16du:dateUtc="2024-07-18T09:21:00Z"/>
                <w:rFonts w:ascii="Times New Roman" w:hAnsi="Times New Roman" w:cs="Times New Roman"/>
                <w:sz w:val="24"/>
                <w:szCs w:val="24"/>
              </w:rPr>
            </w:pPr>
            <w:ins w:id="4870" w:author="Mohammad Nayeem Hasan" w:date="2024-07-18T15:21:00Z" w16du:dateUtc="2024-07-18T09:21:00Z">
              <w:r w:rsidRPr="00DF6BDB" w:rsidDel="00D73460">
                <w:rPr>
                  <w:rFonts w:ascii="Times New Roman" w:hAnsi="Times New Roman" w:cs="Times New Roman"/>
                  <w:sz w:val="24"/>
                  <w:szCs w:val="24"/>
                </w:rPr>
                <w:t>0.30 (0.13 - 0.70)</w:t>
              </w:r>
            </w:ins>
          </w:p>
        </w:tc>
        <w:tc>
          <w:tcPr>
            <w:tcW w:w="749" w:type="dxa"/>
          </w:tcPr>
          <w:p w14:paraId="13336F10" w14:textId="77777777" w:rsidR="00D73460" w:rsidRPr="00DF6BDB" w:rsidDel="00D73460" w:rsidRDefault="00D73460" w:rsidP="00DF6BDB">
            <w:pPr>
              <w:spacing w:after="0" w:line="240" w:lineRule="auto"/>
              <w:rPr>
                <w:ins w:id="4871" w:author="Mohammad Nayeem Hasan" w:date="2024-07-18T15:21:00Z" w16du:dateUtc="2024-07-18T09:21:00Z"/>
                <w:rFonts w:ascii="Times New Roman" w:hAnsi="Times New Roman" w:cs="Times New Roman"/>
                <w:sz w:val="24"/>
                <w:szCs w:val="24"/>
              </w:rPr>
            </w:pPr>
            <w:ins w:id="4872" w:author="Mohammad Nayeem Hasan" w:date="2024-07-18T15:21:00Z" w16du:dateUtc="2024-07-18T09:21:00Z">
              <w:r w:rsidRPr="00DF6BDB" w:rsidDel="00D73460">
                <w:rPr>
                  <w:rFonts w:ascii="Times New Roman" w:hAnsi="Times New Roman" w:cs="Times New Roman"/>
                  <w:sz w:val="24"/>
                  <w:szCs w:val="24"/>
                </w:rPr>
                <w:t>0.006**</w:t>
              </w:r>
            </w:ins>
          </w:p>
        </w:tc>
        <w:tc>
          <w:tcPr>
            <w:tcW w:w="1223" w:type="dxa"/>
          </w:tcPr>
          <w:p w14:paraId="37387CEC" w14:textId="77777777" w:rsidR="00D73460" w:rsidRPr="00DF6BDB" w:rsidDel="00D73460" w:rsidRDefault="00D73460" w:rsidP="00DF6BDB">
            <w:pPr>
              <w:spacing w:after="0" w:line="240" w:lineRule="auto"/>
              <w:rPr>
                <w:ins w:id="4873" w:author="Mohammad Nayeem Hasan" w:date="2024-07-18T15:21:00Z" w16du:dateUtc="2024-07-18T09:21:00Z"/>
                <w:rFonts w:ascii="Times New Roman" w:hAnsi="Times New Roman" w:cs="Times New Roman"/>
                <w:sz w:val="24"/>
                <w:szCs w:val="24"/>
              </w:rPr>
            </w:pPr>
            <w:ins w:id="4874" w:author="Mohammad Nayeem Hasan" w:date="2024-07-18T15:21:00Z" w16du:dateUtc="2024-07-18T09:21:00Z">
              <w:r w:rsidRPr="00DF6BDB" w:rsidDel="00D73460">
                <w:rPr>
                  <w:rFonts w:ascii="Times New Roman" w:hAnsi="Times New Roman" w:cs="Times New Roman"/>
                  <w:sz w:val="24"/>
                  <w:szCs w:val="24"/>
                </w:rPr>
                <w:t>0.23 (0.09 - 0.57)</w:t>
              </w:r>
            </w:ins>
          </w:p>
        </w:tc>
        <w:tc>
          <w:tcPr>
            <w:tcW w:w="749" w:type="dxa"/>
          </w:tcPr>
          <w:p w14:paraId="0D1D47D9" w14:textId="77777777" w:rsidR="00D73460" w:rsidRPr="00DF6BDB" w:rsidDel="00D73460" w:rsidRDefault="00D73460" w:rsidP="00DF6BDB">
            <w:pPr>
              <w:spacing w:after="0" w:line="240" w:lineRule="auto"/>
              <w:rPr>
                <w:ins w:id="4875" w:author="Mohammad Nayeem Hasan" w:date="2024-07-18T15:21:00Z" w16du:dateUtc="2024-07-18T09:21:00Z"/>
                <w:rFonts w:ascii="Times New Roman" w:hAnsi="Times New Roman" w:cs="Times New Roman"/>
                <w:sz w:val="24"/>
                <w:szCs w:val="24"/>
              </w:rPr>
            </w:pPr>
            <w:ins w:id="4876" w:author="Mohammad Nayeem Hasan" w:date="2024-07-18T15:21:00Z" w16du:dateUtc="2024-07-18T09:21:00Z">
              <w:r w:rsidRPr="00DF6BDB" w:rsidDel="00D73460">
                <w:rPr>
                  <w:rFonts w:ascii="Times New Roman" w:hAnsi="Times New Roman" w:cs="Times New Roman"/>
                  <w:sz w:val="24"/>
                  <w:szCs w:val="24"/>
                </w:rPr>
                <w:t>0.001**</w:t>
              </w:r>
            </w:ins>
          </w:p>
        </w:tc>
      </w:tr>
      <w:tr w:rsidR="00D73460" w:rsidRPr="00DF6BDB" w:rsidDel="00D73460" w14:paraId="7A32DAE6" w14:textId="77777777" w:rsidTr="00755549">
        <w:trPr>
          <w:ins w:id="4877" w:author="Mohammad Nayeem Hasan" w:date="2024-07-18T15:21:00Z"/>
        </w:trPr>
        <w:tc>
          <w:tcPr>
            <w:tcW w:w="1530" w:type="dxa"/>
          </w:tcPr>
          <w:p w14:paraId="140CB610" w14:textId="77777777" w:rsidR="00D73460" w:rsidRPr="00DF6BDB" w:rsidDel="00D73460" w:rsidRDefault="00D73460" w:rsidP="00DF6BDB">
            <w:pPr>
              <w:spacing w:after="0" w:line="240" w:lineRule="auto"/>
              <w:rPr>
                <w:ins w:id="4878" w:author="Mohammad Nayeem Hasan" w:date="2024-07-18T15:21:00Z" w16du:dateUtc="2024-07-18T09:21:00Z"/>
                <w:rFonts w:ascii="Times New Roman" w:hAnsi="Times New Roman" w:cs="Times New Roman"/>
                <w:sz w:val="24"/>
                <w:szCs w:val="24"/>
              </w:rPr>
            </w:pPr>
            <w:ins w:id="4879" w:author="Mohammad Nayeem Hasan" w:date="2024-07-18T15:21:00Z" w16du:dateUtc="2024-07-18T09:21:00Z">
              <w:r w:rsidRPr="00DF6BDB" w:rsidDel="00D73460">
                <w:rPr>
                  <w:rFonts w:ascii="Times New Roman" w:hAnsi="Times New Roman" w:cs="Times New Roman"/>
                  <w:sz w:val="24"/>
                  <w:szCs w:val="24"/>
                </w:rPr>
                <w:t>Sex</w:t>
              </w:r>
            </w:ins>
          </w:p>
        </w:tc>
        <w:tc>
          <w:tcPr>
            <w:tcW w:w="1224" w:type="dxa"/>
          </w:tcPr>
          <w:p w14:paraId="46B14107" w14:textId="77777777" w:rsidR="00D73460" w:rsidRPr="00DF6BDB" w:rsidDel="00D73460" w:rsidRDefault="00D73460" w:rsidP="00DF6BDB">
            <w:pPr>
              <w:spacing w:after="0" w:line="240" w:lineRule="auto"/>
              <w:rPr>
                <w:ins w:id="4880" w:author="Mohammad Nayeem Hasan" w:date="2024-07-18T15:21:00Z" w16du:dateUtc="2024-07-18T09:21:00Z"/>
                <w:rFonts w:ascii="Times New Roman" w:hAnsi="Times New Roman" w:cs="Times New Roman"/>
                <w:sz w:val="24"/>
                <w:szCs w:val="24"/>
              </w:rPr>
            </w:pPr>
          </w:p>
        </w:tc>
        <w:tc>
          <w:tcPr>
            <w:tcW w:w="679" w:type="dxa"/>
          </w:tcPr>
          <w:p w14:paraId="191892BF" w14:textId="77777777" w:rsidR="00D73460" w:rsidRPr="00DF6BDB" w:rsidDel="00D73460" w:rsidRDefault="00D73460" w:rsidP="00DF6BDB">
            <w:pPr>
              <w:spacing w:after="0" w:line="240" w:lineRule="auto"/>
              <w:rPr>
                <w:ins w:id="4881" w:author="Mohammad Nayeem Hasan" w:date="2024-07-18T15:21:00Z" w16du:dateUtc="2024-07-18T09:21:00Z"/>
                <w:rFonts w:ascii="Times New Roman" w:hAnsi="Times New Roman" w:cs="Times New Roman"/>
                <w:sz w:val="24"/>
                <w:szCs w:val="24"/>
              </w:rPr>
            </w:pPr>
          </w:p>
        </w:tc>
        <w:tc>
          <w:tcPr>
            <w:tcW w:w="1224" w:type="dxa"/>
          </w:tcPr>
          <w:p w14:paraId="5EC25DC3" w14:textId="77777777" w:rsidR="00D73460" w:rsidRPr="00DF6BDB" w:rsidDel="00D73460" w:rsidRDefault="00D73460" w:rsidP="00DF6BDB">
            <w:pPr>
              <w:spacing w:after="0" w:line="240" w:lineRule="auto"/>
              <w:rPr>
                <w:ins w:id="4882" w:author="Mohammad Nayeem Hasan" w:date="2024-07-18T15:21:00Z" w16du:dateUtc="2024-07-18T09:21:00Z"/>
                <w:rFonts w:ascii="Times New Roman" w:hAnsi="Times New Roman" w:cs="Times New Roman"/>
                <w:sz w:val="24"/>
                <w:szCs w:val="24"/>
              </w:rPr>
            </w:pPr>
          </w:p>
        </w:tc>
        <w:tc>
          <w:tcPr>
            <w:tcW w:w="749" w:type="dxa"/>
          </w:tcPr>
          <w:p w14:paraId="6193DA67" w14:textId="77777777" w:rsidR="00D73460" w:rsidRPr="00DF6BDB" w:rsidDel="00D73460" w:rsidRDefault="00D73460" w:rsidP="00DF6BDB">
            <w:pPr>
              <w:spacing w:after="0" w:line="240" w:lineRule="auto"/>
              <w:rPr>
                <w:ins w:id="4883" w:author="Mohammad Nayeem Hasan" w:date="2024-07-18T15:21:00Z" w16du:dateUtc="2024-07-18T09:21:00Z"/>
                <w:rFonts w:ascii="Times New Roman" w:hAnsi="Times New Roman" w:cs="Times New Roman"/>
                <w:sz w:val="24"/>
                <w:szCs w:val="24"/>
              </w:rPr>
            </w:pPr>
          </w:p>
        </w:tc>
        <w:tc>
          <w:tcPr>
            <w:tcW w:w="1223" w:type="dxa"/>
          </w:tcPr>
          <w:p w14:paraId="002E9616" w14:textId="77777777" w:rsidR="00D73460" w:rsidRPr="00DF6BDB" w:rsidDel="00D73460" w:rsidRDefault="00D73460" w:rsidP="00DF6BDB">
            <w:pPr>
              <w:spacing w:after="0" w:line="240" w:lineRule="auto"/>
              <w:rPr>
                <w:ins w:id="4884" w:author="Mohammad Nayeem Hasan" w:date="2024-07-18T15:21:00Z" w16du:dateUtc="2024-07-18T09:21:00Z"/>
                <w:rFonts w:ascii="Times New Roman" w:hAnsi="Times New Roman" w:cs="Times New Roman"/>
                <w:sz w:val="24"/>
                <w:szCs w:val="24"/>
              </w:rPr>
            </w:pPr>
          </w:p>
        </w:tc>
        <w:tc>
          <w:tcPr>
            <w:tcW w:w="749" w:type="dxa"/>
          </w:tcPr>
          <w:p w14:paraId="1640765A" w14:textId="77777777" w:rsidR="00D73460" w:rsidRPr="00DF6BDB" w:rsidDel="00D73460" w:rsidRDefault="00D73460" w:rsidP="00DF6BDB">
            <w:pPr>
              <w:spacing w:after="0" w:line="240" w:lineRule="auto"/>
              <w:rPr>
                <w:ins w:id="4885" w:author="Mohammad Nayeem Hasan" w:date="2024-07-18T15:21:00Z" w16du:dateUtc="2024-07-18T09:21:00Z"/>
                <w:rFonts w:ascii="Times New Roman" w:hAnsi="Times New Roman" w:cs="Times New Roman"/>
                <w:sz w:val="24"/>
                <w:szCs w:val="24"/>
              </w:rPr>
            </w:pPr>
          </w:p>
        </w:tc>
        <w:tc>
          <w:tcPr>
            <w:tcW w:w="1223" w:type="dxa"/>
          </w:tcPr>
          <w:p w14:paraId="4209228E" w14:textId="77777777" w:rsidR="00D73460" w:rsidRPr="00DF6BDB" w:rsidDel="00D73460" w:rsidRDefault="00D73460" w:rsidP="00DF6BDB">
            <w:pPr>
              <w:spacing w:after="0" w:line="240" w:lineRule="auto"/>
              <w:rPr>
                <w:ins w:id="4886" w:author="Mohammad Nayeem Hasan" w:date="2024-07-18T15:21:00Z" w16du:dateUtc="2024-07-18T09:21:00Z"/>
                <w:rFonts w:ascii="Times New Roman" w:hAnsi="Times New Roman" w:cs="Times New Roman"/>
                <w:sz w:val="24"/>
                <w:szCs w:val="24"/>
              </w:rPr>
            </w:pPr>
          </w:p>
        </w:tc>
        <w:tc>
          <w:tcPr>
            <w:tcW w:w="749" w:type="dxa"/>
          </w:tcPr>
          <w:p w14:paraId="737F6AD8" w14:textId="77777777" w:rsidR="00D73460" w:rsidRPr="00DF6BDB" w:rsidDel="00D73460" w:rsidRDefault="00D73460" w:rsidP="00DF6BDB">
            <w:pPr>
              <w:spacing w:after="0" w:line="240" w:lineRule="auto"/>
              <w:rPr>
                <w:ins w:id="4887" w:author="Mohammad Nayeem Hasan" w:date="2024-07-18T15:21:00Z" w16du:dateUtc="2024-07-18T09:21:00Z"/>
                <w:rFonts w:ascii="Times New Roman" w:hAnsi="Times New Roman" w:cs="Times New Roman"/>
                <w:sz w:val="24"/>
                <w:szCs w:val="24"/>
              </w:rPr>
            </w:pPr>
          </w:p>
        </w:tc>
      </w:tr>
      <w:tr w:rsidR="00D73460" w:rsidRPr="00DF6BDB" w:rsidDel="00D73460" w14:paraId="36876EA9" w14:textId="77777777" w:rsidTr="00755549">
        <w:trPr>
          <w:ins w:id="4888" w:author="Mohammad Nayeem Hasan" w:date="2024-07-18T15:21:00Z"/>
        </w:trPr>
        <w:tc>
          <w:tcPr>
            <w:tcW w:w="1530" w:type="dxa"/>
          </w:tcPr>
          <w:p w14:paraId="0C04A245" w14:textId="77777777" w:rsidR="00D73460" w:rsidRPr="00DF6BDB" w:rsidDel="00D73460" w:rsidRDefault="00D73460" w:rsidP="00DF6BDB">
            <w:pPr>
              <w:spacing w:after="0" w:line="240" w:lineRule="auto"/>
              <w:rPr>
                <w:ins w:id="4889" w:author="Mohammad Nayeem Hasan" w:date="2024-07-18T15:21:00Z" w16du:dateUtc="2024-07-18T09:21:00Z"/>
                <w:rFonts w:ascii="Times New Roman" w:hAnsi="Times New Roman" w:cs="Times New Roman"/>
                <w:sz w:val="24"/>
                <w:szCs w:val="24"/>
              </w:rPr>
            </w:pPr>
            <w:ins w:id="4890" w:author="Mohammad Nayeem Hasan" w:date="2024-07-18T15:21:00Z" w16du:dateUtc="2024-07-18T09:21:00Z">
              <w:r w:rsidRPr="00DF6BDB" w:rsidDel="00D73460">
                <w:rPr>
                  <w:rFonts w:ascii="Times New Roman" w:hAnsi="Times New Roman" w:cs="Times New Roman"/>
                  <w:sz w:val="24"/>
                  <w:szCs w:val="24"/>
                </w:rPr>
                <w:t>Male</w:t>
              </w:r>
            </w:ins>
          </w:p>
        </w:tc>
        <w:tc>
          <w:tcPr>
            <w:tcW w:w="1224" w:type="dxa"/>
          </w:tcPr>
          <w:p w14:paraId="28D1D628" w14:textId="77777777" w:rsidR="00D73460" w:rsidRPr="00DF6BDB" w:rsidDel="00D73460" w:rsidRDefault="00D73460" w:rsidP="00DF6BDB">
            <w:pPr>
              <w:spacing w:after="0" w:line="240" w:lineRule="auto"/>
              <w:rPr>
                <w:ins w:id="4891" w:author="Mohammad Nayeem Hasan" w:date="2024-07-18T15:21:00Z" w16du:dateUtc="2024-07-18T09:21:00Z"/>
                <w:rFonts w:ascii="Times New Roman" w:hAnsi="Times New Roman" w:cs="Times New Roman"/>
                <w:sz w:val="24"/>
                <w:szCs w:val="24"/>
              </w:rPr>
            </w:pPr>
            <w:ins w:id="4892"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15119300" w14:textId="77777777" w:rsidR="00D73460" w:rsidRPr="00DF6BDB" w:rsidDel="00D73460" w:rsidRDefault="00D73460" w:rsidP="00DF6BDB">
            <w:pPr>
              <w:spacing w:after="0" w:line="240" w:lineRule="auto"/>
              <w:rPr>
                <w:ins w:id="4893" w:author="Mohammad Nayeem Hasan" w:date="2024-07-18T15:21:00Z" w16du:dateUtc="2024-07-18T09:21:00Z"/>
                <w:rFonts w:ascii="Times New Roman" w:hAnsi="Times New Roman" w:cs="Times New Roman"/>
                <w:sz w:val="24"/>
                <w:szCs w:val="24"/>
              </w:rPr>
            </w:pPr>
          </w:p>
        </w:tc>
        <w:tc>
          <w:tcPr>
            <w:tcW w:w="1224" w:type="dxa"/>
          </w:tcPr>
          <w:p w14:paraId="5E413200" w14:textId="77777777" w:rsidR="00D73460" w:rsidRPr="00DF6BDB" w:rsidDel="00D73460" w:rsidRDefault="00D73460" w:rsidP="00DF6BDB">
            <w:pPr>
              <w:spacing w:after="0" w:line="240" w:lineRule="auto"/>
              <w:rPr>
                <w:ins w:id="4894" w:author="Mohammad Nayeem Hasan" w:date="2024-07-18T15:21:00Z" w16du:dateUtc="2024-07-18T09:21:00Z"/>
                <w:rFonts w:ascii="Times New Roman" w:hAnsi="Times New Roman" w:cs="Times New Roman"/>
                <w:sz w:val="24"/>
                <w:szCs w:val="24"/>
              </w:rPr>
            </w:pPr>
            <w:ins w:id="489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6282363" w14:textId="77777777" w:rsidR="00D73460" w:rsidRPr="00DF6BDB" w:rsidDel="00D73460" w:rsidRDefault="00D73460" w:rsidP="00DF6BDB">
            <w:pPr>
              <w:spacing w:after="0" w:line="240" w:lineRule="auto"/>
              <w:rPr>
                <w:ins w:id="4896" w:author="Mohammad Nayeem Hasan" w:date="2024-07-18T15:21:00Z" w16du:dateUtc="2024-07-18T09:21:00Z"/>
                <w:rFonts w:ascii="Times New Roman" w:hAnsi="Times New Roman" w:cs="Times New Roman"/>
                <w:sz w:val="24"/>
                <w:szCs w:val="24"/>
              </w:rPr>
            </w:pPr>
          </w:p>
        </w:tc>
        <w:tc>
          <w:tcPr>
            <w:tcW w:w="1223" w:type="dxa"/>
          </w:tcPr>
          <w:p w14:paraId="4CE24A55" w14:textId="77777777" w:rsidR="00D73460" w:rsidRPr="00DF6BDB" w:rsidDel="00D73460" w:rsidRDefault="00D73460" w:rsidP="00DF6BDB">
            <w:pPr>
              <w:spacing w:after="0" w:line="240" w:lineRule="auto"/>
              <w:rPr>
                <w:ins w:id="4897" w:author="Mohammad Nayeem Hasan" w:date="2024-07-18T15:21:00Z" w16du:dateUtc="2024-07-18T09:21:00Z"/>
                <w:rFonts w:ascii="Times New Roman" w:hAnsi="Times New Roman" w:cs="Times New Roman"/>
                <w:sz w:val="24"/>
                <w:szCs w:val="24"/>
              </w:rPr>
            </w:pPr>
            <w:ins w:id="489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04A6FA7" w14:textId="77777777" w:rsidR="00D73460" w:rsidRPr="00DF6BDB" w:rsidDel="00D73460" w:rsidRDefault="00D73460" w:rsidP="00DF6BDB">
            <w:pPr>
              <w:spacing w:after="0" w:line="240" w:lineRule="auto"/>
              <w:rPr>
                <w:ins w:id="4899" w:author="Mohammad Nayeem Hasan" w:date="2024-07-18T15:21:00Z" w16du:dateUtc="2024-07-18T09:21:00Z"/>
                <w:rFonts w:ascii="Times New Roman" w:hAnsi="Times New Roman" w:cs="Times New Roman"/>
                <w:sz w:val="24"/>
                <w:szCs w:val="24"/>
              </w:rPr>
            </w:pPr>
          </w:p>
        </w:tc>
        <w:tc>
          <w:tcPr>
            <w:tcW w:w="1223" w:type="dxa"/>
          </w:tcPr>
          <w:p w14:paraId="62AA2C2A" w14:textId="77777777" w:rsidR="00D73460" w:rsidRPr="00DF6BDB" w:rsidDel="00D73460" w:rsidRDefault="00D73460" w:rsidP="00DF6BDB">
            <w:pPr>
              <w:spacing w:after="0" w:line="240" w:lineRule="auto"/>
              <w:rPr>
                <w:ins w:id="4900" w:author="Mohammad Nayeem Hasan" w:date="2024-07-18T15:21:00Z" w16du:dateUtc="2024-07-18T09:21:00Z"/>
                <w:rFonts w:ascii="Times New Roman" w:hAnsi="Times New Roman" w:cs="Times New Roman"/>
                <w:sz w:val="24"/>
                <w:szCs w:val="24"/>
              </w:rPr>
            </w:pPr>
            <w:ins w:id="490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56D2093" w14:textId="77777777" w:rsidR="00D73460" w:rsidRPr="00DF6BDB" w:rsidDel="00D73460" w:rsidRDefault="00D73460" w:rsidP="00DF6BDB">
            <w:pPr>
              <w:spacing w:after="0" w:line="240" w:lineRule="auto"/>
              <w:rPr>
                <w:ins w:id="4902" w:author="Mohammad Nayeem Hasan" w:date="2024-07-18T15:21:00Z" w16du:dateUtc="2024-07-18T09:21:00Z"/>
                <w:rFonts w:ascii="Times New Roman" w:hAnsi="Times New Roman" w:cs="Times New Roman"/>
                <w:sz w:val="24"/>
                <w:szCs w:val="24"/>
              </w:rPr>
            </w:pPr>
          </w:p>
        </w:tc>
      </w:tr>
      <w:tr w:rsidR="00D73460" w:rsidRPr="00DF6BDB" w:rsidDel="00D73460" w14:paraId="375D30A6" w14:textId="77777777" w:rsidTr="00755549">
        <w:trPr>
          <w:ins w:id="4903" w:author="Mohammad Nayeem Hasan" w:date="2024-07-18T15:21:00Z"/>
        </w:trPr>
        <w:tc>
          <w:tcPr>
            <w:tcW w:w="1530" w:type="dxa"/>
          </w:tcPr>
          <w:p w14:paraId="04AD1946" w14:textId="77777777" w:rsidR="00D73460" w:rsidRPr="00DF6BDB" w:rsidDel="00D73460" w:rsidRDefault="00D73460" w:rsidP="00DF6BDB">
            <w:pPr>
              <w:spacing w:after="0" w:line="240" w:lineRule="auto"/>
              <w:rPr>
                <w:ins w:id="4904" w:author="Mohammad Nayeem Hasan" w:date="2024-07-18T15:21:00Z" w16du:dateUtc="2024-07-18T09:21:00Z"/>
                <w:rFonts w:ascii="Times New Roman" w:hAnsi="Times New Roman" w:cs="Times New Roman"/>
                <w:sz w:val="24"/>
                <w:szCs w:val="24"/>
              </w:rPr>
            </w:pPr>
            <w:ins w:id="4905" w:author="Mohammad Nayeem Hasan" w:date="2024-07-18T15:21:00Z" w16du:dateUtc="2024-07-18T09:21:00Z">
              <w:r w:rsidRPr="00DF6BDB" w:rsidDel="00D73460">
                <w:rPr>
                  <w:rFonts w:ascii="Times New Roman" w:hAnsi="Times New Roman" w:cs="Times New Roman"/>
                  <w:sz w:val="24"/>
                  <w:szCs w:val="24"/>
                </w:rPr>
                <w:t>Female</w:t>
              </w:r>
            </w:ins>
          </w:p>
        </w:tc>
        <w:tc>
          <w:tcPr>
            <w:tcW w:w="1224" w:type="dxa"/>
          </w:tcPr>
          <w:p w14:paraId="7FAF37AA" w14:textId="77777777" w:rsidR="00D73460" w:rsidRPr="00DF6BDB" w:rsidDel="00D73460" w:rsidRDefault="00D73460" w:rsidP="00DF6BDB">
            <w:pPr>
              <w:spacing w:after="0" w:line="240" w:lineRule="auto"/>
              <w:rPr>
                <w:ins w:id="4906" w:author="Mohammad Nayeem Hasan" w:date="2024-07-18T15:21:00Z" w16du:dateUtc="2024-07-18T09:21:00Z"/>
                <w:rFonts w:ascii="Times New Roman" w:hAnsi="Times New Roman" w:cs="Times New Roman"/>
                <w:sz w:val="24"/>
                <w:szCs w:val="24"/>
              </w:rPr>
            </w:pPr>
            <w:ins w:id="4907" w:author="Mohammad Nayeem Hasan" w:date="2024-07-18T15:21:00Z" w16du:dateUtc="2024-07-18T09:21:00Z">
              <w:r w:rsidRPr="00DF6BDB" w:rsidDel="00D73460">
                <w:rPr>
                  <w:rFonts w:ascii="Times New Roman" w:hAnsi="Times New Roman" w:cs="Times New Roman"/>
                  <w:sz w:val="24"/>
                  <w:szCs w:val="24"/>
                </w:rPr>
                <w:t>1.02 (0.71 – 1.45)</w:t>
              </w:r>
            </w:ins>
          </w:p>
        </w:tc>
        <w:tc>
          <w:tcPr>
            <w:tcW w:w="679" w:type="dxa"/>
          </w:tcPr>
          <w:p w14:paraId="7FF77F85" w14:textId="77777777" w:rsidR="00D73460" w:rsidRPr="00DF6BDB" w:rsidDel="00D73460" w:rsidRDefault="00D73460" w:rsidP="00DF6BDB">
            <w:pPr>
              <w:spacing w:after="0" w:line="240" w:lineRule="auto"/>
              <w:rPr>
                <w:ins w:id="4908" w:author="Mohammad Nayeem Hasan" w:date="2024-07-18T15:21:00Z" w16du:dateUtc="2024-07-18T09:21:00Z"/>
                <w:rFonts w:ascii="Times New Roman" w:hAnsi="Times New Roman" w:cs="Times New Roman"/>
                <w:sz w:val="24"/>
                <w:szCs w:val="24"/>
              </w:rPr>
            </w:pPr>
            <w:ins w:id="4909" w:author="Mohammad Nayeem Hasan" w:date="2024-07-18T15:21:00Z" w16du:dateUtc="2024-07-18T09:21:00Z">
              <w:r w:rsidRPr="00DF6BDB" w:rsidDel="00D73460">
                <w:rPr>
                  <w:rFonts w:ascii="Times New Roman" w:hAnsi="Times New Roman" w:cs="Times New Roman"/>
                  <w:sz w:val="24"/>
                  <w:szCs w:val="24"/>
                </w:rPr>
                <w:t>0.916</w:t>
              </w:r>
            </w:ins>
          </w:p>
        </w:tc>
        <w:tc>
          <w:tcPr>
            <w:tcW w:w="1224" w:type="dxa"/>
          </w:tcPr>
          <w:p w14:paraId="54E420CE" w14:textId="77777777" w:rsidR="00D73460" w:rsidRPr="00DF6BDB" w:rsidDel="00D73460" w:rsidRDefault="00D73460" w:rsidP="00DF6BDB">
            <w:pPr>
              <w:spacing w:after="0" w:line="240" w:lineRule="auto"/>
              <w:rPr>
                <w:ins w:id="4910" w:author="Mohammad Nayeem Hasan" w:date="2024-07-18T15:21:00Z" w16du:dateUtc="2024-07-18T09:21:00Z"/>
                <w:rFonts w:ascii="Times New Roman" w:hAnsi="Times New Roman" w:cs="Times New Roman"/>
                <w:sz w:val="24"/>
                <w:szCs w:val="24"/>
              </w:rPr>
            </w:pPr>
            <w:ins w:id="4911" w:author="Mohammad Nayeem Hasan" w:date="2024-07-18T15:21:00Z" w16du:dateUtc="2024-07-18T09:21:00Z">
              <w:r w:rsidRPr="00DF6BDB" w:rsidDel="00D73460">
                <w:rPr>
                  <w:rFonts w:ascii="Times New Roman" w:hAnsi="Times New Roman" w:cs="Times New Roman"/>
                  <w:sz w:val="24"/>
                  <w:szCs w:val="24"/>
                </w:rPr>
                <w:t>1.00 (0.69 - 1.45)</w:t>
              </w:r>
            </w:ins>
          </w:p>
        </w:tc>
        <w:tc>
          <w:tcPr>
            <w:tcW w:w="749" w:type="dxa"/>
          </w:tcPr>
          <w:p w14:paraId="4ECB52AE" w14:textId="77777777" w:rsidR="00D73460" w:rsidRPr="00DF6BDB" w:rsidDel="00D73460" w:rsidRDefault="00D73460" w:rsidP="00DF6BDB">
            <w:pPr>
              <w:spacing w:after="0" w:line="240" w:lineRule="auto"/>
              <w:rPr>
                <w:ins w:id="4912" w:author="Mohammad Nayeem Hasan" w:date="2024-07-18T15:21:00Z" w16du:dateUtc="2024-07-18T09:21:00Z"/>
                <w:rFonts w:ascii="Times New Roman" w:hAnsi="Times New Roman" w:cs="Times New Roman"/>
                <w:sz w:val="24"/>
                <w:szCs w:val="24"/>
              </w:rPr>
            </w:pPr>
            <w:ins w:id="4913" w:author="Mohammad Nayeem Hasan" w:date="2024-07-18T15:21:00Z" w16du:dateUtc="2024-07-18T09:21:00Z">
              <w:r w:rsidRPr="00DF6BDB" w:rsidDel="00D73460">
                <w:rPr>
                  <w:rFonts w:ascii="Times New Roman" w:hAnsi="Times New Roman" w:cs="Times New Roman"/>
                  <w:sz w:val="24"/>
                  <w:szCs w:val="24"/>
                </w:rPr>
                <w:t>0.991</w:t>
              </w:r>
            </w:ins>
          </w:p>
        </w:tc>
        <w:tc>
          <w:tcPr>
            <w:tcW w:w="1223" w:type="dxa"/>
          </w:tcPr>
          <w:p w14:paraId="692FC0DD" w14:textId="77777777" w:rsidR="00D73460" w:rsidRPr="00DF6BDB" w:rsidDel="00D73460" w:rsidRDefault="00D73460" w:rsidP="00DF6BDB">
            <w:pPr>
              <w:spacing w:after="0" w:line="240" w:lineRule="auto"/>
              <w:rPr>
                <w:ins w:id="4914" w:author="Mohammad Nayeem Hasan" w:date="2024-07-18T15:21:00Z" w16du:dateUtc="2024-07-18T09:21:00Z"/>
                <w:rFonts w:ascii="Times New Roman" w:hAnsi="Times New Roman" w:cs="Times New Roman"/>
                <w:sz w:val="24"/>
                <w:szCs w:val="24"/>
              </w:rPr>
            </w:pPr>
            <w:ins w:id="4915" w:author="Mohammad Nayeem Hasan" w:date="2024-07-18T15:21:00Z" w16du:dateUtc="2024-07-18T09:21:00Z">
              <w:r w:rsidRPr="00DF6BDB" w:rsidDel="00D73460">
                <w:rPr>
                  <w:rFonts w:ascii="Times New Roman" w:hAnsi="Times New Roman" w:cs="Times New Roman"/>
                  <w:sz w:val="24"/>
                  <w:szCs w:val="24"/>
                </w:rPr>
                <w:t>1.27 (0.76 - 2.12)</w:t>
              </w:r>
            </w:ins>
          </w:p>
        </w:tc>
        <w:tc>
          <w:tcPr>
            <w:tcW w:w="749" w:type="dxa"/>
          </w:tcPr>
          <w:p w14:paraId="6806CE73" w14:textId="77777777" w:rsidR="00D73460" w:rsidRPr="00DF6BDB" w:rsidDel="00D73460" w:rsidRDefault="00D73460" w:rsidP="00DF6BDB">
            <w:pPr>
              <w:spacing w:after="0" w:line="240" w:lineRule="auto"/>
              <w:rPr>
                <w:ins w:id="4916" w:author="Mohammad Nayeem Hasan" w:date="2024-07-18T15:21:00Z" w16du:dateUtc="2024-07-18T09:21:00Z"/>
                <w:rFonts w:ascii="Times New Roman" w:hAnsi="Times New Roman" w:cs="Times New Roman"/>
                <w:sz w:val="24"/>
                <w:szCs w:val="24"/>
              </w:rPr>
            </w:pPr>
            <w:ins w:id="4917" w:author="Mohammad Nayeem Hasan" w:date="2024-07-18T15:21:00Z" w16du:dateUtc="2024-07-18T09:21:00Z">
              <w:r w:rsidRPr="00DF6BDB" w:rsidDel="00D73460">
                <w:rPr>
                  <w:rFonts w:ascii="Times New Roman" w:hAnsi="Times New Roman" w:cs="Times New Roman"/>
                  <w:sz w:val="24"/>
                  <w:szCs w:val="24"/>
                </w:rPr>
                <w:t>0.367</w:t>
              </w:r>
            </w:ins>
          </w:p>
        </w:tc>
        <w:tc>
          <w:tcPr>
            <w:tcW w:w="1223" w:type="dxa"/>
          </w:tcPr>
          <w:p w14:paraId="682B0EC1" w14:textId="77777777" w:rsidR="00D73460" w:rsidRPr="00DF6BDB" w:rsidDel="00D73460" w:rsidRDefault="00D73460" w:rsidP="00DF6BDB">
            <w:pPr>
              <w:spacing w:after="0" w:line="240" w:lineRule="auto"/>
              <w:rPr>
                <w:ins w:id="4918" w:author="Mohammad Nayeem Hasan" w:date="2024-07-18T15:21:00Z" w16du:dateUtc="2024-07-18T09:21:00Z"/>
                <w:rFonts w:ascii="Times New Roman" w:hAnsi="Times New Roman" w:cs="Times New Roman"/>
                <w:sz w:val="24"/>
                <w:szCs w:val="24"/>
              </w:rPr>
            </w:pPr>
            <w:ins w:id="4919" w:author="Mohammad Nayeem Hasan" w:date="2024-07-18T15:21:00Z" w16du:dateUtc="2024-07-18T09:21:00Z">
              <w:r w:rsidRPr="00DF6BDB" w:rsidDel="00D73460">
                <w:rPr>
                  <w:rFonts w:ascii="Times New Roman" w:hAnsi="Times New Roman" w:cs="Times New Roman"/>
                  <w:sz w:val="24"/>
                  <w:szCs w:val="24"/>
                </w:rPr>
                <w:t>1.33 (0.78 - 2.27)</w:t>
              </w:r>
            </w:ins>
          </w:p>
        </w:tc>
        <w:tc>
          <w:tcPr>
            <w:tcW w:w="749" w:type="dxa"/>
          </w:tcPr>
          <w:p w14:paraId="56E2016A" w14:textId="77777777" w:rsidR="00D73460" w:rsidRPr="00DF6BDB" w:rsidDel="00D73460" w:rsidRDefault="00D73460" w:rsidP="00DF6BDB">
            <w:pPr>
              <w:spacing w:after="0" w:line="240" w:lineRule="auto"/>
              <w:rPr>
                <w:ins w:id="4920" w:author="Mohammad Nayeem Hasan" w:date="2024-07-18T15:21:00Z" w16du:dateUtc="2024-07-18T09:21:00Z"/>
                <w:rFonts w:ascii="Times New Roman" w:hAnsi="Times New Roman" w:cs="Times New Roman"/>
                <w:sz w:val="24"/>
                <w:szCs w:val="24"/>
              </w:rPr>
            </w:pPr>
            <w:ins w:id="4921" w:author="Mohammad Nayeem Hasan" w:date="2024-07-18T15:21:00Z" w16du:dateUtc="2024-07-18T09:21:00Z">
              <w:r w:rsidRPr="00DF6BDB" w:rsidDel="00D73460">
                <w:rPr>
                  <w:rFonts w:ascii="Times New Roman" w:hAnsi="Times New Roman" w:cs="Times New Roman"/>
                  <w:sz w:val="24"/>
                  <w:szCs w:val="24"/>
                </w:rPr>
                <w:t>0.301</w:t>
              </w:r>
            </w:ins>
          </w:p>
        </w:tc>
      </w:tr>
      <w:tr w:rsidR="00D73460" w:rsidRPr="00DF6BDB" w:rsidDel="00D73460" w14:paraId="3C1B4C53" w14:textId="77777777" w:rsidTr="00755549">
        <w:trPr>
          <w:ins w:id="4922" w:author="Mohammad Nayeem Hasan" w:date="2024-07-18T15:21:00Z"/>
        </w:trPr>
        <w:tc>
          <w:tcPr>
            <w:tcW w:w="1530" w:type="dxa"/>
          </w:tcPr>
          <w:p w14:paraId="0D2034C9" w14:textId="77777777" w:rsidR="00D73460" w:rsidRPr="00DF6BDB" w:rsidDel="00D73460" w:rsidRDefault="00D73460" w:rsidP="00DF6BDB">
            <w:pPr>
              <w:spacing w:after="0" w:line="240" w:lineRule="auto"/>
              <w:rPr>
                <w:ins w:id="4923" w:author="Mohammad Nayeem Hasan" w:date="2024-07-18T15:21:00Z" w16du:dateUtc="2024-07-18T09:21:00Z"/>
                <w:rFonts w:ascii="Times New Roman" w:hAnsi="Times New Roman" w:cs="Times New Roman"/>
                <w:sz w:val="24"/>
                <w:szCs w:val="24"/>
              </w:rPr>
            </w:pPr>
            <w:ins w:id="4924" w:author="Mohammad Nayeem Hasan" w:date="2024-07-18T15:21:00Z" w16du:dateUtc="2024-07-18T09:21:00Z">
              <w:r w:rsidRPr="00DF6BDB" w:rsidDel="00D73460">
                <w:rPr>
                  <w:rFonts w:ascii="Times New Roman" w:hAnsi="Times New Roman" w:cs="Times New Roman"/>
                  <w:sz w:val="24"/>
                  <w:szCs w:val="24"/>
                </w:rPr>
                <w:t>Education Status</w:t>
              </w:r>
            </w:ins>
          </w:p>
        </w:tc>
        <w:tc>
          <w:tcPr>
            <w:tcW w:w="1224" w:type="dxa"/>
          </w:tcPr>
          <w:p w14:paraId="2795CCC0" w14:textId="77777777" w:rsidR="00D73460" w:rsidRPr="00DF6BDB" w:rsidDel="00D73460" w:rsidRDefault="00D73460" w:rsidP="00DF6BDB">
            <w:pPr>
              <w:spacing w:after="0" w:line="240" w:lineRule="auto"/>
              <w:rPr>
                <w:ins w:id="4925" w:author="Mohammad Nayeem Hasan" w:date="2024-07-18T15:21:00Z" w16du:dateUtc="2024-07-18T09:21:00Z"/>
                <w:rFonts w:ascii="Times New Roman" w:hAnsi="Times New Roman" w:cs="Times New Roman"/>
                <w:sz w:val="24"/>
                <w:szCs w:val="24"/>
              </w:rPr>
            </w:pPr>
          </w:p>
        </w:tc>
        <w:tc>
          <w:tcPr>
            <w:tcW w:w="679" w:type="dxa"/>
          </w:tcPr>
          <w:p w14:paraId="38DCB166" w14:textId="77777777" w:rsidR="00D73460" w:rsidRPr="00DF6BDB" w:rsidDel="00D73460" w:rsidRDefault="00D73460" w:rsidP="00DF6BDB">
            <w:pPr>
              <w:spacing w:after="0" w:line="240" w:lineRule="auto"/>
              <w:rPr>
                <w:ins w:id="4926" w:author="Mohammad Nayeem Hasan" w:date="2024-07-18T15:21:00Z" w16du:dateUtc="2024-07-18T09:21:00Z"/>
                <w:rFonts w:ascii="Times New Roman" w:hAnsi="Times New Roman" w:cs="Times New Roman"/>
                <w:sz w:val="24"/>
                <w:szCs w:val="24"/>
              </w:rPr>
            </w:pPr>
          </w:p>
        </w:tc>
        <w:tc>
          <w:tcPr>
            <w:tcW w:w="1224" w:type="dxa"/>
          </w:tcPr>
          <w:p w14:paraId="058E731F" w14:textId="77777777" w:rsidR="00D73460" w:rsidRPr="00DF6BDB" w:rsidDel="00D73460" w:rsidRDefault="00D73460" w:rsidP="00DF6BDB">
            <w:pPr>
              <w:spacing w:after="0" w:line="240" w:lineRule="auto"/>
              <w:rPr>
                <w:ins w:id="4927" w:author="Mohammad Nayeem Hasan" w:date="2024-07-18T15:21:00Z" w16du:dateUtc="2024-07-18T09:21:00Z"/>
                <w:rFonts w:ascii="Times New Roman" w:hAnsi="Times New Roman" w:cs="Times New Roman"/>
                <w:sz w:val="24"/>
                <w:szCs w:val="24"/>
              </w:rPr>
            </w:pPr>
          </w:p>
        </w:tc>
        <w:tc>
          <w:tcPr>
            <w:tcW w:w="749" w:type="dxa"/>
          </w:tcPr>
          <w:p w14:paraId="44E3104D" w14:textId="77777777" w:rsidR="00D73460" w:rsidRPr="00DF6BDB" w:rsidDel="00D73460" w:rsidRDefault="00D73460" w:rsidP="00DF6BDB">
            <w:pPr>
              <w:spacing w:after="0" w:line="240" w:lineRule="auto"/>
              <w:rPr>
                <w:ins w:id="4928" w:author="Mohammad Nayeem Hasan" w:date="2024-07-18T15:21:00Z" w16du:dateUtc="2024-07-18T09:21:00Z"/>
                <w:rFonts w:ascii="Times New Roman" w:hAnsi="Times New Roman" w:cs="Times New Roman"/>
                <w:sz w:val="24"/>
                <w:szCs w:val="24"/>
              </w:rPr>
            </w:pPr>
          </w:p>
        </w:tc>
        <w:tc>
          <w:tcPr>
            <w:tcW w:w="1223" w:type="dxa"/>
          </w:tcPr>
          <w:p w14:paraId="55F541F9" w14:textId="77777777" w:rsidR="00D73460" w:rsidRPr="00DF6BDB" w:rsidDel="00D73460" w:rsidRDefault="00D73460" w:rsidP="00DF6BDB">
            <w:pPr>
              <w:spacing w:after="0" w:line="240" w:lineRule="auto"/>
              <w:rPr>
                <w:ins w:id="4929" w:author="Mohammad Nayeem Hasan" w:date="2024-07-18T15:21:00Z" w16du:dateUtc="2024-07-18T09:21:00Z"/>
                <w:rFonts w:ascii="Times New Roman" w:hAnsi="Times New Roman" w:cs="Times New Roman"/>
                <w:sz w:val="24"/>
                <w:szCs w:val="24"/>
              </w:rPr>
            </w:pPr>
          </w:p>
        </w:tc>
        <w:tc>
          <w:tcPr>
            <w:tcW w:w="749" w:type="dxa"/>
          </w:tcPr>
          <w:p w14:paraId="3CF0CBCB" w14:textId="77777777" w:rsidR="00D73460" w:rsidRPr="00DF6BDB" w:rsidDel="00D73460" w:rsidRDefault="00D73460" w:rsidP="00DF6BDB">
            <w:pPr>
              <w:spacing w:after="0" w:line="240" w:lineRule="auto"/>
              <w:rPr>
                <w:ins w:id="4930" w:author="Mohammad Nayeem Hasan" w:date="2024-07-18T15:21:00Z" w16du:dateUtc="2024-07-18T09:21:00Z"/>
                <w:rFonts w:ascii="Times New Roman" w:hAnsi="Times New Roman" w:cs="Times New Roman"/>
                <w:sz w:val="24"/>
                <w:szCs w:val="24"/>
              </w:rPr>
            </w:pPr>
          </w:p>
        </w:tc>
        <w:tc>
          <w:tcPr>
            <w:tcW w:w="1223" w:type="dxa"/>
          </w:tcPr>
          <w:p w14:paraId="7CC6F885" w14:textId="77777777" w:rsidR="00D73460" w:rsidRPr="00DF6BDB" w:rsidDel="00D73460" w:rsidRDefault="00D73460" w:rsidP="00DF6BDB">
            <w:pPr>
              <w:spacing w:after="0" w:line="240" w:lineRule="auto"/>
              <w:rPr>
                <w:ins w:id="4931" w:author="Mohammad Nayeem Hasan" w:date="2024-07-18T15:21:00Z" w16du:dateUtc="2024-07-18T09:21:00Z"/>
                <w:rFonts w:ascii="Times New Roman" w:hAnsi="Times New Roman" w:cs="Times New Roman"/>
                <w:sz w:val="24"/>
                <w:szCs w:val="24"/>
              </w:rPr>
            </w:pPr>
          </w:p>
        </w:tc>
        <w:tc>
          <w:tcPr>
            <w:tcW w:w="749" w:type="dxa"/>
          </w:tcPr>
          <w:p w14:paraId="7838F4FB" w14:textId="77777777" w:rsidR="00D73460" w:rsidRPr="00DF6BDB" w:rsidDel="00D73460" w:rsidRDefault="00D73460" w:rsidP="00DF6BDB">
            <w:pPr>
              <w:spacing w:after="0" w:line="240" w:lineRule="auto"/>
              <w:rPr>
                <w:ins w:id="4932" w:author="Mohammad Nayeem Hasan" w:date="2024-07-18T15:21:00Z" w16du:dateUtc="2024-07-18T09:21:00Z"/>
                <w:rFonts w:ascii="Times New Roman" w:hAnsi="Times New Roman" w:cs="Times New Roman"/>
                <w:sz w:val="24"/>
                <w:szCs w:val="24"/>
              </w:rPr>
            </w:pPr>
          </w:p>
        </w:tc>
      </w:tr>
      <w:tr w:rsidR="00D73460" w:rsidRPr="00DF6BDB" w:rsidDel="00D73460" w14:paraId="79CEA4D0" w14:textId="77777777" w:rsidTr="00755549">
        <w:trPr>
          <w:ins w:id="4933" w:author="Mohammad Nayeem Hasan" w:date="2024-07-18T15:21:00Z"/>
        </w:trPr>
        <w:tc>
          <w:tcPr>
            <w:tcW w:w="1530" w:type="dxa"/>
          </w:tcPr>
          <w:p w14:paraId="7E4BF1D4" w14:textId="77777777" w:rsidR="00D73460" w:rsidRPr="00DF6BDB" w:rsidDel="00D73460" w:rsidRDefault="00D73460" w:rsidP="00DF6BDB">
            <w:pPr>
              <w:spacing w:after="0" w:line="240" w:lineRule="auto"/>
              <w:rPr>
                <w:ins w:id="4934" w:author="Mohammad Nayeem Hasan" w:date="2024-07-18T15:21:00Z" w16du:dateUtc="2024-07-18T09:21:00Z"/>
                <w:rFonts w:ascii="Times New Roman" w:hAnsi="Times New Roman" w:cs="Times New Roman"/>
                <w:sz w:val="24"/>
                <w:szCs w:val="24"/>
              </w:rPr>
            </w:pPr>
            <w:ins w:id="4935" w:author="Mohammad Nayeem Hasan" w:date="2024-07-18T15:21:00Z" w16du:dateUtc="2024-07-18T09:21:00Z">
              <w:r w:rsidRPr="00DF6BDB" w:rsidDel="00D73460">
                <w:rPr>
                  <w:rFonts w:ascii="Times New Roman" w:hAnsi="Times New Roman" w:cs="Times New Roman"/>
                  <w:sz w:val="24"/>
                  <w:szCs w:val="24"/>
                </w:rPr>
                <w:t>None/Primary incomplete</w:t>
              </w:r>
            </w:ins>
          </w:p>
        </w:tc>
        <w:tc>
          <w:tcPr>
            <w:tcW w:w="1224" w:type="dxa"/>
          </w:tcPr>
          <w:p w14:paraId="42893E83" w14:textId="77777777" w:rsidR="00D73460" w:rsidRPr="00DF6BDB" w:rsidDel="00D73460" w:rsidRDefault="00D73460" w:rsidP="00DF6BDB">
            <w:pPr>
              <w:spacing w:after="0" w:line="240" w:lineRule="auto"/>
              <w:rPr>
                <w:ins w:id="4936" w:author="Mohammad Nayeem Hasan" w:date="2024-07-18T15:21:00Z" w16du:dateUtc="2024-07-18T09:21:00Z"/>
                <w:rFonts w:ascii="Times New Roman" w:hAnsi="Times New Roman" w:cs="Times New Roman"/>
                <w:sz w:val="24"/>
                <w:szCs w:val="24"/>
              </w:rPr>
            </w:pPr>
            <w:ins w:id="4937"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6300208" w14:textId="77777777" w:rsidR="00D73460" w:rsidRPr="00DF6BDB" w:rsidDel="00D73460" w:rsidRDefault="00D73460" w:rsidP="00DF6BDB">
            <w:pPr>
              <w:spacing w:after="0" w:line="240" w:lineRule="auto"/>
              <w:rPr>
                <w:ins w:id="4938" w:author="Mohammad Nayeem Hasan" w:date="2024-07-18T15:21:00Z" w16du:dateUtc="2024-07-18T09:21:00Z"/>
                <w:rFonts w:ascii="Times New Roman" w:hAnsi="Times New Roman" w:cs="Times New Roman"/>
                <w:sz w:val="24"/>
                <w:szCs w:val="24"/>
              </w:rPr>
            </w:pPr>
          </w:p>
        </w:tc>
        <w:tc>
          <w:tcPr>
            <w:tcW w:w="1224" w:type="dxa"/>
          </w:tcPr>
          <w:p w14:paraId="1ACAA99A" w14:textId="77777777" w:rsidR="00D73460" w:rsidRPr="00DF6BDB" w:rsidDel="00D73460" w:rsidRDefault="00D73460" w:rsidP="00DF6BDB">
            <w:pPr>
              <w:spacing w:after="0" w:line="240" w:lineRule="auto"/>
              <w:rPr>
                <w:ins w:id="4939" w:author="Mohammad Nayeem Hasan" w:date="2024-07-18T15:21:00Z" w16du:dateUtc="2024-07-18T09:21:00Z"/>
                <w:rFonts w:ascii="Times New Roman" w:hAnsi="Times New Roman" w:cs="Times New Roman"/>
                <w:sz w:val="24"/>
                <w:szCs w:val="24"/>
              </w:rPr>
            </w:pPr>
            <w:ins w:id="494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BD9315D" w14:textId="77777777" w:rsidR="00D73460" w:rsidRPr="00DF6BDB" w:rsidDel="00D73460" w:rsidRDefault="00D73460" w:rsidP="00DF6BDB">
            <w:pPr>
              <w:spacing w:after="0" w:line="240" w:lineRule="auto"/>
              <w:rPr>
                <w:ins w:id="4941" w:author="Mohammad Nayeem Hasan" w:date="2024-07-18T15:21:00Z" w16du:dateUtc="2024-07-18T09:21:00Z"/>
                <w:rFonts w:ascii="Times New Roman" w:hAnsi="Times New Roman" w:cs="Times New Roman"/>
                <w:sz w:val="24"/>
                <w:szCs w:val="24"/>
              </w:rPr>
            </w:pPr>
          </w:p>
        </w:tc>
        <w:tc>
          <w:tcPr>
            <w:tcW w:w="1223" w:type="dxa"/>
          </w:tcPr>
          <w:p w14:paraId="0647B460" w14:textId="77777777" w:rsidR="00D73460" w:rsidRPr="00DF6BDB" w:rsidDel="00D73460" w:rsidRDefault="00D73460" w:rsidP="00DF6BDB">
            <w:pPr>
              <w:spacing w:after="0" w:line="240" w:lineRule="auto"/>
              <w:rPr>
                <w:ins w:id="4942" w:author="Mohammad Nayeem Hasan" w:date="2024-07-18T15:21:00Z" w16du:dateUtc="2024-07-18T09:21:00Z"/>
                <w:rFonts w:ascii="Times New Roman" w:hAnsi="Times New Roman" w:cs="Times New Roman"/>
                <w:sz w:val="24"/>
                <w:szCs w:val="24"/>
              </w:rPr>
            </w:pPr>
            <w:ins w:id="494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7DF7675" w14:textId="77777777" w:rsidR="00D73460" w:rsidRPr="00DF6BDB" w:rsidDel="00D73460" w:rsidRDefault="00D73460" w:rsidP="00DF6BDB">
            <w:pPr>
              <w:spacing w:after="0" w:line="240" w:lineRule="auto"/>
              <w:rPr>
                <w:ins w:id="4944" w:author="Mohammad Nayeem Hasan" w:date="2024-07-18T15:21:00Z" w16du:dateUtc="2024-07-18T09:21:00Z"/>
                <w:rFonts w:ascii="Times New Roman" w:hAnsi="Times New Roman" w:cs="Times New Roman"/>
                <w:sz w:val="24"/>
                <w:szCs w:val="24"/>
              </w:rPr>
            </w:pPr>
          </w:p>
        </w:tc>
        <w:tc>
          <w:tcPr>
            <w:tcW w:w="1223" w:type="dxa"/>
          </w:tcPr>
          <w:p w14:paraId="22D02718" w14:textId="77777777" w:rsidR="00D73460" w:rsidRPr="00DF6BDB" w:rsidDel="00D73460" w:rsidRDefault="00D73460" w:rsidP="00DF6BDB">
            <w:pPr>
              <w:spacing w:after="0" w:line="240" w:lineRule="auto"/>
              <w:rPr>
                <w:ins w:id="4945" w:author="Mohammad Nayeem Hasan" w:date="2024-07-18T15:21:00Z" w16du:dateUtc="2024-07-18T09:21:00Z"/>
                <w:rFonts w:ascii="Times New Roman" w:hAnsi="Times New Roman" w:cs="Times New Roman"/>
                <w:sz w:val="24"/>
                <w:szCs w:val="24"/>
              </w:rPr>
            </w:pPr>
            <w:ins w:id="494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6788D3A" w14:textId="77777777" w:rsidR="00D73460" w:rsidRPr="00DF6BDB" w:rsidDel="00D73460" w:rsidRDefault="00D73460" w:rsidP="00DF6BDB">
            <w:pPr>
              <w:spacing w:after="0" w:line="240" w:lineRule="auto"/>
              <w:rPr>
                <w:ins w:id="4947" w:author="Mohammad Nayeem Hasan" w:date="2024-07-18T15:21:00Z" w16du:dateUtc="2024-07-18T09:21:00Z"/>
                <w:rFonts w:ascii="Times New Roman" w:hAnsi="Times New Roman" w:cs="Times New Roman"/>
                <w:sz w:val="24"/>
                <w:szCs w:val="24"/>
              </w:rPr>
            </w:pPr>
          </w:p>
        </w:tc>
      </w:tr>
      <w:tr w:rsidR="00D73460" w:rsidRPr="00DF6BDB" w:rsidDel="00D73460" w14:paraId="072BBCDC" w14:textId="77777777" w:rsidTr="00755549">
        <w:trPr>
          <w:ins w:id="4948" w:author="Mohammad Nayeem Hasan" w:date="2024-07-18T15:21:00Z"/>
        </w:trPr>
        <w:tc>
          <w:tcPr>
            <w:tcW w:w="1530" w:type="dxa"/>
          </w:tcPr>
          <w:p w14:paraId="0795A8FE" w14:textId="77777777" w:rsidR="00D73460" w:rsidRPr="00DF6BDB" w:rsidDel="00D73460" w:rsidRDefault="00D73460" w:rsidP="00DF6BDB">
            <w:pPr>
              <w:spacing w:after="0" w:line="240" w:lineRule="auto"/>
              <w:rPr>
                <w:ins w:id="4949" w:author="Mohammad Nayeem Hasan" w:date="2024-07-18T15:21:00Z" w16du:dateUtc="2024-07-18T09:21:00Z"/>
                <w:rFonts w:ascii="Times New Roman" w:hAnsi="Times New Roman" w:cs="Times New Roman"/>
                <w:sz w:val="24"/>
                <w:szCs w:val="24"/>
              </w:rPr>
            </w:pPr>
            <w:ins w:id="4950" w:author="Mohammad Nayeem Hasan" w:date="2024-07-18T15:21:00Z" w16du:dateUtc="2024-07-18T09:21:00Z">
              <w:r w:rsidRPr="00DF6BDB" w:rsidDel="00D73460">
                <w:rPr>
                  <w:rFonts w:ascii="Times New Roman" w:hAnsi="Times New Roman" w:cs="Times New Roman"/>
                  <w:sz w:val="24"/>
                  <w:szCs w:val="24"/>
                </w:rPr>
                <w:t>Primary Complete</w:t>
              </w:r>
            </w:ins>
          </w:p>
        </w:tc>
        <w:tc>
          <w:tcPr>
            <w:tcW w:w="1224" w:type="dxa"/>
          </w:tcPr>
          <w:p w14:paraId="1380BB45" w14:textId="77777777" w:rsidR="00D73460" w:rsidRPr="00DF6BDB" w:rsidDel="00D73460" w:rsidRDefault="00D73460" w:rsidP="00DF6BDB">
            <w:pPr>
              <w:spacing w:after="0" w:line="240" w:lineRule="auto"/>
              <w:rPr>
                <w:ins w:id="4951" w:author="Mohammad Nayeem Hasan" w:date="2024-07-18T15:21:00Z" w16du:dateUtc="2024-07-18T09:21:00Z"/>
                <w:rFonts w:ascii="Times New Roman" w:hAnsi="Times New Roman" w:cs="Times New Roman"/>
                <w:sz w:val="24"/>
                <w:szCs w:val="24"/>
              </w:rPr>
            </w:pPr>
            <w:ins w:id="4952" w:author="Mohammad Nayeem Hasan" w:date="2024-07-18T15:21:00Z" w16du:dateUtc="2024-07-18T09:21:00Z">
              <w:r w:rsidRPr="00DF6BDB" w:rsidDel="00D73460">
                <w:rPr>
                  <w:rFonts w:ascii="Times New Roman" w:hAnsi="Times New Roman" w:cs="Times New Roman"/>
                  <w:sz w:val="24"/>
                  <w:szCs w:val="24"/>
                </w:rPr>
                <w:t>0.52 (0.28 – 0.97)</w:t>
              </w:r>
            </w:ins>
          </w:p>
        </w:tc>
        <w:tc>
          <w:tcPr>
            <w:tcW w:w="679" w:type="dxa"/>
          </w:tcPr>
          <w:p w14:paraId="4C9CF2E0" w14:textId="77777777" w:rsidR="00D73460" w:rsidRPr="00DF6BDB" w:rsidDel="00D73460" w:rsidRDefault="00D73460" w:rsidP="00DF6BDB">
            <w:pPr>
              <w:spacing w:after="0" w:line="240" w:lineRule="auto"/>
              <w:rPr>
                <w:ins w:id="4953" w:author="Mohammad Nayeem Hasan" w:date="2024-07-18T15:21:00Z" w16du:dateUtc="2024-07-18T09:21:00Z"/>
                <w:rFonts w:ascii="Times New Roman" w:hAnsi="Times New Roman" w:cs="Times New Roman"/>
                <w:sz w:val="24"/>
                <w:szCs w:val="24"/>
              </w:rPr>
            </w:pPr>
            <w:ins w:id="4954" w:author="Mohammad Nayeem Hasan" w:date="2024-07-18T15:21:00Z" w16du:dateUtc="2024-07-18T09:21:00Z">
              <w:r w:rsidRPr="00DF6BDB" w:rsidDel="00D73460">
                <w:rPr>
                  <w:rFonts w:ascii="Times New Roman" w:hAnsi="Times New Roman" w:cs="Times New Roman"/>
                  <w:sz w:val="24"/>
                  <w:szCs w:val="24"/>
                </w:rPr>
                <w:t>0.041</w:t>
              </w:r>
            </w:ins>
          </w:p>
        </w:tc>
        <w:tc>
          <w:tcPr>
            <w:tcW w:w="1224" w:type="dxa"/>
          </w:tcPr>
          <w:p w14:paraId="3C1E46AE" w14:textId="77777777" w:rsidR="00D73460" w:rsidRPr="00DF6BDB" w:rsidDel="00D73460" w:rsidRDefault="00D73460" w:rsidP="00DF6BDB">
            <w:pPr>
              <w:spacing w:after="0" w:line="240" w:lineRule="auto"/>
              <w:rPr>
                <w:ins w:id="4955" w:author="Mohammad Nayeem Hasan" w:date="2024-07-18T15:21:00Z" w16du:dateUtc="2024-07-18T09:21:00Z"/>
                <w:rFonts w:ascii="Times New Roman" w:hAnsi="Times New Roman" w:cs="Times New Roman"/>
                <w:sz w:val="24"/>
                <w:szCs w:val="24"/>
              </w:rPr>
            </w:pPr>
            <w:ins w:id="4956" w:author="Mohammad Nayeem Hasan" w:date="2024-07-18T15:21:00Z" w16du:dateUtc="2024-07-18T09:21:00Z">
              <w:r w:rsidRPr="00DF6BDB" w:rsidDel="00D73460">
                <w:rPr>
                  <w:rFonts w:ascii="Times New Roman" w:hAnsi="Times New Roman" w:cs="Times New Roman"/>
                  <w:sz w:val="24"/>
                  <w:szCs w:val="24"/>
                </w:rPr>
                <w:t>0.48 (0.25 - 0.94)</w:t>
              </w:r>
            </w:ins>
          </w:p>
        </w:tc>
        <w:tc>
          <w:tcPr>
            <w:tcW w:w="749" w:type="dxa"/>
          </w:tcPr>
          <w:p w14:paraId="708A49BD" w14:textId="77777777" w:rsidR="00D73460" w:rsidRPr="00DF6BDB" w:rsidDel="00D73460" w:rsidRDefault="00D73460" w:rsidP="00DF6BDB">
            <w:pPr>
              <w:spacing w:after="0" w:line="240" w:lineRule="auto"/>
              <w:rPr>
                <w:ins w:id="4957" w:author="Mohammad Nayeem Hasan" w:date="2024-07-18T15:21:00Z" w16du:dateUtc="2024-07-18T09:21:00Z"/>
                <w:rFonts w:ascii="Times New Roman" w:hAnsi="Times New Roman" w:cs="Times New Roman"/>
                <w:sz w:val="24"/>
                <w:szCs w:val="24"/>
              </w:rPr>
            </w:pPr>
            <w:ins w:id="4958" w:author="Mohammad Nayeem Hasan" w:date="2024-07-18T15:21:00Z" w16du:dateUtc="2024-07-18T09:21:00Z">
              <w:r w:rsidRPr="00DF6BDB" w:rsidDel="00D73460">
                <w:rPr>
                  <w:rFonts w:ascii="Times New Roman" w:hAnsi="Times New Roman" w:cs="Times New Roman"/>
                  <w:sz w:val="24"/>
                  <w:szCs w:val="24"/>
                </w:rPr>
                <w:t>0.032*</w:t>
              </w:r>
            </w:ins>
          </w:p>
        </w:tc>
        <w:tc>
          <w:tcPr>
            <w:tcW w:w="1223" w:type="dxa"/>
          </w:tcPr>
          <w:p w14:paraId="043BD146" w14:textId="77777777" w:rsidR="00D73460" w:rsidRPr="00DF6BDB" w:rsidDel="00D73460" w:rsidRDefault="00D73460" w:rsidP="00DF6BDB">
            <w:pPr>
              <w:spacing w:after="0" w:line="240" w:lineRule="auto"/>
              <w:rPr>
                <w:ins w:id="4959" w:author="Mohammad Nayeem Hasan" w:date="2024-07-18T15:21:00Z" w16du:dateUtc="2024-07-18T09:21:00Z"/>
                <w:rFonts w:ascii="Times New Roman" w:hAnsi="Times New Roman" w:cs="Times New Roman"/>
                <w:sz w:val="24"/>
                <w:szCs w:val="24"/>
              </w:rPr>
            </w:pPr>
            <w:ins w:id="4960" w:author="Mohammad Nayeem Hasan" w:date="2024-07-18T15:21:00Z" w16du:dateUtc="2024-07-18T09:21:00Z">
              <w:r w:rsidRPr="00DF6BDB" w:rsidDel="00D73460">
                <w:rPr>
                  <w:rFonts w:ascii="Times New Roman" w:hAnsi="Times New Roman" w:cs="Times New Roman"/>
                  <w:sz w:val="24"/>
                  <w:szCs w:val="24"/>
                </w:rPr>
                <w:t>1.07 (0.55 - 2.09)</w:t>
              </w:r>
            </w:ins>
          </w:p>
        </w:tc>
        <w:tc>
          <w:tcPr>
            <w:tcW w:w="749" w:type="dxa"/>
          </w:tcPr>
          <w:p w14:paraId="05D8166B" w14:textId="77777777" w:rsidR="00D73460" w:rsidRPr="00DF6BDB" w:rsidDel="00D73460" w:rsidRDefault="00D73460" w:rsidP="00DF6BDB">
            <w:pPr>
              <w:spacing w:after="0" w:line="240" w:lineRule="auto"/>
              <w:rPr>
                <w:ins w:id="4961" w:author="Mohammad Nayeem Hasan" w:date="2024-07-18T15:21:00Z" w16du:dateUtc="2024-07-18T09:21:00Z"/>
                <w:rFonts w:ascii="Times New Roman" w:hAnsi="Times New Roman" w:cs="Times New Roman"/>
                <w:sz w:val="24"/>
                <w:szCs w:val="24"/>
              </w:rPr>
            </w:pPr>
            <w:ins w:id="4962" w:author="Mohammad Nayeem Hasan" w:date="2024-07-18T15:21:00Z" w16du:dateUtc="2024-07-18T09:21:00Z">
              <w:r w:rsidRPr="00DF6BDB" w:rsidDel="00D73460">
                <w:rPr>
                  <w:rFonts w:ascii="Times New Roman" w:hAnsi="Times New Roman" w:cs="Times New Roman"/>
                  <w:sz w:val="24"/>
                  <w:szCs w:val="24"/>
                </w:rPr>
                <w:t>0.837</w:t>
              </w:r>
            </w:ins>
          </w:p>
        </w:tc>
        <w:tc>
          <w:tcPr>
            <w:tcW w:w="1223" w:type="dxa"/>
          </w:tcPr>
          <w:p w14:paraId="4DE0ABE3" w14:textId="77777777" w:rsidR="00D73460" w:rsidRPr="00DF6BDB" w:rsidDel="00D73460" w:rsidRDefault="00D73460" w:rsidP="00DF6BDB">
            <w:pPr>
              <w:spacing w:after="0" w:line="240" w:lineRule="auto"/>
              <w:rPr>
                <w:ins w:id="4963" w:author="Mohammad Nayeem Hasan" w:date="2024-07-18T15:21:00Z" w16du:dateUtc="2024-07-18T09:21:00Z"/>
                <w:rFonts w:ascii="Times New Roman" w:hAnsi="Times New Roman" w:cs="Times New Roman"/>
                <w:sz w:val="24"/>
                <w:szCs w:val="24"/>
              </w:rPr>
            </w:pPr>
            <w:ins w:id="4964" w:author="Mohammad Nayeem Hasan" w:date="2024-07-18T15:21:00Z" w16du:dateUtc="2024-07-18T09:21:00Z">
              <w:r w:rsidRPr="00DF6BDB" w:rsidDel="00D73460">
                <w:rPr>
                  <w:rFonts w:ascii="Times New Roman" w:hAnsi="Times New Roman" w:cs="Times New Roman"/>
                  <w:sz w:val="24"/>
                  <w:szCs w:val="24"/>
                </w:rPr>
                <w:t>1.28 (0.62 - 2.65)</w:t>
              </w:r>
            </w:ins>
          </w:p>
        </w:tc>
        <w:tc>
          <w:tcPr>
            <w:tcW w:w="749" w:type="dxa"/>
          </w:tcPr>
          <w:p w14:paraId="3F2EF2F7" w14:textId="77777777" w:rsidR="00D73460" w:rsidRPr="00DF6BDB" w:rsidDel="00D73460" w:rsidRDefault="00D73460" w:rsidP="00DF6BDB">
            <w:pPr>
              <w:spacing w:after="0" w:line="240" w:lineRule="auto"/>
              <w:rPr>
                <w:ins w:id="4965" w:author="Mohammad Nayeem Hasan" w:date="2024-07-18T15:21:00Z" w16du:dateUtc="2024-07-18T09:21:00Z"/>
                <w:rFonts w:ascii="Times New Roman" w:hAnsi="Times New Roman" w:cs="Times New Roman"/>
                <w:sz w:val="24"/>
                <w:szCs w:val="24"/>
              </w:rPr>
            </w:pPr>
            <w:ins w:id="4966" w:author="Mohammad Nayeem Hasan" w:date="2024-07-18T15:21:00Z" w16du:dateUtc="2024-07-18T09:21:00Z">
              <w:r w:rsidRPr="00DF6BDB" w:rsidDel="00D73460">
                <w:rPr>
                  <w:rFonts w:ascii="Times New Roman" w:hAnsi="Times New Roman" w:cs="Times New Roman"/>
                  <w:sz w:val="24"/>
                  <w:szCs w:val="24"/>
                </w:rPr>
                <w:t>0.508</w:t>
              </w:r>
            </w:ins>
          </w:p>
        </w:tc>
      </w:tr>
      <w:tr w:rsidR="00D73460" w:rsidRPr="00DF6BDB" w:rsidDel="00D73460" w14:paraId="516A1433" w14:textId="77777777" w:rsidTr="00755549">
        <w:trPr>
          <w:ins w:id="4967" w:author="Mohammad Nayeem Hasan" w:date="2024-07-18T15:21:00Z"/>
        </w:trPr>
        <w:tc>
          <w:tcPr>
            <w:tcW w:w="1530" w:type="dxa"/>
          </w:tcPr>
          <w:p w14:paraId="33F8F035" w14:textId="77777777" w:rsidR="00D73460" w:rsidRPr="00DF6BDB" w:rsidDel="00D73460" w:rsidRDefault="00D73460" w:rsidP="00DF6BDB">
            <w:pPr>
              <w:spacing w:after="0" w:line="240" w:lineRule="auto"/>
              <w:rPr>
                <w:ins w:id="4968" w:author="Mohammad Nayeem Hasan" w:date="2024-07-18T15:21:00Z" w16du:dateUtc="2024-07-18T09:21:00Z"/>
                <w:rFonts w:ascii="Times New Roman" w:hAnsi="Times New Roman" w:cs="Times New Roman"/>
                <w:sz w:val="24"/>
                <w:szCs w:val="24"/>
              </w:rPr>
            </w:pPr>
            <w:ins w:id="4969" w:author="Mohammad Nayeem Hasan" w:date="2024-07-18T15:21:00Z" w16du:dateUtc="2024-07-18T09:21:00Z">
              <w:r w:rsidRPr="00DF6BDB" w:rsidDel="00D73460">
                <w:rPr>
                  <w:rFonts w:ascii="Times New Roman" w:hAnsi="Times New Roman" w:cs="Times New Roman"/>
                  <w:sz w:val="24"/>
                  <w:szCs w:val="24"/>
                </w:rPr>
                <w:t>Secondary</w:t>
              </w:r>
            </w:ins>
          </w:p>
        </w:tc>
        <w:tc>
          <w:tcPr>
            <w:tcW w:w="1224" w:type="dxa"/>
          </w:tcPr>
          <w:p w14:paraId="7023E224" w14:textId="77777777" w:rsidR="00D73460" w:rsidRPr="00DF6BDB" w:rsidDel="00D73460" w:rsidRDefault="00D73460" w:rsidP="00DF6BDB">
            <w:pPr>
              <w:spacing w:after="0" w:line="240" w:lineRule="auto"/>
              <w:rPr>
                <w:ins w:id="4970" w:author="Mohammad Nayeem Hasan" w:date="2024-07-18T15:21:00Z" w16du:dateUtc="2024-07-18T09:21:00Z"/>
                <w:rFonts w:ascii="Times New Roman" w:hAnsi="Times New Roman" w:cs="Times New Roman"/>
                <w:sz w:val="24"/>
                <w:szCs w:val="24"/>
              </w:rPr>
            </w:pPr>
            <w:ins w:id="4971" w:author="Mohammad Nayeem Hasan" w:date="2024-07-18T15:21:00Z" w16du:dateUtc="2024-07-18T09:21:00Z">
              <w:r w:rsidRPr="00DF6BDB" w:rsidDel="00D73460">
                <w:rPr>
                  <w:rFonts w:ascii="Times New Roman" w:hAnsi="Times New Roman" w:cs="Times New Roman"/>
                  <w:sz w:val="24"/>
                  <w:szCs w:val="24"/>
                </w:rPr>
                <w:t>0.76 (0.44 – 1.31)</w:t>
              </w:r>
            </w:ins>
          </w:p>
        </w:tc>
        <w:tc>
          <w:tcPr>
            <w:tcW w:w="679" w:type="dxa"/>
          </w:tcPr>
          <w:p w14:paraId="2BA76475" w14:textId="77777777" w:rsidR="00D73460" w:rsidRPr="00DF6BDB" w:rsidDel="00D73460" w:rsidRDefault="00D73460" w:rsidP="00DF6BDB">
            <w:pPr>
              <w:spacing w:after="0" w:line="240" w:lineRule="auto"/>
              <w:rPr>
                <w:ins w:id="4972" w:author="Mohammad Nayeem Hasan" w:date="2024-07-18T15:21:00Z" w16du:dateUtc="2024-07-18T09:21:00Z"/>
                <w:rFonts w:ascii="Times New Roman" w:hAnsi="Times New Roman" w:cs="Times New Roman"/>
                <w:sz w:val="24"/>
                <w:szCs w:val="24"/>
              </w:rPr>
            </w:pPr>
            <w:ins w:id="4973" w:author="Mohammad Nayeem Hasan" w:date="2024-07-18T15:21:00Z" w16du:dateUtc="2024-07-18T09:21:00Z">
              <w:r w:rsidRPr="00DF6BDB" w:rsidDel="00D73460">
                <w:rPr>
                  <w:rFonts w:ascii="Times New Roman" w:hAnsi="Times New Roman" w:cs="Times New Roman"/>
                  <w:sz w:val="24"/>
                  <w:szCs w:val="24"/>
                </w:rPr>
                <w:t>0.317</w:t>
              </w:r>
            </w:ins>
          </w:p>
        </w:tc>
        <w:tc>
          <w:tcPr>
            <w:tcW w:w="1224" w:type="dxa"/>
          </w:tcPr>
          <w:p w14:paraId="4FC5AD33" w14:textId="77777777" w:rsidR="00D73460" w:rsidRPr="00DF6BDB" w:rsidDel="00D73460" w:rsidRDefault="00D73460" w:rsidP="00DF6BDB">
            <w:pPr>
              <w:spacing w:after="0" w:line="240" w:lineRule="auto"/>
              <w:rPr>
                <w:ins w:id="4974" w:author="Mohammad Nayeem Hasan" w:date="2024-07-18T15:21:00Z" w16du:dateUtc="2024-07-18T09:21:00Z"/>
                <w:rFonts w:ascii="Times New Roman" w:hAnsi="Times New Roman" w:cs="Times New Roman"/>
                <w:sz w:val="24"/>
                <w:szCs w:val="24"/>
              </w:rPr>
            </w:pPr>
            <w:ins w:id="4975" w:author="Mohammad Nayeem Hasan" w:date="2024-07-18T15:21:00Z" w16du:dateUtc="2024-07-18T09:21:00Z">
              <w:r w:rsidRPr="00DF6BDB" w:rsidDel="00D73460">
                <w:rPr>
                  <w:rFonts w:ascii="Times New Roman" w:hAnsi="Times New Roman" w:cs="Times New Roman"/>
                  <w:sz w:val="24"/>
                  <w:szCs w:val="24"/>
                </w:rPr>
                <w:t>0.77 (0.42 - 1.41)</w:t>
              </w:r>
            </w:ins>
          </w:p>
        </w:tc>
        <w:tc>
          <w:tcPr>
            <w:tcW w:w="749" w:type="dxa"/>
          </w:tcPr>
          <w:p w14:paraId="6D926F6A" w14:textId="77777777" w:rsidR="00D73460" w:rsidRPr="00DF6BDB" w:rsidDel="00D73460" w:rsidRDefault="00D73460" w:rsidP="00DF6BDB">
            <w:pPr>
              <w:spacing w:after="0" w:line="240" w:lineRule="auto"/>
              <w:rPr>
                <w:ins w:id="4976" w:author="Mohammad Nayeem Hasan" w:date="2024-07-18T15:21:00Z" w16du:dateUtc="2024-07-18T09:21:00Z"/>
                <w:rFonts w:ascii="Times New Roman" w:hAnsi="Times New Roman" w:cs="Times New Roman"/>
                <w:sz w:val="24"/>
                <w:szCs w:val="24"/>
              </w:rPr>
            </w:pPr>
            <w:ins w:id="4977" w:author="Mohammad Nayeem Hasan" w:date="2024-07-18T15:21:00Z" w16du:dateUtc="2024-07-18T09:21:00Z">
              <w:r w:rsidRPr="00DF6BDB" w:rsidDel="00D73460">
                <w:rPr>
                  <w:rFonts w:ascii="Times New Roman" w:hAnsi="Times New Roman" w:cs="Times New Roman"/>
                  <w:sz w:val="24"/>
                  <w:szCs w:val="24"/>
                </w:rPr>
                <w:t>0.394</w:t>
              </w:r>
            </w:ins>
          </w:p>
        </w:tc>
        <w:tc>
          <w:tcPr>
            <w:tcW w:w="1223" w:type="dxa"/>
          </w:tcPr>
          <w:p w14:paraId="25C9394F" w14:textId="77777777" w:rsidR="00D73460" w:rsidRPr="00DF6BDB" w:rsidDel="00D73460" w:rsidRDefault="00D73460" w:rsidP="00DF6BDB">
            <w:pPr>
              <w:spacing w:after="0" w:line="240" w:lineRule="auto"/>
              <w:rPr>
                <w:ins w:id="4978" w:author="Mohammad Nayeem Hasan" w:date="2024-07-18T15:21:00Z" w16du:dateUtc="2024-07-18T09:21:00Z"/>
                <w:rFonts w:ascii="Times New Roman" w:hAnsi="Times New Roman" w:cs="Times New Roman"/>
                <w:sz w:val="24"/>
                <w:szCs w:val="24"/>
              </w:rPr>
            </w:pPr>
            <w:ins w:id="4979" w:author="Mohammad Nayeem Hasan" w:date="2024-07-18T15:21:00Z" w16du:dateUtc="2024-07-18T09:21:00Z">
              <w:r w:rsidRPr="00DF6BDB" w:rsidDel="00D73460">
                <w:rPr>
                  <w:rFonts w:ascii="Times New Roman" w:hAnsi="Times New Roman" w:cs="Times New Roman"/>
                  <w:sz w:val="24"/>
                  <w:szCs w:val="24"/>
                </w:rPr>
                <w:t>1.35 (0.76 - 2.39)</w:t>
              </w:r>
            </w:ins>
          </w:p>
        </w:tc>
        <w:tc>
          <w:tcPr>
            <w:tcW w:w="749" w:type="dxa"/>
          </w:tcPr>
          <w:p w14:paraId="33A852A8" w14:textId="77777777" w:rsidR="00D73460" w:rsidRPr="00DF6BDB" w:rsidDel="00D73460" w:rsidRDefault="00D73460" w:rsidP="00DF6BDB">
            <w:pPr>
              <w:spacing w:after="0" w:line="240" w:lineRule="auto"/>
              <w:rPr>
                <w:ins w:id="4980" w:author="Mohammad Nayeem Hasan" w:date="2024-07-18T15:21:00Z" w16du:dateUtc="2024-07-18T09:21:00Z"/>
                <w:rFonts w:ascii="Times New Roman" w:hAnsi="Times New Roman" w:cs="Times New Roman"/>
                <w:sz w:val="24"/>
                <w:szCs w:val="24"/>
              </w:rPr>
            </w:pPr>
            <w:ins w:id="4981" w:author="Mohammad Nayeem Hasan" w:date="2024-07-18T15:21:00Z" w16du:dateUtc="2024-07-18T09:21:00Z">
              <w:r w:rsidRPr="00DF6BDB" w:rsidDel="00D73460">
                <w:rPr>
                  <w:rFonts w:ascii="Times New Roman" w:hAnsi="Times New Roman" w:cs="Times New Roman"/>
                  <w:sz w:val="24"/>
                  <w:szCs w:val="24"/>
                </w:rPr>
                <w:t>0.309</w:t>
              </w:r>
            </w:ins>
          </w:p>
        </w:tc>
        <w:tc>
          <w:tcPr>
            <w:tcW w:w="1223" w:type="dxa"/>
          </w:tcPr>
          <w:p w14:paraId="5B77D165" w14:textId="77777777" w:rsidR="00D73460" w:rsidRPr="00DF6BDB" w:rsidDel="00D73460" w:rsidRDefault="00D73460" w:rsidP="00DF6BDB">
            <w:pPr>
              <w:spacing w:after="0" w:line="240" w:lineRule="auto"/>
              <w:rPr>
                <w:ins w:id="4982" w:author="Mohammad Nayeem Hasan" w:date="2024-07-18T15:21:00Z" w16du:dateUtc="2024-07-18T09:21:00Z"/>
                <w:rFonts w:ascii="Times New Roman" w:hAnsi="Times New Roman" w:cs="Times New Roman"/>
                <w:sz w:val="24"/>
                <w:szCs w:val="24"/>
              </w:rPr>
            </w:pPr>
            <w:ins w:id="4983" w:author="Mohammad Nayeem Hasan" w:date="2024-07-18T15:21:00Z" w16du:dateUtc="2024-07-18T09:21:00Z">
              <w:r w:rsidRPr="00DF6BDB" w:rsidDel="00D73460">
                <w:rPr>
                  <w:rFonts w:ascii="Times New Roman" w:hAnsi="Times New Roman" w:cs="Times New Roman"/>
                  <w:sz w:val="24"/>
                  <w:szCs w:val="24"/>
                </w:rPr>
                <w:t>1.60 (0.88 - 2.93)</w:t>
              </w:r>
            </w:ins>
          </w:p>
        </w:tc>
        <w:tc>
          <w:tcPr>
            <w:tcW w:w="749" w:type="dxa"/>
          </w:tcPr>
          <w:p w14:paraId="1EA8EBC8" w14:textId="77777777" w:rsidR="00D73460" w:rsidRPr="00DF6BDB" w:rsidDel="00D73460" w:rsidRDefault="00D73460" w:rsidP="00DF6BDB">
            <w:pPr>
              <w:spacing w:after="0" w:line="240" w:lineRule="auto"/>
              <w:rPr>
                <w:ins w:id="4984" w:author="Mohammad Nayeem Hasan" w:date="2024-07-18T15:21:00Z" w16du:dateUtc="2024-07-18T09:21:00Z"/>
                <w:rFonts w:ascii="Times New Roman" w:hAnsi="Times New Roman" w:cs="Times New Roman"/>
                <w:sz w:val="24"/>
                <w:szCs w:val="24"/>
              </w:rPr>
            </w:pPr>
            <w:ins w:id="4985" w:author="Mohammad Nayeem Hasan" w:date="2024-07-18T15:21:00Z" w16du:dateUtc="2024-07-18T09:21:00Z">
              <w:r w:rsidRPr="00DF6BDB" w:rsidDel="00D73460">
                <w:rPr>
                  <w:rFonts w:ascii="Times New Roman" w:hAnsi="Times New Roman" w:cs="Times New Roman"/>
                  <w:sz w:val="24"/>
                  <w:szCs w:val="24"/>
                </w:rPr>
                <w:t>0.123</w:t>
              </w:r>
            </w:ins>
          </w:p>
        </w:tc>
      </w:tr>
      <w:tr w:rsidR="00D73460" w:rsidRPr="00DF6BDB" w:rsidDel="00D73460" w14:paraId="71478D5E" w14:textId="77777777" w:rsidTr="00755549">
        <w:trPr>
          <w:ins w:id="4986" w:author="Mohammad Nayeem Hasan" w:date="2024-07-18T15:21:00Z"/>
        </w:trPr>
        <w:tc>
          <w:tcPr>
            <w:tcW w:w="1530" w:type="dxa"/>
          </w:tcPr>
          <w:p w14:paraId="6D95B95F" w14:textId="77777777" w:rsidR="00D73460" w:rsidRPr="00DF6BDB" w:rsidDel="00D73460" w:rsidRDefault="00D73460" w:rsidP="00DF6BDB">
            <w:pPr>
              <w:spacing w:after="0" w:line="240" w:lineRule="auto"/>
              <w:rPr>
                <w:ins w:id="4987" w:author="Mohammad Nayeem Hasan" w:date="2024-07-18T15:21:00Z" w16du:dateUtc="2024-07-18T09:21:00Z"/>
                <w:rFonts w:ascii="Times New Roman" w:hAnsi="Times New Roman" w:cs="Times New Roman"/>
                <w:sz w:val="24"/>
                <w:szCs w:val="24"/>
              </w:rPr>
            </w:pPr>
            <w:ins w:id="4988" w:author="Mohammad Nayeem Hasan" w:date="2024-07-18T15:21:00Z" w16du:dateUtc="2024-07-18T09:21:00Z">
              <w:r w:rsidRPr="00DF6BDB" w:rsidDel="00D73460">
                <w:rPr>
                  <w:rFonts w:ascii="Times New Roman" w:hAnsi="Times New Roman" w:cs="Times New Roman"/>
                  <w:sz w:val="24"/>
                  <w:szCs w:val="24"/>
                </w:rPr>
                <w:t>Secondary Complete/ Higher</w:t>
              </w:r>
            </w:ins>
          </w:p>
        </w:tc>
        <w:tc>
          <w:tcPr>
            <w:tcW w:w="1224" w:type="dxa"/>
          </w:tcPr>
          <w:p w14:paraId="23F57157" w14:textId="77777777" w:rsidR="00D73460" w:rsidRPr="00DF6BDB" w:rsidDel="00D73460" w:rsidRDefault="00D73460" w:rsidP="00DF6BDB">
            <w:pPr>
              <w:spacing w:after="0" w:line="240" w:lineRule="auto"/>
              <w:rPr>
                <w:ins w:id="4989" w:author="Mohammad Nayeem Hasan" w:date="2024-07-18T15:21:00Z" w16du:dateUtc="2024-07-18T09:21:00Z"/>
                <w:rFonts w:ascii="Times New Roman" w:hAnsi="Times New Roman" w:cs="Times New Roman"/>
                <w:sz w:val="24"/>
                <w:szCs w:val="24"/>
              </w:rPr>
            </w:pPr>
            <w:ins w:id="4990" w:author="Mohammad Nayeem Hasan" w:date="2024-07-18T15:21:00Z" w16du:dateUtc="2024-07-18T09:21:00Z">
              <w:r w:rsidRPr="00DF6BDB" w:rsidDel="00D73460">
                <w:rPr>
                  <w:rFonts w:ascii="Times New Roman" w:hAnsi="Times New Roman" w:cs="Times New Roman"/>
                  <w:sz w:val="24"/>
                  <w:szCs w:val="24"/>
                </w:rPr>
                <w:t>0.62 (0.31 – 1.23)</w:t>
              </w:r>
            </w:ins>
          </w:p>
        </w:tc>
        <w:tc>
          <w:tcPr>
            <w:tcW w:w="679" w:type="dxa"/>
          </w:tcPr>
          <w:p w14:paraId="1A09EBF4" w14:textId="77777777" w:rsidR="00D73460" w:rsidRPr="00DF6BDB" w:rsidDel="00D73460" w:rsidRDefault="00D73460" w:rsidP="00DF6BDB">
            <w:pPr>
              <w:spacing w:after="0" w:line="240" w:lineRule="auto"/>
              <w:rPr>
                <w:ins w:id="4991" w:author="Mohammad Nayeem Hasan" w:date="2024-07-18T15:21:00Z" w16du:dateUtc="2024-07-18T09:21:00Z"/>
                <w:rFonts w:ascii="Times New Roman" w:hAnsi="Times New Roman" w:cs="Times New Roman"/>
                <w:sz w:val="24"/>
                <w:szCs w:val="24"/>
              </w:rPr>
            </w:pPr>
            <w:ins w:id="4992" w:author="Mohammad Nayeem Hasan" w:date="2024-07-18T15:21:00Z" w16du:dateUtc="2024-07-18T09:21:00Z">
              <w:r w:rsidRPr="00DF6BDB" w:rsidDel="00D73460">
                <w:rPr>
                  <w:rFonts w:ascii="Times New Roman" w:hAnsi="Times New Roman" w:cs="Times New Roman"/>
                  <w:sz w:val="24"/>
                  <w:szCs w:val="24"/>
                </w:rPr>
                <w:t>0.170</w:t>
              </w:r>
            </w:ins>
          </w:p>
        </w:tc>
        <w:tc>
          <w:tcPr>
            <w:tcW w:w="1224" w:type="dxa"/>
          </w:tcPr>
          <w:p w14:paraId="09AD9ED9" w14:textId="77777777" w:rsidR="00D73460" w:rsidRPr="00DF6BDB" w:rsidDel="00D73460" w:rsidRDefault="00D73460" w:rsidP="00DF6BDB">
            <w:pPr>
              <w:spacing w:after="0" w:line="240" w:lineRule="auto"/>
              <w:rPr>
                <w:ins w:id="4993" w:author="Mohammad Nayeem Hasan" w:date="2024-07-18T15:21:00Z" w16du:dateUtc="2024-07-18T09:21:00Z"/>
                <w:rFonts w:ascii="Times New Roman" w:hAnsi="Times New Roman" w:cs="Times New Roman"/>
                <w:sz w:val="24"/>
                <w:szCs w:val="24"/>
              </w:rPr>
            </w:pPr>
            <w:ins w:id="4994" w:author="Mohammad Nayeem Hasan" w:date="2024-07-18T15:21:00Z" w16du:dateUtc="2024-07-18T09:21:00Z">
              <w:r w:rsidRPr="00DF6BDB" w:rsidDel="00D73460">
                <w:rPr>
                  <w:rFonts w:ascii="Times New Roman" w:hAnsi="Times New Roman" w:cs="Times New Roman"/>
                  <w:sz w:val="24"/>
                  <w:szCs w:val="24"/>
                </w:rPr>
                <w:t>0.65 (0.30 - 1.40)</w:t>
              </w:r>
            </w:ins>
          </w:p>
        </w:tc>
        <w:tc>
          <w:tcPr>
            <w:tcW w:w="749" w:type="dxa"/>
          </w:tcPr>
          <w:p w14:paraId="64B3AEF1" w14:textId="77777777" w:rsidR="00D73460" w:rsidRPr="00DF6BDB" w:rsidDel="00D73460" w:rsidRDefault="00D73460" w:rsidP="00DF6BDB">
            <w:pPr>
              <w:spacing w:after="0" w:line="240" w:lineRule="auto"/>
              <w:rPr>
                <w:ins w:id="4995" w:author="Mohammad Nayeem Hasan" w:date="2024-07-18T15:21:00Z" w16du:dateUtc="2024-07-18T09:21:00Z"/>
                <w:rFonts w:ascii="Times New Roman" w:hAnsi="Times New Roman" w:cs="Times New Roman"/>
                <w:sz w:val="24"/>
                <w:szCs w:val="24"/>
              </w:rPr>
            </w:pPr>
            <w:ins w:id="4996" w:author="Mohammad Nayeem Hasan" w:date="2024-07-18T15:21:00Z" w16du:dateUtc="2024-07-18T09:21:00Z">
              <w:r w:rsidRPr="00DF6BDB" w:rsidDel="00D73460">
                <w:rPr>
                  <w:rFonts w:ascii="Times New Roman" w:hAnsi="Times New Roman" w:cs="Times New Roman"/>
                  <w:sz w:val="24"/>
                  <w:szCs w:val="24"/>
                </w:rPr>
                <w:t>0.274</w:t>
              </w:r>
            </w:ins>
          </w:p>
        </w:tc>
        <w:tc>
          <w:tcPr>
            <w:tcW w:w="1223" w:type="dxa"/>
          </w:tcPr>
          <w:p w14:paraId="5C4B31A9" w14:textId="77777777" w:rsidR="00D73460" w:rsidRPr="00DF6BDB" w:rsidDel="00D73460" w:rsidRDefault="00D73460" w:rsidP="00DF6BDB">
            <w:pPr>
              <w:spacing w:after="0" w:line="240" w:lineRule="auto"/>
              <w:rPr>
                <w:ins w:id="4997" w:author="Mohammad Nayeem Hasan" w:date="2024-07-18T15:21:00Z" w16du:dateUtc="2024-07-18T09:21:00Z"/>
                <w:rFonts w:ascii="Times New Roman" w:hAnsi="Times New Roman" w:cs="Times New Roman"/>
                <w:sz w:val="24"/>
                <w:szCs w:val="24"/>
              </w:rPr>
            </w:pPr>
            <w:ins w:id="4998" w:author="Mohammad Nayeem Hasan" w:date="2024-07-18T15:21:00Z" w16du:dateUtc="2024-07-18T09:21:00Z">
              <w:r w:rsidRPr="00DF6BDB" w:rsidDel="00D73460">
                <w:rPr>
                  <w:rFonts w:ascii="Times New Roman" w:hAnsi="Times New Roman" w:cs="Times New Roman"/>
                  <w:sz w:val="24"/>
                  <w:szCs w:val="24"/>
                </w:rPr>
                <w:t>0.65 (0.26 - 1.59)</w:t>
              </w:r>
            </w:ins>
          </w:p>
        </w:tc>
        <w:tc>
          <w:tcPr>
            <w:tcW w:w="749" w:type="dxa"/>
          </w:tcPr>
          <w:p w14:paraId="4BBCFFA1" w14:textId="77777777" w:rsidR="00D73460" w:rsidRPr="00DF6BDB" w:rsidDel="00D73460" w:rsidRDefault="00D73460" w:rsidP="00DF6BDB">
            <w:pPr>
              <w:spacing w:after="0" w:line="240" w:lineRule="auto"/>
              <w:rPr>
                <w:ins w:id="4999" w:author="Mohammad Nayeem Hasan" w:date="2024-07-18T15:21:00Z" w16du:dateUtc="2024-07-18T09:21:00Z"/>
                <w:rFonts w:ascii="Times New Roman" w:hAnsi="Times New Roman" w:cs="Times New Roman"/>
                <w:sz w:val="24"/>
                <w:szCs w:val="24"/>
              </w:rPr>
            </w:pPr>
            <w:ins w:id="5000" w:author="Mohammad Nayeem Hasan" w:date="2024-07-18T15:21:00Z" w16du:dateUtc="2024-07-18T09:21:00Z">
              <w:r w:rsidRPr="00DF6BDB" w:rsidDel="00D73460">
                <w:rPr>
                  <w:rFonts w:ascii="Times New Roman" w:hAnsi="Times New Roman" w:cs="Times New Roman"/>
                  <w:sz w:val="24"/>
                  <w:szCs w:val="24"/>
                </w:rPr>
                <w:t xml:space="preserve">0.341  </w:t>
              </w:r>
            </w:ins>
          </w:p>
        </w:tc>
        <w:tc>
          <w:tcPr>
            <w:tcW w:w="1223" w:type="dxa"/>
          </w:tcPr>
          <w:p w14:paraId="2CA79829" w14:textId="77777777" w:rsidR="00D73460" w:rsidRPr="00DF6BDB" w:rsidDel="00D73460" w:rsidRDefault="00D73460" w:rsidP="00DF6BDB">
            <w:pPr>
              <w:spacing w:after="0" w:line="240" w:lineRule="auto"/>
              <w:rPr>
                <w:ins w:id="5001" w:author="Mohammad Nayeem Hasan" w:date="2024-07-18T15:21:00Z" w16du:dateUtc="2024-07-18T09:21:00Z"/>
                <w:rFonts w:ascii="Times New Roman" w:hAnsi="Times New Roman" w:cs="Times New Roman"/>
                <w:sz w:val="24"/>
                <w:szCs w:val="24"/>
              </w:rPr>
            </w:pPr>
            <w:ins w:id="5002" w:author="Mohammad Nayeem Hasan" w:date="2024-07-18T15:21:00Z" w16du:dateUtc="2024-07-18T09:21:00Z">
              <w:r w:rsidRPr="00DF6BDB" w:rsidDel="00D73460">
                <w:rPr>
                  <w:rFonts w:ascii="Times New Roman" w:hAnsi="Times New Roman" w:cs="Times New Roman"/>
                  <w:sz w:val="24"/>
                  <w:szCs w:val="24"/>
                </w:rPr>
                <w:t>0.67 (0.21 - 2.16)</w:t>
              </w:r>
            </w:ins>
          </w:p>
        </w:tc>
        <w:tc>
          <w:tcPr>
            <w:tcW w:w="749" w:type="dxa"/>
          </w:tcPr>
          <w:p w14:paraId="34851A1D" w14:textId="77777777" w:rsidR="00D73460" w:rsidRPr="00DF6BDB" w:rsidDel="00D73460" w:rsidRDefault="00D73460" w:rsidP="00DF6BDB">
            <w:pPr>
              <w:spacing w:after="0" w:line="240" w:lineRule="auto"/>
              <w:rPr>
                <w:ins w:id="5003" w:author="Mohammad Nayeem Hasan" w:date="2024-07-18T15:21:00Z" w16du:dateUtc="2024-07-18T09:21:00Z"/>
                <w:rFonts w:ascii="Times New Roman" w:hAnsi="Times New Roman" w:cs="Times New Roman"/>
                <w:sz w:val="24"/>
                <w:szCs w:val="24"/>
              </w:rPr>
            </w:pPr>
            <w:ins w:id="5004" w:author="Mohammad Nayeem Hasan" w:date="2024-07-18T15:21:00Z" w16du:dateUtc="2024-07-18T09:21:00Z">
              <w:r w:rsidRPr="00DF6BDB" w:rsidDel="00D73460">
                <w:rPr>
                  <w:rFonts w:ascii="Times New Roman" w:hAnsi="Times New Roman" w:cs="Times New Roman"/>
                  <w:sz w:val="24"/>
                  <w:szCs w:val="24"/>
                </w:rPr>
                <w:t>0.504</w:t>
              </w:r>
            </w:ins>
          </w:p>
        </w:tc>
      </w:tr>
      <w:tr w:rsidR="00D73460" w:rsidRPr="00DF6BDB" w:rsidDel="00D73460" w14:paraId="18FF7F6F" w14:textId="77777777" w:rsidTr="00755549">
        <w:trPr>
          <w:ins w:id="5005" w:author="Mohammad Nayeem Hasan" w:date="2024-07-18T15:21:00Z"/>
        </w:trPr>
        <w:tc>
          <w:tcPr>
            <w:tcW w:w="1530" w:type="dxa"/>
          </w:tcPr>
          <w:p w14:paraId="61075040" w14:textId="77777777" w:rsidR="00D73460" w:rsidRPr="00DF6BDB" w:rsidDel="00D73460" w:rsidRDefault="00D73460" w:rsidP="00DF6BDB">
            <w:pPr>
              <w:spacing w:after="0" w:line="240" w:lineRule="auto"/>
              <w:rPr>
                <w:ins w:id="5006" w:author="Mohammad Nayeem Hasan" w:date="2024-07-18T15:21:00Z" w16du:dateUtc="2024-07-18T09:21:00Z"/>
                <w:rFonts w:ascii="Times New Roman" w:hAnsi="Times New Roman" w:cs="Times New Roman"/>
                <w:sz w:val="24"/>
                <w:szCs w:val="24"/>
              </w:rPr>
            </w:pPr>
            <w:ins w:id="5007" w:author="Mohammad Nayeem Hasan" w:date="2024-07-18T15:21:00Z" w16du:dateUtc="2024-07-18T09:21:00Z">
              <w:r w:rsidRPr="00DF6BDB" w:rsidDel="00D73460">
                <w:rPr>
                  <w:rFonts w:ascii="Times New Roman" w:hAnsi="Times New Roman" w:cs="Times New Roman"/>
                  <w:sz w:val="24"/>
                  <w:szCs w:val="24"/>
                </w:rPr>
                <w:t>Household size</w:t>
              </w:r>
            </w:ins>
          </w:p>
        </w:tc>
        <w:tc>
          <w:tcPr>
            <w:tcW w:w="1224" w:type="dxa"/>
          </w:tcPr>
          <w:p w14:paraId="709E7FE3" w14:textId="77777777" w:rsidR="00D73460" w:rsidRPr="00DF6BDB" w:rsidDel="00D73460" w:rsidRDefault="00D73460" w:rsidP="00DF6BDB">
            <w:pPr>
              <w:spacing w:after="0" w:line="240" w:lineRule="auto"/>
              <w:rPr>
                <w:ins w:id="5008" w:author="Mohammad Nayeem Hasan" w:date="2024-07-18T15:21:00Z" w16du:dateUtc="2024-07-18T09:21:00Z"/>
                <w:rFonts w:ascii="Times New Roman" w:hAnsi="Times New Roman" w:cs="Times New Roman"/>
                <w:sz w:val="24"/>
                <w:szCs w:val="24"/>
              </w:rPr>
            </w:pPr>
          </w:p>
        </w:tc>
        <w:tc>
          <w:tcPr>
            <w:tcW w:w="679" w:type="dxa"/>
          </w:tcPr>
          <w:p w14:paraId="0B9D231A" w14:textId="77777777" w:rsidR="00D73460" w:rsidRPr="00DF6BDB" w:rsidDel="00D73460" w:rsidRDefault="00D73460" w:rsidP="00DF6BDB">
            <w:pPr>
              <w:spacing w:after="0" w:line="240" w:lineRule="auto"/>
              <w:rPr>
                <w:ins w:id="5009" w:author="Mohammad Nayeem Hasan" w:date="2024-07-18T15:21:00Z" w16du:dateUtc="2024-07-18T09:21:00Z"/>
                <w:rFonts w:ascii="Times New Roman" w:hAnsi="Times New Roman" w:cs="Times New Roman"/>
                <w:sz w:val="24"/>
                <w:szCs w:val="24"/>
              </w:rPr>
            </w:pPr>
          </w:p>
        </w:tc>
        <w:tc>
          <w:tcPr>
            <w:tcW w:w="1224" w:type="dxa"/>
          </w:tcPr>
          <w:p w14:paraId="265844D5" w14:textId="77777777" w:rsidR="00D73460" w:rsidRPr="00DF6BDB" w:rsidDel="00D73460" w:rsidRDefault="00D73460" w:rsidP="00DF6BDB">
            <w:pPr>
              <w:spacing w:after="0" w:line="240" w:lineRule="auto"/>
              <w:rPr>
                <w:ins w:id="5010" w:author="Mohammad Nayeem Hasan" w:date="2024-07-18T15:21:00Z" w16du:dateUtc="2024-07-18T09:21:00Z"/>
                <w:rFonts w:ascii="Times New Roman" w:hAnsi="Times New Roman" w:cs="Times New Roman"/>
                <w:sz w:val="24"/>
                <w:szCs w:val="24"/>
              </w:rPr>
            </w:pPr>
          </w:p>
        </w:tc>
        <w:tc>
          <w:tcPr>
            <w:tcW w:w="749" w:type="dxa"/>
          </w:tcPr>
          <w:p w14:paraId="2355758C" w14:textId="77777777" w:rsidR="00D73460" w:rsidRPr="00DF6BDB" w:rsidDel="00D73460" w:rsidRDefault="00D73460" w:rsidP="00DF6BDB">
            <w:pPr>
              <w:spacing w:after="0" w:line="240" w:lineRule="auto"/>
              <w:rPr>
                <w:ins w:id="5011" w:author="Mohammad Nayeem Hasan" w:date="2024-07-18T15:21:00Z" w16du:dateUtc="2024-07-18T09:21:00Z"/>
                <w:rFonts w:ascii="Times New Roman" w:hAnsi="Times New Roman" w:cs="Times New Roman"/>
                <w:sz w:val="24"/>
                <w:szCs w:val="24"/>
              </w:rPr>
            </w:pPr>
          </w:p>
        </w:tc>
        <w:tc>
          <w:tcPr>
            <w:tcW w:w="1223" w:type="dxa"/>
          </w:tcPr>
          <w:p w14:paraId="208B515B" w14:textId="77777777" w:rsidR="00D73460" w:rsidRPr="00DF6BDB" w:rsidDel="00D73460" w:rsidRDefault="00D73460" w:rsidP="00DF6BDB">
            <w:pPr>
              <w:spacing w:after="0" w:line="240" w:lineRule="auto"/>
              <w:rPr>
                <w:ins w:id="5012" w:author="Mohammad Nayeem Hasan" w:date="2024-07-18T15:21:00Z" w16du:dateUtc="2024-07-18T09:21:00Z"/>
                <w:rFonts w:ascii="Times New Roman" w:hAnsi="Times New Roman" w:cs="Times New Roman"/>
                <w:sz w:val="24"/>
                <w:szCs w:val="24"/>
              </w:rPr>
            </w:pPr>
          </w:p>
        </w:tc>
        <w:tc>
          <w:tcPr>
            <w:tcW w:w="749" w:type="dxa"/>
          </w:tcPr>
          <w:p w14:paraId="1BBCCD34" w14:textId="77777777" w:rsidR="00D73460" w:rsidRPr="00DF6BDB" w:rsidDel="00D73460" w:rsidRDefault="00D73460" w:rsidP="00DF6BDB">
            <w:pPr>
              <w:spacing w:after="0" w:line="240" w:lineRule="auto"/>
              <w:rPr>
                <w:ins w:id="5013" w:author="Mohammad Nayeem Hasan" w:date="2024-07-18T15:21:00Z" w16du:dateUtc="2024-07-18T09:21:00Z"/>
                <w:rFonts w:ascii="Times New Roman" w:hAnsi="Times New Roman" w:cs="Times New Roman"/>
                <w:sz w:val="24"/>
                <w:szCs w:val="24"/>
              </w:rPr>
            </w:pPr>
          </w:p>
        </w:tc>
        <w:tc>
          <w:tcPr>
            <w:tcW w:w="1223" w:type="dxa"/>
          </w:tcPr>
          <w:p w14:paraId="3518FFC2" w14:textId="77777777" w:rsidR="00D73460" w:rsidRPr="00DF6BDB" w:rsidDel="00D73460" w:rsidRDefault="00D73460" w:rsidP="00DF6BDB">
            <w:pPr>
              <w:spacing w:after="0" w:line="240" w:lineRule="auto"/>
              <w:rPr>
                <w:ins w:id="5014" w:author="Mohammad Nayeem Hasan" w:date="2024-07-18T15:21:00Z" w16du:dateUtc="2024-07-18T09:21:00Z"/>
                <w:rFonts w:ascii="Times New Roman" w:hAnsi="Times New Roman" w:cs="Times New Roman"/>
                <w:sz w:val="24"/>
                <w:szCs w:val="24"/>
              </w:rPr>
            </w:pPr>
          </w:p>
        </w:tc>
        <w:tc>
          <w:tcPr>
            <w:tcW w:w="749" w:type="dxa"/>
          </w:tcPr>
          <w:p w14:paraId="1B189457" w14:textId="77777777" w:rsidR="00D73460" w:rsidRPr="00DF6BDB" w:rsidDel="00D73460" w:rsidRDefault="00D73460" w:rsidP="00DF6BDB">
            <w:pPr>
              <w:spacing w:after="0" w:line="240" w:lineRule="auto"/>
              <w:rPr>
                <w:ins w:id="5015" w:author="Mohammad Nayeem Hasan" w:date="2024-07-18T15:21:00Z" w16du:dateUtc="2024-07-18T09:21:00Z"/>
                <w:rFonts w:ascii="Times New Roman" w:hAnsi="Times New Roman" w:cs="Times New Roman"/>
                <w:sz w:val="24"/>
                <w:szCs w:val="24"/>
              </w:rPr>
            </w:pPr>
          </w:p>
        </w:tc>
      </w:tr>
      <w:tr w:rsidR="00D73460" w:rsidRPr="00DF6BDB" w:rsidDel="00D73460" w14:paraId="5F973F68" w14:textId="77777777" w:rsidTr="00755549">
        <w:trPr>
          <w:ins w:id="5016" w:author="Mohammad Nayeem Hasan" w:date="2024-07-18T15:21:00Z"/>
        </w:trPr>
        <w:tc>
          <w:tcPr>
            <w:tcW w:w="1530" w:type="dxa"/>
          </w:tcPr>
          <w:p w14:paraId="1CC89726" w14:textId="77777777" w:rsidR="00D73460" w:rsidRPr="00DF6BDB" w:rsidDel="00D73460" w:rsidRDefault="00D73460" w:rsidP="00DF6BDB">
            <w:pPr>
              <w:spacing w:after="0" w:line="240" w:lineRule="auto"/>
              <w:rPr>
                <w:ins w:id="5017" w:author="Mohammad Nayeem Hasan" w:date="2024-07-18T15:21:00Z" w16du:dateUtc="2024-07-18T09:21:00Z"/>
                <w:rFonts w:ascii="Times New Roman" w:hAnsi="Times New Roman" w:cs="Times New Roman"/>
                <w:sz w:val="24"/>
                <w:szCs w:val="24"/>
              </w:rPr>
            </w:pPr>
            <w:ins w:id="5018" w:author="Mohammad Nayeem Hasan" w:date="2024-07-18T15:21:00Z" w16du:dateUtc="2024-07-18T09:21:00Z">
              <w:r w:rsidRPr="00DF6BDB" w:rsidDel="00D73460">
                <w:rPr>
                  <w:rFonts w:ascii="Times New Roman" w:hAnsi="Times New Roman" w:cs="Times New Roman"/>
                  <w:sz w:val="24"/>
                  <w:szCs w:val="24"/>
                </w:rPr>
                <w:t>Small (&lt;5)</w:t>
              </w:r>
            </w:ins>
          </w:p>
        </w:tc>
        <w:tc>
          <w:tcPr>
            <w:tcW w:w="1224" w:type="dxa"/>
          </w:tcPr>
          <w:p w14:paraId="565B4DC4" w14:textId="77777777" w:rsidR="00D73460" w:rsidRPr="00DF6BDB" w:rsidDel="00D73460" w:rsidRDefault="00D73460" w:rsidP="00DF6BDB">
            <w:pPr>
              <w:spacing w:after="0" w:line="240" w:lineRule="auto"/>
              <w:rPr>
                <w:ins w:id="5019" w:author="Mohammad Nayeem Hasan" w:date="2024-07-18T15:21:00Z" w16du:dateUtc="2024-07-18T09:21:00Z"/>
                <w:rFonts w:ascii="Times New Roman" w:hAnsi="Times New Roman" w:cs="Times New Roman"/>
                <w:sz w:val="24"/>
                <w:szCs w:val="24"/>
              </w:rPr>
            </w:pPr>
            <w:ins w:id="5020"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07C3448E" w14:textId="77777777" w:rsidR="00D73460" w:rsidRPr="00DF6BDB" w:rsidDel="00D73460" w:rsidRDefault="00D73460" w:rsidP="00DF6BDB">
            <w:pPr>
              <w:spacing w:after="0" w:line="240" w:lineRule="auto"/>
              <w:rPr>
                <w:ins w:id="5021" w:author="Mohammad Nayeem Hasan" w:date="2024-07-18T15:21:00Z" w16du:dateUtc="2024-07-18T09:21:00Z"/>
                <w:rFonts w:ascii="Times New Roman" w:hAnsi="Times New Roman" w:cs="Times New Roman"/>
                <w:sz w:val="24"/>
                <w:szCs w:val="24"/>
              </w:rPr>
            </w:pPr>
          </w:p>
        </w:tc>
        <w:tc>
          <w:tcPr>
            <w:tcW w:w="1224" w:type="dxa"/>
          </w:tcPr>
          <w:p w14:paraId="6929A1B9" w14:textId="77777777" w:rsidR="00D73460" w:rsidRPr="00DF6BDB" w:rsidDel="00D73460" w:rsidRDefault="00D73460" w:rsidP="00DF6BDB">
            <w:pPr>
              <w:spacing w:after="0" w:line="240" w:lineRule="auto"/>
              <w:rPr>
                <w:ins w:id="5022" w:author="Mohammad Nayeem Hasan" w:date="2024-07-18T15:21:00Z" w16du:dateUtc="2024-07-18T09:21:00Z"/>
                <w:rFonts w:ascii="Times New Roman" w:hAnsi="Times New Roman" w:cs="Times New Roman"/>
                <w:sz w:val="24"/>
                <w:szCs w:val="24"/>
              </w:rPr>
            </w:pPr>
            <w:ins w:id="502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D2E2180" w14:textId="77777777" w:rsidR="00D73460" w:rsidRPr="00DF6BDB" w:rsidDel="00D73460" w:rsidRDefault="00D73460" w:rsidP="00DF6BDB">
            <w:pPr>
              <w:spacing w:after="0" w:line="240" w:lineRule="auto"/>
              <w:rPr>
                <w:ins w:id="5024" w:author="Mohammad Nayeem Hasan" w:date="2024-07-18T15:21:00Z" w16du:dateUtc="2024-07-18T09:21:00Z"/>
                <w:rFonts w:ascii="Times New Roman" w:hAnsi="Times New Roman" w:cs="Times New Roman"/>
                <w:sz w:val="24"/>
                <w:szCs w:val="24"/>
              </w:rPr>
            </w:pPr>
          </w:p>
        </w:tc>
        <w:tc>
          <w:tcPr>
            <w:tcW w:w="1223" w:type="dxa"/>
          </w:tcPr>
          <w:p w14:paraId="6DC82FE5" w14:textId="77777777" w:rsidR="00D73460" w:rsidRPr="00DF6BDB" w:rsidDel="00D73460" w:rsidRDefault="00D73460" w:rsidP="00DF6BDB">
            <w:pPr>
              <w:spacing w:after="0" w:line="240" w:lineRule="auto"/>
              <w:rPr>
                <w:ins w:id="5025" w:author="Mohammad Nayeem Hasan" w:date="2024-07-18T15:21:00Z" w16du:dateUtc="2024-07-18T09:21:00Z"/>
                <w:rFonts w:ascii="Times New Roman" w:hAnsi="Times New Roman" w:cs="Times New Roman"/>
                <w:sz w:val="24"/>
                <w:szCs w:val="24"/>
              </w:rPr>
            </w:pPr>
            <w:ins w:id="502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3E262E5" w14:textId="77777777" w:rsidR="00D73460" w:rsidRPr="00DF6BDB" w:rsidDel="00D73460" w:rsidRDefault="00D73460" w:rsidP="00DF6BDB">
            <w:pPr>
              <w:spacing w:after="0" w:line="240" w:lineRule="auto"/>
              <w:rPr>
                <w:ins w:id="5027" w:author="Mohammad Nayeem Hasan" w:date="2024-07-18T15:21:00Z" w16du:dateUtc="2024-07-18T09:21:00Z"/>
                <w:rFonts w:ascii="Times New Roman" w:hAnsi="Times New Roman" w:cs="Times New Roman"/>
                <w:sz w:val="24"/>
                <w:szCs w:val="24"/>
              </w:rPr>
            </w:pPr>
          </w:p>
        </w:tc>
        <w:tc>
          <w:tcPr>
            <w:tcW w:w="1223" w:type="dxa"/>
          </w:tcPr>
          <w:p w14:paraId="0EF8CB07" w14:textId="77777777" w:rsidR="00D73460" w:rsidRPr="00DF6BDB" w:rsidDel="00D73460" w:rsidRDefault="00D73460" w:rsidP="00DF6BDB">
            <w:pPr>
              <w:spacing w:after="0" w:line="240" w:lineRule="auto"/>
              <w:rPr>
                <w:ins w:id="5028" w:author="Mohammad Nayeem Hasan" w:date="2024-07-18T15:21:00Z" w16du:dateUtc="2024-07-18T09:21:00Z"/>
                <w:rFonts w:ascii="Times New Roman" w:hAnsi="Times New Roman" w:cs="Times New Roman"/>
                <w:sz w:val="24"/>
                <w:szCs w:val="24"/>
              </w:rPr>
            </w:pPr>
            <w:ins w:id="502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9918B3B" w14:textId="77777777" w:rsidR="00D73460" w:rsidRPr="00DF6BDB" w:rsidDel="00D73460" w:rsidRDefault="00D73460" w:rsidP="00DF6BDB">
            <w:pPr>
              <w:spacing w:after="0" w:line="240" w:lineRule="auto"/>
              <w:rPr>
                <w:ins w:id="5030" w:author="Mohammad Nayeem Hasan" w:date="2024-07-18T15:21:00Z" w16du:dateUtc="2024-07-18T09:21:00Z"/>
                <w:rFonts w:ascii="Times New Roman" w:hAnsi="Times New Roman" w:cs="Times New Roman"/>
                <w:sz w:val="24"/>
                <w:szCs w:val="24"/>
              </w:rPr>
            </w:pPr>
          </w:p>
        </w:tc>
      </w:tr>
      <w:tr w:rsidR="00D73460" w:rsidRPr="00DF6BDB" w:rsidDel="00D73460" w14:paraId="71D5EE71" w14:textId="77777777" w:rsidTr="00755549">
        <w:trPr>
          <w:ins w:id="5031" w:author="Mohammad Nayeem Hasan" w:date="2024-07-18T15:21:00Z"/>
        </w:trPr>
        <w:tc>
          <w:tcPr>
            <w:tcW w:w="1530" w:type="dxa"/>
          </w:tcPr>
          <w:p w14:paraId="4868650D" w14:textId="77777777" w:rsidR="00D73460" w:rsidRPr="00DF6BDB" w:rsidDel="00D73460" w:rsidRDefault="00D73460" w:rsidP="00DF6BDB">
            <w:pPr>
              <w:spacing w:after="0" w:line="240" w:lineRule="auto"/>
              <w:rPr>
                <w:ins w:id="5032" w:author="Mohammad Nayeem Hasan" w:date="2024-07-18T15:21:00Z" w16du:dateUtc="2024-07-18T09:21:00Z"/>
                <w:rFonts w:ascii="Times New Roman" w:hAnsi="Times New Roman" w:cs="Times New Roman"/>
                <w:sz w:val="24"/>
                <w:szCs w:val="24"/>
              </w:rPr>
            </w:pPr>
            <w:ins w:id="5033" w:author="Mohammad Nayeem Hasan" w:date="2024-07-18T15:21:00Z" w16du:dateUtc="2024-07-18T09:21:00Z">
              <w:r w:rsidRPr="00DF6BDB" w:rsidDel="00D73460">
                <w:rPr>
                  <w:rFonts w:ascii="Times New Roman" w:hAnsi="Times New Roman" w:cs="Times New Roman"/>
                  <w:sz w:val="24"/>
                  <w:szCs w:val="24"/>
                </w:rPr>
                <w:lastRenderedPageBreak/>
                <w:t>Large (5/5+)</w:t>
              </w:r>
            </w:ins>
          </w:p>
        </w:tc>
        <w:tc>
          <w:tcPr>
            <w:tcW w:w="1224" w:type="dxa"/>
          </w:tcPr>
          <w:p w14:paraId="67F98F9E" w14:textId="77777777" w:rsidR="00D73460" w:rsidRPr="00DF6BDB" w:rsidDel="00D73460" w:rsidRDefault="00D73460" w:rsidP="00DF6BDB">
            <w:pPr>
              <w:spacing w:after="0" w:line="240" w:lineRule="auto"/>
              <w:rPr>
                <w:ins w:id="5034" w:author="Mohammad Nayeem Hasan" w:date="2024-07-18T15:21:00Z" w16du:dateUtc="2024-07-18T09:21:00Z"/>
                <w:rFonts w:ascii="Times New Roman" w:hAnsi="Times New Roman" w:cs="Times New Roman"/>
                <w:sz w:val="24"/>
                <w:szCs w:val="24"/>
              </w:rPr>
            </w:pPr>
            <w:ins w:id="5035" w:author="Mohammad Nayeem Hasan" w:date="2024-07-18T15:21:00Z" w16du:dateUtc="2024-07-18T09:21:00Z">
              <w:r w:rsidRPr="00DF6BDB" w:rsidDel="00D73460">
                <w:rPr>
                  <w:rFonts w:ascii="Times New Roman" w:hAnsi="Times New Roman" w:cs="Times New Roman"/>
                  <w:sz w:val="24"/>
                  <w:szCs w:val="24"/>
                </w:rPr>
                <w:t>0.89 (0.61 – 1.28)</w:t>
              </w:r>
            </w:ins>
          </w:p>
        </w:tc>
        <w:tc>
          <w:tcPr>
            <w:tcW w:w="679" w:type="dxa"/>
          </w:tcPr>
          <w:p w14:paraId="6C078FD0" w14:textId="77777777" w:rsidR="00D73460" w:rsidRPr="00DF6BDB" w:rsidDel="00D73460" w:rsidRDefault="00D73460" w:rsidP="00DF6BDB">
            <w:pPr>
              <w:spacing w:after="0" w:line="240" w:lineRule="auto"/>
              <w:rPr>
                <w:ins w:id="5036" w:author="Mohammad Nayeem Hasan" w:date="2024-07-18T15:21:00Z" w16du:dateUtc="2024-07-18T09:21:00Z"/>
                <w:rFonts w:ascii="Times New Roman" w:hAnsi="Times New Roman" w:cs="Times New Roman"/>
                <w:sz w:val="24"/>
                <w:szCs w:val="24"/>
              </w:rPr>
            </w:pPr>
            <w:ins w:id="5037" w:author="Mohammad Nayeem Hasan" w:date="2024-07-18T15:21:00Z" w16du:dateUtc="2024-07-18T09:21:00Z">
              <w:r w:rsidRPr="00DF6BDB" w:rsidDel="00D73460">
                <w:rPr>
                  <w:rFonts w:ascii="Times New Roman" w:hAnsi="Times New Roman" w:cs="Times New Roman"/>
                  <w:sz w:val="24"/>
                  <w:szCs w:val="24"/>
                </w:rPr>
                <w:t>0.528</w:t>
              </w:r>
            </w:ins>
          </w:p>
        </w:tc>
        <w:tc>
          <w:tcPr>
            <w:tcW w:w="1224" w:type="dxa"/>
          </w:tcPr>
          <w:p w14:paraId="79252295" w14:textId="77777777" w:rsidR="00D73460" w:rsidRPr="00DF6BDB" w:rsidDel="00D73460" w:rsidRDefault="00D73460" w:rsidP="00DF6BDB">
            <w:pPr>
              <w:spacing w:after="0" w:line="240" w:lineRule="auto"/>
              <w:rPr>
                <w:ins w:id="5038" w:author="Mohammad Nayeem Hasan" w:date="2024-07-18T15:21:00Z" w16du:dateUtc="2024-07-18T09:21:00Z"/>
                <w:rFonts w:ascii="Times New Roman" w:hAnsi="Times New Roman" w:cs="Times New Roman"/>
                <w:sz w:val="24"/>
                <w:szCs w:val="24"/>
              </w:rPr>
            </w:pPr>
            <w:ins w:id="5039" w:author="Mohammad Nayeem Hasan" w:date="2024-07-18T15:21:00Z" w16du:dateUtc="2024-07-18T09:21:00Z">
              <w:r w:rsidRPr="00DF6BDB" w:rsidDel="00D73460">
                <w:rPr>
                  <w:rFonts w:ascii="Times New Roman" w:hAnsi="Times New Roman" w:cs="Times New Roman"/>
                  <w:sz w:val="24"/>
                  <w:szCs w:val="24"/>
                </w:rPr>
                <w:t>0.86 (0.56 - 1.32)</w:t>
              </w:r>
            </w:ins>
          </w:p>
        </w:tc>
        <w:tc>
          <w:tcPr>
            <w:tcW w:w="749" w:type="dxa"/>
          </w:tcPr>
          <w:p w14:paraId="20ACB06E" w14:textId="77777777" w:rsidR="00D73460" w:rsidRPr="00DF6BDB" w:rsidDel="00D73460" w:rsidRDefault="00D73460" w:rsidP="00DF6BDB">
            <w:pPr>
              <w:spacing w:after="0" w:line="240" w:lineRule="auto"/>
              <w:rPr>
                <w:ins w:id="5040" w:author="Mohammad Nayeem Hasan" w:date="2024-07-18T15:21:00Z" w16du:dateUtc="2024-07-18T09:21:00Z"/>
                <w:rFonts w:ascii="Times New Roman" w:hAnsi="Times New Roman" w:cs="Times New Roman"/>
                <w:sz w:val="24"/>
                <w:szCs w:val="24"/>
              </w:rPr>
            </w:pPr>
            <w:ins w:id="5041" w:author="Mohammad Nayeem Hasan" w:date="2024-07-18T15:21:00Z" w16du:dateUtc="2024-07-18T09:21:00Z">
              <w:r w:rsidRPr="00DF6BDB" w:rsidDel="00D73460">
                <w:rPr>
                  <w:rFonts w:ascii="Times New Roman" w:hAnsi="Times New Roman" w:cs="Times New Roman"/>
                  <w:sz w:val="24"/>
                  <w:szCs w:val="24"/>
                </w:rPr>
                <w:t>0.477</w:t>
              </w:r>
            </w:ins>
          </w:p>
        </w:tc>
        <w:tc>
          <w:tcPr>
            <w:tcW w:w="1223" w:type="dxa"/>
          </w:tcPr>
          <w:p w14:paraId="1BF94102" w14:textId="77777777" w:rsidR="00D73460" w:rsidRPr="00DF6BDB" w:rsidDel="00D73460" w:rsidRDefault="00D73460" w:rsidP="00DF6BDB">
            <w:pPr>
              <w:spacing w:after="0" w:line="240" w:lineRule="auto"/>
              <w:rPr>
                <w:ins w:id="5042" w:author="Mohammad Nayeem Hasan" w:date="2024-07-18T15:21:00Z" w16du:dateUtc="2024-07-18T09:21:00Z"/>
                <w:rFonts w:ascii="Times New Roman" w:hAnsi="Times New Roman" w:cs="Times New Roman"/>
                <w:sz w:val="24"/>
                <w:szCs w:val="24"/>
              </w:rPr>
            </w:pPr>
            <w:ins w:id="5043" w:author="Mohammad Nayeem Hasan" w:date="2024-07-18T15:21:00Z" w16du:dateUtc="2024-07-18T09:21:00Z">
              <w:r w:rsidRPr="00DF6BDB" w:rsidDel="00D73460">
                <w:rPr>
                  <w:rFonts w:ascii="Times New Roman" w:hAnsi="Times New Roman" w:cs="Times New Roman"/>
                  <w:sz w:val="24"/>
                  <w:szCs w:val="24"/>
                </w:rPr>
                <w:t>0.78 (0.46 - 1.31)</w:t>
              </w:r>
            </w:ins>
          </w:p>
        </w:tc>
        <w:tc>
          <w:tcPr>
            <w:tcW w:w="749" w:type="dxa"/>
          </w:tcPr>
          <w:p w14:paraId="443FA36C" w14:textId="77777777" w:rsidR="00D73460" w:rsidRPr="00DF6BDB" w:rsidDel="00D73460" w:rsidRDefault="00D73460" w:rsidP="00DF6BDB">
            <w:pPr>
              <w:spacing w:after="0" w:line="240" w:lineRule="auto"/>
              <w:rPr>
                <w:ins w:id="5044" w:author="Mohammad Nayeem Hasan" w:date="2024-07-18T15:21:00Z" w16du:dateUtc="2024-07-18T09:21:00Z"/>
                <w:rFonts w:ascii="Times New Roman" w:hAnsi="Times New Roman" w:cs="Times New Roman"/>
                <w:sz w:val="24"/>
                <w:szCs w:val="24"/>
              </w:rPr>
            </w:pPr>
            <w:ins w:id="5045" w:author="Mohammad Nayeem Hasan" w:date="2024-07-18T15:21:00Z" w16du:dateUtc="2024-07-18T09:21:00Z">
              <w:r w:rsidRPr="00DF6BDB" w:rsidDel="00D73460">
                <w:rPr>
                  <w:rFonts w:ascii="Times New Roman" w:hAnsi="Times New Roman" w:cs="Times New Roman"/>
                  <w:sz w:val="24"/>
                  <w:szCs w:val="24"/>
                </w:rPr>
                <w:t xml:space="preserve">0.349   </w:t>
              </w:r>
            </w:ins>
          </w:p>
        </w:tc>
        <w:tc>
          <w:tcPr>
            <w:tcW w:w="1223" w:type="dxa"/>
          </w:tcPr>
          <w:p w14:paraId="586D3AD4" w14:textId="77777777" w:rsidR="00D73460" w:rsidRPr="00DF6BDB" w:rsidDel="00D73460" w:rsidRDefault="00D73460" w:rsidP="00DF6BDB">
            <w:pPr>
              <w:spacing w:after="0" w:line="240" w:lineRule="auto"/>
              <w:rPr>
                <w:ins w:id="5046" w:author="Mohammad Nayeem Hasan" w:date="2024-07-18T15:21:00Z" w16du:dateUtc="2024-07-18T09:21:00Z"/>
                <w:rFonts w:ascii="Times New Roman" w:hAnsi="Times New Roman" w:cs="Times New Roman"/>
                <w:sz w:val="24"/>
                <w:szCs w:val="24"/>
              </w:rPr>
            </w:pPr>
            <w:ins w:id="5047" w:author="Mohammad Nayeem Hasan" w:date="2024-07-18T15:21:00Z" w16du:dateUtc="2024-07-18T09:21:00Z">
              <w:r w:rsidRPr="00DF6BDB" w:rsidDel="00D73460">
                <w:rPr>
                  <w:rFonts w:ascii="Times New Roman" w:hAnsi="Times New Roman" w:cs="Times New Roman"/>
                  <w:sz w:val="24"/>
                  <w:szCs w:val="24"/>
                </w:rPr>
                <w:t>0.71 (0.40 - 1.26)</w:t>
              </w:r>
            </w:ins>
          </w:p>
        </w:tc>
        <w:tc>
          <w:tcPr>
            <w:tcW w:w="749" w:type="dxa"/>
          </w:tcPr>
          <w:p w14:paraId="7176B3A0" w14:textId="77777777" w:rsidR="00D73460" w:rsidRPr="00DF6BDB" w:rsidDel="00D73460" w:rsidRDefault="00D73460" w:rsidP="00DF6BDB">
            <w:pPr>
              <w:spacing w:after="0" w:line="240" w:lineRule="auto"/>
              <w:rPr>
                <w:ins w:id="5048" w:author="Mohammad Nayeem Hasan" w:date="2024-07-18T15:21:00Z" w16du:dateUtc="2024-07-18T09:21:00Z"/>
                <w:rFonts w:ascii="Times New Roman" w:hAnsi="Times New Roman" w:cs="Times New Roman"/>
                <w:sz w:val="24"/>
                <w:szCs w:val="24"/>
              </w:rPr>
            </w:pPr>
            <w:ins w:id="5049" w:author="Mohammad Nayeem Hasan" w:date="2024-07-18T15:21:00Z" w16du:dateUtc="2024-07-18T09:21:00Z">
              <w:r w:rsidRPr="00DF6BDB" w:rsidDel="00D73460">
                <w:rPr>
                  <w:rFonts w:ascii="Times New Roman" w:hAnsi="Times New Roman" w:cs="Times New Roman"/>
                  <w:sz w:val="24"/>
                  <w:szCs w:val="24"/>
                </w:rPr>
                <w:t>0.245</w:t>
              </w:r>
            </w:ins>
          </w:p>
        </w:tc>
      </w:tr>
      <w:tr w:rsidR="00D73460" w:rsidRPr="00DF6BDB" w:rsidDel="00D73460" w14:paraId="62E653CF" w14:textId="77777777" w:rsidTr="00755549">
        <w:trPr>
          <w:ins w:id="5050" w:author="Mohammad Nayeem Hasan" w:date="2024-07-18T15:21:00Z"/>
        </w:trPr>
        <w:tc>
          <w:tcPr>
            <w:tcW w:w="1530" w:type="dxa"/>
          </w:tcPr>
          <w:p w14:paraId="372965DA" w14:textId="77777777" w:rsidR="00D73460" w:rsidRPr="00DF6BDB" w:rsidDel="00D73460" w:rsidRDefault="00D73460" w:rsidP="00DF6BDB">
            <w:pPr>
              <w:spacing w:after="0" w:line="240" w:lineRule="auto"/>
              <w:rPr>
                <w:ins w:id="5051" w:author="Mohammad Nayeem Hasan" w:date="2024-07-18T15:21:00Z" w16du:dateUtc="2024-07-18T09:21:00Z"/>
                <w:rFonts w:ascii="Times New Roman" w:hAnsi="Times New Roman" w:cs="Times New Roman"/>
                <w:sz w:val="24"/>
                <w:szCs w:val="24"/>
              </w:rPr>
            </w:pPr>
            <w:ins w:id="5052" w:author="Mohammad Nayeem Hasan" w:date="2024-07-18T15:21:00Z" w16du:dateUtc="2024-07-18T09:21:00Z">
              <w:r w:rsidRPr="00DF6BDB" w:rsidDel="00D73460">
                <w:rPr>
                  <w:rFonts w:ascii="Times New Roman" w:hAnsi="Times New Roman" w:cs="Times New Roman"/>
                  <w:sz w:val="24"/>
                  <w:szCs w:val="24"/>
                </w:rPr>
                <w:t>Livestock ownership</w:t>
              </w:r>
            </w:ins>
          </w:p>
        </w:tc>
        <w:tc>
          <w:tcPr>
            <w:tcW w:w="1224" w:type="dxa"/>
          </w:tcPr>
          <w:p w14:paraId="4A353F53" w14:textId="77777777" w:rsidR="00D73460" w:rsidRPr="00DF6BDB" w:rsidDel="00D73460" w:rsidRDefault="00D73460" w:rsidP="00DF6BDB">
            <w:pPr>
              <w:spacing w:after="0" w:line="240" w:lineRule="auto"/>
              <w:rPr>
                <w:ins w:id="5053" w:author="Mohammad Nayeem Hasan" w:date="2024-07-18T15:21:00Z" w16du:dateUtc="2024-07-18T09:21:00Z"/>
                <w:rFonts w:ascii="Times New Roman" w:hAnsi="Times New Roman" w:cs="Times New Roman"/>
                <w:sz w:val="24"/>
                <w:szCs w:val="24"/>
              </w:rPr>
            </w:pPr>
          </w:p>
        </w:tc>
        <w:tc>
          <w:tcPr>
            <w:tcW w:w="679" w:type="dxa"/>
          </w:tcPr>
          <w:p w14:paraId="77CB38E7" w14:textId="77777777" w:rsidR="00D73460" w:rsidRPr="00DF6BDB" w:rsidDel="00D73460" w:rsidRDefault="00D73460" w:rsidP="00DF6BDB">
            <w:pPr>
              <w:spacing w:after="0" w:line="240" w:lineRule="auto"/>
              <w:rPr>
                <w:ins w:id="5054" w:author="Mohammad Nayeem Hasan" w:date="2024-07-18T15:21:00Z" w16du:dateUtc="2024-07-18T09:21:00Z"/>
                <w:rFonts w:ascii="Times New Roman" w:hAnsi="Times New Roman" w:cs="Times New Roman"/>
                <w:sz w:val="24"/>
                <w:szCs w:val="24"/>
              </w:rPr>
            </w:pPr>
          </w:p>
        </w:tc>
        <w:tc>
          <w:tcPr>
            <w:tcW w:w="1224" w:type="dxa"/>
          </w:tcPr>
          <w:p w14:paraId="4A52E962" w14:textId="77777777" w:rsidR="00D73460" w:rsidRPr="00DF6BDB" w:rsidDel="00D73460" w:rsidRDefault="00D73460" w:rsidP="00DF6BDB">
            <w:pPr>
              <w:spacing w:after="0" w:line="240" w:lineRule="auto"/>
              <w:rPr>
                <w:ins w:id="5055" w:author="Mohammad Nayeem Hasan" w:date="2024-07-18T15:21:00Z" w16du:dateUtc="2024-07-18T09:21:00Z"/>
                <w:rFonts w:ascii="Times New Roman" w:hAnsi="Times New Roman" w:cs="Times New Roman"/>
                <w:sz w:val="24"/>
                <w:szCs w:val="24"/>
              </w:rPr>
            </w:pPr>
          </w:p>
        </w:tc>
        <w:tc>
          <w:tcPr>
            <w:tcW w:w="749" w:type="dxa"/>
          </w:tcPr>
          <w:p w14:paraId="69D02AFE" w14:textId="77777777" w:rsidR="00D73460" w:rsidRPr="00DF6BDB" w:rsidDel="00D73460" w:rsidRDefault="00D73460" w:rsidP="00DF6BDB">
            <w:pPr>
              <w:spacing w:after="0" w:line="240" w:lineRule="auto"/>
              <w:rPr>
                <w:ins w:id="5056" w:author="Mohammad Nayeem Hasan" w:date="2024-07-18T15:21:00Z" w16du:dateUtc="2024-07-18T09:21:00Z"/>
                <w:rFonts w:ascii="Times New Roman" w:hAnsi="Times New Roman" w:cs="Times New Roman"/>
                <w:sz w:val="24"/>
                <w:szCs w:val="24"/>
              </w:rPr>
            </w:pPr>
          </w:p>
        </w:tc>
        <w:tc>
          <w:tcPr>
            <w:tcW w:w="1223" w:type="dxa"/>
          </w:tcPr>
          <w:p w14:paraId="720E3CAB" w14:textId="77777777" w:rsidR="00D73460" w:rsidRPr="00DF6BDB" w:rsidDel="00D73460" w:rsidRDefault="00D73460" w:rsidP="00DF6BDB">
            <w:pPr>
              <w:spacing w:after="0" w:line="240" w:lineRule="auto"/>
              <w:rPr>
                <w:ins w:id="5057" w:author="Mohammad Nayeem Hasan" w:date="2024-07-18T15:21:00Z" w16du:dateUtc="2024-07-18T09:21:00Z"/>
                <w:rFonts w:ascii="Times New Roman" w:hAnsi="Times New Roman" w:cs="Times New Roman"/>
                <w:sz w:val="24"/>
                <w:szCs w:val="24"/>
              </w:rPr>
            </w:pPr>
          </w:p>
        </w:tc>
        <w:tc>
          <w:tcPr>
            <w:tcW w:w="749" w:type="dxa"/>
          </w:tcPr>
          <w:p w14:paraId="273A69A1" w14:textId="77777777" w:rsidR="00D73460" w:rsidRPr="00DF6BDB" w:rsidDel="00D73460" w:rsidRDefault="00D73460" w:rsidP="00DF6BDB">
            <w:pPr>
              <w:spacing w:after="0" w:line="240" w:lineRule="auto"/>
              <w:rPr>
                <w:ins w:id="5058" w:author="Mohammad Nayeem Hasan" w:date="2024-07-18T15:21:00Z" w16du:dateUtc="2024-07-18T09:21:00Z"/>
                <w:rFonts w:ascii="Times New Roman" w:hAnsi="Times New Roman" w:cs="Times New Roman"/>
                <w:sz w:val="24"/>
                <w:szCs w:val="24"/>
              </w:rPr>
            </w:pPr>
          </w:p>
        </w:tc>
        <w:tc>
          <w:tcPr>
            <w:tcW w:w="1223" w:type="dxa"/>
          </w:tcPr>
          <w:p w14:paraId="06F3028F" w14:textId="77777777" w:rsidR="00D73460" w:rsidRPr="00DF6BDB" w:rsidDel="00D73460" w:rsidRDefault="00D73460" w:rsidP="00DF6BDB">
            <w:pPr>
              <w:spacing w:after="0" w:line="240" w:lineRule="auto"/>
              <w:rPr>
                <w:ins w:id="5059" w:author="Mohammad Nayeem Hasan" w:date="2024-07-18T15:21:00Z" w16du:dateUtc="2024-07-18T09:21:00Z"/>
                <w:rFonts w:ascii="Times New Roman" w:hAnsi="Times New Roman" w:cs="Times New Roman"/>
                <w:sz w:val="24"/>
                <w:szCs w:val="24"/>
              </w:rPr>
            </w:pPr>
          </w:p>
        </w:tc>
        <w:tc>
          <w:tcPr>
            <w:tcW w:w="749" w:type="dxa"/>
          </w:tcPr>
          <w:p w14:paraId="33B5DCDA" w14:textId="77777777" w:rsidR="00D73460" w:rsidRPr="00DF6BDB" w:rsidDel="00D73460" w:rsidRDefault="00D73460" w:rsidP="00DF6BDB">
            <w:pPr>
              <w:spacing w:after="0" w:line="240" w:lineRule="auto"/>
              <w:rPr>
                <w:ins w:id="5060" w:author="Mohammad Nayeem Hasan" w:date="2024-07-18T15:21:00Z" w16du:dateUtc="2024-07-18T09:21:00Z"/>
                <w:rFonts w:ascii="Times New Roman" w:hAnsi="Times New Roman" w:cs="Times New Roman"/>
                <w:sz w:val="24"/>
                <w:szCs w:val="24"/>
              </w:rPr>
            </w:pPr>
          </w:p>
        </w:tc>
      </w:tr>
      <w:tr w:rsidR="00D73460" w:rsidRPr="00DF6BDB" w:rsidDel="00D73460" w14:paraId="70245439" w14:textId="77777777" w:rsidTr="00755549">
        <w:trPr>
          <w:ins w:id="5061" w:author="Mohammad Nayeem Hasan" w:date="2024-07-18T15:21:00Z"/>
        </w:trPr>
        <w:tc>
          <w:tcPr>
            <w:tcW w:w="1530" w:type="dxa"/>
          </w:tcPr>
          <w:p w14:paraId="392A2A61" w14:textId="77777777" w:rsidR="00D73460" w:rsidRPr="00DF6BDB" w:rsidDel="00D73460" w:rsidRDefault="00D73460" w:rsidP="00DF6BDB">
            <w:pPr>
              <w:spacing w:after="0" w:line="240" w:lineRule="auto"/>
              <w:rPr>
                <w:ins w:id="5062" w:author="Mohammad Nayeem Hasan" w:date="2024-07-18T15:21:00Z" w16du:dateUtc="2024-07-18T09:21:00Z"/>
                <w:rFonts w:ascii="Times New Roman" w:hAnsi="Times New Roman" w:cs="Times New Roman"/>
                <w:sz w:val="24"/>
                <w:szCs w:val="24"/>
              </w:rPr>
            </w:pPr>
            <w:ins w:id="5063"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21A8A095" w14:textId="77777777" w:rsidR="00D73460" w:rsidRPr="00DF6BDB" w:rsidDel="00D73460" w:rsidRDefault="00D73460" w:rsidP="00DF6BDB">
            <w:pPr>
              <w:spacing w:after="0" w:line="240" w:lineRule="auto"/>
              <w:rPr>
                <w:ins w:id="5064" w:author="Mohammad Nayeem Hasan" w:date="2024-07-18T15:21:00Z" w16du:dateUtc="2024-07-18T09:21:00Z"/>
                <w:rFonts w:ascii="Times New Roman" w:hAnsi="Times New Roman" w:cs="Times New Roman"/>
                <w:sz w:val="24"/>
                <w:szCs w:val="24"/>
              </w:rPr>
            </w:pPr>
            <w:ins w:id="5065"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D2549B2" w14:textId="77777777" w:rsidR="00D73460" w:rsidRPr="00DF6BDB" w:rsidDel="00D73460" w:rsidRDefault="00D73460" w:rsidP="00DF6BDB">
            <w:pPr>
              <w:spacing w:after="0" w:line="240" w:lineRule="auto"/>
              <w:rPr>
                <w:ins w:id="5066" w:author="Mohammad Nayeem Hasan" w:date="2024-07-18T15:21:00Z" w16du:dateUtc="2024-07-18T09:21:00Z"/>
                <w:rFonts w:ascii="Times New Roman" w:hAnsi="Times New Roman" w:cs="Times New Roman"/>
                <w:sz w:val="24"/>
                <w:szCs w:val="24"/>
              </w:rPr>
            </w:pPr>
          </w:p>
        </w:tc>
        <w:tc>
          <w:tcPr>
            <w:tcW w:w="1224" w:type="dxa"/>
          </w:tcPr>
          <w:p w14:paraId="7A891C22" w14:textId="77777777" w:rsidR="00D73460" w:rsidRPr="00DF6BDB" w:rsidDel="00D73460" w:rsidRDefault="00D73460" w:rsidP="00DF6BDB">
            <w:pPr>
              <w:spacing w:after="0" w:line="240" w:lineRule="auto"/>
              <w:rPr>
                <w:ins w:id="5067" w:author="Mohammad Nayeem Hasan" w:date="2024-07-18T15:21:00Z" w16du:dateUtc="2024-07-18T09:21:00Z"/>
                <w:rFonts w:ascii="Times New Roman" w:hAnsi="Times New Roman" w:cs="Times New Roman"/>
                <w:sz w:val="24"/>
                <w:szCs w:val="24"/>
              </w:rPr>
            </w:pPr>
            <w:ins w:id="506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90948D2" w14:textId="77777777" w:rsidR="00D73460" w:rsidRPr="00DF6BDB" w:rsidDel="00D73460" w:rsidRDefault="00D73460" w:rsidP="00DF6BDB">
            <w:pPr>
              <w:spacing w:after="0" w:line="240" w:lineRule="auto"/>
              <w:rPr>
                <w:ins w:id="5069" w:author="Mohammad Nayeem Hasan" w:date="2024-07-18T15:21:00Z" w16du:dateUtc="2024-07-18T09:21:00Z"/>
                <w:rFonts w:ascii="Times New Roman" w:hAnsi="Times New Roman" w:cs="Times New Roman"/>
                <w:sz w:val="24"/>
                <w:szCs w:val="24"/>
              </w:rPr>
            </w:pPr>
          </w:p>
        </w:tc>
        <w:tc>
          <w:tcPr>
            <w:tcW w:w="1223" w:type="dxa"/>
          </w:tcPr>
          <w:p w14:paraId="743BA5E2" w14:textId="77777777" w:rsidR="00D73460" w:rsidRPr="00DF6BDB" w:rsidDel="00D73460" w:rsidRDefault="00D73460" w:rsidP="00DF6BDB">
            <w:pPr>
              <w:spacing w:after="0" w:line="240" w:lineRule="auto"/>
              <w:rPr>
                <w:ins w:id="5070" w:author="Mohammad Nayeem Hasan" w:date="2024-07-18T15:21:00Z" w16du:dateUtc="2024-07-18T09:21:00Z"/>
                <w:rFonts w:ascii="Times New Roman" w:hAnsi="Times New Roman" w:cs="Times New Roman"/>
                <w:sz w:val="24"/>
                <w:szCs w:val="24"/>
              </w:rPr>
            </w:pPr>
            <w:ins w:id="507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F57CA36" w14:textId="77777777" w:rsidR="00D73460" w:rsidRPr="00DF6BDB" w:rsidDel="00D73460" w:rsidRDefault="00D73460" w:rsidP="00DF6BDB">
            <w:pPr>
              <w:spacing w:after="0" w:line="240" w:lineRule="auto"/>
              <w:rPr>
                <w:ins w:id="5072" w:author="Mohammad Nayeem Hasan" w:date="2024-07-18T15:21:00Z" w16du:dateUtc="2024-07-18T09:21:00Z"/>
                <w:rFonts w:ascii="Times New Roman" w:hAnsi="Times New Roman" w:cs="Times New Roman"/>
                <w:sz w:val="24"/>
                <w:szCs w:val="24"/>
              </w:rPr>
            </w:pPr>
          </w:p>
        </w:tc>
        <w:tc>
          <w:tcPr>
            <w:tcW w:w="1223" w:type="dxa"/>
          </w:tcPr>
          <w:p w14:paraId="55F53DE0" w14:textId="77777777" w:rsidR="00D73460" w:rsidRPr="00DF6BDB" w:rsidDel="00D73460" w:rsidRDefault="00D73460" w:rsidP="00DF6BDB">
            <w:pPr>
              <w:spacing w:after="0" w:line="240" w:lineRule="auto"/>
              <w:rPr>
                <w:ins w:id="5073" w:author="Mohammad Nayeem Hasan" w:date="2024-07-18T15:21:00Z" w16du:dateUtc="2024-07-18T09:21:00Z"/>
                <w:rFonts w:ascii="Times New Roman" w:hAnsi="Times New Roman" w:cs="Times New Roman"/>
                <w:sz w:val="24"/>
                <w:szCs w:val="24"/>
              </w:rPr>
            </w:pPr>
            <w:ins w:id="507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C53A66C" w14:textId="77777777" w:rsidR="00D73460" w:rsidRPr="00DF6BDB" w:rsidDel="00D73460" w:rsidRDefault="00D73460" w:rsidP="00DF6BDB">
            <w:pPr>
              <w:spacing w:after="0" w:line="240" w:lineRule="auto"/>
              <w:rPr>
                <w:ins w:id="5075" w:author="Mohammad Nayeem Hasan" w:date="2024-07-18T15:21:00Z" w16du:dateUtc="2024-07-18T09:21:00Z"/>
                <w:rFonts w:ascii="Times New Roman" w:hAnsi="Times New Roman" w:cs="Times New Roman"/>
                <w:sz w:val="24"/>
                <w:szCs w:val="24"/>
              </w:rPr>
            </w:pPr>
          </w:p>
        </w:tc>
      </w:tr>
      <w:tr w:rsidR="00D73460" w:rsidRPr="00DF6BDB" w:rsidDel="00D73460" w14:paraId="50DAD465" w14:textId="77777777" w:rsidTr="00755549">
        <w:trPr>
          <w:ins w:id="5076" w:author="Mohammad Nayeem Hasan" w:date="2024-07-18T15:21:00Z"/>
        </w:trPr>
        <w:tc>
          <w:tcPr>
            <w:tcW w:w="1530" w:type="dxa"/>
          </w:tcPr>
          <w:p w14:paraId="3CC00A7D" w14:textId="77777777" w:rsidR="00D73460" w:rsidRPr="00DF6BDB" w:rsidDel="00D73460" w:rsidRDefault="00D73460" w:rsidP="00DF6BDB">
            <w:pPr>
              <w:spacing w:after="0" w:line="240" w:lineRule="auto"/>
              <w:rPr>
                <w:ins w:id="5077" w:author="Mohammad Nayeem Hasan" w:date="2024-07-18T15:21:00Z" w16du:dateUtc="2024-07-18T09:21:00Z"/>
                <w:rFonts w:ascii="Times New Roman" w:hAnsi="Times New Roman" w:cs="Times New Roman"/>
                <w:sz w:val="24"/>
                <w:szCs w:val="24"/>
              </w:rPr>
            </w:pPr>
            <w:ins w:id="5078"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2E5F39F3" w14:textId="77777777" w:rsidR="00D73460" w:rsidRPr="00DF6BDB" w:rsidDel="00D73460" w:rsidRDefault="00D73460" w:rsidP="00DF6BDB">
            <w:pPr>
              <w:spacing w:after="0" w:line="240" w:lineRule="auto"/>
              <w:rPr>
                <w:ins w:id="5079" w:author="Mohammad Nayeem Hasan" w:date="2024-07-18T15:21:00Z" w16du:dateUtc="2024-07-18T09:21:00Z"/>
                <w:rFonts w:ascii="Times New Roman" w:hAnsi="Times New Roman" w:cs="Times New Roman"/>
                <w:sz w:val="24"/>
                <w:szCs w:val="24"/>
              </w:rPr>
            </w:pPr>
            <w:ins w:id="5080" w:author="Mohammad Nayeem Hasan" w:date="2024-07-18T15:21:00Z" w16du:dateUtc="2024-07-18T09:21:00Z">
              <w:r w:rsidRPr="00DF6BDB" w:rsidDel="00D73460">
                <w:rPr>
                  <w:rFonts w:ascii="Times New Roman" w:hAnsi="Times New Roman" w:cs="Times New Roman"/>
                  <w:sz w:val="24"/>
                  <w:szCs w:val="24"/>
                </w:rPr>
                <w:t>1.01 (0.70 – 1.46)</w:t>
              </w:r>
            </w:ins>
          </w:p>
        </w:tc>
        <w:tc>
          <w:tcPr>
            <w:tcW w:w="679" w:type="dxa"/>
          </w:tcPr>
          <w:p w14:paraId="163EDF45" w14:textId="77777777" w:rsidR="00D73460" w:rsidRPr="00DF6BDB" w:rsidDel="00D73460" w:rsidRDefault="00D73460" w:rsidP="00DF6BDB">
            <w:pPr>
              <w:spacing w:after="0" w:line="240" w:lineRule="auto"/>
              <w:rPr>
                <w:ins w:id="5081" w:author="Mohammad Nayeem Hasan" w:date="2024-07-18T15:21:00Z" w16du:dateUtc="2024-07-18T09:21:00Z"/>
                <w:rFonts w:ascii="Times New Roman" w:hAnsi="Times New Roman" w:cs="Times New Roman"/>
                <w:sz w:val="24"/>
                <w:szCs w:val="24"/>
              </w:rPr>
            </w:pPr>
            <w:ins w:id="5082" w:author="Mohammad Nayeem Hasan" w:date="2024-07-18T15:21:00Z" w16du:dateUtc="2024-07-18T09:21:00Z">
              <w:r w:rsidRPr="00DF6BDB" w:rsidDel="00D73460">
                <w:rPr>
                  <w:rFonts w:ascii="Times New Roman" w:hAnsi="Times New Roman" w:cs="Times New Roman"/>
                  <w:sz w:val="24"/>
                  <w:szCs w:val="24"/>
                </w:rPr>
                <w:t>0.967</w:t>
              </w:r>
            </w:ins>
          </w:p>
        </w:tc>
        <w:tc>
          <w:tcPr>
            <w:tcW w:w="1224" w:type="dxa"/>
          </w:tcPr>
          <w:p w14:paraId="05081231" w14:textId="77777777" w:rsidR="00D73460" w:rsidRPr="00DF6BDB" w:rsidDel="00D73460" w:rsidRDefault="00D73460" w:rsidP="00DF6BDB">
            <w:pPr>
              <w:spacing w:after="0" w:line="240" w:lineRule="auto"/>
              <w:rPr>
                <w:ins w:id="5083" w:author="Mohammad Nayeem Hasan" w:date="2024-07-18T15:21:00Z" w16du:dateUtc="2024-07-18T09:21:00Z"/>
                <w:rFonts w:ascii="Times New Roman" w:hAnsi="Times New Roman" w:cs="Times New Roman"/>
                <w:sz w:val="24"/>
                <w:szCs w:val="24"/>
              </w:rPr>
            </w:pPr>
            <w:ins w:id="5084" w:author="Mohammad Nayeem Hasan" w:date="2024-07-18T15:21:00Z" w16du:dateUtc="2024-07-18T09:21:00Z">
              <w:r w:rsidRPr="00DF6BDB" w:rsidDel="00D73460">
                <w:rPr>
                  <w:rFonts w:ascii="Times New Roman" w:hAnsi="Times New Roman" w:cs="Times New Roman"/>
                  <w:sz w:val="24"/>
                  <w:szCs w:val="24"/>
                </w:rPr>
                <w:t>1.09 (0.72 - 1.65)</w:t>
              </w:r>
            </w:ins>
          </w:p>
        </w:tc>
        <w:tc>
          <w:tcPr>
            <w:tcW w:w="749" w:type="dxa"/>
          </w:tcPr>
          <w:p w14:paraId="21AE9727" w14:textId="77777777" w:rsidR="00D73460" w:rsidRPr="00DF6BDB" w:rsidDel="00D73460" w:rsidRDefault="00D73460" w:rsidP="00DF6BDB">
            <w:pPr>
              <w:spacing w:after="0" w:line="240" w:lineRule="auto"/>
              <w:rPr>
                <w:ins w:id="5085" w:author="Mohammad Nayeem Hasan" w:date="2024-07-18T15:21:00Z" w16du:dateUtc="2024-07-18T09:21:00Z"/>
                <w:rFonts w:ascii="Times New Roman" w:hAnsi="Times New Roman" w:cs="Times New Roman"/>
                <w:sz w:val="24"/>
                <w:szCs w:val="24"/>
              </w:rPr>
            </w:pPr>
            <w:ins w:id="5086" w:author="Mohammad Nayeem Hasan" w:date="2024-07-18T15:21:00Z" w16du:dateUtc="2024-07-18T09:21:00Z">
              <w:r w:rsidRPr="00DF6BDB" w:rsidDel="00D73460">
                <w:rPr>
                  <w:rFonts w:ascii="Times New Roman" w:hAnsi="Times New Roman" w:cs="Times New Roman"/>
                  <w:sz w:val="24"/>
                  <w:szCs w:val="24"/>
                </w:rPr>
                <w:t>0.675</w:t>
              </w:r>
            </w:ins>
          </w:p>
        </w:tc>
        <w:tc>
          <w:tcPr>
            <w:tcW w:w="1223" w:type="dxa"/>
          </w:tcPr>
          <w:p w14:paraId="41E9733B" w14:textId="77777777" w:rsidR="00D73460" w:rsidRPr="00DF6BDB" w:rsidDel="00D73460" w:rsidRDefault="00D73460" w:rsidP="00DF6BDB">
            <w:pPr>
              <w:spacing w:after="0" w:line="240" w:lineRule="auto"/>
              <w:rPr>
                <w:ins w:id="5087" w:author="Mohammad Nayeem Hasan" w:date="2024-07-18T15:21:00Z" w16du:dateUtc="2024-07-18T09:21:00Z"/>
                <w:rFonts w:ascii="Times New Roman" w:hAnsi="Times New Roman" w:cs="Times New Roman"/>
                <w:sz w:val="24"/>
                <w:szCs w:val="24"/>
              </w:rPr>
            </w:pPr>
            <w:ins w:id="5088" w:author="Mohammad Nayeem Hasan" w:date="2024-07-18T15:21:00Z" w16du:dateUtc="2024-07-18T09:21:00Z">
              <w:r w:rsidRPr="00DF6BDB" w:rsidDel="00D73460">
                <w:rPr>
                  <w:rFonts w:ascii="Times New Roman" w:hAnsi="Times New Roman" w:cs="Times New Roman"/>
                  <w:sz w:val="24"/>
                  <w:szCs w:val="24"/>
                </w:rPr>
                <w:t>0.75 (0.46 - 1.23)</w:t>
              </w:r>
            </w:ins>
          </w:p>
        </w:tc>
        <w:tc>
          <w:tcPr>
            <w:tcW w:w="749" w:type="dxa"/>
          </w:tcPr>
          <w:p w14:paraId="33F683E3" w14:textId="77777777" w:rsidR="00D73460" w:rsidRPr="00DF6BDB" w:rsidDel="00D73460" w:rsidRDefault="00D73460" w:rsidP="00DF6BDB">
            <w:pPr>
              <w:spacing w:after="0" w:line="240" w:lineRule="auto"/>
              <w:rPr>
                <w:ins w:id="5089" w:author="Mohammad Nayeem Hasan" w:date="2024-07-18T15:21:00Z" w16du:dateUtc="2024-07-18T09:21:00Z"/>
                <w:rFonts w:ascii="Times New Roman" w:hAnsi="Times New Roman" w:cs="Times New Roman"/>
                <w:sz w:val="24"/>
                <w:szCs w:val="24"/>
              </w:rPr>
            </w:pPr>
            <w:ins w:id="5090" w:author="Mohammad Nayeem Hasan" w:date="2024-07-18T15:21:00Z" w16du:dateUtc="2024-07-18T09:21:00Z">
              <w:r w:rsidRPr="00DF6BDB" w:rsidDel="00D73460">
                <w:rPr>
                  <w:rFonts w:ascii="Times New Roman" w:hAnsi="Times New Roman" w:cs="Times New Roman"/>
                  <w:sz w:val="24"/>
                  <w:szCs w:val="24"/>
                </w:rPr>
                <w:t>0.254</w:t>
              </w:r>
            </w:ins>
          </w:p>
        </w:tc>
        <w:tc>
          <w:tcPr>
            <w:tcW w:w="1223" w:type="dxa"/>
          </w:tcPr>
          <w:p w14:paraId="132E730F" w14:textId="77777777" w:rsidR="00D73460" w:rsidRPr="00DF6BDB" w:rsidDel="00D73460" w:rsidRDefault="00D73460" w:rsidP="00DF6BDB">
            <w:pPr>
              <w:spacing w:after="0" w:line="240" w:lineRule="auto"/>
              <w:rPr>
                <w:ins w:id="5091" w:author="Mohammad Nayeem Hasan" w:date="2024-07-18T15:21:00Z" w16du:dateUtc="2024-07-18T09:21:00Z"/>
                <w:rFonts w:ascii="Times New Roman" w:hAnsi="Times New Roman" w:cs="Times New Roman"/>
                <w:sz w:val="24"/>
                <w:szCs w:val="24"/>
              </w:rPr>
            </w:pPr>
            <w:ins w:id="5092" w:author="Mohammad Nayeem Hasan" w:date="2024-07-18T15:21:00Z" w16du:dateUtc="2024-07-18T09:21:00Z">
              <w:r w:rsidRPr="00DF6BDB" w:rsidDel="00D73460">
                <w:rPr>
                  <w:rFonts w:ascii="Times New Roman" w:hAnsi="Times New Roman" w:cs="Times New Roman"/>
                  <w:sz w:val="24"/>
                  <w:szCs w:val="24"/>
                </w:rPr>
                <w:t>0.61 (0.35 - 1.06)</w:t>
              </w:r>
            </w:ins>
          </w:p>
        </w:tc>
        <w:tc>
          <w:tcPr>
            <w:tcW w:w="749" w:type="dxa"/>
          </w:tcPr>
          <w:p w14:paraId="7800C6E2" w14:textId="77777777" w:rsidR="00D73460" w:rsidRPr="00DF6BDB" w:rsidDel="00D73460" w:rsidRDefault="00D73460" w:rsidP="00DF6BDB">
            <w:pPr>
              <w:spacing w:after="0" w:line="240" w:lineRule="auto"/>
              <w:rPr>
                <w:ins w:id="5093" w:author="Mohammad Nayeem Hasan" w:date="2024-07-18T15:21:00Z" w16du:dateUtc="2024-07-18T09:21:00Z"/>
                <w:rFonts w:ascii="Times New Roman" w:hAnsi="Times New Roman" w:cs="Times New Roman"/>
                <w:sz w:val="24"/>
                <w:szCs w:val="24"/>
              </w:rPr>
            </w:pPr>
            <w:ins w:id="5094" w:author="Mohammad Nayeem Hasan" w:date="2024-07-18T15:21:00Z" w16du:dateUtc="2024-07-18T09:21:00Z">
              <w:r w:rsidRPr="00DF6BDB" w:rsidDel="00D73460">
                <w:rPr>
                  <w:rFonts w:ascii="Times New Roman" w:hAnsi="Times New Roman" w:cs="Times New Roman"/>
                  <w:sz w:val="24"/>
                  <w:szCs w:val="24"/>
                </w:rPr>
                <w:t>0.078</w:t>
              </w:r>
            </w:ins>
          </w:p>
        </w:tc>
      </w:tr>
      <w:tr w:rsidR="00D73460" w:rsidRPr="00DF6BDB" w:rsidDel="00D73460" w14:paraId="1430FB77" w14:textId="77777777" w:rsidTr="00755549">
        <w:trPr>
          <w:ins w:id="5095" w:author="Mohammad Nayeem Hasan" w:date="2024-07-18T15:21:00Z"/>
        </w:trPr>
        <w:tc>
          <w:tcPr>
            <w:tcW w:w="1530" w:type="dxa"/>
          </w:tcPr>
          <w:p w14:paraId="7613101D" w14:textId="77777777" w:rsidR="00D73460" w:rsidRPr="00DF6BDB" w:rsidDel="00D73460" w:rsidRDefault="00D73460" w:rsidP="00DF6BDB">
            <w:pPr>
              <w:spacing w:after="0" w:line="240" w:lineRule="auto"/>
              <w:rPr>
                <w:ins w:id="5096" w:author="Mohammad Nayeem Hasan" w:date="2024-07-18T15:21:00Z" w16du:dateUtc="2024-07-18T09:21:00Z"/>
                <w:rFonts w:ascii="Times New Roman" w:hAnsi="Times New Roman" w:cs="Times New Roman"/>
                <w:sz w:val="24"/>
                <w:szCs w:val="24"/>
              </w:rPr>
            </w:pPr>
            <w:ins w:id="5097" w:author="Mohammad Nayeem Hasan" w:date="2024-07-18T15:21:00Z" w16du:dateUtc="2024-07-18T09:21:00Z">
              <w:r w:rsidRPr="00DF6BDB" w:rsidDel="00D73460">
                <w:rPr>
                  <w:rFonts w:ascii="Times New Roman" w:hAnsi="Times New Roman" w:cs="Times New Roman"/>
                  <w:sz w:val="24"/>
                  <w:szCs w:val="24"/>
                </w:rPr>
                <w:t>Wealth status</w:t>
              </w:r>
            </w:ins>
          </w:p>
        </w:tc>
        <w:tc>
          <w:tcPr>
            <w:tcW w:w="1224" w:type="dxa"/>
          </w:tcPr>
          <w:p w14:paraId="545E182D" w14:textId="77777777" w:rsidR="00D73460" w:rsidRPr="00DF6BDB" w:rsidDel="00D73460" w:rsidRDefault="00D73460" w:rsidP="00DF6BDB">
            <w:pPr>
              <w:spacing w:after="0" w:line="240" w:lineRule="auto"/>
              <w:rPr>
                <w:ins w:id="5098" w:author="Mohammad Nayeem Hasan" w:date="2024-07-18T15:21:00Z" w16du:dateUtc="2024-07-18T09:21:00Z"/>
                <w:rFonts w:ascii="Times New Roman" w:hAnsi="Times New Roman" w:cs="Times New Roman"/>
                <w:sz w:val="24"/>
                <w:szCs w:val="24"/>
              </w:rPr>
            </w:pPr>
          </w:p>
        </w:tc>
        <w:tc>
          <w:tcPr>
            <w:tcW w:w="679" w:type="dxa"/>
          </w:tcPr>
          <w:p w14:paraId="38D26910" w14:textId="77777777" w:rsidR="00D73460" w:rsidRPr="00DF6BDB" w:rsidDel="00D73460" w:rsidRDefault="00D73460" w:rsidP="00DF6BDB">
            <w:pPr>
              <w:spacing w:after="0" w:line="240" w:lineRule="auto"/>
              <w:rPr>
                <w:ins w:id="5099" w:author="Mohammad Nayeem Hasan" w:date="2024-07-18T15:21:00Z" w16du:dateUtc="2024-07-18T09:21:00Z"/>
                <w:rFonts w:ascii="Times New Roman" w:hAnsi="Times New Roman" w:cs="Times New Roman"/>
                <w:sz w:val="24"/>
                <w:szCs w:val="24"/>
              </w:rPr>
            </w:pPr>
          </w:p>
        </w:tc>
        <w:tc>
          <w:tcPr>
            <w:tcW w:w="1224" w:type="dxa"/>
          </w:tcPr>
          <w:p w14:paraId="7B15682B" w14:textId="77777777" w:rsidR="00D73460" w:rsidRPr="00DF6BDB" w:rsidDel="00D73460" w:rsidRDefault="00D73460" w:rsidP="00DF6BDB">
            <w:pPr>
              <w:spacing w:after="0" w:line="240" w:lineRule="auto"/>
              <w:rPr>
                <w:ins w:id="5100" w:author="Mohammad Nayeem Hasan" w:date="2024-07-18T15:21:00Z" w16du:dateUtc="2024-07-18T09:21:00Z"/>
                <w:rFonts w:ascii="Times New Roman" w:hAnsi="Times New Roman" w:cs="Times New Roman"/>
                <w:sz w:val="24"/>
                <w:szCs w:val="24"/>
              </w:rPr>
            </w:pPr>
          </w:p>
        </w:tc>
        <w:tc>
          <w:tcPr>
            <w:tcW w:w="749" w:type="dxa"/>
          </w:tcPr>
          <w:p w14:paraId="7F4A4642" w14:textId="77777777" w:rsidR="00D73460" w:rsidRPr="00DF6BDB" w:rsidDel="00D73460" w:rsidRDefault="00D73460" w:rsidP="00DF6BDB">
            <w:pPr>
              <w:spacing w:after="0" w:line="240" w:lineRule="auto"/>
              <w:rPr>
                <w:ins w:id="5101" w:author="Mohammad Nayeem Hasan" w:date="2024-07-18T15:21:00Z" w16du:dateUtc="2024-07-18T09:21:00Z"/>
                <w:rFonts w:ascii="Times New Roman" w:hAnsi="Times New Roman" w:cs="Times New Roman"/>
                <w:sz w:val="24"/>
                <w:szCs w:val="24"/>
              </w:rPr>
            </w:pPr>
          </w:p>
        </w:tc>
        <w:tc>
          <w:tcPr>
            <w:tcW w:w="1223" w:type="dxa"/>
          </w:tcPr>
          <w:p w14:paraId="5F764FEE" w14:textId="77777777" w:rsidR="00D73460" w:rsidRPr="00DF6BDB" w:rsidDel="00D73460" w:rsidRDefault="00D73460" w:rsidP="00DF6BDB">
            <w:pPr>
              <w:spacing w:after="0" w:line="240" w:lineRule="auto"/>
              <w:rPr>
                <w:ins w:id="5102" w:author="Mohammad Nayeem Hasan" w:date="2024-07-18T15:21:00Z" w16du:dateUtc="2024-07-18T09:21:00Z"/>
                <w:rFonts w:ascii="Times New Roman" w:hAnsi="Times New Roman" w:cs="Times New Roman"/>
                <w:sz w:val="24"/>
                <w:szCs w:val="24"/>
              </w:rPr>
            </w:pPr>
          </w:p>
        </w:tc>
        <w:tc>
          <w:tcPr>
            <w:tcW w:w="749" w:type="dxa"/>
          </w:tcPr>
          <w:p w14:paraId="58E54456" w14:textId="77777777" w:rsidR="00D73460" w:rsidRPr="00DF6BDB" w:rsidDel="00D73460" w:rsidRDefault="00D73460" w:rsidP="00DF6BDB">
            <w:pPr>
              <w:spacing w:after="0" w:line="240" w:lineRule="auto"/>
              <w:rPr>
                <w:ins w:id="5103" w:author="Mohammad Nayeem Hasan" w:date="2024-07-18T15:21:00Z" w16du:dateUtc="2024-07-18T09:21:00Z"/>
                <w:rFonts w:ascii="Times New Roman" w:hAnsi="Times New Roman" w:cs="Times New Roman"/>
                <w:sz w:val="24"/>
                <w:szCs w:val="24"/>
              </w:rPr>
            </w:pPr>
          </w:p>
        </w:tc>
        <w:tc>
          <w:tcPr>
            <w:tcW w:w="1223" w:type="dxa"/>
          </w:tcPr>
          <w:p w14:paraId="6E7B8024" w14:textId="77777777" w:rsidR="00D73460" w:rsidRPr="00DF6BDB" w:rsidDel="00D73460" w:rsidRDefault="00D73460" w:rsidP="00DF6BDB">
            <w:pPr>
              <w:spacing w:after="0" w:line="240" w:lineRule="auto"/>
              <w:rPr>
                <w:ins w:id="5104" w:author="Mohammad Nayeem Hasan" w:date="2024-07-18T15:21:00Z" w16du:dateUtc="2024-07-18T09:21:00Z"/>
                <w:rFonts w:ascii="Times New Roman" w:hAnsi="Times New Roman" w:cs="Times New Roman"/>
                <w:sz w:val="24"/>
                <w:szCs w:val="24"/>
              </w:rPr>
            </w:pPr>
          </w:p>
        </w:tc>
        <w:tc>
          <w:tcPr>
            <w:tcW w:w="749" w:type="dxa"/>
          </w:tcPr>
          <w:p w14:paraId="12EFCA4F" w14:textId="77777777" w:rsidR="00D73460" w:rsidRPr="00DF6BDB" w:rsidDel="00D73460" w:rsidRDefault="00D73460" w:rsidP="00DF6BDB">
            <w:pPr>
              <w:spacing w:after="0" w:line="240" w:lineRule="auto"/>
              <w:rPr>
                <w:ins w:id="5105" w:author="Mohammad Nayeem Hasan" w:date="2024-07-18T15:21:00Z" w16du:dateUtc="2024-07-18T09:21:00Z"/>
                <w:rFonts w:ascii="Times New Roman" w:hAnsi="Times New Roman" w:cs="Times New Roman"/>
                <w:sz w:val="24"/>
                <w:szCs w:val="24"/>
              </w:rPr>
            </w:pPr>
          </w:p>
        </w:tc>
      </w:tr>
      <w:tr w:rsidR="00D73460" w:rsidRPr="00DF6BDB" w:rsidDel="00D73460" w14:paraId="3785CD8C" w14:textId="77777777" w:rsidTr="00755549">
        <w:trPr>
          <w:ins w:id="5106" w:author="Mohammad Nayeem Hasan" w:date="2024-07-18T15:21:00Z"/>
        </w:trPr>
        <w:tc>
          <w:tcPr>
            <w:tcW w:w="1530" w:type="dxa"/>
          </w:tcPr>
          <w:p w14:paraId="362BB1A3" w14:textId="77777777" w:rsidR="00D73460" w:rsidRPr="00DF6BDB" w:rsidDel="00D73460" w:rsidRDefault="00D73460" w:rsidP="00DF6BDB">
            <w:pPr>
              <w:spacing w:after="0" w:line="240" w:lineRule="auto"/>
              <w:rPr>
                <w:ins w:id="5107" w:author="Mohammad Nayeem Hasan" w:date="2024-07-18T15:21:00Z" w16du:dateUtc="2024-07-18T09:21:00Z"/>
                <w:rFonts w:ascii="Times New Roman" w:hAnsi="Times New Roman" w:cs="Times New Roman"/>
                <w:sz w:val="24"/>
                <w:szCs w:val="24"/>
              </w:rPr>
            </w:pPr>
            <w:ins w:id="5108" w:author="Mohammad Nayeem Hasan" w:date="2024-07-18T15:21:00Z" w16du:dateUtc="2024-07-18T09:21:00Z">
              <w:r w:rsidRPr="00DF6BDB" w:rsidDel="00D73460">
                <w:rPr>
                  <w:rFonts w:ascii="Times New Roman" w:hAnsi="Times New Roman" w:cs="Times New Roman"/>
                  <w:sz w:val="24"/>
                  <w:szCs w:val="24"/>
                </w:rPr>
                <w:t>Poor</w:t>
              </w:r>
            </w:ins>
          </w:p>
        </w:tc>
        <w:tc>
          <w:tcPr>
            <w:tcW w:w="1224" w:type="dxa"/>
          </w:tcPr>
          <w:p w14:paraId="454A96E7" w14:textId="77777777" w:rsidR="00D73460" w:rsidRPr="00DF6BDB" w:rsidDel="00D73460" w:rsidRDefault="00D73460" w:rsidP="00DF6BDB">
            <w:pPr>
              <w:spacing w:after="0" w:line="240" w:lineRule="auto"/>
              <w:rPr>
                <w:ins w:id="5109" w:author="Mohammad Nayeem Hasan" w:date="2024-07-18T15:21:00Z" w16du:dateUtc="2024-07-18T09:21:00Z"/>
                <w:rFonts w:ascii="Times New Roman" w:hAnsi="Times New Roman" w:cs="Times New Roman"/>
                <w:sz w:val="24"/>
                <w:szCs w:val="24"/>
              </w:rPr>
            </w:pPr>
            <w:ins w:id="5110"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98BE9D8" w14:textId="77777777" w:rsidR="00D73460" w:rsidRPr="00DF6BDB" w:rsidDel="00D73460" w:rsidRDefault="00D73460" w:rsidP="00DF6BDB">
            <w:pPr>
              <w:spacing w:after="0" w:line="240" w:lineRule="auto"/>
              <w:rPr>
                <w:ins w:id="5111" w:author="Mohammad Nayeem Hasan" w:date="2024-07-18T15:21:00Z" w16du:dateUtc="2024-07-18T09:21:00Z"/>
                <w:rFonts w:ascii="Times New Roman" w:hAnsi="Times New Roman" w:cs="Times New Roman"/>
                <w:sz w:val="24"/>
                <w:szCs w:val="24"/>
              </w:rPr>
            </w:pPr>
          </w:p>
        </w:tc>
        <w:tc>
          <w:tcPr>
            <w:tcW w:w="1224" w:type="dxa"/>
          </w:tcPr>
          <w:p w14:paraId="6796D9B6" w14:textId="77777777" w:rsidR="00D73460" w:rsidRPr="00DF6BDB" w:rsidDel="00D73460" w:rsidRDefault="00D73460" w:rsidP="00DF6BDB">
            <w:pPr>
              <w:spacing w:after="0" w:line="240" w:lineRule="auto"/>
              <w:rPr>
                <w:ins w:id="5112" w:author="Mohammad Nayeem Hasan" w:date="2024-07-18T15:21:00Z" w16du:dateUtc="2024-07-18T09:21:00Z"/>
                <w:rFonts w:ascii="Times New Roman" w:hAnsi="Times New Roman" w:cs="Times New Roman"/>
                <w:sz w:val="24"/>
                <w:szCs w:val="24"/>
              </w:rPr>
            </w:pPr>
            <w:ins w:id="511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12AF795" w14:textId="77777777" w:rsidR="00D73460" w:rsidRPr="00DF6BDB" w:rsidDel="00D73460" w:rsidRDefault="00D73460" w:rsidP="00DF6BDB">
            <w:pPr>
              <w:spacing w:after="0" w:line="240" w:lineRule="auto"/>
              <w:rPr>
                <w:ins w:id="5114" w:author="Mohammad Nayeem Hasan" w:date="2024-07-18T15:21:00Z" w16du:dateUtc="2024-07-18T09:21:00Z"/>
                <w:rFonts w:ascii="Times New Roman" w:hAnsi="Times New Roman" w:cs="Times New Roman"/>
                <w:sz w:val="24"/>
                <w:szCs w:val="24"/>
              </w:rPr>
            </w:pPr>
          </w:p>
        </w:tc>
        <w:tc>
          <w:tcPr>
            <w:tcW w:w="1223" w:type="dxa"/>
          </w:tcPr>
          <w:p w14:paraId="0868C827" w14:textId="77777777" w:rsidR="00D73460" w:rsidRPr="00DF6BDB" w:rsidDel="00D73460" w:rsidRDefault="00D73460" w:rsidP="00DF6BDB">
            <w:pPr>
              <w:spacing w:after="0" w:line="240" w:lineRule="auto"/>
              <w:rPr>
                <w:ins w:id="5115" w:author="Mohammad Nayeem Hasan" w:date="2024-07-18T15:21:00Z" w16du:dateUtc="2024-07-18T09:21:00Z"/>
                <w:rFonts w:ascii="Times New Roman" w:hAnsi="Times New Roman" w:cs="Times New Roman"/>
                <w:sz w:val="24"/>
                <w:szCs w:val="24"/>
              </w:rPr>
            </w:pPr>
            <w:ins w:id="511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6D33C69" w14:textId="77777777" w:rsidR="00D73460" w:rsidRPr="00DF6BDB" w:rsidDel="00D73460" w:rsidRDefault="00D73460" w:rsidP="00DF6BDB">
            <w:pPr>
              <w:spacing w:after="0" w:line="240" w:lineRule="auto"/>
              <w:rPr>
                <w:ins w:id="5117" w:author="Mohammad Nayeem Hasan" w:date="2024-07-18T15:21:00Z" w16du:dateUtc="2024-07-18T09:21:00Z"/>
                <w:rFonts w:ascii="Times New Roman" w:hAnsi="Times New Roman" w:cs="Times New Roman"/>
                <w:sz w:val="24"/>
                <w:szCs w:val="24"/>
              </w:rPr>
            </w:pPr>
          </w:p>
        </w:tc>
        <w:tc>
          <w:tcPr>
            <w:tcW w:w="1223" w:type="dxa"/>
          </w:tcPr>
          <w:p w14:paraId="60C1637B" w14:textId="77777777" w:rsidR="00D73460" w:rsidRPr="00DF6BDB" w:rsidDel="00D73460" w:rsidRDefault="00D73460" w:rsidP="00DF6BDB">
            <w:pPr>
              <w:spacing w:after="0" w:line="240" w:lineRule="auto"/>
              <w:rPr>
                <w:ins w:id="5118" w:author="Mohammad Nayeem Hasan" w:date="2024-07-18T15:21:00Z" w16du:dateUtc="2024-07-18T09:21:00Z"/>
                <w:rFonts w:ascii="Times New Roman" w:hAnsi="Times New Roman" w:cs="Times New Roman"/>
                <w:sz w:val="24"/>
                <w:szCs w:val="24"/>
              </w:rPr>
            </w:pPr>
            <w:ins w:id="511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6124FA1" w14:textId="77777777" w:rsidR="00D73460" w:rsidRPr="00DF6BDB" w:rsidDel="00D73460" w:rsidRDefault="00D73460" w:rsidP="00DF6BDB">
            <w:pPr>
              <w:spacing w:after="0" w:line="240" w:lineRule="auto"/>
              <w:rPr>
                <w:ins w:id="5120" w:author="Mohammad Nayeem Hasan" w:date="2024-07-18T15:21:00Z" w16du:dateUtc="2024-07-18T09:21:00Z"/>
                <w:rFonts w:ascii="Times New Roman" w:hAnsi="Times New Roman" w:cs="Times New Roman"/>
                <w:sz w:val="24"/>
                <w:szCs w:val="24"/>
              </w:rPr>
            </w:pPr>
          </w:p>
        </w:tc>
      </w:tr>
      <w:tr w:rsidR="00D73460" w:rsidRPr="00DF6BDB" w:rsidDel="00D73460" w14:paraId="77F96B67" w14:textId="77777777" w:rsidTr="00755549">
        <w:trPr>
          <w:ins w:id="5121" w:author="Mohammad Nayeem Hasan" w:date="2024-07-18T15:21:00Z"/>
        </w:trPr>
        <w:tc>
          <w:tcPr>
            <w:tcW w:w="1530" w:type="dxa"/>
          </w:tcPr>
          <w:p w14:paraId="232B49A8" w14:textId="77777777" w:rsidR="00D73460" w:rsidRPr="00DF6BDB" w:rsidDel="00D73460" w:rsidRDefault="00D73460" w:rsidP="00DF6BDB">
            <w:pPr>
              <w:spacing w:after="0" w:line="240" w:lineRule="auto"/>
              <w:rPr>
                <w:ins w:id="5122" w:author="Mohammad Nayeem Hasan" w:date="2024-07-18T15:21:00Z" w16du:dateUtc="2024-07-18T09:21:00Z"/>
                <w:rFonts w:ascii="Times New Roman" w:hAnsi="Times New Roman" w:cs="Times New Roman"/>
                <w:sz w:val="24"/>
                <w:szCs w:val="24"/>
              </w:rPr>
            </w:pPr>
            <w:ins w:id="5123" w:author="Mohammad Nayeem Hasan" w:date="2024-07-18T15:21:00Z" w16du:dateUtc="2024-07-18T09:21:00Z">
              <w:r w:rsidRPr="00DF6BDB" w:rsidDel="00D73460">
                <w:rPr>
                  <w:rFonts w:ascii="Times New Roman" w:hAnsi="Times New Roman" w:cs="Times New Roman"/>
                  <w:sz w:val="24"/>
                  <w:szCs w:val="24"/>
                </w:rPr>
                <w:t>Middle</w:t>
              </w:r>
            </w:ins>
          </w:p>
        </w:tc>
        <w:tc>
          <w:tcPr>
            <w:tcW w:w="1224" w:type="dxa"/>
          </w:tcPr>
          <w:p w14:paraId="4EB564AF" w14:textId="77777777" w:rsidR="00D73460" w:rsidRPr="00DF6BDB" w:rsidDel="00D73460" w:rsidRDefault="00D73460" w:rsidP="00DF6BDB">
            <w:pPr>
              <w:spacing w:after="0" w:line="240" w:lineRule="auto"/>
              <w:rPr>
                <w:ins w:id="5124" w:author="Mohammad Nayeem Hasan" w:date="2024-07-18T15:21:00Z" w16du:dateUtc="2024-07-18T09:21:00Z"/>
                <w:rFonts w:ascii="Times New Roman" w:hAnsi="Times New Roman" w:cs="Times New Roman"/>
                <w:sz w:val="24"/>
                <w:szCs w:val="24"/>
              </w:rPr>
            </w:pPr>
            <w:ins w:id="5125" w:author="Mohammad Nayeem Hasan" w:date="2024-07-18T15:21:00Z" w16du:dateUtc="2024-07-18T09:21:00Z">
              <w:r w:rsidRPr="00DF6BDB" w:rsidDel="00D73460">
                <w:rPr>
                  <w:rFonts w:ascii="Times New Roman" w:hAnsi="Times New Roman" w:cs="Times New Roman"/>
                  <w:sz w:val="24"/>
                  <w:szCs w:val="24"/>
                </w:rPr>
                <w:t>0.54 (0.30 – 0.95)</w:t>
              </w:r>
            </w:ins>
          </w:p>
        </w:tc>
        <w:tc>
          <w:tcPr>
            <w:tcW w:w="679" w:type="dxa"/>
          </w:tcPr>
          <w:p w14:paraId="1FE45F53" w14:textId="77777777" w:rsidR="00D73460" w:rsidRPr="00DF6BDB" w:rsidDel="00D73460" w:rsidRDefault="00D73460" w:rsidP="00DF6BDB">
            <w:pPr>
              <w:spacing w:after="0" w:line="240" w:lineRule="auto"/>
              <w:rPr>
                <w:ins w:id="5126" w:author="Mohammad Nayeem Hasan" w:date="2024-07-18T15:21:00Z" w16du:dateUtc="2024-07-18T09:21:00Z"/>
                <w:rFonts w:ascii="Times New Roman" w:hAnsi="Times New Roman" w:cs="Times New Roman"/>
                <w:sz w:val="24"/>
                <w:szCs w:val="24"/>
              </w:rPr>
            </w:pPr>
            <w:ins w:id="5127" w:author="Mohammad Nayeem Hasan" w:date="2024-07-18T15:21:00Z" w16du:dateUtc="2024-07-18T09:21:00Z">
              <w:r w:rsidRPr="00DF6BDB" w:rsidDel="00D73460">
                <w:rPr>
                  <w:rFonts w:ascii="Times New Roman" w:hAnsi="Times New Roman" w:cs="Times New Roman"/>
                  <w:sz w:val="24"/>
                  <w:szCs w:val="24"/>
                </w:rPr>
                <w:t>0.031</w:t>
              </w:r>
            </w:ins>
          </w:p>
        </w:tc>
        <w:tc>
          <w:tcPr>
            <w:tcW w:w="1224" w:type="dxa"/>
          </w:tcPr>
          <w:p w14:paraId="1729AD26" w14:textId="77777777" w:rsidR="00D73460" w:rsidRPr="00DF6BDB" w:rsidDel="00D73460" w:rsidRDefault="00D73460" w:rsidP="00DF6BDB">
            <w:pPr>
              <w:spacing w:after="0" w:line="240" w:lineRule="auto"/>
              <w:rPr>
                <w:ins w:id="5128" w:author="Mohammad Nayeem Hasan" w:date="2024-07-18T15:21:00Z" w16du:dateUtc="2024-07-18T09:21:00Z"/>
                <w:rFonts w:ascii="Times New Roman" w:hAnsi="Times New Roman" w:cs="Times New Roman"/>
                <w:sz w:val="24"/>
                <w:szCs w:val="24"/>
              </w:rPr>
            </w:pPr>
            <w:ins w:id="5129" w:author="Mohammad Nayeem Hasan" w:date="2024-07-18T15:21:00Z" w16du:dateUtc="2024-07-18T09:21:00Z">
              <w:r w:rsidRPr="00DF6BDB" w:rsidDel="00D73460">
                <w:rPr>
                  <w:rFonts w:ascii="Times New Roman" w:hAnsi="Times New Roman" w:cs="Times New Roman"/>
                  <w:sz w:val="24"/>
                  <w:szCs w:val="24"/>
                </w:rPr>
                <w:t>0.55 (0.31 - 0.97)</w:t>
              </w:r>
            </w:ins>
          </w:p>
        </w:tc>
        <w:tc>
          <w:tcPr>
            <w:tcW w:w="749" w:type="dxa"/>
          </w:tcPr>
          <w:p w14:paraId="34E454E9" w14:textId="77777777" w:rsidR="00D73460" w:rsidRPr="00DF6BDB" w:rsidDel="00D73460" w:rsidRDefault="00D73460" w:rsidP="00DF6BDB">
            <w:pPr>
              <w:spacing w:after="0" w:line="240" w:lineRule="auto"/>
              <w:rPr>
                <w:ins w:id="5130" w:author="Mohammad Nayeem Hasan" w:date="2024-07-18T15:21:00Z" w16du:dateUtc="2024-07-18T09:21:00Z"/>
                <w:rFonts w:ascii="Times New Roman" w:hAnsi="Times New Roman" w:cs="Times New Roman"/>
                <w:sz w:val="24"/>
                <w:szCs w:val="24"/>
              </w:rPr>
            </w:pPr>
            <w:ins w:id="5131" w:author="Mohammad Nayeem Hasan" w:date="2024-07-18T15:21:00Z" w16du:dateUtc="2024-07-18T09:21:00Z">
              <w:r w:rsidRPr="00DF6BDB" w:rsidDel="00D73460">
                <w:rPr>
                  <w:rFonts w:ascii="Times New Roman" w:hAnsi="Times New Roman" w:cs="Times New Roman"/>
                  <w:sz w:val="24"/>
                  <w:szCs w:val="24"/>
                </w:rPr>
                <w:t>0.039*</w:t>
              </w:r>
            </w:ins>
          </w:p>
        </w:tc>
        <w:tc>
          <w:tcPr>
            <w:tcW w:w="1223" w:type="dxa"/>
          </w:tcPr>
          <w:p w14:paraId="369A3AC6" w14:textId="77777777" w:rsidR="00D73460" w:rsidRPr="00DF6BDB" w:rsidDel="00D73460" w:rsidRDefault="00D73460" w:rsidP="00DF6BDB">
            <w:pPr>
              <w:spacing w:after="0" w:line="240" w:lineRule="auto"/>
              <w:rPr>
                <w:ins w:id="5132" w:author="Mohammad Nayeem Hasan" w:date="2024-07-18T15:21:00Z" w16du:dateUtc="2024-07-18T09:21:00Z"/>
                <w:rFonts w:ascii="Times New Roman" w:hAnsi="Times New Roman" w:cs="Times New Roman"/>
                <w:sz w:val="24"/>
                <w:szCs w:val="24"/>
              </w:rPr>
            </w:pPr>
            <w:ins w:id="5133" w:author="Mohammad Nayeem Hasan" w:date="2024-07-18T15:21:00Z" w16du:dateUtc="2024-07-18T09:21:00Z">
              <w:r w:rsidRPr="00DF6BDB" w:rsidDel="00D73460">
                <w:rPr>
                  <w:rFonts w:ascii="Times New Roman" w:hAnsi="Times New Roman" w:cs="Times New Roman"/>
                  <w:sz w:val="24"/>
                  <w:szCs w:val="24"/>
                </w:rPr>
                <w:t>0.93 (0.51 - 1.70)</w:t>
              </w:r>
            </w:ins>
          </w:p>
        </w:tc>
        <w:tc>
          <w:tcPr>
            <w:tcW w:w="749" w:type="dxa"/>
          </w:tcPr>
          <w:p w14:paraId="55CD8662" w14:textId="77777777" w:rsidR="00D73460" w:rsidRPr="00DF6BDB" w:rsidDel="00D73460" w:rsidRDefault="00D73460" w:rsidP="00DF6BDB">
            <w:pPr>
              <w:spacing w:after="0" w:line="240" w:lineRule="auto"/>
              <w:rPr>
                <w:ins w:id="5134" w:author="Mohammad Nayeem Hasan" w:date="2024-07-18T15:21:00Z" w16du:dateUtc="2024-07-18T09:21:00Z"/>
                <w:rFonts w:ascii="Times New Roman" w:hAnsi="Times New Roman" w:cs="Times New Roman"/>
                <w:sz w:val="24"/>
                <w:szCs w:val="24"/>
              </w:rPr>
            </w:pPr>
            <w:ins w:id="5135" w:author="Mohammad Nayeem Hasan" w:date="2024-07-18T15:21:00Z" w16du:dateUtc="2024-07-18T09:21:00Z">
              <w:r w:rsidRPr="00DF6BDB" w:rsidDel="00D73460">
                <w:rPr>
                  <w:rFonts w:ascii="Times New Roman" w:hAnsi="Times New Roman" w:cs="Times New Roman"/>
                  <w:sz w:val="24"/>
                  <w:szCs w:val="24"/>
                </w:rPr>
                <w:t>0.816</w:t>
              </w:r>
            </w:ins>
          </w:p>
        </w:tc>
        <w:tc>
          <w:tcPr>
            <w:tcW w:w="1223" w:type="dxa"/>
          </w:tcPr>
          <w:p w14:paraId="48A9503E" w14:textId="77777777" w:rsidR="00D73460" w:rsidRPr="00DF6BDB" w:rsidDel="00D73460" w:rsidRDefault="00D73460" w:rsidP="00DF6BDB">
            <w:pPr>
              <w:spacing w:after="0" w:line="240" w:lineRule="auto"/>
              <w:rPr>
                <w:ins w:id="5136" w:author="Mohammad Nayeem Hasan" w:date="2024-07-18T15:21:00Z" w16du:dateUtc="2024-07-18T09:21:00Z"/>
                <w:rFonts w:ascii="Times New Roman" w:hAnsi="Times New Roman" w:cs="Times New Roman"/>
                <w:sz w:val="24"/>
                <w:szCs w:val="24"/>
              </w:rPr>
            </w:pPr>
            <w:ins w:id="5137" w:author="Mohammad Nayeem Hasan" w:date="2024-07-18T15:21:00Z" w16du:dateUtc="2024-07-18T09:21:00Z">
              <w:r w:rsidRPr="00DF6BDB" w:rsidDel="00D73460">
                <w:rPr>
                  <w:rFonts w:ascii="Times New Roman" w:hAnsi="Times New Roman" w:cs="Times New Roman"/>
                  <w:sz w:val="24"/>
                  <w:szCs w:val="24"/>
                </w:rPr>
                <w:t>0.81 (0.43 - 1.54)</w:t>
              </w:r>
            </w:ins>
          </w:p>
        </w:tc>
        <w:tc>
          <w:tcPr>
            <w:tcW w:w="749" w:type="dxa"/>
          </w:tcPr>
          <w:p w14:paraId="227830EB" w14:textId="77777777" w:rsidR="00D73460" w:rsidRPr="00DF6BDB" w:rsidDel="00D73460" w:rsidRDefault="00D73460" w:rsidP="00DF6BDB">
            <w:pPr>
              <w:spacing w:after="0" w:line="240" w:lineRule="auto"/>
              <w:rPr>
                <w:ins w:id="5138" w:author="Mohammad Nayeem Hasan" w:date="2024-07-18T15:21:00Z" w16du:dateUtc="2024-07-18T09:21:00Z"/>
                <w:rFonts w:ascii="Times New Roman" w:hAnsi="Times New Roman" w:cs="Times New Roman"/>
                <w:sz w:val="24"/>
                <w:szCs w:val="24"/>
              </w:rPr>
            </w:pPr>
            <w:ins w:id="5139" w:author="Mohammad Nayeem Hasan" w:date="2024-07-18T15:21:00Z" w16du:dateUtc="2024-07-18T09:21:00Z">
              <w:r w:rsidRPr="00DF6BDB" w:rsidDel="00D73460">
                <w:rPr>
                  <w:rFonts w:ascii="Times New Roman" w:hAnsi="Times New Roman" w:cs="Times New Roman"/>
                  <w:sz w:val="24"/>
                  <w:szCs w:val="24"/>
                </w:rPr>
                <w:t>0.522</w:t>
              </w:r>
            </w:ins>
          </w:p>
        </w:tc>
      </w:tr>
      <w:tr w:rsidR="00D73460" w:rsidRPr="00DF6BDB" w:rsidDel="00D73460" w14:paraId="42AE44FF" w14:textId="77777777" w:rsidTr="00755549">
        <w:trPr>
          <w:ins w:id="5140" w:author="Mohammad Nayeem Hasan" w:date="2024-07-18T15:21:00Z"/>
        </w:trPr>
        <w:tc>
          <w:tcPr>
            <w:tcW w:w="1530" w:type="dxa"/>
          </w:tcPr>
          <w:p w14:paraId="369A4BEC" w14:textId="77777777" w:rsidR="00D73460" w:rsidRPr="00DF6BDB" w:rsidDel="00D73460" w:rsidRDefault="00D73460" w:rsidP="00DF6BDB">
            <w:pPr>
              <w:spacing w:after="0" w:line="240" w:lineRule="auto"/>
              <w:rPr>
                <w:ins w:id="5141" w:author="Mohammad Nayeem Hasan" w:date="2024-07-18T15:21:00Z" w16du:dateUtc="2024-07-18T09:21:00Z"/>
                <w:rFonts w:ascii="Times New Roman" w:hAnsi="Times New Roman" w:cs="Times New Roman"/>
                <w:sz w:val="24"/>
                <w:szCs w:val="24"/>
              </w:rPr>
            </w:pPr>
            <w:ins w:id="5142" w:author="Mohammad Nayeem Hasan" w:date="2024-07-18T15:21:00Z" w16du:dateUtc="2024-07-18T09:21:00Z">
              <w:r w:rsidRPr="00DF6BDB" w:rsidDel="00D73460">
                <w:rPr>
                  <w:rFonts w:ascii="Times New Roman" w:hAnsi="Times New Roman" w:cs="Times New Roman"/>
                  <w:sz w:val="24"/>
                  <w:szCs w:val="24"/>
                </w:rPr>
                <w:t>Rich</w:t>
              </w:r>
            </w:ins>
          </w:p>
        </w:tc>
        <w:tc>
          <w:tcPr>
            <w:tcW w:w="1224" w:type="dxa"/>
          </w:tcPr>
          <w:p w14:paraId="585F802A" w14:textId="77777777" w:rsidR="00D73460" w:rsidRPr="00DF6BDB" w:rsidDel="00D73460" w:rsidRDefault="00D73460" w:rsidP="00DF6BDB">
            <w:pPr>
              <w:spacing w:after="0" w:line="240" w:lineRule="auto"/>
              <w:rPr>
                <w:ins w:id="5143" w:author="Mohammad Nayeem Hasan" w:date="2024-07-18T15:21:00Z" w16du:dateUtc="2024-07-18T09:21:00Z"/>
                <w:rFonts w:ascii="Times New Roman" w:hAnsi="Times New Roman" w:cs="Times New Roman"/>
                <w:sz w:val="24"/>
                <w:szCs w:val="24"/>
              </w:rPr>
            </w:pPr>
            <w:ins w:id="5144" w:author="Mohammad Nayeem Hasan" w:date="2024-07-18T15:21:00Z" w16du:dateUtc="2024-07-18T09:21:00Z">
              <w:r w:rsidRPr="00DF6BDB" w:rsidDel="00D73460">
                <w:rPr>
                  <w:rFonts w:ascii="Times New Roman" w:hAnsi="Times New Roman" w:cs="Times New Roman"/>
                  <w:sz w:val="24"/>
                  <w:szCs w:val="24"/>
                </w:rPr>
                <w:t>0.72 (0.48 – 1.07)</w:t>
              </w:r>
            </w:ins>
          </w:p>
        </w:tc>
        <w:tc>
          <w:tcPr>
            <w:tcW w:w="679" w:type="dxa"/>
          </w:tcPr>
          <w:p w14:paraId="62C4A685" w14:textId="77777777" w:rsidR="00D73460" w:rsidRPr="00DF6BDB" w:rsidDel="00D73460" w:rsidRDefault="00D73460" w:rsidP="00DF6BDB">
            <w:pPr>
              <w:spacing w:after="0" w:line="240" w:lineRule="auto"/>
              <w:rPr>
                <w:ins w:id="5145" w:author="Mohammad Nayeem Hasan" w:date="2024-07-18T15:21:00Z" w16du:dateUtc="2024-07-18T09:21:00Z"/>
                <w:rFonts w:ascii="Times New Roman" w:hAnsi="Times New Roman" w:cs="Times New Roman"/>
                <w:sz w:val="24"/>
                <w:szCs w:val="24"/>
              </w:rPr>
            </w:pPr>
            <w:ins w:id="5146" w:author="Mohammad Nayeem Hasan" w:date="2024-07-18T15:21:00Z" w16du:dateUtc="2024-07-18T09:21:00Z">
              <w:r w:rsidRPr="00DF6BDB" w:rsidDel="00D73460">
                <w:rPr>
                  <w:rFonts w:ascii="Times New Roman" w:hAnsi="Times New Roman" w:cs="Times New Roman"/>
                  <w:sz w:val="24"/>
                  <w:szCs w:val="24"/>
                </w:rPr>
                <w:t>0.099</w:t>
              </w:r>
            </w:ins>
          </w:p>
        </w:tc>
        <w:tc>
          <w:tcPr>
            <w:tcW w:w="1224" w:type="dxa"/>
          </w:tcPr>
          <w:p w14:paraId="2D351F4C" w14:textId="77777777" w:rsidR="00D73460" w:rsidRPr="00DF6BDB" w:rsidDel="00D73460" w:rsidRDefault="00D73460" w:rsidP="00DF6BDB">
            <w:pPr>
              <w:spacing w:after="0" w:line="240" w:lineRule="auto"/>
              <w:rPr>
                <w:ins w:id="5147" w:author="Mohammad Nayeem Hasan" w:date="2024-07-18T15:21:00Z" w16du:dateUtc="2024-07-18T09:21:00Z"/>
                <w:rFonts w:ascii="Times New Roman" w:hAnsi="Times New Roman" w:cs="Times New Roman"/>
                <w:sz w:val="24"/>
                <w:szCs w:val="24"/>
              </w:rPr>
            </w:pPr>
            <w:ins w:id="5148" w:author="Mohammad Nayeem Hasan" w:date="2024-07-18T15:21:00Z" w16du:dateUtc="2024-07-18T09:21:00Z">
              <w:r w:rsidRPr="00DF6BDB" w:rsidDel="00D73460">
                <w:rPr>
                  <w:rFonts w:ascii="Times New Roman" w:hAnsi="Times New Roman" w:cs="Times New Roman"/>
                  <w:sz w:val="24"/>
                  <w:szCs w:val="24"/>
                </w:rPr>
                <w:t>0.72 (0.43 - 1.20)</w:t>
              </w:r>
            </w:ins>
          </w:p>
        </w:tc>
        <w:tc>
          <w:tcPr>
            <w:tcW w:w="749" w:type="dxa"/>
          </w:tcPr>
          <w:p w14:paraId="69FE7E6C" w14:textId="77777777" w:rsidR="00D73460" w:rsidRPr="00DF6BDB" w:rsidDel="00D73460" w:rsidRDefault="00D73460" w:rsidP="00DF6BDB">
            <w:pPr>
              <w:spacing w:after="0" w:line="240" w:lineRule="auto"/>
              <w:rPr>
                <w:ins w:id="5149" w:author="Mohammad Nayeem Hasan" w:date="2024-07-18T15:21:00Z" w16du:dateUtc="2024-07-18T09:21:00Z"/>
                <w:rFonts w:ascii="Times New Roman" w:hAnsi="Times New Roman" w:cs="Times New Roman"/>
                <w:sz w:val="24"/>
                <w:szCs w:val="24"/>
              </w:rPr>
            </w:pPr>
            <w:ins w:id="5150" w:author="Mohammad Nayeem Hasan" w:date="2024-07-18T15:21:00Z" w16du:dateUtc="2024-07-18T09:21:00Z">
              <w:r w:rsidRPr="00DF6BDB" w:rsidDel="00D73460">
                <w:rPr>
                  <w:rFonts w:ascii="Times New Roman" w:hAnsi="Times New Roman" w:cs="Times New Roman"/>
                  <w:sz w:val="24"/>
                  <w:szCs w:val="24"/>
                </w:rPr>
                <w:t>0.204</w:t>
              </w:r>
            </w:ins>
          </w:p>
        </w:tc>
        <w:tc>
          <w:tcPr>
            <w:tcW w:w="1223" w:type="dxa"/>
          </w:tcPr>
          <w:p w14:paraId="6344F0F0" w14:textId="77777777" w:rsidR="00D73460" w:rsidRPr="00DF6BDB" w:rsidDel="00D73460" w:rsidRDefault="00D73460" w:rsidP="00DF6BDB">
            <w:pPr>
              <w:spacing w:after="0" w:line="240" w:lineRule="auto"/>
              <w:rPr>
                <w:ins w:id="5151" w:author="Mohammad Nayeem Hasan" w:date="2024-07-18T15:21:00Z" w16du:dateUtc="2024-07-18T09:21:00Z"/>
                <w:rFonts w:ascii="Times New Roman" w:hAnsi="Times New Roman" w:cs="Times New Roman"/>
                <w:sz w:val="24"/>
                <w:szCs w:val="24"/>
              </w:rPr>
            </w:pPr>
            <w:ins w:id="5152" w:author="Mohammad Nayeem Hasan" w:date="2024-07-18T15:21:00Z" w16du:dateUtc="2024-07-18T09:21:00Z">
              <w:r w:rsidRPr="00DF6BDB" w:rsidDel="00D73460">
                <w:rPr>
                  <w:rFonts w:ascii="Times New Roman" w:hAnsi="Times New Roman" w:cs="Times New Roman"/>
                  <w:sz w:val="24"/>
                  <w:szCs w:val="24"/>
                </w:rPr>
                <w:t>0.85 (0.48 - 1.51)</w:t>
              </w:r>
            </w:ins>
          </w:p>
        </w:tc>
        <w:tc>
          <w:tcPr>
            <w:tcW w:w="749" w:type="dxa"/>
          </w:tcPr>
          <w:p w14:paraId="66DC231E" w14:textId="77777777" w:rsidR="00D73460" w:rsidRPr="00DF6BDB" w:rsidDel="00D73460" w:rsidRDefault="00D73460" w:rsidP="00DF6BDB">
            <w:pPr>
              <w:spacing w:after="0" w:line="240" w:lineRule="auto"/>
              <w:rPr>
                <w:ins w:id="5153" w:author="Mohammad Nayeem Hasan" w:date="2024-07-18T15:21:00Z" w16du:dateUtc="2024-07-18T09:21:00Z"/>
                <w:rFonts w:ascii="Times New Roman" w:hAnsi="Times New Roman" w:cs="Times New Roman"/>
                <w:sz w:val="24"/>
                <w:szCs w:val="24"/>
              </w:rPr>
            </w:pPr>
            <w:ins w:id="5154" w:author="Mohammad Nayeem Hasan" w:date="2024-07-18T15:21:00Z" w16du:dateUtc="2024-07-18T09:21:00Z">
              <w:r w:rsidRPr="00DF6BDB" w:rsidDel="00D73460">
                <w:rPr>
                  <w:rFonts w:ascii="Times New Roman" w:hAnsi="Times New Roman" w:cs="Times New Roman"/>
                  <w:sz w:val="24"/>
                  <w:szCs w:val="24"/>
                </w:rPr>
                <w:t>0.576</w:t>
              </w:r>
            </w:ins>
          </w:p>
        </w:tc>
        <w:tc>
          <w:tcPr>
            <w:tcW w:w="1223" w:type="dxa"/>
          </w:tcPr>
          <w:p w14:paraId="263C2060" w14:textId="77777777" w:rsidR="00D73460" w:rsidRPr="00DF6BDB" w:rsidDel="00D73460" w:rsidRDefault="00D73460" w:rsidP="00DF6BDB">
            <w:pPr>
              <w:spacing w:after="0" w:line="240" w:lineRule="auto"/>
              <w:rPr>
                <w:ins w:id="5155" w:author="Mohammad Nayeem Hasan" w:date="2024-07-18T15:21:00Z" w16du:dateUtc="2024-07-18T09:21:00Z"/>
                <w:rFonts w:ascii="Times New Roman" w:hAnsi="Times New Roman" w:cs="Times New Roman"/>
                <w:sz w:val="24"/>
                <w:szCs w:val="24"/>
              </w:rPr>
            </w:pPr>
            <w:ins w:id="5156" w:author="Mohammad Nayeem Hasan" w:date="2024-07-18T15:21:00Z" w16du:dateUtc="2024-07-18T09:21:00Z">
              <w:r w:rsidRPr="00DF6BDB" w:rsidDel="00D73460">
                <w:rPr>
                  <w:rFonts w:ascii="Times New Roman" w:hAnsi="Times New Roman" w:cs="Times New Roman"/>
                  <w:sz w:val="24"/>
                  <w:szCs w:val="24"/>
                </w:rPr>
                <w:t>0.65 (0.30 -1.41)</w:t>
              </w:r>
            </w:ins>
          </w:p>
        </w:tc>
        <w:tc>
          <w:tcPr>
            <w:tcW w:w="749" w:type="dxa"/>
          </w:tcPr>
          <w:p w14:paraId="6BB2BA9F" w14:textId="77777777" w:rsidR="00D73460" w:rsidRPr="00DF6BDB" w:rsidDel="00D73460" w:rsidRDefault="00D73460" w:rsidP="00DF6BDB">
            <w:pPr>
              <w:spacing w:after="0" w:line="240" w:lineRule="auto"/>
              <w:rPr>
                <w:ins w:id="5157" w:author="Mohammad Nayeem Hasan" w:date="2024-07-18T15:21:00Z" w16du:dateUtc="2024-07-18T09:21:00Z"/>
                <w:rFonts w:ascii="Times New Roman" w:hAnsi="Times New Roman" w:cs="Times New Roman"/>
                <w:sz w:val="24"/>
                <w:szCs w:val="24"/>
              </w:rPr>
            </w:pPr>
            <w:ins w:id="5158" w:author="Mohammad Nayeem Hasan" w:date="2024-07-18T15:21:00Z" w16du:dateUtc="2024-07-18T09:21:00Z">
              <w:r w:rsidRPr="00DF6BDB" w:rsidDel="00D73460">
                <w:rPr>
                  <w:rFonts w:ascii="Times New Roman" w:hAnsi="Times New Roman" w:cs="Times New Roman"/>
                  <w:sz w:val="24"/>
                  <w:szCs w:val="24"/>
                </w:rPr>
                <w:t>0.275</w:t>
              </w:r>
            </w:ins>
          </w:p>
        </w:tc>
      </w:tr>
      <w:tr w:rsidR="00D73460" w:rsidRPr="00DF6BDB" w:rsidDel="00D73460" w14:paraId="0E7DCDD0" w14:textId="77777777" w:rsidTr="00755549">
        <w:trPr>
          <w:ins w:id="5159" w:author="Mohammad Nayeem Hasan" w:date="2024-07-18T15:21:00Z"/>
        </w:trPr>
        <w:tc>
          <w:tcPr>
            <w:tcW w:w="1530" w:type="dxa"/>
          </w:tcPr>
          <w:p w14:paraId="3299BF62" w14:textId="77777777" w:rsidR="00D73460" w:rsidRPr="00DF6BDB" w:rsidDel="00D73460" w:rsidRDefault="00D73460" w:rsidP="00DF6BDB">
            <w:pPr>
              <w:spacing w:after="0" w:line="240" w:lineRule="auto"/>
              <w:rPr>
                <w:ins w:id="5160" w:author="Mohammad Nayeem Hasan" w:date="2024-07-18T15:21:00Z" w16du:dateUtc="2024-07-18T09:21:00Z"/>
                <w:rFonts w:ascii="Times New Roman" w:hAnsi="Times New Roman" w:cs="Times New Roman"/>
                <w:sz w:val="24"/>
                <w:szCs w:val="24"/>
              </w:rPr>
            </w:pPr>
            <w:ins w:id="5161" w:author="Mohammad Nayeem Hasan" w:date="2024-07-18T15:21:00Z" w16du:dateUtc="2024-07-18T09:21:00Z">
              <w:r w:rsidRPr="00DF6BDB" w:rsidDel="00D73460">
                <w:rPr>
                  <w:rFonts w:ascii="Times New Roman" w:hAnsi="Times New Roman" w:cs="Times New Roman"/>
                  <w:sz w:val="24"/>
                  <w:szCs w:val="24"/>
                </w:rPr>
                <w:t>Source water type</w:t>
              </w:r>
            </w:ins>
          </w:p>
        </w:tc>
        <w:tc>
          <w:tcPr>
            <w:tcW w:w="1224" w:type="dxa"/>
          </w:tcPr>
          <w:p w14:paraId="4F4FD6C9" w14:textId="77777777" w:rsidR="00D73460" w:rsidRPr="00DF6BDB" w:rsidDel="00D73460" w:rsidRDefault="00D73460" w:rsidP="00DF6BDB">
            <w:pPr>
              <w:spacing w:after="0" w:line="240" w:lineRule="auto"/>
              <w:rPr>
                <w:ins w:id="5162" w:author="Mohammad Nayeem Hasan" w:date="2024-07-18T15:21:00Z" w16du:dateUtc="2024-07-18T09:21:00Z"/>
                <w:rFonts w:ascii="Times New Roman" w:hAnsi="Times New Roman" w:cs="Times New Roman"/>
                <w:sz w:val="24"/>
                <w:szCs w:val="24"/>
              </w:rPr>
            </w:pPr>
          </w:p>
        </w:tc>
        <w:tc>
          <w:tcPr>
            <w:tcW w:w="679" w:type="dxa"/>
          </w:tcPr>
          <w:p w14:paraId="44EFC219" w14:textId="77777777" w:rsidR="00D73460" w:rsidRPr="00DF6BDB" w:rsidDel="00D73460" w:rsidRDefault="00D73460" w:rsidP="00DF6BDB">
            <w:pPr>
              <w:spacing w:after="0" w:line="240" w:lineRule="auto"/>
              <w:rPr>
                <w:ins w:id="5163" w:author="Mohammad Nayeem Hasan" w:date="2024-07-18T15:21:00Z" w16du:dateUtc="2024-07-18T09:21:00Z"/>
                <w:rFonts w:ascii="Times New Roman" w:hAnsi="Times New Roman" w:cs="Times New Roman"/>
                <w:sz w:val="24"/>
                <w:szCs w:val="24"/>
              </w:rPr>
            </w:pPr>
          </w:p>
        </w:tc>
        <w:tc>
          <w:tcPr>
            <w:tcW w:w="1224" w:type="dxa"/>
          </w:tcPr>
          <w:p w14:paraId="3CF61432" w14:textId="77777777" w:rsidR="00D73460" w:rsidRPr="00DF6BDB" w:rsidDel="00D73460" w:rsidRDefault="00D73460" w:rsidP="00DF6BDB">
            <w:pPr>
              <w:spacing w:after="0" w:line="240" w:lineRule="auto"/>
              <w:rPr>
                <w:ins w:id="5164" w:author="Mohammad Nayeem Hasan" w:date="2024-07-18T15:21:00Z" w16du:dateUtc="2024-07-18T09:21:00Z"/>
                <w:rFonts w:ascii="Times New Roman" w:hAnsi="Times New Roman" w:cs="Times New Roman"/>
                <w:sz w:val="24"/>
                <w:szCs w:val="24"/>
              </w:rPr>
            </w:pPr>
          </w:p>
        </w:tc>
        <w:tc>
          <w:tcPr>
            <w:tcW w:w="749" w:type="dxa"/>
          </w:tcPr>
          <w:p w14:paraId="47719735" w14:textId="77777777" w:rsidR="00D73460" w:rsidRPr="00DF6BDB" w:rsidDel="00D73460" w:rsidRDefault="00D73460" w:rsidP="00DF6BDB">
            <w:pPr>
              <w:spacing w:after="0" w:line="240" w:lineRule="auto"/>
              <w:rPr>
                <w:ins w:id="5165" w:author="Mohammad Nayeem Hasan" w:date="2024-07-18T15:21:00Z" w16du:dateUtc="2024-07-18T09:21:00Z"/>
                <w:rFonts w:ascii="Times New Roman" w:hAnsi="Times New Roman" w:cs="Times New Roman"/>
                <w:sz w:val="24"/>
                <w:szCs w:val="24"/>
              </w:rPr>
            </w:pPr>
          </w:p>
        </w:tc>
        <w:tc>
          <w:tcPr>
            <w:tcW w:w="1223" w:type="dxa"/>
          </w:tcPr>
          <w:p w14:paraId="6BC2AC4F" w14:textId="77777777" w:rsidR="00D73460" w:rsidRPr="00DF6BDB" w:rsidDel="00D73460" w:rsidRDefault="00D73460" w:rsidP="00DF6BDB">
            <w:pPr>
              <w:spacing w:after="0" w:line="240" w:lineRule="auto"/>
              <w:rPr>
                <w:ins w:id="5166" w:author="Mohammad Nayeem Hasan" w:date="2024-07-18T15:21:00Z" w16du:dateUtc="2024-07-18T09:21:00Z"/>
                <w:rFonts w:ascii="Times New Roman" w:hAnsi="Times New Roman" w:cs="Times New Roman"/>
                <w:sz w:val="24"/>
                <w:szCs w:val="24"/>
              </w:rPr>
            </w:pPr>
          </w:p>
        </w:tc>
        <w:tc>
          <w:tcPr>
            <w:tcW w:w="749" w:type="dxa"/>
          </w:tcPr>
          <w:p w14:paraId="26594DA9" w14:textId="77777777" w:rsidR="00D73460" w:rsidRPr="00DF6BDB" w:rsidDel="00D73460" w:rsidRDefault="00D73460" w:rsidP="00DF6BDB">
            <w:pPr>
              <w:spacing w:after="0" w:line="240" w:lineRule="auto"/>
              <w:rPr>
                <w:ins w:id="5167" w:author="Mohammad Nayeem Hasan" w:date="2024-07-18T15:21:00Z" w16du:dateUtc="2024-07-18T09:21:00Z"/>
                <w:rFonts w:ascii="Times New Roman" w:hAnsi="Times New Roman" w:cs="Times New Roman"/>
                <w:sz w:val="24"/>
                <w:szCs w:val="24"/>
              </w:rPr>
            </w:pPr>
          </w:p>
        </w:tc>
        <w:tc>
          <w:tcPr>
            <w:tcW w:w="1223" w:type="dxa"/>
          </w:tcPr>
          <w:p w14:paraId="4B0502B8" w14:textId="77777777" w:rsidR="00D73460" w:rsidRPr="00DF6BDB" w:rsidDel="00D73460" w:rsidRDefault="00D73460" w:rsidP="00DF6BDB">
            <w:pPr>
              <w:spacing w:after="0" w:line="240" w:lineRule="auto"/>
              <w:rPr>
                <w:ins w:id="5168" w:author="Mohammad Nayeem Hasan" w:date="2024-07-18T15:21:00Z" w16du:dateUtc="2024-07-18T09:21:00Z"/>
                <w:rFonts w:ascii="Times New Roman" w:hAnsi="Times New Roman" w:cs="Times New Roman"/>
                <w:sz w:val="24"/>
                <w:szCs w:val="24"/>
              </w:rPr>
            </w:pPr>
          </w:p>
        </w:tc>
        <w:tc>
          <w:tcPr>
            <w:tcW w:w="749" w:type="dxa"/>
          </w:tcPr>
          <w:p w14:paraId="1A461AC6" w14:textId="77777777" w:rsidR="00D73460" w:rsidRPr="00DF6BDB" w:rsidDel="00D73460" w:rsidRDefault="00D73460" w:rsidP="00DF6BDB">
            <w:pPr>
              <w:spacing w:after="0" w:line="240" w:lineRule="auto"/>
              <w:rPr>
                <w:ins w:id="5169" w:author="Mohammad Nayeem Hasan" w:date="2024-07-18T15:21:00Z" w16du:dateUtc="2024-07-18T09:21:00Z"/>
                <w:rFonts w:ascii="Times New Roman" w:hAnsi="Times New Roman" w:cs="Times New Roman"/>
                <w:sz w:val="24"/>
                <w:szCs w:val="24"/>
              </w:rPr>
            </w:pPr>
          </w:p>
        </w:tc>
      </w:tr>
      <w:tr w:rsidR="00D73460" w:rsidRPr="00DF6BDB" w:rsidDel="00D73460" w14:paraId="1D64E4F0" w14:textId="77777777" w:rsidTr="00755549">
        <w:trPr>
          <w:ins w:id="5170" w:author="Mohammad Nayeem Hasan" w:date="2024-07-18T15:21:00Z"/>
        </w:trPr>
        <w:tc>
          <w:tcPr>
            <w:tcW w:w="1530" w:type="dxa"/>
          </w:tcPr>
          <w:p w14:paraId="0B4D5AAA" w14:textId="77777777" w:rsidR="00D73460" w:rsidRPr="00DF6BDB" w:rsidDel="00D73460" w:rsidRDefault="00D73460" w:rsidP="00DF6BDB">
            <w:pPr>
              <w:spacing w:after="0" w:line="240" w:lineRule="auto"/>
              <w:rPr>
                <w:ins w:id="5171" w:author="Mohammad Nayeem Hasan" w:date="2024-07-18T15:21:00Z" w16du:dateUtc="2024-07-18T09:21:00Z"/>
                <w:rFonts w:ascii="Times New Roman" w:hAnsi="Times New Roman" w:cs="Times New Roman"/>
                <w:sz w:val="24"/>
                <w:szCs w:val="24"/>
              </w:rPr>
            </w:pPr>
            <w:ins w:id="5172" w:author="Mohammad Nayeem Hasan" w:date="2024-07-18T15:21:00Z" w16du:dateUtc="2024-07-18T09:21:00Z">
              <w:r w:rsidRPr="00DF6BDB" w:rsidDel="00D73460">
                <w:rPr>
                  <w:rFonts w:ascii="Times New Roman" w:hAnsi="Times New Roman" w:cs="Times New Roman"/>
                  <w:sz w:val="24"/>
                  <w:szCs w:val="24"/>
                </w:rPr>
                <w:t>Improved</w:t>
              </w:r>
            </w:ins>
          </w:p>
        </w:tc>
        <w:tc>
          <w:tcPr>
            <w:tcW w:w="1224" w:type="dxa"/>
          </w:tcPr>
          <w:p w14:paraId="319BE4C8" w14:textId="77777777" w:rsidR="00D73460" w:rsidRPr="00DF6BDB" w:rsidDel="00D73460" w:rsidRDefault="00D73460" w:rsidP="00DF6BDB">
            <w:pPr>
              <w:spacing w:after="0" w:line="240" w:lineRule="auto"/>
              <w:rPr>
                <w:ins w:id="5173" w:author="Mohammad Nayeem Hasan" w:date="2024-07-18T15:21:00Z" w16du:dateUtc="2024-07-18T09:21:00Z"/>
                <w:rFonts w:ascii="Times New Roman" w:hAnsi="Times New Roman" w:cs="Times New Roman"/>
                <w:sz w:val="24"/>
                <w:szCs w:val="24"/>
              </w:rPr>
            </w:pPr>
            <w:ins w:id="5174"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4A488E6" w14:textId="77777777" w:rsidR="00D73460" w:rsidRPr="00DF6BDB" w:rsidDel="00D73460" w:rsidRDefault="00D73460" w:rsidP="00DF6BDB">
            <w:pPr>
              <w:spacing w:after="0" w:line="240" w:lineRule="auto"/>
              <w:rPr>
                <w:ins w:id="5175" w:author="Mohammad Nayeem Hasan" w:date="2024-07-18T15:21:00Z" w16du:dateUtc="2024-07-18T09:21:00Z"/>
                <w:rFonts w:ascii="Times New Roman" w:hAnsi="Times New Roman" w:cs="Times New Roman"/>
                <w:sz w:val="24"/>
                <w:szCs w:val="24"/>
              </w:rPr>
            </w:pPr>
          </w:p>
        </w:tc>
        <w:tc>
          <w:tcPr>
            <w:tcW w:w="1224" w:type="dxa"/>
          </w:tcPr>
          <w:p w14:paraId="7724BAE4" w14:textId="77777777" w:rsidR="00D73460" w:rsidRPr="00DF6BDB" w:rsidDel="00D73460" w:rsidRDefault="00D73460" w:rsidP="00DF6BDB">
            <w:pPr>
              <w:spacing w:after="0" w:line="240" w:lineRule="auto"/>
              <w:rPr>
                <w:ins w:id="5176" w:author="Mohammad Nayeem Hasan" w:date="2024-07-18T15:21:00Z" w16du:dateUtc="2024-07-18T09:21:00Z"/>
                <w:rFonts w:ascii="Times New Roman" w:hAnsi="Times New Roman" w:cs="Times New Roman"/>
                <w:sz w:val="24"/>
                <w:szCs w:val="24"/>
              </w:rPr>
            </w:pPr>
            <w:ins w:id="517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722A6C7" w14:textId="77777777" w:rsidR="00D73460" w:rsidRPr="00DF6BDB" w:rsidDel="00D73460" w:rsidRDefault="00D73460" w:rsidP="00DF6BDB">
            <w:pPr>
              <w:spacing w:after="0" w:line="240" w:lineRule="auto"/>
              <w:rPr>
                <w:ins w:id="5178" w:author="Mohammad Nayeem Hasan" w:date="2024-07-18T15:21:00Z" w16du:dateUtc="2024-07-18T09:21:00Z"/>
                <w:rFonts w:ascii="Times New Roman" w:hAnsi="Times New Roman" w:cs="Times New Roman"/>
                <w:sz w:val="24"/>
                <w:szCs w:val="24"/>
              </w:rPr>
            </w:pPr>
          </w:p>
        </w:tc>
        <w:tc>
          <w:tcPr>
            <w:tcW w:w="1223" w:type="dxa"/>
          </w:tcPr>
          <w:p w14:paraId="6764F423" w14:textId="77777777" w:rsidR="00D73460" w:rsidRPr="00DF6BDB" w:rsidDel="00D73460" w:rsidRDefault="00D73460" w:rsidP="00DF6BDB">
            <w:pPr>
              <w:spacing w:after="0" w:line="240" w:lineRule="auto"/>
              <w:rPr>
                <w:ins w:id="5179" w:author="Mohammad Nayeem Hasan" w:date="2024-07-18T15:21:00Z" w16du:dateUtc="2024-07-18T09:21:00Z"/>
                <w:rFonts w:ascii="Times New Roman" w:hAnsi="Times New Roman" w:cs="Times New Roman"/>
                <w:sz w:val="24"/>
                <w:szCs w:val="24"/>
              </w:rPr>
            </w:pPr>
            <w:ins w:id="518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6F6C65F" w14:textId="77777777" w:rsidR="00D73460" w:rsidRPr="00DF6BDB" w:rsidDel="00D73460" w:rsidRDefault="00D73460" w:rsidP="00DF6BDB">
            <w:pPr>
              <w:spacing w:after="0" w:line="240" w:lineRule="auto"/>
              <w:rPr>
                <w:ins w:id="5181" w:author="Mohammad Nayeem Hasan" w:date="2024-07-18T15:21:00Z" w16du:dateUtc="2024-07-18T09:21:00Z"/>
                <w:rFonts w:ascii="Times New Roman" w:hAnsi="Times New Roman" w:cs="Times New Roman"/>
                <w:sz w:val="24"/>
                <w:szCs w:val="24"/>
              </w:rPr>
            </w:pPr>
          </w:p>
        </w:tc>
        <w:tc>
          <w:tcPr>
            <w:tcW w:w="1223" w:type="dxa"/>
          </w:tcPr>
          <w:p w14:paraId="6424F450" w14:textId="77777777" w:rsidR="00D73460" w:rsidRPr="00DF6BDB" w:rsidDel="00D73460" w:rsidRDefault="00D73460" w:rsidP="00DF6BDB">
            <w:pPr>
              <w:spacing w:after="0" w:line="240" w:lineRule="auto"/>
              <w:rPr>
                <w:ins w:id="5182" w:author="Mohammad Nayeem Hasan" w:date="2024-07-18T15:21:00Z" w16du:dateUtc="2024-07-18T09:21:00Z"/>
                <w:rFonts w:ascii="Times New Roman" w:hAnsi="Times New Roman" w:cs="Times New Roman"/>
                <w:sz w:val="24"/>
                <w:szCs w:val="24"/>
              </w:rPr>
            </w:pPr>
            <w:ins w:id="518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8BD9E0A" w14:textId="77777777" w:rsidR="00D73460" w:rsidRPr="00DF6BDB" w:rsidDel="00D73460" w:rsidRDefault="00D73460" w:rsidP="00DF6BDB">
            <w:pPr>
              <w:spacing w:after="0" w:line="240" w:lineRule="auto"/>
              <w:rPr>
                <w:ins w:id="5184" w:author="Mohammad Nayeem Hasan" w:date="2024-07-18T15:21:00Z" w16du:dateUtc="2024-07-18T09:21:00Z"/>
                <w:rFonts w:ascii="Times New Roman" w:hAnsi="Times New Roman" w:cs="Times New Roman"/>
                <w:sz w:val="24"/>
                <w:szCs w:val="24"/>
              </w:rPr>
            </w:pPr>
          </w:p>
        </w:tc>
      </w:tr>
      <w:tr w:rsidR="00D73460" w:rsidRPr="00DF6BDB" w:rsidDel="00D73460" w14:paraId="5DF9BBE7" w14:textId="77777777" w:rsidTr="00755549">
        <w:trPr>
          <w:ins w:id="5185" w:author="Mohammad Nayeem Hasan" w:date="2024-07-18T15:21:00Z"/>
        </w:trPr>
        <w:tc>
          <w:tcPr>
            <w:tcW w:w="1530" w:type="dxa"/>
          </w:tcPr>
          <w:p w14:paraId="42AF960B" w14:textId="77777777" w:rsidR="00D73460" w:rsidRPr="00DF6BDB" w:rsidDel="00D73460" w:rsidRDefault="00D73460" w:rsidP="00DF6BDB">
            <w:pPr>
              <w:spacing w:after="0" w:line="240" w:lineRule="auto"/>
              <w:rPr>
                <w:ins w:id="5186" w:author="Mohammad Nayeem Hasan" w:date="2024-07-18T15:21:00Z" w16du:dateUtc="2024-07-18T09:21:00Z"/>
                <w:rFonts w:ascii="Times New Roman" w:hAnsi="Times New Roman" w:cs="Times New Roman"/>
                <w:sz w:val="24"/>
                <w:szCs w:val="24"/>
              </w:rPr>
            </w:pPr>
            <w:ins w:id="5187" w:author="Mohammad Nayeem Hasan" w:date="2024-07-18T15:21:00Z" w16du:dateUtc="2024-07-18T09:21:00Z">
              <w:r w:rsidRPr="00DF6BDB" w:rsidDel="00D73460">
                <w:rPr>
                  <w:rFonts w:ascii="Times New Roman" w:hAnsi="Times New Roman" w:cs="Times New Roman"/>
                  <w:sz w:val="24"/>
                  <w:szCs w:val="24"/>
                </w:rPr>
                <w:t>Unimproved</w:t>
              </w:r>
            </w:ins>
          </w:p>
        </w:tc>
        <w:tc>
          <w:tcPr>
            <w:tcW w:w="1224" w:type="dxa"/>
          </w:tcPr>
          <w:p w14:paraId="651BE914" w14:textId="77777777" w:rsidR="00D73460" w:rsidRPr="00DF6BDB" w:rsidDel="00D73460" w:rsidRDefault="00D73460" w:rsidP="00DF6BDB">
            <w:pPr>
              <w:spacing w:after="0" w:line="240" w:lineRule="auto"/>
              <w:rPr>
                <w:ins w:id="5188" w:author="Mohammad Nayeem Hasan" w:date="2024-07-18T15:21:00Z" w16du:dateUtc="2024-07-18T09:21:00Z"/>
                <w:rFonts w:ascii="Times New Roman" w:hAnsi="Times New Roman" w:cs="Times New Roman"/>
                <w:sz w:val="24"/>
                <w:szCs w:val="24"/>
              </w:rPr>
            </w:pPr>
            <w:ins w:id="5189" w:author="Mohammad Nayeem Hasan" w:date="2024-07-18T15:21:00Z" w16du:dateUtc="2024-07-18T09:21:00Z">
              <w:r w:rsidRPr="00DF6BDB" w:rsidDel="00D73460">
                <w:rPr>
                  <w:rFonts w:ascii="Times New Roman" w:hAnsi="Times New Roman" w:cs="Times New Roman"/>
                  <w:sz w:val="24"/>
                  <w:szCs w:val="24"/>
                </w:rPr>
                <w:t>0.48 (0.17 – 1.40)</w:t>
              </w:r>
            </w:ins>
          </w:p>
        </w:tc>
        <w:tc>
          <w:tcPr>
            <w:tcW w:w="679" w:type="dxa"/>
          </w:tcPr>
          <w:p w14:paraId="7AC9903C" w14:textId="77777777" w:rsidR="00D73460" w:rsidRPr="00DF6BDB" w:rsidDel="00D73460" w:rsidRDefault="00D73460" w:rsidP="00DF6BDB">
            <w:pPr>
              <w:spacing w:after="0" w:line="240" w:lineRule="auto"/>
              <w:rPr>
                <w:ins w:id="5190" w:author="Mohammad Nayeem Hasan" w:date="2024-07-18T15:21:00Z" w16du:dateUtc="2024-07-18T09:21:00Z"/>
                <w:rFonts w:ascii="Times New Roman" w:hAnsi="Times New Roman" w:cs="Times New Roman"/>
                <w:sz w:val="24"/>
                <w:szCs w:val="24"/>
              </w:rPr>
            </w:pPr>
            <w:ins w:id="5191" w:author="Mohammad Nayeem Hasan" w:date="2024-07-18T15:21:00Z" w16du:dateUtc="2024-07-18T09:21:00Z">
              <w:r w:rsidRPr="00DF6BDB" w:rsidDel="00D73460">
                <w:rPr>
                  <w:rFonts w:ascii="Times New Roman" w:hAnsi="Times New Roman" w:cs="Times New Roman"/>
                  <w:sz w:val="24"/>
                  <w:szCs w:val="24"/>
                </w:rPr>
                <w:t>0.180</w:t>
              </w:r>
            </w:ins>
          </w:p>
        </w:tc>
        <w:tc>
          <w:tcPr>
            <w:tcW w:w="1224" w:type="dxa"/>
          </w:tcPr>
          <w:p w14:paraId="21AF4430" w14:textId="77777777" w:rsidR="00D73460" w:rsidRPr="00DF6BDB" w:rsidDel="00D73460" w:rsidRDefault="00D73460" w:rsidP="00DF6BDB">
            <w:pPr>
              <w:spacing w:after="0" w:line="240" w:lineRule="auto"/>
              <w:rPr>
                <w:ins w:id="5192" w:author="Mohammad Nayeem Hasan" w:date="2024-07-18T15:21:00Z" w16du:dateUtc="2024-07-18T09:21:00Z"/>
                <w:rFonts w:ascii="Times New Roman" w:hAnsi="Times New Roman" w:cs="Times New Roman"/>
                <w:sz w:val="24"/>
                <w:szCs w:val="24"/>
              </w:rPr>
            </w:pPr>
            <w:ins w:id="5193" w:author="Mohammad Nayeem Hasan" w:date="2024-07-18T15:21:00Z" w16du:dateUtc="2024-07-18T09:21:00Z">
              <w:r w:rsidRPr="00DF6BDB" w:rsidDel="00D73460">
                <w:rPr>
                  <w:rFonts w:ascii="Times New Roman" w:hAnsi="Times New Roman" w:cs="Times New Roman"/>
                  <w:sz w:val="24"/>
                  <w:szCs w:val="24"/>
                </w:rPr>
                <w:t>0.32 (0.09 - 1.16)</w:t>
              </w:r>
            </w:ins>
          </w:p>
        </w:tc>
        <w:tc>
          <w:tcPr>
            <w:tcW w:w="749" w:type="dxa"/>
          </w:tcPr>
          <w:p w14:paraId="5BD7989D" w14:textId="77777777" w:rsidR="00D73460" w:rsidRPr="00DF6BDB" w:rsidDel="00D73460" w:rsidRDefault="00D73460" w:rsidP="00DF6BDB">
            <w:pPr>
              <w:spacing w:after="0" w:line="240" w:lineRule="auto"/>
              <w:rPr>
                <w:ins w:id="5194" w:author="Mohammad Nayeem Hasan" w:date="2024-07-18T15:21:00Z" w16du:dateUtc="2024-07-18T09:21:00Z"/>
                <w:rFonts w:ascii="Times New Roman" w:hAnsi="Times New Roman" w:cs="Times New Roman"/>
                <w:sz w:val="24"/>
                <w:szCs w:val="24"/>
              </w:rPr>
            </w:pPr>
            <w:ins w:id="5195" w:author="Mohammad Nayeem Hasan" w:date="2024-07-18T15:21:00Z" w16du:dateUtc="2024-07-18T09:21:00Z">
              <w:r w:rsidRPr="00DF6BDB" w:rsidDel="00D73460">
                <w:rPr>
                  <w:rFonts w:ascii="Times New Roman" w:hAnsi="Times New Roman" w:cs="Times New Roman"/>
                  <w:sz w:val="24"/>
                  <w:szCs w:val="24"/>
                </w:rPr>
                <w:t>0.084</w:t>
              </w:r>
            </w:ins>
          </w:p>
        </w:tc>
        <w:tc>
          <w:tcPr>
            <w:tcW w:w="1223" w:type="dxa"/>
          </w:tcPr>
          <w:p w14:paraId="79069B32" w14:textId="77777777" w:rsidR="00D73460" w:rsidRPr="00DF6BDB" w:rsidDel="00D73460" w:rsidRDefault="00D73460" w:rsidP="00DF6BDB">
            <w:pPr>
              <w:spacing w:after="0" w:line="240" w:lineRule="auto"/>
              <w:rPr>
                <w:ins w:id="5196" w:author="Mohammad Nayeem Hasan" w:date="2024-07-18T15:21:00Z" w16du:dateUtc="2024-07-18T09:21:00Z"/>
                <w:rFonts w:ascii="Times New Roman" w:hAnsi="Times New Roman" w:cs="Times New Roman"/>
                <w:sz w:val="24"/>
                <w:szCs w:val="24"/>
              </w:rPr>
            </w:pPr>
            <w:ins w:id="5197" w:author="Mohammad Nayeem Hasan" w:date="2024-07-18T15:21:00Z" w16du:dateUtc="2024-07-18T09:21:00Z">
              <w:r w:rsidRPr="00DF6BDB" w:rsidDel="00D73460">
                <w:rPr>
                  <w:rFonts w:ascii="Times New Roman" w:hAnsi="Times New Roman" w:cs="Times New Roman"/>
                  <w:sz w:val="24"/>
                  <w:szCs w:val="24"/>
                </w:rPr>
                <w:t>0.49 (0.07 - 3.62)</w:t>
              </w:r>
            </w:ins>
          </w:p>
        </w:tc>
        <w:tc>
          <w:tcPr>
            <w:tcW w:w="749" w:type="dxa"/>
          </w:tcPr>
          <w:p w14:paraId="0D7CB70B" w14:textId="77777777" w:rsidR="00D73460" w:rsidRPr="00DF6BDB" w:rsidDel="00D73460" w:rsidRDefault="00D73460" w:rsidP="00DF6BDB">
            <w:pPr>
              <w:spacing w:after="0" w:line="240" w:lineRule="auto"/>
              <w:rPr>
                <w:ins w:id="5198" w:author="Mohammad Nayeem Hasan" w:date="2024-07-18T15:21:00Z" w16du:dateUtc="2024-07-18T09:21:00Z"/>
                <w:rFonts w:ascii="Times New Roman" w:hAnsi="Times New Roman" w:cs="Times New Roman"/>
                <w:sz w:val="24"/>
                <w:szCs w:val="24"/>
              </w:rPr>
            </w:pPr>
            <w:ins w:id="5199" w:author="Mohammad Nayeem Hasan" w:date="2024-07-18T15:21:00Z" w16du:dateUtc="2024-07-18T09:21:00Z">
              <w:r w:rsidRPr="00DF6BDB" w:rsidDel="00D73460">
                <w:rPr>
                  <w:rFonts w:ascii="Times New Roman" w:hAnsi="Times New Roman" w:cs="Times New Roman"/>
                  <w:sz w:val="24"/>
                  <w:szCs w:val="24"/>
                </w:rPr>
                <w:t xml:space="preserve">0.482    </w:t>
              </w:r>
            </w:ins>
          </w:p>
        </w:tc>
        <w:tc>
          <w:tcPr>
            <w:tcW w:w="1223" w:type="dxa"/>
          </w:tcPr>
          <w:p w14:paraId="0486C770" w14:textId="77777777" w:rsidR="00D73460" w:rsidRPr="00DF6BDB" w:rsidDel="00D73460" w:rsidRDefault="00D73460" w:rsidP="00DF6BDB">
            <w:pPr>
              <w:spacing w:after="0" w:line="240" w:lineRule="auto"/>
              <w:rPr>
                <w:ins w:id="5200" w:author="Mohammad Nayeem Hasan" w:date="2024-07-18T15:21:00Z" w16du:dateUtc="2024-07-18T09:21:00Z"/>
                <w:rFonts w:ascii="Times New Roman" w:hAnsi="Times New Roman" w:cs="Times New Roman"/>
                <w:sz w:val="24"/>
                <w:szCs w:val="24"/>
              </w:rPr>
            </w:pPr>
            <w:ins w:id="5201" w:author="Mohammad Nayeem Hasan" w:date="2024-07-18T15:21:00Z" w16du:dateUtc="2024-07-18T09:21:00Z">
              <w:r w:rsidRPr="00DF6BDB" w:rsidDel="00D73460">
                <w:rPr>
                  <w:rFonts w:ascii="Times New Roman" w:hAnsi="Times New Roman" w:cs="Times New Roman"/>
                  <w:sz w:val="24"/>
                  <w:szCs w:val="24"/>
                </w:rPr>
                <w:t>0.66 (0.09 -5.06)</w:t>
              </w:r>
            </w:ins>
          </w:p>
        </w:tc>
        <w:tc>
          <w:tcPr>
            <w:tcW w:w="749" w:type="dxa"/>
          </w:tcPr>
          <w:p w14:paraId="419DCE22" w14:textId="77777777" w:rsidR="00D73460" w:rsidRPr="00DF6BDB" w:rsidDel="00D73460" w:rsidRDefault="00D73460" w:rsidP="00DF6BDB">
            <w:pPr>
              <w:spacing w:after="0" w:line="240" w:lineRule="auto"/>
              <w:rPr>
                <w:ins w:id="5202" w:author="Mohammad Nayeem Hasan" w:date="2024-07-18T15:21:00Z" w16du:dateUtc="2024-07-18T09:21:00Z"/>
                <w:rFonts w:ascii="Times New Roman" w:hAnsi="Times New Roman" w:cs="Times New Roman"/>
                <w:sz w:val="24"/>
                <w:szCs w:val="24"/>
              </w:rPr>
            </w:pPr>
            <w:ins w:id="5203" w:author="Mohammad Nayeem Hasan" w:date="2024-07-18T15:21:00Z" w16du:dateUtc="2024-07-18T09:21:00Z">
              <w:r w:rsidRPr="00DF6BDB" w:rsidDel="00D73460">
                <w:rPr>
                  <w:rFonts w:ascii="Times New Roman" w:hAnsi="Times New Roman" w:cs="Times New Roman"/>
                  <w:sz w:val="24"/>
                  <w:szCs w:val="24"/>
                </w:rPr>
                <w:t>0.687</w:t>
              </w:r>
            </w:ins>
          </w:p>
        </w:tc>
      </w:tr>
      <w:tr w:rsidR="00D73460" w:rsidRPr="00DF6BDB" w:rsidDel="00D73460" w14:paraId="195FB072" w14:textId="77777777" w:rsidTr="00755549">
        <w:trPr>
          <w:ins w:id="5204" w:author="Mohammad Nayeem Hasan" w:date="2024-07-18T15:21:00Z"/>
        </w:trPr>
        <w:tc>
          <w:tcPr>
            <w:tcW w:w="1530" w:type="dxa"/>
          </w:tcPr>
          <w:p w14:paraId="50AA66AE" w14:textId="77777777" w:rsidR="00D73460" w:rsidRPr="00DF6BDB" w:rsidDel="00D73460" w:rsidRDefault="00D73460" w:rsidP="00DF6BDB">
            <w:pPr>
              <w:spacing w:after="0" w:line="240" w:lineRule="auto"/>
              <w:rPr>
                <w:ins w:id="5205" w:author="Mohammad Nayeem Hasan" w:date="2024-07-18T15:21:00Z" w16du:dateUtc="2024-07-18T09:21:00Z"/>
                <w:rFonts w:ascii="Times New Roman" w:hAnsi="Times New Roman" w:cs="Times New Roman"/>
                <w:sz w:val="24"/>
                <w:szCs w:val="24"/>
              </w:rPr>
            </w:pPr>
            <w:ins w:id="5206" w:author="Mohammad Nayeem Hasan" w:date="2024-07-18T15:21:00Z" w16du:dateUtc="2024-07-18T09:21:00Z">
              <w:r w:rsidRPr="00DF6BDB" w:rsidDel="00D73460">
                <w:rPr>
                  <w:rFonts w:ascii="Times New Roman" w:hAnsi="Times New Roman" w:cs="Times New Roman"/>
                  <w:sz w:val="24"/>
                  <w:szCs w:val="24"/>
                </w:rPr>
                <w:t>Toilet facility type</w:t>
              </w:r>
            </w:ins>
          </w:p>
        </w:tc>
        <w:tc>
          <w:tcPr>
            <w:tcW w:w="1224" w:type="dxa"/>
          </w:tcPr>
          <w:p w14:paraId="34321247" w14:textId="77777777" w:rsidR="00D73460" w:rsidRPr="00DF6BDB" w:rsidDel="00D73460" w:rsidRDefault="00D73460" w:rsidP="00DF6BDB">
            <w:pPr>
              <w:spacing w:after="0" w:line="240" w:lineRule="auto"/>
              <w:rPr>
                <w:ins w:id="5207" w:author="Mohammad Nayeem Hasan" w:date="2024-07-18T15:21:00Z" w16du:dateUtc="2024-07-18T09:21:00Z"/>
                <w:rFonts w:ascii="Times New Roman" w:hAnsi="Times New Roman" w:cs="Times New Roman"/>
                <w:sz w:val="24"/>
                <w:szCs w:val="24"/>
              </w:rPr>
            </w:pPr>
          </w:p>
        </w:tc>
        <w:tc>
          <w:tcPr>
            <w:tcW w:w="679" w:type="dxa"/>
          </w:tcPr>
          <w:p w14:paraId="7FF40B4D" w14:textId="77777777" w:rsidR="00D73460" w:rsidRPr="00DF6BDB" w:rsidDel="00D73460" w:rsidRDefault="00D73460" w:rsidP="00DF6BDB">
            <w:pPr>
              <w:spacing w:after="0" w:line="240" w:lineRule="auto"/>
              <w:rPr>
                <w:ins w:id="5208" w:author="Mohammad Nayeem Hasan" w:date="2024-07-18T15:21:00Z" w16du:dateUtc="2024-07-18T09:21:00Z"/>
                <w:rFonts w:ascii="Times New Roman" w:hAnsi="Times New Roman" w:cs="Times New Roman"/>
                <w:sz w:val="24"/>
                <w:szCs w:val="24"/>
              </w:rPr>
            </w:pPr>
          </w:p>
        </w:tc>
        <w:tc>
          <w:tcPr>
            <w:tcW w:w="1224" w:type="dxa"/>
          </w:tcPr>
          <w:p w14:paraId="50627D30" w14:textId="77777777" w:rsidR="00D73460" w:rsidRPr="00DF6BDB" w:rsidDel="00D73460" w:rsidRDefault="00D73460" w:rsidP="00DF6BDB">
            <w:pPr>
              <w:spacing w:after="0" w:line="240" w:lineRule="auto"/>
              <w:rPr>
                <w:ins w:id="5209" w:author="Mohammad Nayeem Hasan" w:date="2024-07-18T15:21:00Z" w16du:dateUtc="2024-07-18T09:21:00Z"/>
                <w:rFonts w:ascii="Times New Roman" w:hAnsi="Times New Roman" w:cs="Times New Roman"/>
                <w:sz w:val="24"/>
                <w:szCs w:val="24"/>
              </w:rPr>
            </w:pPr>
          </w:p>
        </w:tc>
        <w:tc>
          <w:tcPr>
            <w:tcW w:w="749" w:type="dxa"/>
          </w:tcPr>
          <w:p w14:paraId="6D6969C9" w14:textId="77777777" w:rsidR="00D73460" w:rsidRPr="00DF6BDB" w:rsidDel="00D73460" w:rsidRDefault="00D73460" w:rsidP="00DF6BDB">
            <w:pPr>
              <w:spacing w:after="0" w:line="240" w:lineRule="auto"/>
              <w:rPr>
                <w:ins w:id="5210" w:author="Mohammad Nayeem Hasan" w:date="2024-07-18T15:21:00Z" w16du:dateUtc="2024-07-18T09:21:00Z"/>
                <w:rFonts w:ascii="Times New Roman" w:hAnsi="Times New Roman" w:cs="Times New Roman"/>
                <w:sz w:val="24"/>
                <w:szCs w:val="24"/>
              </w:rPr>
            </w:pPr>
          </w:p>
        </w:tc>
        <w:tc>
          <w:tcPr>
            <w:tcW w:w="1223" w:type="dxa"/>
          </w:tcPr>
          <w:p w14:paraId="000C2B93" w14:textId="77777777" w:rsidR="00D73460" w:rsidRPr="00DF6BDB" w:rsidDel="00D73460" w:rsidRDefault="00D73460" w:rsidP="00DF6BDB">
            <w:pPr>
              <w:spacing w:after="0" w:line="240" w:lineRule="auto"/>
              <w:rPr>
                <w:ins w:id="5211" w:author="Mohammad Nayeem Hasan" w:date="2024-07-18T15:21:00Z" w16du:dateUtc="2024-07-18T09:21:00Z"/>
                <w:rFonts w:ascii="Times New Roman" w:hAnsi="Times New Roman" w:cs="Times New Roman"/>
                <w:sz w:val="24"/>
                <w:szCs w:val="24"/>
              </w:rPr>
            </w:pPr>
          </w:p>
        </w:tc>
        <w:tc>
          <w:tcPr>
            <w:tcW w:w="749" w:type="dxa"/>
          </w:tcPr>
          <w:p w14:paraId="6DF05B13" w14:textId="77777777" w:rsidR="00D73460" w:rsidRPr="00DF6BDB" w:rsidDel="00D73460" w:rsidRDefault="00D73460" w:rsidP="00DF6BDB">
            <w:pPr>
              <w:spacing w:after="0" w:line="240" w:lineRule="auto"/>
              <w:rPr>
                <w:ins w:id="5212" w:author="Mohammad Nayeem Hasan" w:date="2024-07-18T15:21:00Z" w16du:dateUtc="2024-07-18T09:21:00Z"/>
                <w:rFonts w:ascii="Times New Roman" w:hAnsi="Times New Roman" w:cs="Times New Roman"/>
                <w:sz w:val="24"/>
                <w:szCs w:val="24"/>
              </w:rPr>
            </w:pPr>
          </w:p>
        </w:tc>
        <w:tc>
          <w:tcPr>
            <w:tcW w:w="1223" w:type="dxa"/>
          </w:tcPr>
          <w:p w14:paraId="38E2DC58" w14:textId="77777777" w:rsidR="00D73460" w:rsidRPr="00DF6BDB" w:rsidDel="00D73460" w:rsidRDefault="00D73460" w:rsidP="00DF6BDB">
            <w:pPr>
              <w:spacing w:after="0" w:line="240" w:lineRule="auto"/>
              <w:rPr>
                <w:ins w:id="5213" w:author="Mohammad Nayeem Hasan" w:date="2024-07-18T15:21:00Z" w16du:dateUtc="2024-07-18T09:21:00Z"/>
                <w:rFonts w:ascii="Times New Roman" w:hAnsi="Times New Roman" w:cs="Times New Roman"/>
                <w:sz w:val="24"/>
                <w:szCs w:val="24"/>
              </w:rPr>
            </w:pPr>
          </w:p>
        </w:tc>
        <w:tc>
          <w:tcPr>
            <w:tcW w:w="749" w:type="dxa"/>
          </w:tcPr>
          <w:p w14:paraId="722BE792" w14:textId="77777777" w:rsidR="00D73460" w:rsidRPr="00DF6BDB" w:rsidDel="00D73460" w:rsidRDefault="00D73460" w:rsidP="00DF6BDB">
            <w:pPr>
              <w:spacing w:after="0" w:line="240" w:lineRule="auto"/>
              <w:rPr>
                <w:ins w:id="5214" w:author="Mohammad Nayeem Hasan" w:date="2024-07-18T15:21:00Z" w16du:dateUtc="2024-07-18T09:21:00Z"/>
                <w:rFonts w:ascii="Times New Roman" w:hAnsi="Times New Roman" w:cs="Times New Roman"/>
                <w:sz w:val="24"/>
                <w:szCs w:val="24"/>
              </w:rPr>
            </w:pPr>
          </w:p>
        </w:tc>
      </w:tr>
      <w:tr w:rsidR="00D73460" w:rsidRPr="00DF6BDB" w:rsidDel="00D73460" w14:paraId="7B32ED0F" w14:textId="77777777" w:rsidTr="00755549">
        <w:trPr>
          <w:ins w:id="5215" w:author="Mohammad Nayeem Hasan" w:date="2024-07-18T15:21:00Z"/>
        </w:trPr>
        <w:tc>
          <w:tcPr>
            <w:tcW w:w="1530" w:type="dxa"/>
          </w:tcPr>
          <w:p w14:paraId="0700C82E" w14:textId="77777777" w:rsidR="00D73460" w:rsidRPr="00DF6BDB" w:rsidDel="00D73460" w:rsidRDefault="00D73460" w:rsidP="00DF6BDB">
            <w:pPr>
              <w:spacing w:after="0" w:line="240" w:lineRule="auto"/>
              <w:rPr>
                <w:ins w:id="5216" w:author="Mohammad Nayeem Hasan" w:date="2024-07-18T15:21:00Z" w16du:dateUtc="2024-07-18T09:21:00Z"/>
                <w:rFonts w:ascii="Times New Roman" w:hAnsi="Times New Roman" w:cs="Times New Roman"/>
                <w:sz w:val="24"/>
                <w:szCs w:val="24"/>
              </w:rPr>
            </w:pPr>
            <w:ins w:id="5217" w:author="Mohammad Nayeem Hasan" w:date="2024-07-18T15:21:00Z" w16du:dateUtc="2024-07-18T09:21:00Z">
              <w:r w:rsidRPr="00DF6BDB" w:rsidDel="00D73460">
                <w:rPr>
                  <w:rFonts w:ascii="Times New Roman" w:hAnsi="Times New Roman" w:cs="Times New Roman"/>
                  <w:sz w:val="24"/>
                  <w:szCs w:val="24"/>
                </w:rPr>
                <w:t>Improved</w:t>
              </w:r>
            </w:ins>
          </w:p>
        </w:tc>
        <w:tc>
          <w:tcPr>
            <w:tcW w:w="1224" w:type="dxa"/>
          </w:tcPr>
          <w:p w14:paraId="440C3A1E" w14:textId="77777777" w:rsidR="00D73460" w:rsidRPr="00DF6BDB" w:rsidDel="00D73460" w:rsidRDefault="00D73460" w:rsidP="00DF6BDB">
            <w:pPr>
              <w:spacing w:after="0" w:line="240" w:lineRule="auto"/>
              <w:rPr>
                <w:ins w:id="5218" w:author="Mohammad Nayeem Hasan" w:date="2024-07-18T15:21:00Z" w16du:dateUtc="2024-07-18T09:21:00Z"/>
                <w:rFonts w:ascii="Times New Roman" w:hAnsi="Times New Roman" w:cs="Times New Roman"/>
                <w:sz w:val="24"/>
                <w:szCs w:val="24"/>
              </w:rPr>
            </w:pPr>
            <w:ins w:id="5219"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41E6D96" w14:textId="77777777" w:rsidR="00D73460" w:rsidRPr="00DF6BDB" w:rsidDel="00D73460" w:rsidRDefault="00D73460" w:rsidP="00DF6BDB">
            <w:pPr>
              <w:spacing w:after="0" w:line="240" w:lineRule="auto"/>
              <w:rPr>
                <w:ins w:id="5220" w:author="Mohammad Nayeem Hasan" w:date="2024-07-18T15:21:00Z" w16du:dateUtc="2024-07-18T09:21:00Z"/>
                <w:rFonts w:ascii="Times New Roman" w:hAnsi="Times New Roman" w:cs="Times New Roman"/>
                <w:sz w:val="24"/>
                <w:szCs w:val="24"/>
              </w:rPr>
            </w:pPr>
          </w:p>
        </w:tc>
        <w:tc>
          <w:tcPr>
            <w:tcW w:w="1224" w:type="dxa"/>
          </w:tcPr>
          <w:p w14:paraId="3E5EE16B" w14:textId="77777777" w:rsidR="00D73460" w:rsidRPr="00DF6BDB" w:rsidDel="00D73460" w:rsidRDefault="00D73460" w:rsidP="00DF6BDB">
            <w:pPr>
              <w:spacing w:after="0" w:line="240" w:lineRule="auto"/>
              <w:rPr>
                <w:ins w:id="5221" w:author="Mohammad Nayeem Hasan" w:date="2024-07-18T15:21:00Z" w16du:dateUtc="2024-07-18T09:21:00Z"/>
                <w:rFonts w:ascii="Times New Roman" w:hAnsi="Times New Roman" w:cs="Times New Roman"/>
                <w:sz w:val="24"/>
                <w:szCs w:val="24"/>
              </w:rPr>
            </w:pPr>
            <w:ins w:id="522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8FA9C1D" w14:textId="77777777" w:rsidR="00D73460" w:rsidRPr="00DF6BDB" w:rsidDel="00D73460" w:rsidRDefault="00D73460" w:rsidP="00DF6BDB">
            <w:pPr>
              <w:spacing w:after="0" w:line="240" w:lineRule="auto"/>
              <w:rPr>
                <w:ins w:id="5223" w:author="Mohammad Nayeem Hasan" w:date="2024-07-18T15:21:00Z" w16du:dateUtc="2024-07-18T09:21:00Z"/>
                <w:rFonts w:ascii="Times New Roman" w:hAnsi="Times New Roman" w:cs="Times New Roman"/>
                <w:sz w:val="24"/>
                <w:szCs w:val="24"/>
              </w:rPr>
            </w:pPr>
          </w:p>
        </w:tc>
        <w:tc>
          <w:tcPr>
            <w:tcW w:w="1223" w:type="dxa"/>
          </w:tcPr>
          <w:p w14:paraId="2143E100" w14:textId="77777777" w:rsidR="00D73460" w:rsidRPr="00DF6BDB" w:rsidDel="00D73460" w:rsidRDefault="00D73460" w:rsidP="00DF6BDB">
            <w:pPr>
              <w:spacing w:after="0" w:line="240" w:lineRule="auto"/>
              <w:rPr>
                <w:ins w:id="5224" w:author="Mohammad Nayeem Hasan" w:date="2024-07-18T15:21:00Z" w16du:dateUtc="2024-07-18T09:21:00Z"/>
                <w:rFonts w:ascii="Times New Roman" w:hAnsi="Times New Roman" w:cs="Times New Roman"/>
                <w:sz w:val="24"/>
                <w:szCs w:val="24"/>
              </w:rPr>
            </w:pPr>
            <w:ins w:id="522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41B7605" w14:textId="77777777" w:rsidR="00D73460" w:rsidRPr="00DF6BDB" w:rsidDel="00D73460" w:rsidRDefault="00D73460" w:rsidP="00DF6BDB">
            <w:pPr>
              <w:spacing w:after="0" w:line="240" w:lineRule="auto"/>
              <w:rPr>
                <w:ins w:id="5226" w:author="Mohammad Nayeem Hasan" w:date="2024-07-18T15:21:00Z" w16du:dateUtc="2024-07-18T09:21:00Z"/>
                <w:rFonts w:ascii="Times New Roman" w:hAnsi="Times New Roman" w:cs="Times New Roman"/>
                <w:sz w:val="24"/>
                <w:szCs w:val="24"/>
              </w:rPr>
            </w:pPr>
          </w:p>
        </w:tc>
        <w:tc>
          <w:tcPr>
            <w:tcW w:w="1223" w:type="dxa"/>
          </w:tcPr>
          <w:p w14:paraId="6C8B806B" w14:textId="77777777" w:rsidR="00D73460" w:rsidRPr="00DF6BDB" w:rsidDel="00D73460" w:rsidRDefault="00D73460" w:rsidP="00DF6BDB">
            <w:pPr>
              <w:spacing w:after="0" w:line="240" w:lineRule="auto"/>
              <w:rPr>
                <w:ins w:id="5227" w:author="Mohammad Nayeem Hasan" w:date="2024-07-18T15:21:00Z" w16du:dateUtc="2024-07-18T09:21:00Z"/>
                <w:rFonts w:ascii="Times New Roman" w:hAnsi="Times New Roman" w:cs="Times New Roman"/>
                <w:sz w:val="24"/>
                <w:szCs w:val="24"/>
              </w:rPr>
            </w:pPr>
            <w:ins w:id="522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ECA8A93" w14:textId="77777777" w:rsidR="00D73460" w:rsidRPr="00DF6BDB" w:rsidDel="00D73460" w:rsidRDefault="00D73460" w:rsidP="00DF6BDB">
            <w:pPr>
              <w:spacing w:after="0" w:line="240" w:lineRule="auto"/>
              <w:rPr>
                <w:ins w:id="5229" w:author="Mohammad Nayeem Hasan" w:date="2024-07-18T15:21:00Z" w16du:dateUtc="2024-07-18T09:21:00Z"/>
                <w:rFonts w:ascii="Times New Roman" w:hAnsi="Times New Roman" w:cs="Times New Roman"/>
                <w:sz w:val="24"/>
                <w:szCs w:val="24"/>
              </w:rPr>
            </w:pPr>
          </w:p>
        </w:tc>
      </w:tr>
      <w:tr w:rsidR="00D73460" w:rsidRPr="00DF6BDB" w:rsidDel="00D73460" w14:paraId="262471DC" w14:textId="77777777" w:rsidTr="00755549">
        <w:trPr>
          <w:ins w:id="5230" w:author="Mohammad Nayeem Hasan" w:date="2024-07-18T15:21:00Z"/>
        </w:trPr>
        <w:tc>
          <w:tcPr>
            <w:tcW w:w="1530" w:type="dxa"/>
          </w:tcPr>
          <w:p w14:paraId="6BBD5979" w14:textId="77777777" w:rsidR="00D73460" w:rsidRPr="00DF6BDB" w:rsidDel="00D73460" w:rsidRDefault="00D73460" w:rsidP="00DF6BDB">
            <w:pPr>
              <w:spacing w:after="0" w:line="240" w:lineRule="auto"/>
              <w:rPr>
                <w:ins w:id="5231" w:author="Mohammad Nayeem Hasan" w:date="2024-07-18T15:21:00Z" w16du:dateUtc="2024-07-18T09:21:00Z"/>
                <w:rFonts w:ascii="Times New Roman" w:hAnsi="Times New Roman" w:cs="Times New Roman"/>
                <w:sz w:val="24"/>
                <w:szCs w:val="24"/>
              </w:rPr>
            </w:pPr>
            <w:ins w:id="5232" w:author="Mohammad Nayeem Hasan" w:date="2024-07-18T15:21:00Z" w16du:dateUtc="2024-07-18T09:21:00Z">
              <w:r w:rsidRPr="00DF6BDB" w:rsidDel="00D73460">
                <w:rPr>
                  <w:rFonts w:ascii="Times New Roman" w:hAnsi="Times New Roman" w:cs="Times New Roman"/>
                  <w:sz w:val="24"/>
                  <w:szCs w:val="24"/>
                </w:rPr>
                <w:t>Non-improved</w:t>
              </w:r>
            </w:ins>
          </w:p>
        </w:tc>
        <w:tc>
          <w:tcPr>
            <w:tcW w:w="1224" w:type="dxa"/>
          </w:tcPr>
          <w:p w14:paraId="5A1E6F11" w14:textId="77777777" w:rsidR="00D73460" w:rsidRPr="00DF6BDB" w:rsidDel="00D73460" w:rsidRDefault="00D73460" w:rsidP="00DF6BDB">
            <w:pPr>
              <w:spacing w:after="0" w:line="240" w:lineRule="auto"/>
              <w:rPr>
                <w:ins w:id="5233" w:author="Mohammad Nayeem Hasan" w:date="2024-07-18T15:21:00Z" w16du:dateUtc="2024-07-18T09:21:00Z"/>
                <w:rFonts w:ascii="Times New Roman" w:hAnsi="Times New Roman" w:cs="Times New Roman"/>
                <w:sz w:val="24"/>
                <w:szCs w:val="24"/>
              </w:rPr>
            </w:pPr>
            <w:ins w:id="5234" w:author="Mohammad Nayeem Hasan" w:date="2024-07-18T15:21:00Z" w16du:dateUtc="2024-07-18T09:21:00Z">
              <w:r w:rsidRPr="00DF6BDB" w:rsidDel="00D73460">
                <w:rPr>
                  <w:rFonts w:ascii="Times New Roman" w:hAnsi="Times New Roman" w:cs="Times New Roman"/>
                  <w:sz w:val="24"/>
                  <w:szCs w:val="24"/>
                </w:rPr>
                <w:t>0.85 (0.35 – 2.08)</w:t>
              </w:r>
            </w:ins>
          </w:p>
        </w:tc>
        <w:tc>
          <w:tcPr>
            <w:tcW w:w="679" w:type="dxa"/>
          </w:tcPr>
          <w:p w14:paraId="5C97BF9B" w14:textId="77777777" w:rsidR="00D73460" w:rsidRPr="00DF6BDB" w:rsidDel="00D73460" w:rsidRDefault="00D73460" w:rsidP="00DF6BDB">
            <w:pPr>
              <w:spacing w:after="0" w:line="240" w:lineRule="auto"/>
              <w:rPr>
                <w:ins w:id="5235" w:author="Mohammad Nayeem Hasan" w:date="2024-07-18T15:21:00Z" w16du:dateUtc="2024-07-18T09:21:00Z"/>
                <w:rFonts w:ascii="Times New Roman" w:hAnsi="Times New Roman" w:cs="Times New Roman"/>
                <w:sz w:val="24"/>
                <w:szCs w:val="24"/>
              </w:rPr>
            </w:pPr>
            <w:ins w:id="5236" w:author="Mohammad Nayeem Hasan" w:date="2024-07-18T15:21:00Z" w16du:dateUtc="2024-07-18T09:21:00Z">
              <w:r w:rsidRPr="00DF6BDB" w:rsidDel="00D73460">
                <w:rPr>
                  <w:rFonts w:ascii="Times New Roman" w:hAnsi="Times New Roman" w:cs="Times New Roman"/>
                  <w:sz w:val="24"/>
                  <w:szCs w:val="24"/>
                </w:rPr>
                <w:t>0.728</w:t>
              </w:r>
            </w:ins>
          </w:p>
        </w:tc>
        <w:tc>
          <w:tcPr>
            <w:tcW w:w="1224" w:type="dxa"/>
          </w:tcPr>
          <w:p w14:paraId="449E94BF" w14:textId="77777777" w:rsidR="00D73460" w:rsidRPr="00DF6BDB" w:rsidDel="00D73460" w:rsidRDefault="00D73460" w:rsidP="00DF6BDB">
            <w:pPr>
              <w:spacing w:after="0" w:line="240" w:lineRule="auto"/>
              <w:rPr>
                <w:ins w:id="5237" w:author="Mohammad Nayeem Hasan" w:date="2024-07-18T15:21:00Z" w16du:dateUtc="2024-07-18T09:21:00Z"/>
                <w:rFonts w:ascii="Times New Roman" w:hAnsi="Times New Roman" w:cs="Times New Roman"/>
                <w:sz w:val="24"/>
                <w:szCs w:val="24"/>
              </w:rPr>
            </w:pPr>
            <w:ins w:id="5238" w:author="Mohammad Nayeem Hasan" w:date="2024-07-18T15:21:00Z" w16du:dateUtc="2024-07-18T09:21:00Z">
              <w:r w:rsidRPr="00DF6BDB" w:rsidDel="00D73460">
                <w:rPr>
                  <w:rFonts w:ascii="Times New Roman" w:hAnsi="Times New Roman" w:cs="Times New Roman"/>
                  <w:sz w:val="24"/>
                  <w:szCs w:val="24"/>
                </w:rPr>
                <w:t>1.12 (0.39 - 3.23)</w:t>
              </w:r>
            </w:ins>
          </w:p>
        </w:tc>
        <w:tc>
          <w:tcPr>
            <w:tcW w:w="749" w:type="dxa"/>
          </w:tcPr>
          <w:p w14:paraId="12BD2B65" w14:textId="77777777" w:rsidR="00D73460" w:rsidRPr="00DF6BDB" w:rsidDel="00D73460" w:rsidRDefault="00D73460" w:rsidP="00DF6BDB">
            <w:pPr>
              <w:spacing w:after="0" w:line="240" w:lineRule="auto"/>
              <w:rPr>
                <w:ins w:id="5239" w:author="Mohammad Nayeem Hasan" w:date="2024-07-18T15:21:00Z" w16du:dateUtc="2024-07-18T09:21:00Z"/>
                <w:rFonts w:ascii="Times New Roman" w:hAnsi="Times New Roman" w:cs="Times New Roman"/>
                <w:sz w:val="24"/>
                <w:szCs w:val="24"/>
              </w:rPr>
            </w:pPr>
            <w:ins w:id="5240" w:author="Mohammad Nayeem Hasan" w:date="2024-07-18T15:21:00Z" w16du:dateUtc="2024-07-18T09:21:00Z">
              <w:r w:rsidRPr="00DF6BDB" w:rsidDel="00D73460">
                <w:rPr>
                  <w:rFonts w:ascii="Times New Roman" w:hAnsi="Times New Roman" w:cs="Times New Roman"/>
                  <w:sz w:val="24"/>
                  <w:szCs w:val="24"/>
                </w:rPr>
                <w:t>0.841</w:t>
              </w:r>
            </w:ins>
          </w:p>
        </w:tc>
        <w:tc>
          <w:tcPr>
            <w:tcW w:w="1223" w:type="dxa"/>
          </w:tcPr>
          <w:p w14:paraId="7E368A85" w14:textId="77777777" w:rsidR="00D73460" w:rsidRPr="00DF6BDB" w:rsidDel="00D73460" w:rsidRDefault="00D73460" w:rsidP="00DF6BDB">
            <w:pPr>
              <w:spacing w:after="0" w:line="240" w:lineRule="auto"/>
              <w:rPr>
                <w:ins w:id="5241" w:author="Mohammad Nayeem Hasan" w:date="2024-07-18T15:21:00Z" w16du:dateUtc="2024-07-18T09:21:00Z"/>
                <w:rFonts w:ascii="Times New Roman" w:hAnsi="Times New Roman" w:cs="Times New Roman"/>
                <w:sz w:val="24"/>
                <w:szCs w:val="24"/>
              </w:rPr>
            </w:pPr>
            <w:ins w:id="5242" w:author="Mohammad Nayeem Hasan" w:date="2024-07-18T15:21:00Z" w16du:dateUtc="2024-07-18T09:21:00Z">
              <w:r w:rsidRPr="00DF6BDB" w:rsidDel="00D73460">
                <w:rPr>
                  <w:rFonts w:ascii="Times New Roman" w:hAnsi="Times New Roman" w:cs="Times New Roman"/>
                  <w:sz w:val="24"/>
                  <w:szCs w:val="24"/>
                </w:rPr>
                <w:t>1.78 (0.65 - 4.84)</w:t>
              </w:r>
            </w:ins>
          </w:p>
        </w:tc>
        <w:tc>
          <w:tcPr>
            <w:tcW w:w="749" w:type="dxa"/>
          </w:tcPr>
          <w:p w14:paraId="0D6CFF70" w14:textId="77777777" w:rsidR="00D73460" w:rsidRPr="00DF6BDB" w:rsidDel="00D73460" w:rsidRDefault="00D73460" w:rsidP="00DF6BDB">
            <w:pPr>
              <w:spacing w:after="0" w:line="240" w:lineRule="auto"/>
              <w:rPr>
                <w:ins w:id="5243" w:author="Mohammad Nayeem Hasan" w:date="2024-07-18T15:21:00Z" w16du:dateUtc="2024-07-18T09:21:00Z"/>
                <w:rFonts w:ascii="Times New Roman" w:hAnsi="Times New Roman" w:cs="Times New Roman"/>
                <w:sz w:val="24"/>
                <w:szCs w:val="24"/>
              </w:rPr>
            </w:pPr>
            <w:ins w:id="5244" w:author="Mohammad Nayeem Hasan" w:date="2024-07-18T15:21:00Z" w16du:dateUtc="2024-07-18T09:21:00Z">
              <w:r w:rsidRPr="00DF6BDB" w:rsidDel="00D73460">
                <w:rPr>
                  <w:rFonts w:ascii="Times New Roman" w:hAnsi="Times New Roman" w:cs="Times New Roman"/>
                  <w:sz w:val="24"/>
                  <w:szCs w:val="24"/>
                </w:rPr>
                <w:t>0.261</w:t>
              </w:r>
            </w:ins>
          </w:p>
        </w:tc>
        <w:tc>
          <w:tcPr>
            <w:tcW w:w="1223" w:type="dxa"/>
          </w:tcPr>
          <w:p w14:paraId="29902D8D" w14:textId="77777777" w:rsidR="00D73460" w:rsidRPr="00DF6BDB" w:rsidDel="00D73460" w:rsidRDefault="00D73460" w:rsidP="00DF6BDB">
            <w:pPr>
              <w:spacing w:after="0" w:line="240" w:lineRule="auto"/>
              <w:rPr>
                <w:ins w:id="5245" w:author="Mohammad Nayeem Hasan" w:date="2024-07-18T15:21:00Z" w16du:dateUtc="2024-07-18T09:21:00Z"/>
                <w:rFonts w:ascii="Times New Roman" w:hAnsi="Times New Roman" w:cs="Times New Roman"/>
                <w:sz w:val="24"/>
                <w:szCs w:val="24"/>
              </w:rPr>
            </w:pPr>
            <w:ins w:id="5246" w:author="Mohammad Nayeem Hasan" w:date="2024-07-18T15:21:00Z" w16du:dateUtc="2024-07-18T09:21:00Z">
              <w:r w:rsidRPr="00DF6BDB" w:rsidDel="00D73460">
                <w:rPr>
                  <w:rFonts w:ascii="Times New Roman" w:hAnsi="Times New Roman" w:cs="Times New Roman"/>
                  <w:sz w:val="24"/>
                  <w:szCs w:val="24"/>
                </w:rPr>
                <w:t>2.04 (0.61 - 6.80)</w:t>
              </w:r>
            </w:ins>
          </w:p>
        </w:tc>
        <w:tc>
          <w:tcPr>
            <w:tcW w:w="749" w:type="dxa"/>
          </w:tcPr>
          <w:p w14:paraId="1B30471A" w14:textId="77777777" w:rsidR="00D73460" w:rsidRPr="00DF6BDB" w:rsidDel="00D73460" w:rsidRDefault="00D73460" w:rsidP="00DF6BDB">
            <w:pPr>
              <w:spacing w:after="0" w:line="240" w:lineRule="auto"/>
              <w:rPr>
                <w:ins w:id="5247" w:author="Mohammad Nayeem Hasan" w:date="2024-07-18T15:21:00Z" w16du:dateUtc="2024-07-18T09:21:00Z"/>
                <w:rFonts w:ascii="Times New Roman" w:hAnsi="Times New Roman" w:cs="Times New Roman"/>
                <w:sz w:val="24"/>
                <w:szCs w:val="24"/>
              </w:rPr>
            </w:pPr>
            <w:ins w:id="5248" w:author="Mohammad Nayeem Hasan" w:date="2024-07-18T15:21:00Z" w16du:dateUtc="2024-07-18T09:21:00Z">
              <w:r w:rsidRPr="00DF6BDB" w:rsidDel="00D73460">
                <w:rPr>
                  <w:rFonts w:ascii="Times New Roman" w:hAnsi="Times New Roman" w:cs="Times New Roman"/>
                  <w:sz w:val="24"/>
                  <w:szCs w:val="24"/>
                </w:rPr>
                <w:t>0.245</w:t>
              </w:r>
            </w:ins>
          </w:p>
        </w:tc>
      </w:tr>
      <w:tr w:rsidR="00D73460" w:rsidRPr="00DF6BDB" w:rsidDel="00D73460" w14:paraId="06017617" w14:textId="77777777" w:rsidTr="00755549">
        <w:trPr>
          <w:ins w:id="5249" w:author="Mohammad Nayeem Hasan" w:date="2024-07-18T15:21:00Z"/>
        </w:trPr>
        <w:tc>
          <w:tcPr>
            <w:tcW w:w="1530" w:type="dxa"/>
          </w:tcPr>
          <w:p w14:paraId="5F30CE5A" w14:textId="77777777" w:rsidR="00D73460" w:rsidRPr="00DF6BDB" w:rsidDel="00D73460" w:rsidRDefault="00D73460" w:rsidP="00DF6BDB">
            <w:pPr>
              <w:spacing w:after="0" w:line="240" w:lineRule="auto"/>
              <w:rPr>
                <w:ins w:id="5250" w:author="Mohammad Nayeem Hasan" w:date="2024-07-18T15:21:00Z" w16du:dateUtc="2024-07-18T09:21:00Z"/>
                <w:rFonts w:ascii="Times New Roman" w:hAnsi="Times New Roman" w:cs="Times New Roman"/>
                <w:sz w:val="24"/>
                <w:szCs w:val="24"/>
              </w:rPr>
            </w:pPr>
            <w:ins w:id="5251" w:author="Mohammad Nayeem Hasan" w:date="2024-07-18T15:21:00Z" w16du:dateUtc="2024-07-18T09:21:00Z">
              <w:r w:rsidRPr="00DF6BDB" w:rsidDel="00D73460">
                <w:rPr>
                  <w:rFonts w:ascii="Times New Roman" w:hAnsi="Times New Roman" w:cs="Times New Roman"/>
                  <w:sz w:val="24"/>
                  <w:szCs w:val="24"/>
                </w:rPr>
                <w:t>Toilet facility shared</w:t>
              </w:r>
            </w:ins>
          </w:p>
        </w:tc>
        <w:tc>
          <w:tcPr>
            <w:tcW w:w="1224" w:type="dxa"/>
          </w:tcPr>
          <w:p w14:paraId="6E692CD5" w14:textId="77777777" w:rsidR="00D73460" w:rsidRPr="00DF6BDB" w:rsidDel="00D73460" w:rsidRDefault="00D73460" w:rsidP="00DF6BDB">
            <w:pPr>
              <w:spacing w:after="0" w:line="240" w:lineRule="auto"/>
              <w:rPr>
                <w:ins w:id="5252" w:author="Mohammad Nayeem Hasan" w:date="2024-07-18T15:21:00Z" w16du:dateUtc="2024-07-18T09:21:00Z"/>
                <w:rFonts w:ascii="Times New Roman" w:hAnsi="Times New Roman" w:cs="Times New Roman"/>
                <w:sz w:val="24"/>
                <w:szCs w:val="24"/>
              </w:rPr>
            </w:pPr>
          </w:p>
        </w:tc>
        <w:tc>
          <w:tcPr>
            <w:tcW w:w="679" w:type="dxa"/>
          </w:tcPr>
          <w:p w14:paraId="53E9D4EC" w14:textId="77777777" w:rsidR="00D73460" w:rsidRPr="00DF6BDB" w:rsidDel="00D73460" w:rsidRDefault="00D73460" w:rsidP="00DF6BDB">
            <w:pPr>
              <w:spacing w:after="0" w:line="240" w:lineRule="auto"/>
              <w:rPr>
                <w:ins w:id="5253" w:author="Mohammad Nayeem Hasan" w:date="2024-07-18T15:21:00Z" w16du:dateUtc="2024-07-18T09:21:00Z"/>
                <w:rFonts w:ascii="Times New Roman" w:hAnsi="Times New Roman" w:cs="Times New Roman"/>
                <w:sz w:val="24"/>
                <w:szCs w:val="24"/>
              </w:rPr>
            </w:pPr>
          </w:p>
        </w:tc>
        <w:tc>
          <w:tcPr>
            <w:tcW w:w="1224" w:type="dxa"/>
          </w:tcPr>
          <w:p w14:paraId="4C9A5127" w14:textId="77777777" w:rsidR="00D73460" w:rsidRPr="00DF6BDB" w:rsidDel="00D73460" w:rsidRDefault="00D73460" w:rsidP="00DF6BDB">
            <w:pPr>
              <w:spacing w:after="0" w:line="240" w:lineRule="auto"/>
              <w:rPr>
                <w:ins w:id="5254" w:author="Mohammad Nayeem Hasan" w:date="2024-07-18T15:21:00Z" w16du:dateUtc="2024-07-18T09:21:00Z"/>
                <w:rFonts w:ascii="Times New Roman" w:hAnsi="Times New Roman" w:cs="Times New Roman"/>
                <w:sz w:val="24"/>
                <w:szCs w:val="24"/>
              </w:rPr>
            </w:pPr>
          </w:p>
        </w:tc>
        <w:tc>
          <w:tcPr>
            <w:tcW w:w="749" w:type="dxa"/>
          </w:tcPr>
          <w:p w14:paraId="572822D4" w14:textId="77777777" w:rsidR="00D73460" w:rsidRPr="00DF6BDB" w:rsidDel="00D73460" w:rsidRDefault="00D73460" w:rsidP="00DF6BDB">
            <w:pPr>
              <w:spacing w:after="0" w:line="240" w:lineRule="auto"/>
              <w:rPr>
                <w:ins w:id="5255" w:author="Mohammad Nayeem Hasan" w:date="2024-07-18T15:21:00Z" w16du:dateUtc="2024-07-18T09:21:00Z"/>
                <w:rFonts w:ascii="Times New Roman" w:hAnsi="Times New Roman" w:cs="Times New Roman"/>
                <w:sz w:val="24"/>
                <w:szCs w:val="24"/>
              </w:rPr>
            </w:pPr>
          </w:p>
        </w:tc>
        <w:tc>
          <w:tcPr>
            <w:tcW w:w="1223" w:type="dxa"/>
          </w:tcPr>
          <w:p w14:paraId="39CCFACE" w14:textId="77777777" w:rsidR="00D73460" w:rsidRPr="00DF6BDB" w:rsidDel="00D73460" w:rsidRDefault="00D73460" w:rsidP="00DF6BDB">
            <w:pPr>
              <w:spacing w:after="0" w:line="240" w:lineRule="auto"/>
              <w:rPr>
                <w:ins w:id="5256" w:author="Mohammad Nayeem Hasan" w:date="2024-07-18T15:21:00Z" w16du:dateUtc="2024-07-18T09:21:00Z"/>
                <w:rFonts w:ascii="Times New Roman" w:hAnsi="Times New Roman" w:cs="Times New Roman"/>
                <w:sz w:val="24"/>
                <w:szCs w:val="24"/>
              </w:rPr>
            </w:pPr>
          </w:p>
        </w:tc>
        <w:tc>
          <w:tcPr>
            <w:tcW w:w="749" w:type="dxa"/>
          </w:tcPr>
          <w:p w14:paraId="07BE77DF" w14:textId="77777777" w:rsidR="00D73460" w:rsidRPr="00DF6BDB" w:rsidDel="00D73460" w:rsidRDefault="00D73460" w:rsidP="00DF6BDB">
            <w:pPr>
              <w:spacing w:after="0" w:line="240" w:lineRule="auto"/>
              <w:rPr>
                <w:ins w:id="5257" w:author="Mohammad Nayeem Hasan" w:date="2024-07-18T15:21:00Z" w16du:dateUtc="2024-07-18T09:21:00Z"/>
                <w:rFonts w:ascii="Times New Roman" w:hAnsi="Times New Roman" w:cs="Times New Roman"/>
                <w:sz w:val="24"/>
                <w:szCs w:val="24"/>
              </w:rPr>
            </w:pPr>
          </w:p>
        </w:tc>
        <w:tc>
          <w:tcPr>
            <w:tcW w:w="1223" w:type="dxa"/>
          </w:tcPr>
          <w:p w14:paraId="310960FB" w14:textId="77777777" w:rsidR="00D73460" w:rsidRPr="00DF6BDB" w:rsidDel="00D73460" w:rsidRDefault="00D73460" w:rsidP="00DF6BDB">
            <w:pPr>
              <w:spacing w:after="0" w:line="240" w:lineRule="auto"/>
              <w:rPr>
                <w:ins w:id="5258" w:author="Mohammad Nayeem Hasan" w:date="2024-07-18T15:21:00Z" w16du:dateUtc="2024-07-18T09:21:00Z"/>
                <w:rFonts w:ascii="Times New Roman" w:hAnsi="Times New Roman" w:cs="Times New Roman"/>
                <w:sz w:val="24"/>
                <w:szCs w:val="24"/>
              </w:rPr>
            </w:pPr>
          </w:p>
        </w:tc>
        <w:tc>
          <w:tcPr>
            <w:tcW w:w="749" w:type="dxa"/>
          </w:tcPr>
          <w:p w14:paraId="4FDA5526" w14:textId="77777777" w:rsidR="00D73460" w:rsidRPr="00DF6BDB" w:rsidDel="00D73460" w:rsidRDefault="00D73460" w:rsidP="00DF6BDB">
            <w:pPr>
              <w:spacing w:after="0" w:line="240" w:lineRule="auto"/>
              <w:rPr>
                <w:ins w:id="5259" w:author="Mohammad Nayeem Hasan" w:date="2024-07-18T15:21:00Z" w16du:dateUtc="2024-07-18T09:21:00Z"/>
                <w:rFonts w:ascii="Times New Roman" w:hAnsi="Times New Roman" w:cs="Times New Roman"/>
                <w:sz w:val="24"/>
                <w:szCs w:val="24"/>
              </w:rPr>
            </w:pPr>
          </w:p>
        </w:tc>
      </w:tr>
      <w:tr w:rsidR="00D73460" w:rsidRPr="00DF6BDB" w:rsidDel="00D73460" w14:paraId="2721E45B" w14:textId="77777777" w:rsidTr="00755549">
        <w:trPr>
          <w:ins w:id="5260" w:author="Mohammad Nayeem Hasan" w:date="2024-07-18T15:21:00Z"/>
        </w:trPr>
        <w:tc>
          <w:tcPr>
            <w:tcW w:w="1530" w:type="dxa"/>
          </w:tcPr>
          <w:p w14:paraId="011BF753" w14:textId="77777777" w:rsidR="00D73460" w:rsidRPr="00DF6BDB" w:rsidDel="00D73460" w:rsidRDefault="00D73460" w:rsidP="00DF6BDB">
            <w:pPr>
              <w:spacing w:after="0" w:line="240" w:lineRule="auto"/>
              <w:rPr>
                <w:ins w:id="5261" w:author="Mohammad Nayeem Hasan" w:date="2024-07-18T15:21:00Z" w16du:dateUtc="2024-07-18T09:21:00Z"/>
                <w:rFonts w:ascii="Times New Roman" w:hAnsi="Times New Roman" w:cs="Times New Roman"/>
                <w:sz w:val="24"/>
                <w:szCs w:val="24"/>
              </w:rPr>
            </w:pPr>
            <w:ins w:id="5262"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28EBC9A6" w14:textId="77777777" w:rsidR="00D73460" w:rsidRPr="00DF6BDB" w:rsidDel="00D73460" w:rsidRDefault="00D73460" w:rsidP="00DF6BDB">
            <w:pPr>
              <w:spacing w:after="0" w:line="240" w:lineRule="auto"/>
              <w:rPr>
                <w:ins w:id="5263" w:author="Mohammad Nayeem Hasan" w:date="2024-07-18T15:21:00Z" w16du:dateUtc="2024-07-18T09:21:00Z"/>
                <w:rFonts w:ascii="Times New Roman" w:hAnsi="Times New Roman" w:cs="Times New Roman"/>
                <w:sz w:val="24"/>
                <w:szCs w:val="24"/>
              </w:rPr>
            </w:pPr>
            <w:ins w:id="5264"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78A3BC5F" w14:textId="77777777" w:rsidR="00D73460" w:rsidRPr="00DF6BDB" w:rsidDel="00D73460" w:rsidRDefault="00D73460" w:rsidP="00DF6BDB">
            <w:pPr>
              <w:spacing w:after="0" w:line="240" w:lineRule="auto"/>
              <w:rPr>
                <w:ins w:id="5265" w:author="Mohammad Nayeem Hasan" w:date="2024-07-18T15:21:00Z" w16du:dateUtc="2024-07-18T09:21:00Z"/>
                <w:rFonts w:ascii="Times New Roman" w:hAnsi="Times New Roman" w:cs="Times New Roman"/>
                <w:sz w:val="24"/>
                <w:szCs w:val="24"/>
              </w:rPr>
            </w:pPr>
          </w:p>
        </w:tc>
        <w:tc>
          <w:tcPr>
            <w:tcW w:w="1224" w:type="dxa"/>
          </w:tcPr>
          <w:p w14:paraId="3C7E7066" w14:textId="77777777" w:rsidR="00D73460" w:rsidRPr="00DF6BDB" w:rsidDel="00D73460" w:rsidRDefault="00D73460" w:rsidP="00DF6BDB">
            <w:pPr>
              <w:spacing w:after="0" w:line="240" w:lineRule="auto"/>
              <w:rPr>
                <w:ins w:id="5266" w:author="Mohammad Nayeem Hasan" w:date="2024-07-18T15:21:00Z" w16du:dateUtc="2024-07-18T09:21:00Z"/>
                <w:rFonts w:ascii="Times New Roman" w:hAnsi="Times New Roman" w:cs="Times New Roman"/>
                <w:sz w:val="24"/>
                <w:szCs w:val="24"/>
              </w:rPr>
            </w:pPr>
            <w:ins w:id="526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9AAE03B" w14:textId="77777777" w:rsidR="00D73460" w:rsidRPr="00DF6BDB" w:rsidDel="00D73460" w:rsidRDefault="00D73460" w:rsidP="00DF6BDB">
            <w:pPr>
              <w:spacing w:after="0" w:line="240" w:lineRule="auto"/>
              <w:rPr>
                <w:ins w:id="5268" w:author="Mohammad Nayeem Hasan" w:date="2024-07-18T15:21:00Z" w16du:dateUtc="2024-07-18T09:21:00Z"/>
                <w:rFonts w:ascii="Times New Roman" w:hAnsi="Times New Roman" w:cs="Times New Roman"/>
                <w:sz w:val="24"/>
                <w:szCs w:val="24"/>
              </w:rPr>
            </w:pPr>
          </w:p>
        </w:tc>
        <w:tc>
          <w:tcPr>
            <w:tcW w:w="1223" w:type="dxa"/>
          </w:tcPr>
          <w:p w14:paraId="0B6915D9" w14:textId="77777777" w:rsidR="00D73460" w:rsidRPr="00DF6BDB" w:rsidDel="00D73460" w:rsidRDefault="00D73460" w:rsidP="00DF6BDB">
            <w:pPr>
              <w:spacing w:after="0" w:line="240" w:lineRule="auto"/>
              <w:rPr>
                <w:ins w:id="5269" w:author="Mohammad Nayeem Hasan" w:date="2024-07-18T15:21:00Z" w16du:dateUtc="2024-07-18T09:21:00Z"/>
                <w:rFonts w:ascii="Times New Roman" w:hAnsi="Times New Roman" w:cs="Times New Roman"/>
                <w:sz w:val="24"/>
                <w:szCs w:val="24"/>
              </w:rPr>
            </w:pPr>
            <w:ins w:id="527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977D436" w14:textId="77777777" w:rsidR="00D73460" w:rsidRPr="00DF6BDB" w:rsidDel="00D73460" w:rsidRDefault="00D73460" w:rsidP="00DF6BDB">
            <w:pPr>
              <w:spacing w:after="0" w:line="240" w:lineRule="auto"/>
              <w:rPr>
                <w:ins w:id="5271" w:author="Mohammad Nayeem Hasan" w:date="2024-07-18T15:21:00Z" w16du:dateUtc="2024-07-18T09:21:00Z"/>
                <w:rFonts w:ascii="Times New Roman" w:hAnsi="Times New Roman" w:cs="Times New Roman"/>
                <w:sz w:val="24"/>
                <w:szCs w:val="24"/>
              </w:rPr>
            </w:pPr>
          </w:p>
        </w:tc>
        <w:tc>
          <w:tcPr>
            <w:tcW w:w="1223" w:type="dxa"/>
          </w:tcPr>
          <w:p w14:paraId="6515062A" w14:textId="77777777" w:rsidR="00D73460" w:rsidRPr="00DF6BDB" w:rsidDel="00D73460" w:rsidRDefault="00D73460" w:rsidP="00DF6BDB">
            <w:pPr>
              <w:spacing w:after="0" w:line="240" w:lineRule="auto"/>
              <w:rPr>
                <w:ins w:id="5272" w:author="Mohammad Nayeem Hasan" w:date="2024-07-18T15:21:00Z" w16du:dateUtc="2024-07-18T09:21:00Z"/>
                <w:rFonts w:ascii="Times New Roman" w:hAnsi="Times New Roman" w:cs="Times New Roman"/>
                <w:sz w:val="24"/>
                <w:szCs w:val="24"/>
              </w:rPr>
            </w:pPr>
            <w:ins w:id="527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29A5E55" w14:textId="77777777" w:rsidR="00D73460" w:rsidRPr="00DF6BDB" w:rsidDel="00D73460" w:rsidRDefault="00D73460" w:rsidP="00DF6BDB">
            <w:pPr>
              <w:spacing w:after="0" w:line="240" w:lineRule="auto"/>
              <w:rPr>
                <w:ins w:id="5274" w:author="Mohammad Nayeem Hasan" w:date="2024-07-18T15:21:00Z" w16du:dateUtc="2024-07-18T09:21:00Z"/>
                <w:rFonts w:ascii="Times New Roman" w:hAnsi="Times New Roman" w:cs="Times New Roman"/>
                <w:sz w:val="24"/>
                <w:szCs w:val="24"/>
              </w:rPr>
            </w:pPr>
          </w:p>
        </w:tc>
      </w:tr>
      <w:tr w:rsidR="00D73460" w:rsidRPr="00DF6BDB" w:rsidDel="00D73460" w14:paraId="0C8FE6F7" w14:textId="77777777" w:rsidTr="00755549">
        <w:trPr>
          <w:ins w:id="5275" w:author="Mohammad Nayeem Hasan" w:date="2024-07-18T15:21:00Z"/>
        </w:trPr>
        <w:tc>
          <w:tcPr>
            <w:tcW w:w="1530" w:type="dxa"/>
          </w:tcPr>
          <w:p w14:paraId="5A424C1A" w14:textId="77777777" w:rsidR="00D73460" w:rsidRPr="00DF6BDB" w:rsidDel="00D73460" w:rsidRDefault="00D73460" w:rsidP="00DF6BDB">
            <w:pPr>
              <w:spacing w:after="0" w:line="240" w:lineRule="auto"/>
              <w:rPr>
                <w:ins w:id="5276" w:author="Mohammad Nayeem Hasan" w:date="2024-07-18T15:21:00Z" w16du:dateUtc="2024-07-18T09:21:00Z"/>
                <w:rFonts w:ascii="Times New Roman" w:hAnsi="Times New Roman" w:cs="Times New Roman"/>
                <w:sz w:val="24"/>
                <w:szCs w:val="24"/>
              </w:rPr>
            </w:pPr>
            <w:ins w:id="5277"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3C6E6181" w14:textId="77777777" w:rsidR="00D73460" w:rsidRPr="00DF6BDB" w:rsidDel="00D73460" w:rsidRDefault="00D73460" w:rsidP="00DF6BDB">
            <w:pPr>
              <w:spacing w:after="0" w:line="240" w:lineRule="auto"/>
              <w:rPr>
                <w:ins w:id="5278" w:author="Mohammad Nayeem Hasan" w:date="2024-07-18T15:21:00Z" w16du:dateUtc="2024-07-18T09:21:00Z"/>
                <w:rFonts w:ascii="Times New Roman" w:hAnsi="Times New Roman" w:cs="Times New Roman"/>
                <w:sz w:val="24"/>
                <w:szCs w:val="24"/>
              </w:rPr>
            </w:pPr>
            <w:ins w:id="5279" w:author="Mohammad Nayeem Hasan" w:date="2024-07-18T15:21:00Z" w16du:dateUtc="2024-07-18T09:21:00Z">
              <w:r w:rsidRPr="00DF6BDB" w:rsidDel="00D73460">
                <w:rPr>
                  <w:rFonts w:ascii="Times New Roman" w:hAnsi="Times New Roman" w:cs="Times New Roman"/>
                  <w:sz w:val="24"/>
                  <w:szCs w:val="24"/>
                </w:rPr>
                <w:t>0.93 (0.63 – 1.37)</w:t>
              </w:r>
            </w:ins>
          </w:p>
        </w:tc>
        <w:tc>
          <w:tcPr>
            <w:tcW w:w="679" w:type="dxa"/>
          </w:tcPr>
          <w:p w14:paraId="719F6674" w14:textId="77777777" w:rsidR="00D73460" w:rsidRPr="00DF6BDB" w:rsidDel="00D73460" w:rsidRDefault="00D73460" w:rsidP="00DF6BDB">
            <w:pPr>
              <w:spacing w:after="0" w:line="240" w:lineRule="auto"/>
              <w:rPr>
                <w:ins w:id="5280" w:author="Mohammad Nayeem Hasan" w:date="2024-07-18T15:21:00Z" w16du:dateUtc="2024-07-18T09:21:00Z"/>
                <w:rFonts w:ascii="Times New Roman" w:hAnsi="Times New Roman" w:cs="Times New Roman"/>
                <w:sz w:val="24"/>
                <w:szCs w:val="24"/>
              </w:rPr>
            </w:pPr>
            <w:ins w:id="5281" w:author="Mohammad Nayeem Hasan" w:date="2024-07-18T15:21:00Z" w16du:dateUtc="2024-07-18T09:21:00Z">
              <w:r w:rsidRPr="00DF6BDB" w:rsidDel="00D73460">
                <w:rPr>
                  <w:rFonts w:ascii="Times New Roman" w:hAnsi="Times New Roman" w:cs="Times New Roman"/>
                  <w:sz w:val="24"/>
                  <w:szCs w:val="24"/>
                </w:rPr>
                <w:t>0.700</w:t>
              </w:r>
            </w:ins>
          </w:p>
        </w:tc>
        <w:tc>
          <w:tcPr>
            <w:tcW w:w="1224" w:type="dxa"/>
          </w:tcPr>
          <w:p w14:paraId="0B2A731E" w14:textId="77777777" w:rsidR="00D73460" w:rsidRPr="00DF6BDB" w:rsidDel="00D73460" w:rsidRDefault="00D73460" w:rsidP="00DF6BDB">
            <w:pPr>
              <w:spacing w:after="0" w:line="240" w:lineRule="auto"/>
              <w:rPr>
                <w:ins w:id="5282" w:author="Mohammad Nayeem Hasan" w:date="2024-07-18T15:21:00Z" w16du:dateUtc="2024-07-18T09:21:00Z"/>
                <w:rFonts w:ascii="Times New Roman" w:hAnsi="Times New Roman" w:cs="Times New Roman"/>
                <w:sz w:val="24"/>
                <w:szCs w:val="24"/>
              </w:rPr>
            </w:pPr>
            <w:ins w:id="5283" w:author="Mohammad Nayeem Hasan" w:date="2024-07-18T15:21:00Z" w16du:dateUtc="2024-07-18T09:21:00Z">
              <w:r w:rsidRPr="00DF6BDB" w:rsidDel="00D73460">
                <w:rPr>
                  <w:rFonts w:ascii="Times New Roman" w:hAnsi="Times New Roman" w:cs="Times New Roman"/>
                  <w:sz w:val="24"/>
                  <w:szCs w:val="24"/>
                </w:rPr>
                <w:t>0.91 (0.59 - 1.41)</w:t>
              </w:r>
            </w:ins>
          </w:p>
        </w:tc>
        <w:tc>
          <w:tcPr>
            <w:tcW w:w="749" w:type="dxa"/>
          </w:tcPr>
          <w:p w14:paraId="768F0CDA" w14:textId="77777777" w:rsidR="00D73460" w:rsidRPr="00DF6BDB" w:rsidDel="00D73460" w:rsidRDefault="00D73460" w:rsidP="00DF6BDB">
            <w:pPr>
              <w:spacing w:after="0" w:line="240" w:lineRule="auto"/>
              <w:rPr>
                <w:ins w:id="5284" w:author="Mohammad Nayeem Hasan" w:date="2024-07-18T15:21:00Z" w16du:dateUtc="2024-07-18T09:21:00Z"/>
                <w:rFonts w:ascii="Times New Roman" w:hAnsi="Times New Roman" w:cs="Times New Roman"/>
                <w:sz w:val="24"/>
                <w:szCs w:val="24"/>
              </w:rPr>
            </w:pPr>
            <w:ins w:id="5285" w:author="Mohammad Nayeem Hasan" w:date="2024-07-18T15:21:00Z" w16du:dateUtc="2024-07-18T09:21:00Z">
              <w:r w:rsidRPr="00DF6BDB" w:rsidDel="00D73460">
                <w:rPr>
                  <w:rFonts w:ascii="Times New Roman" w:hAnsi="Times New Roman" w:cs="Times New Roman"/>
                  <w:sz w:val="24"/>
                  <w:szCs w:val="24"/>
                </w:rPr>
                <w:t>0.674</w:t>
              </w:r>
            </w:ins>
          </w:p>
        </w:tc>
        <w:tc>
          <w:tcPr>
            <w:tcW w:w="1223" w:type="dxa"/>
          </w:tcPr>
          <w:p w14:paraId="68ED07EC" w14:textId="77777777" w:rsidR="00D73460" w:rsidRPr="00DF6BDB" w:rsidDel="00D73460" w:rsidRDefault="00D73460" w:rsidP="00DF6BDB">
            <w:pPr>
              <w:spacing w:after="0" w:line="240" w:lineRule="auto"/>
              <w:rPr>
                <w:ins w:id="5286" w:author="Mohammad Nayeem Hasan" w:date="2024-07-18T15:21:00Z" w16du:dateUtc="2024-07-18T09:21:00Z"/>
                <w:rFonts w:ascii="Times New Roman" w:hAnsi="Times New Roman" w:cs="Times New Roman"/>
                <w:sz w:val="24"/>
                <w:szCs w:val="24"/>
              </w:rPr>
            </w:pPr>
            <w:ins w:id="5287" w:author="Mohammad Nayeem Hasan" w:date="2024-07-18T15:21:00Z" w16du:dateUtc="2024-07-18T09:21:00Z">
              <w:r w:rsidRPr="00DF6BDB" w:rsidDel="00D73460">
                <w:rPr>
                  <w:rFonts w:ascii="Times New Roman" w:hAnsi="Times New Roman" w:cs="Times New Roman"/>
                  <w:sz w:val="24"/>
                  <w:szCs w:val="24"/>
                </w:rPr>
                <w:t>1.47 (0.83 - 2.58)</w:t>
              </w:r>
            </w:ins>
          </w:p>
        </w:tc>
        <w:tc>
          <w:tcPr>
            <w:tcW w:w="749" w:type="dxa"/>
          </w:tcPr>
          <w:p w14:paraId="6855C4F8" w14:textId="77777777" w:rsidR="00D73460" w:rsidRPr="00DF6BDB" w:rsidDel="00D73460" w:rsidRDefault="00D73460" w:rsidP="00DF6BDB">
            <w:pPr>
              <w:spacing w:after="0" w:line="240" w:lineRule="auto"/>
              <w:rPr>
                <w:ins w:id="5288" w:author="Mohammad Nayeem Hasan" w:date="2024-07-18T15:21:00Z" w16du:dateUtc="2024-07-18T09:21:00Z"/>
                <w:rFonts w:ascii="Times New Roman" w:hAnsi="Times New Roman" w:cs="Times New Roman"/>
                <w:sz w:val="24"/>
                <w:szCs w:val="24"/>
              </w:rPr>
            </w:pPr>
            <w:ins w:id="5289" w:author="Mohammad Nayeem Hasan" w:date="2024-07-18T15:21:00Z" w16du:dateUtc="2024-07-18T09:21:00Z">
              <w:r w:rsidRPr="00DF6BDB" w:rsidDel="00D73460">
                <w:rPr>
                  <w:rFonts w:ascii="Times New Roman" w:hAnsi="Times New Roman" w:cs="Times New Roman"/>
                  <w:sz w:val="24"/>
                  <w:szCs w:val="24"/>
                </w:rPr>
                <w:t>0.184</w:t>
              </w:r>
            </w:ins>
          </w:p>
        </w:tc>
        <w:tc>
          <w:tcPr>
            <w:tcW w:w="1223" w:type="dxa"/>
          </w:tcPr>
          <w:p w14:paraId="3D724EF0" w14:textId="62C20BE1" w:rsidR="00D73460" w:rsidRPr="00DF6BDB" w:rsidDel="00D73460" w:rsidRDefault="00D73460" w:rsidP="00DF6BDB">
            <w:pPr>
              <w:spacing w:after="0" w:line="240" w:lineRule="auto"/>
              <w:rPr>
                <w:ins w:id="5290" w:author="Mohammad Nayeem Hasan" w:date="2024-07-18T15:21:00Z" w16du:dateUtc="2024-07-18T09:21:00Z"/>
                <w:rFonts w:ascii="Times New Roman" w:hAnsi="Times New Roman" w:cs="Times New Roman"/>
                <w:sz w:val="24"/>
                <w:szCs w:val="24"/>
              </w:rPr>
            </w:pPr>
            <w:ins w:id="5291" w:author="Mohammad Nayeem Hasan" w:date="2024-07-18T15:21:00Z" w16du:dateUtc="2024-07-18T09:21:00Z">
              <w:r w:rsidRPr="00DF6BDB" w:rsidDel="00D73460">
                <w:rPr>
                  <w:rFonts w:ascii="Times New Roman" w:hAnsi="Times New Roman" w:cs="Times New Roman"/>
                  <w:sz w:val="24"/>
                  <w:szCs w:val="24"/>
                </w:rPr>
                <w:t xml:space="preserve">1.46 (0.76 </w:t>
              </w:r>
            </w:ins>
            <w:ins w:id="5292" w:author="Mohammad Nayeem Hasan" w:date="2024-07-18T16:22:00Z" w16du:dateUtc="2024-07-18T10:22:00Z">
              <w:r w:rsidR="00DF6BDB" w:rsidRPr="00DF6BDB" w:rsidDel="00D73460">
                <w:rPr>
                  <w:rFonts w:ascii="Times New Roman" w:hAnsi="Times New Roman" w:cs="Times New Roman"/>
                  <w:sz w:val="24"/>
                  <w:szCs w:val="24"/>
                </w:rPr>
                <w:t>- 2.81</w:t>
              </w:r>
            </w:ins>
            <w:ins w:id="5293"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654B15CB" w14:textId="77777777" w:rsidR="00D73460" w:rsidRPr="00DF6BDB" w:rsidDel="00D73460" w:rsidRDefault="00D73460" w:rsidP="00DF6BDB">
            <w:pPr>
              <w:spacing w:after="0" w:line="240" w:lineRule="auto"/>
              <w:rPr>
                <w:ins w:id="5294" w:author="Mohammad Nayeem Hasan" w:date="2024-07-18T15:21:00Z" w16du:dateUtc="2024-07-18T09:21:00Z"/>
                <w:rFonts w:ascii="Times New Roman" w:hAnsi="Times New Roman" w:cs="Times New Roman"/>
                <w:sz w:val="24"/>
                <w:szCs w:val="24"/>
              </w:rPr>
            </w:pPr>
            <w:ins w:id="5295" w:author="Mohammad Nayeem Hasan" w:date="2024-07-18T15:21:00Z" w16du:dateUtc="2024-07-18T09:21:00Z">
              <w:r w:rsidRPr="00DF6BDB" w:rsidDel="00D73460">
                <w:rPr>
                  <w:rFonts w:ascii="Times New Roman" w:hAnsi="Times New Roman" w:cs="Times New Roman"/>
                  <w:sz w:val="24"/>
                  <w:szCs w:val="24"/>
                </w:rPr>
                <w:t>0.254</w:t>
              </w:r>
            </w:ins>
          </w:p>
        </w:tc>
      </w:tr>
      <w:tr w:rsidR="00D73460" w:rsidRPr="00DF6BDB" w:rsidDel="00D73460" w14:paraId="0299FD65" w14:textId="77777777" w:rsidTr="00755549">
        <w:trPr>
          <w:ins w:id="5296" w:author="Mohammad Nayeem Hasan" w:date="2024-07-18T15:21:00Z"/>
        </w:trPr>
        <w:tc>
          <w:tcPr>
            <w:tcW w:w="1530" w:type="dxa"/>
          </w:tcPr>
          <w:p w14:paraId="079C3985" w14:textId="77777777" w:rsidR="00D73460" w:rsidRPr="00DF6BDB" w:rsidDel="00D73460" w:rsidRDefault="00D73460" w:rsidP="00DF6BDB">
            <w:pPr>
              <w:spacing w:after="0" w:line="240" w:lineRule="auto"/>
              <w:rPr>
                <w:ins w:id="5297" w:author="Mohammad Nayeem Hasan" w:date="2024-07-18T15:21:00Z" w16du:dateUtc="2024-07-18T09:21:00Z"/>
                <w:rFonts w:ascii="Times New Roman" w:hAnsi="Times New Roman" w:cs="Times New Roman"/>
                <w:sz w:val="24"/>
                <w:szCs w:val="24"/>
              </w:rPr>
            </w:pPr>
            <w:ins w:id="5298" w:author="Mohammad Nayeem Hasan" w:date="2024-07-18T15:21:00Z" w16du:dateUtc="2024-07-18T09:21:00Z">
              <w:r w:rsidRPr="00DF6BDB" w:rsidDel="00D73460">
                <w:rPr>
                  <w:rFonts w:ascii="Times New Roman" w:hAnsi="Times New Roman" w:cs="Times New Roman"/>
                  <w:sz w:val="24"/>
                  <w:szCs w:val="24"/>
                </w:rPr>
                <w:t>Household water E. coli concentration</w:t>
              </w:r>
            </w:ins>
          </w:p>
        </w:tc>
        <w:tc>
          <w:tcPr>
            <w:tcW w:w="1224" w:type="dxa"/>
          </w:tcPr>
          <w:p w14:paraId="0F57681B" w14:textId="77777777" w:rsidR="00D73460" w:rsidRPr="00DF6BDB" w:rsidDel="00D73460" w:rsidRDefault="00D73460" w:rsidP="00DF6BDB">
            <w:pPr>
              <w:spacing w:after="0" w:line="240" w:lineRule="auto"/>
              <w:rPr>
                <w:ins w:id="5299" w:author="Mohammad Nayeem Hasan" w:date="2024-07-18T15:21:00Z" w16du:dateUtc="2024-07-18T09:21:00Z"/>
                <w:rFonts w:ascii="Times New Roman" w:hAnsi="Times New Roman" w:cs="Times New Roman"/>
                <w:sz w:val="24"/>
                <w:szCs w:val="24"/>
              </w:rPr>
            </w:pPr>
          </w:p>
        </w:tc>
        <w:tc>
          <w:tcPr>
            <w:tcW w:w="679" w:type="dxa"/>
          </w:tcPr>
          <w:p w14:paraId="27417D8C" w14:textId="77777777" w:rsidR="00D73460" w:rsidRPr="00DF6BDB" w:rsidDel="00D73460" w:rsidRDefault="00D73460" w:rsidP="00DF6BDB">
            <w:pPr>
              <w:spacing w:after="0" w:line="240" w:lineRule="auto"/>
              <w:rPr>
                <w:ins w:id="5300" w:author="Mohammad Nayeem Hasan" w:date="2024-07-18T15:21:00Z" w16du:dateUtc="2024-07-18T09:21:00Z"/>
                <w:rFonts w:ascii="Times New Roman" w:hAnsi="Times New Roman" w:cs="Times New Roman"/>
                <w:sz w:val="24"/>
                <w:szCs w:val="24"/>
              </w:rPr>
            </w:pPr>
          </w:p>
        </w:tc>
        <w:tc>
          <w:tcPr>
            <w:tcW w:w="1224" w:type="dxa"/>
          </w:tcPr>
          <w:p w14:paraId="167A1E02" w14:textId="77777777" w:rsidR="00D73460" w:rsidRPr="00DF6BDB" w:rsidDel="00D73460" w:rsidRDefault="00D73460" w:rsidP="00DF6BDB">
            <w:pPr>
              <w:spacing w:after="0" w:line="240" w:lineRule="auto"/>
              <w:rPr>
                <w:ins w:id="5301" w:author="Mohammad Nayeem Hasan" w:date="2024-07-18T15:21:00Z" w16du:dateUtc="2024-07-18T09:21:00Z"/>
                <w:rFonts w:ascii="Times New Roman" w:hAnsi="Times New Roman" w:cs="Times New Roman"/>
                <w:sz w:val="24"/>
                <w:szCs w:val="24"/>
              </w:rPr>
            </w:pPr>
          </w:p>
        </w:tc>
        <w:tc>
          <w:tcPr>
            <w:tcW w:w="749" w:type="dxa"/>
          </w:tcPr>
          <w:p w14:paraId="65DDE467" w14:textId="77777777" w:rsidR="00D73460" w:rsidRPr="00DF6BDB" w:rsidDel="00D73460" w:rsidRDefault="00D73460" w:rsidP="00DF6BDB">
            <w:pPr>
              <w:spacing w:after="0" w:line="240" w:lineRule="auto"/>
              <w:rPr>
                <w:ins w:id="5302" w:author="Mohammad Nayeem Hasan" w:date="2024-07-18T15:21:00Z" w16du:dateUtc="2024-07-18T09:21:00Z"/>
                <w:rFonts w:ascii="Times New Roman" w:hAnsi="Times New Roman" w:cs="Times New Roman"/>
                <w:sz w:val="24"/>
                <w:szCs w:val="24"/>
              </w:rPr>
            </w:pPr>
          </w:p>
        </w:tc>
        <w:tc>
          <w:tcPr>
            <w:tcW w:w="1223" w:type="dxa"/>
          </w:tcPr>
          <w:p w14:paraId="0C902DAB" w14:textId="77777777" w:rsidR="00D73460" w:rsidRPr="00DF6BDB" w:rsidDel="00D73460" w:rsidRDefault="00D73460" w:rsidP="00DF6BDB">
            <w:pPr>
              <w:spacing w:after="0" w:line="240" w:lineRule="auto"/>
              <w:rPr>
                <w:ins w:id="5303" w:author="Mohammad Nayeem Hasan" w:date="2024-07-18T15:21:00Z" w16du:dateUtc="2024-07-18T09:21:00Z"/>
                <w:rFonts w:ascii="Times New Roman" w:hAnsi="Times New Roman" w:cs="Times New Roman"/>
                <w:sz w:val="24"/>
                <w:szCs w:val="24"/>
              </w:rPr>
            </w:pPr>
          </w:p>
        </w:tc>
        <w:tc>
          <w:tcPr>
            <w:tcW w:w="749" w:type="dxa"/>
          </w:tcPr>
          <w:p w14:paraId="1234C254" w14:textId="77777777" w:rsidR="00D73460" w:rsidRPr="00DF6BDB" w:rsidDel="00D73460" w:rsidRDefault="00D73460" w:rsidP="00DF6BDB">
            <w:pPr>
              <w:spacing w:after="0" w:line="240" w:lineRule="auto"/>
              <w:rPr>
                <w:ins w:id="5304" w:author="Mohammad Nayeem Hasan" w:date="2024-07-18T15:21:00Z" w16du:dateUtc="2024-07-18T09:21:00Z"/>
                <w:rFonts w:ascii="Times New Roman" w:hAnsi="Times New Roman" w:cs="Times New Roman"/>
                <w:sz w:val="24"/>
                <w:szCs w:val="24"/>
              </w:rPr>
            </w:pPr>
          </w:p>
        </w:tc>
        <w:tc>
          <w:tcPr>
            <w:tcW w:w="1223" w:type="dxa"/>
          </w:tcPr>
          <w:p w14:paraId="0D0FD5C1" w14:textId="77777777" w:rsidR="00D73460" w:rsidRPr="00DF6BDB" w:rsidDel="00D73460" w:rsidRDefault="00D73460" w:rsidP="00DF6BDB">
            <w:pPr>
              <w:spacing w:after="0" w:line="240" w:lineRule="auto"/>
              <w:rPr>
                <w:ins w:id="5305" w:author="Mohammad Nayeem Hasan" w:date="2024-07-18T15:21:00Z" w16du:dateUtc="2024-07-18T09:21:00Z"/>
                <w:rFonts w:ascii="Times New Roman" w:hAnsi="Times New Roman" w:cs="Times New Roman"/>
                <w:sz w:val="24"/>
                <w:szCs w:val="24"/>
              </w:rPr>
            </w:pPr>
          </w:p>
        </w:tc>
        <w:tc>
          <w:tcPr>
            <w:tcW w:w="749" w:type="dxa"/>
          </w:tcPr>
          <w:p w14:paraId="3387FA4C" w14:textId="77777777" w:rsidR="00D73460" w:rsidRPr="00DF6BDB" w:rsidDel="00D73460" w:rsidRDefault="00D73460" w:rsidP="00DF6BDB">
            <w:pPr>
              <w:spacing w:after="0" w:line="240" w:lineRule="auto"/>
              <w:rPr>
                <w:ins w:id="5306" w:author="Mohammad Nayeem Hasan" w:date="2024-07-18T15:21:00Z" w16du:dateUtc="2024-07-18T09:21:00Z"/>
                <w:rFonts w:ascii="Times New Roman" w:hAnsi="Times New Roman" w:cs="Times New Roman"/>
                <w:sz w:val="24"/>
                <w:szCs w:val="24"/>
              </w:rPr>
            </w:pPr>
          </w:p>
        </w:tc>
      </w:tr>
      <w:tr w:rsidR="00D73460" w:rsidRPr="00DF6BDB" w:rsidDel="00D73460" w14:paraId="283B5EEB" w14:textId="77777777" w:rsidTr="00755549">
        <w:trPr>
          <w:ins w:id="5307" w:author="Mohammad Nayeem Hasan" w:date="2024-07-18T15:21:00Z"/>
        </w:trPr>
        <w:tc>
          <w:tcPr>
            <w:tcW w:w="1530" w:type="dxa"/>
          </w:tcPr>
          <w:p w14:paraId="689ABF9D" w14:textId="77777777" w:rsidR="00D73460" w:rsidRPr="00DF6BDB" w:rsidDel="00D73460" w:rsidRDefault="00D73460" w:rsidP="00DF6BDB">
            <w:pPr>
              <w:spacing w:after="0" w:line="240" w:lineRule="auto"/>
              <w:rPr>
                <w:ins w:id="5308" w:author="Mohammad Nayeem Hasan" w:date="2024-07-18T15:21:00Z" w16du:dateUtc="2024-07-18T09:21:00Z"/>
                <w:rFonts w:ascii="Times New Roman" w:hAnsi="Times New Roman" w:cs="Times New Roman"/>
                <w:sz w:val="24"/>
                <w:szCs w:val="24"/>
              </w:rPr>
            </w:pPr>
            <w:ins w:id="5309" w:author="Mohammad Nayeem Hasan" w:date="2024-07-18T15:21:00Z" w16du:dateUtc="2024-07-18T09:21:00Z">
              <w:r w:rsidRPr="00DF6BDB" w:rsidDel="00D73460">
                <w:rPr>
                  <w:rFonts w:ascii="Times New Roman" w:hAnsi="Times New Roman" w:cs="Times New Roman"/>
                  <w:sz w:val="24"/>
                  <w:szCs w:val="24"/>
                </w:rPr>
                <w:t>Low</w:t>
              </w:r>
            </w:ins>
          </w:p>
        </w:tc>
        <w:tc>
          <w:tcPr>
            <w:tcW w:w="1224" w:type="dxa"/>
          </w:tcPr>
          <w:p w14:paraId="13B5E586" w14:textId="77777777" w:rsidR="00D73460" w:rsidRPr="00DF6BDB" w:rsidDel="00D73460" w:rsidRDefault="00D73460" w:rsidP="00DF6BDB">
            <w:pPr>
              <w:spacing w:after="0" w:line="240" w:lineRule="auto"/>
              <w:rPr>
                <w:ins w:id="5310" w:author="Mohammad Nayeem Hasan" w:date="2024-07-18T15:21:00Z" w16du:dateUtc="2024-07-18T09:21:00Z"/>
                <w:rFonts w:ascii="Times New Roman" w:hAnsi="Times New Roman" w:cs="Times New Roman"/>
                <w:sz w:val="24"/>
                <w:szCs w:val="24"/>
              </w:rPr>
            </w:pPr>
            <w:ins w:id="5311"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432F6FC" w14:textId="77777777" w:rsidR="00D73460" w:rsidRPr="00DF6BDB" w:rsidDel="00D73460" w:rsidRDefault="00D73460" w:rsidP="00DF6BDB">
            <w:pPr>
              <w:spacing w:after="0" w:line="240" w:lineRule="auto"/>
              <w:rPr>
                <w:ins w:id="5312" w:author="Mohammad Nayeem Hasan" w:date="2024-07-18T15:21:00Z" w16du:dateUtc="2024-07-18T09:21:00Z"/>
                <w:rFonts w:ascii="Times New Roman" w:hAnsi="Times New Roman" w:cs="Times New Roman"/>
                <w:sz w:val="24"/>
                <w:szCs w:val="24"/>
              </w:rPr>
            </w:pPr>
          </w:p>
        </w:tc>
        <w:tc>
          <w:tcPr>
            <w:tcW w:w="1224" w:type="dxa"/>
          </w:tcPr>
          <w:p w14:paraId="7239E8F3" w14:textId="77777777" w:rsidR="00D73460" w:rsidRPr="00DF6BDB" w:rsidDel="00D73460" w:rsidRDefault="00D73460" w:rsidP="00DF6BDB">
            <w:pPr>
              <w:spacing w:after="0" w:line="240" w:lineRule="auto"/>
              <w:rPr>
                <w:ins w:id="5313" w:author="Mohammad Nayeem Hasan" w:date="2024-07-18T15:21:00Z" w16du:dateUtc="2024-07-18T09:21:00Z"/>
                <w:rFonts w:ascii="Times New Roman" w:hAnsi="Times New Roman" w:cs="Times New Roman"/>
                <w:sz w:val="24"/>
                <w:szCs w:val="24"/>
              </w:rPr>
            </w:pPr>
            <w:ins w:id="531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2AAB674" w14:textId="77777777" w:rsidR="00D73460" w:rsidRPr="00DF6BDB" w:rsidDel="00D73460" w:rsidRDefault="00D73460" w:rsidP="00DF6BDB">
            <w:pPr>
              <w:spacing w:after="0" w:line="240" w:lineRule="auto"/>
              <w:rPr>
                <w:ins w:id="5315" w:author="Mohammad Nayeem Hasan" w:date="2024-07-18T15:21:00Z" w16du:dateUtc="2024-07-18T09:21:00Z"/>
                <w:rFonts w:ascii="Times New Roman" w:hAnsi="Times New Roman" w:cs="Times New Roman"/>
                <w:sz w:val="24"/>
                <w:szCs w:val="24"/>
              </w:rPr>
            </w:pPr>
          </w:p>
        </w:tc>
        <w:tc>
          <w:tcPr>
            <w:tcW w:w="1223" w:type="dxa"/>
          </w:tcPr>
          <w:p w14:paraId="5A264380" w14:textId="77777777" w:rsidR="00D73460" w:rsidRPr="00DF6BDB" w:rsidDel="00D73460" w:rsidRDefault="00D73460" w:rsidP="00DF6BDB">
            <w:pPr>
              <w:spacing w:after="0" w:line="240" w:lineRule="auto"/>
              <w:rPr>
                <w:ins w:id="5316" w:author="Mohammad Nayeem Hasan" w:date="2024-07-18T15:21:00Z" w16du:dateUtc="2024-07-18T09:21:00Z"/>
                <w:rFonts w:ascii="Times New Roman" w:hAnsi="Times New Roman" w:cs="Times New Roman"/>
                <w:sz w:val="24"/>
                <w:szCs w:val="24"/>
              </w:rPr>
            </w:pPr>
            <w:ins w:id="531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8F86AA8" w14:textId="77777777" w:rsidR="00D73460" w:rsidRPr="00DF6BDB" w:rsidDel="00D73460" w:rsidRDefault="00D73460" w:rsidP="00DF6BDB">
            <w:pPr>
              <w:spacing w:after="0" w:line="240" w:lineRule="auto"/>
              <w:rPr>
                <w:ins w:id="5318" w:author="Mohammad Nayeem Hasan" w:date="2024-07-18T15:21:00Z" w16du:dateUtc="2024-07-18T09:21:00Z"/>
                <w:rFonts w:ascii="Times New Roman" w:hAnsi="Times New Roman" w:cs="Times New Roman"/>
                <w:sz w:val="24"/>
                <w:szCs w:val="24"/>
              </w:rPr>
            </w:pPr>
          </w:p>
        </w:tc>
        <w:tc>
          <w:tcPr>
            <w:tcW w:w="1223" w:type="dxa"/>
          </w:tcPr>
          <w:p w14:paraId="3D206AC0" w14:textId="77777777" w:rsidR="00D73460" w:rsidRPr="00DF6BDB" w:rsidDel="00D73460" w:rsidRDefault="00D73460" w:rsidP="00DF6BDB">
            <w:pPr>
              <w:spacing w:after="0" w:line="240" w:lineRule="auto"/>
              <w:rPr>
                <w:ins w:id="5319" w:author="Mohammad Nayeem Hasan" w:date="2024-07-18T15:21:00Z" w16du:dateUtc="2024-07-18T09:21:00Z"/>
                <w:rFonts w:ascii="Times New Roman" w:hAnsi="Times New Roman" w:cs="Times New Roman"/>
                <w:sz w:val="24"/>
                <w:szCs w:val="24"/>
              </w:rPr>
            </w:pPr>
            <w:ins w:id="532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FAC18AD" w14:textId="77777777" w:rsidR="00D73460" w:rsidRPr="00DF6BDB" w:rsidDel="00D73460" w:rsidRDefault="00D73460" w:rsidP="00DF6BDB">
            <w:pPr>
              <w:spacing w:after="0" w:line="240" w:lineRule="auto"/>
              <w:rPr>
                <w:ins w:id="5321" w:author="Mohammad Nayeem Hasan" w:date="2024-07-18T15:21:00Z" w16du:dateUtc="2024-07-18T09:21:00Z"/>
                <w:rFonts w:ascii="Times New Roman" w:hAnsi="Times New Roman" w:cs="Times New Roman"/>
                <w:sz w:val="24"/>
                <w:szCs w:val="24"/>
              </w:rPr>
            </w:pPr>
          </w:p>
        </w:tc>
      </w:tr>
      <w:tr w:rsidR="00D73460" w:rsidRPr="00DF6BDB" w:rsidDel="00D73460" w14:paraId="71BFE691" w14:textId="77777777" w:rsidTr="00755549">
        <w:trPr>
          <w:ins w:id="5322" w:author="Mohammad Nayeem Hasan" w:date="2024-07-18T15:21:00Z"/>
        </w:trPr>
        <w:tc>
          <w:tcPr>
            <w:tcW w:w="1530" w:type="dxa"/>
          </w:tcPr>
          <w:p w14:paraId="08B52E72" w14:textId="77777777" w:rsidR="00D73460" w:rsidRPr="00DF6BDB" w:rsidDel="00D73460" w:rsidRDefault="00D73460" w:rsidP="00DF6BDB">
            <w:pPr>
              <w:spacing w:after="0" w:line="240" w:lineRule="auto"/>
              <w:rPr>
                <w:ins w:id="5323" w:author="Mohammad Nayeem Hasan" w:date="2024-07-18T15:21:00Z" w16du:dateUtc="2024-07-18T09:21:00Z"/>
                <w:rFonts w:ascii="Times New Roman" w:hAnsi="Times New Roman" w:cs="Times New Roman"/>
                <w:sz w:val="24"/>
                <w:szCs w:val="24"/>
              </w:rPr>
            </w:pPr>
            <w:ins w:id="5324" w:author="Mohammad Nayeem Hasan" w:date="2024-07-18T15:21:00Z" w16du:dateUtc="2024-07-18T09:21:00Z">
              <w:r w:rsidRPr="00DF6BDB" w:rsidDel="00D73460">
                <w:rPr>
                  <w:rFonts w:ascii="Times New Roman" w:hAnsi="Times New Roman" w:cs="Times New Roman"/>
                  <w:sz w:val="24"/>
                  <w:szCs w:val="24"/>
                </w:rPr>
                <w:lastRenderedPageBreak/>
                <w:t>Moderate</w:t>
              </w:r>
            </w:ins>
          </w:p>
        </w:tc>
        <w:tc>
          <w:tcPr>
            <w:tcW w:w="1224" w:type="dxa"/>
          </w:tcPr>
          <w:p w14:paraId="29C3936C" w14:textId="77777777" w:rsidR="00D73460" w:rsidRPr="00DF6BDB" w:rsidDel="00D73460" w:rsidRDefault="00D73460" w:rsidP="00DF6BDB">
            <w:pPr>
              <w:spacing w:after="0" w:line="240" w:lineRule="auto"/>
              <w:rPr>
                <w:ins w:id="5325" w:author="Mohammad Nayeem Hasan" w:date="2024-07-18T15:21:00Z" w16du:dateUtc="2024-07-18T09:21:00Z"/>
                <w:rFonts w:ascii="Times New Roman" w:hAnsi="Times New Roman" w:cs="Times New Roman"/>
                <w:sz w:val="24"/>
                <w:szCs w:val="24"/>
              </w:rPr>
            </w:pPr>
            <w:ins w:id="5326" w:author="Mohammad Nayeem Hasan" w:date="2024-07-18T15:21:00Z" w16du:dateUtc="2024-07-18T09:21:00Z">
              <w:r w:rsidRPr="00DF6BDB" w:rsidDel="00D73460">
                <w:rPr>
                  <w:rFonts w:ascii="Times New Roman" w:hAnsi="Times New Roman" w:cs="Times New Roman"/>
                  <w:sz w:val="24"/>
                  <w:szCs w:val="24"/>
                </w:rPr>
                <w:t>1.60 (0.79 – 3.25)</w:t>
              </w:r>
            </w:ins>
          </w:p>
        </w:tc>
        <w:tc>
          <w:tcPr>
            <w:tcW w:w="679" w:type="dxa"/>
          </w:tcPr>
          <w:p w14:paraId="4EFB5F10" w14:textId="77777777" w:rsidR="00D73460" w:rsidRPr="00DF6BDB" w:rsidDel="00D73460" w:rsidRDefault="00D73460" w:rsidP="00DF6BDB">
            <w:pPr>
              <w:spacing w:after="0" w:line="240" w:lineRule="auto"/>
              <w:rPr>
                <w:ins w:id="5327" w:author="Mohammad Nayeem Hasan" w:date="2024-07-18T15:21:00Z" w16du:dateUtc="2024-07-18T09:21:00Z"/>
                <w:rFonts w:ascii="Times New Roman" w:hAnsi="Times New Roman" w:cs="Times New Roman"/>
                <w:sz w:val="24"/>
                <w:szCs w:val="24"/>
              </w:rPr>
            </w:pPr>
            <w:ins w:id="5328" w:author="Mohammad Nayeem Hasan" w:date="2024-07-18T15:21:00Z" w16du:dateUtc="2024-07-18T09:21:00Z">
              <w:r w:rsidRPr="00DF6BDB" w:rsidDel="00D73460">
                <w:rPr>
                  <w:rFonts w:ascii="Times New Roman" w:hAnsi="Times New Roman" w:cs="Times New Roman"/>
                  <w:sz w:val="24"/>
                  <w:szCs w:val="24"/>
                </w:rPr>
                <w:t>0.193</w:t>
              </w:r>
            </w:ins>
          </w:p>
        </w:tc>
        <w:tc>
          <w:tcPr>
            <w:tcW w:w="1224" w:type="dxa"/>
          </w:tcPr>
          <w:p w14:paraId="1C7AD7EF" w14:textId="77777777" w:rsidR="00D73460" w:rsidRPr="00DF6BDB" w:rsidDel="00D73460" w:rsidRDefault="00D73460" w:rsidP="00DF6BDB">
            <w:pPr>
              <w:spacing w:after="0" w:line="240" w:lineRule="auto"/>
              <w:rPr>
                <w:ins w:id="5329" w:author="Mohammad Nayeem Hasan" w:date="2024-07-18T15:21:00Z" w16du:dateUtc="2024-07-18T09:21:00Z"/>
                <w:rFonts w:ascii="Times New Roman" w:hAnsi="Times New Roman" w:cs="Times New Roman"/>
                <w:sz w:val="24"/>
                <w:szCs w:val="24"/>
              </w:rPr>
            </w:pPr>
            <w:ins w:id="5330" w:author="Mohammad Nayeem Hasan" w:date="2024-07-18T15:21:00Z" w16du:dateUtc="2024-07-18T09:21:00Z">
              <w:r w:rsidRPr="00DF6BDB" w:rsidDel="00D73460">
                <w:rPr>
                  <w:rFonts w:ascii="Times New Roman" w:hAnsi="Times New Roman" w:cs="Times New Roman"/>
                  <w:sz w:val="24"/>
                  <w:szCs w:val="24"/>
                </w:rPr>
                <w:t>1.37 (0.66 - 2.84)</w:t>
              </w:r>
            </w:ins>
          </w:p>
        </w:tc>
        <w:tc>
          <w:tcPr>
            <w:tcW w:w="749" w:type="dxa"/>
          </w:tcPr>
          <w:p w14:paraId="2FBAAD9D" w14:textId="77777777" w:rsidR="00D73460" w:rsidRPr="00DF6BDB" w:rsidDel="00D73460" w:rsidRDefault="00D73460" w:rsidP="00DF6BDB">
            <w:pPr>
              <w:spacing w:after="0" w:line="240" w:lineRule="auto"/>
              <w:rPr>
                <w:ins w:id="5331" w:author="Mohammad Nayeem Hasan" w:date="2024-07-18T15:21:00Z" w16du:dateUtc="2024-07-18T09:21:00Z"/>
                <w:rFonts w:ascii="Times New Roman" w:hAnsi="Times New Roman" w:cs="Times New Roman"/>
                <w:sz w:val="24"/>
                <w:szCs w:val="24"/>
              </w:rPr>
            </w:pPr>
            <w:ins w:id="5332" w:author="Mohammad Nayeem Hasan" w:date="2024-07-18T15:21:00Z" w16du:dateUtc="2024-07-18T09:21:00Z">
              <w:r w:rsidRPr="00DF6BDB" w:rsidDel="00D73460">
                <w:rPr>
                  <w:rFonts w:ascii="Times New Roman" w:hAnsi="Times New Roman" w:cs="Times New Roman"/>
                  <w:sz w:val="24"/>
                  <w:szCs w:val="24"/>
                </w:rPr>
                <w:t>0.398</w:t>
              </w:r>
            </w:ins>
          </w:p>
        </w:tc>
        <w:tc>
          <w:tcPr>
            <w:tcW w:w="1223" w:type="dxa"/>
          </w:tcPr>
          <w:p w14:paraId="27A325F2" w14:textId="77777777" w:rsidR="00D73460" w:rsidRPr="00DF6BDB" w:rsidDel="00D73460" w:rsidRDefault="00D73460" w:rsidP="00DF6BDB">
            <w:pPr>
              <w:spacing w:after="0" w:line="240" w:lineRule="auto"/>
              <w:rPr>
                <w:ins w:id="5333" w:author="Mohammad Nayeem Hasan" w:date="2024-07-18T15:21:00Z" w16du:dateUtc="2024-07-18T09:21:00Z"/>
                <w:rFonts w:ascii="Times New Roman" w:hAnsi="Times New Roman" w:cs="Times New Roman"/>
                <w:sz w:val="24"/>
                <w:szCs w:val="24"/>
              </w:rPr>
            </w:pPr>
            <w:ins w:id="5334" w:author="Mohammad Nayeem Hasan" w:date="2024-07-18T15:21:00Z" w16du:dateUtc="2024-07-18T09:21:00Z">
              <w:r w:rsidRPr="00DF6BDB" w:rsidDel="00D73460">
                <w:rPr>
                  <w:rFonts w:ascii="Times New Roman" w:hAnsi="Times New Roman" w:cs="Times New Roman"/>
                  <w:sz w:val="24"/>
                  <w:szCs w:val="24"/>
                </w:rPr>
                <w:t>1.23 (0.54 - 2.78)</w:t>
              </w:r>
            </w:ins>
          </w:p>
        </w:tc>
        <w:tc>
          <w:tcPr>
            <w:tcW w:w="749" w:type="dxa"/>
          </w:tcPr>
          <w:p w14:paraId="38F37A73" w14:textId="77777777" w:rsidR="00D73460" w:rsidRPr="00DF6BDB" w:rsidDel="00D73460" w:rsidRDefault="00D73460" w:rsidP="00DF6BDB">
            <w:pPr>
              <w:spacing w:after="0" w:line="240" w:lineRule="auto"/>
              <w:rPr>
                <w:ins w:id="5335" w:author="Mohammad Nayeem Hasan" w:date="2024-07-18T15:21:00Z" w16du:dateUtc="2024-07-18T09:21:00Z"/>
                <w:rFonts w:ascii="Times New Roman" w:hAnsi="Times New Roman" w:cs="Times New Roman"/>
                <w:sz w:val="24"/>
                <w:szCs w:val="24"/>
              </w:rPr>
            </w:pPr>
            <w:ins w:id="5336" w:author="Mohammad Nayeem Hasan" w:date="2024-07-18T15:21:00Z" w16du:dateUtc="2024-07-18T09:21:00Z">
              <w:r w:rsidRPr="00DF6BDB" w:rsidDel="00D73460">
                <w:rPr>
                  <w:rFonts w:ascii="Times New Roman" w:hAnsi="Times New Roman" w:cs="Times New Roman"/>
                  <w:sz w:val="24"/>
                  <w:szCs w:val="24"/>
                </w:rPr>
                <w:t>0.628</w:t>
              </w:r>
            </w:ins>
          </w:p>
        </w:tc>
        <w:tc>
          <w:tcPr>
            <w:tcW w:w="1223" w:type="dxa"/>
          </w:tcPr>
          <w:p w14:paraId="6FAD56D4" w14:textId="77777777" w:rsidR="00D73460" w:rsidRPr="00DF6BDB" w:rsidDel="00D73460" w:rsidRDefault="00D73460" w:rsidP="00DF6BDB">
            <w:pPr>
              <w:spacing w:after="0" w:line="240" w:lineRule="auto"/>
              <w:rPr>
                <w:ins w:id="5337" w:author="Mohammad Nayeem Hasan" w:date="2024-07-18T15:21:00Z" w16du:dateUtc="2024-07-18T09:21:00Z"/>
                <w:rFonts w:ascii="Times New Roman" w:hAnsi="Times New Roman" w:cs="Times New Roman"/>
                <w:sz w:val="24"/>
                <w:szCs w:val="24"/>
              </w:rPr>
            </w:pPr>
            <w:ins w:id="5338" w:author="Mohammad Nayeem Hasan" w:date="2024-07-18T15:21:00Z" w16du:dateUtc="2024-07-18T09:21:00Z">
              <w:r w:rsidRPr="00DF6BDB" w:rsidDel="00D73460">
                <w:rPr>
                  <w:rFonts w:ascii="Times New Roman" w:hAnsi="Times New Roman" w:cs="Times New Roman"/>
                  <w:sz w:val="24"/>
                  <w:szCs w:val="24"/>
                </w:rPr>
                <w:t>1.25 (0.53 -2.97)</w:t>
              </w:r>
            </w:ins>
          </w:p>
        </w:tc>
        <w:tc>
          <w:tcPr>
            <w:tcW w:w="749" w:type="dxa"/>
          </w:tcPr>
          <w:p w14:paraId="67E9070A" w14:textId="77777777" w:rsidR="00D73460" w:rsidRPr="00DF6BDB" w:rsidDel="00D73460" w:rsidRDefault="00D73460" w:rsidP="00DF6BDB">
            <w:pPr>
              <w:spacing w:after="0" w:line="240" w:lineRule="auto"/>
              <w:rPr>
                <w:ins w:id="5339" w:author="Mohammad Nayeem Hasan" w:date="2024-07-18T15:21:00Z" w16du:dateUtc="2024-07-18T09:21:00Z"/>
                <w:rFonts w:ascii="Times New Roman" w:hAnsi="Times New Roman" w:cs="Times New Roman"/>
                <w:sz w:val="24"/>
                <w:szCs w:val="24"/>
              </w:rPr>
            </w:pPr>
            <w:ins w:id="5340" w:author="Mohammad Nayeem Hasan" w:date="2024-07-18T15:21:00Z" w16du:dateUtc="2024-07-18T09:21:00Z">
              <w:r w:rsidRPr="00DF6BDB" w:rsidDel="00D73460">
                <w:rPr>
                  <w:rFonts w:ascii="Times New Roman" w:hAnsi="Times New Roman" w:cs="Times New Roman"/>
                  <w:sz w:val="24"/>
                  <w:szCs w:val="24"/>
                </w:rPr>
                <w:t>0.613</w:t>
              </w:r>
            </w:ins>
          </w:p>
        </w:tc>
      </w:tr>
      <w:tr w:rsidR="00D73460" w:rsidRPr="00DF6BDB" w:rsidDel="00D73460" w14:paraId="4B66633C" w14:textId="77777777" w:rsidTr="00755549">
        <w:trPr>
          <w:ins w:id="5341" w:author="Mohammad Nayeem Hasan" w:date="2024-07-18T15:21:00Z"/>
        </w:trPr>
        <w:tc>
          <w:tcPr>
            <w:tcW w:w="1530" w:type="dxa"/>
          </w:tcPr>
          <w:p w14:paraId="69FD4401" w14:textId="77777777" w:rsidR="00D73460" w:rsidRPr="00DF6BDB" w:rsidDel="00D73460" w:rsidRDefault="00D73460" w:rsidP="00DF6BDB">
            <w:pPr>
              <w:spacing w:after="0" w:line="240" w:lineRule="auto"/>
              <w:rPr>
                <w:ins w:id="5342" w:author="Mohammad Nayeem Hasan" w:date="2024-07-18T15:21:00Z" w16du:dateUtc="2024-07-18T09:21:00Z"/>
                <w:rFonts w:ascii="Times New Roman" w:hAnsi="Times New Roman" w:cs="Times New Roman"/>
                <w:sz w:val="24"/>
                <w:szCs w:val="24"/>
              </w:rPr>
            </w:pPr>
            <w:ins w:id="5343" w:author="Mohammad Nayeem Hasan" w:date="2024-07-18T15:21:00Z" w16du:dateUtc="2024-07-18T09:21:00Z">
              <w:r w:rsidRPr="00DF6BDB" w:rsidDel="00D73460">
                <w:rPr>
                  <w:rFonts w:ascii="Times New Roman" w:hAnsi="Times New Roman" w:cs="Times New Roman"/>
                  <w:sz w:val="24"/>
                  <w:szCs w:val="24"/>
                </w:rPr>
                <w:t>High</w:t>
              </w:r>
            </w:ins>
          </w:p>
        </w:tc>
        <w:tc>
          <w:tcPr>
            <w:tcW w:w="1224" w:type="dxa"/>
          </w:tcPr>
          <w:p w14:paraId="3426D9F8" w14:textId="77777777" w:rsidR="00D73460" w:rsidRPr="00DF6BDB" w:rsidDel="00D73460" w:rsidRDefault="00D73460" w:rsidP="00DF6BDB">
            <w:pPr>
              <w:spacing w:after="0" w:line="240" w:lineRule="auto"/>
              <w:rPr>
                <w:ins w:id="5344" w:author="Mohammad Nayeem Hasan" w:date="2024-07-18T15:21:00Z" w16du:dateUtc="2024-07-18T09:21:00Z"/>
                <w:rFonts w:ascii="Times New Roman" w:hAnsi="Times New Roman" w:cs="Times New Roman"/>
                <w:sz w:val="24"/>
                <w:szCs w:val="24"/>
              </w:rPr>
            </w:pPr>
            <w:ins w:id="5345" w:author="Mohammad Nayeem Hasan" w:date="2024-07-18T15:21:00Z" w16du:dateUtc="2024-07-18T09:21:00Z">
              <w:r w:rsidRPr="00DF6BDB" w:rsidDel="00D73460">
                <w:rPr>
                  <w:rFonts w:ascii="Times New Roman" w:hAnsi="Times New Roman" w:cs="Times New Roman"/>
                  <w:sz w:val="24"/>
                  <w:szCs w:val="24"/>
                </w:rPr>
                <w:t>2.09 (1.17 – 3.72)</w:t>
              </w:r>
            </w:ins>
          </w:p>
        </w:tc>
        <w:tc>
          <w:tcPr>
            <w:tcW w:w="679" w:type="dxa"/>
          </w:tcPr>
          <w:p w14:paraId="5184BF62" w14:textId="77777777" w:rsidR="00D73460" w:rsidRPr="00DF6BDB" w:rsidDel="00D73460" w:rsidRDefault="00D73460" w:rsidP="00DF6BDB">
            <w:pPr>
              <w:spacing w:after="0" w:line="240" w:lineRule="auto"/>
              <w:rPr>
                <w:ins w:id="5346" w:author="Mohammad Nayeem Hasan" w:date="2024-07-18T15:21:00Z" w16du:dateUtc="2024-07-18T09:21:00Z"/>
                <w:rFonts w:ascii="Times New Roman" w:hAnsi="Times New Roman" w:cs="Times New Roman"/>
                <w:sz w:val="24"/>
                <w:szCs w:val="24"/>
              </w:rPr>
            </w:pPr>
            <w:ins w:id="5347" w:author="Mohammad Nayeem Hasan" w:date="2024-07-18T15:21:00Z" w16du:dateUtc="2024-07-18T09:21:00Z">
              <w:r w:rsidRPr="00DF6BDB" w:rsidDel="00D73460">
                <w:rPr>
                  <w:rFonts w:ascii="Times New Roman" w:hAnsi="Times New Roman" w:cs="Times New Roman"/>
                  <w:sz w:val="24"/>
                  <w:szCs w:val="24"/>
                </w:rPr>
                <w:t>0.012</w:t>
              </w:r>
            </w:ins>
          </w:p>
        </w:tc>
        <w:tc>
          <w:tcPr>
            <w:tcW w:w="1224" w:type="dxa"/>
          </w:tcPr>
          <w:p w14:paraId="6CAEE698" w14:textId="77777777" w:rsidR="00D73460" w:rsidRPr="00DF6BDB" w:rsidDel="00D73460" w:rsidRDefault="00D73460" w:rsidP="00DF6BDB">
            <w:pPr>
              <w:spacing w:after="0" w:line="240" w:lineRule="auto"/>
              <w:rPr>
                <w:ins w:id="5348" w:author="Mohammad Nayeem Hasan" w:date="2024-07-18T15:21:00Z" w16du:dateUtc="2024-07-18T09:21:00Z"/>
                <w:rFonts w:ascii="Times New Roman" w:hAnsi="Times New Roman" w:cs="Times New Roman"/>
                <w:sz w:val="24"/>
                <w:szCs w:val="24"/>
              </w:rPr>
            </w:pPr>
            <w:ins w:id="5349" w:author="Mohammad Nayeem Hasan" w:date="2024-07-18T15:21:00Z" w16du:dateUtc="2024-07-18T09:21:00Z">
              <w:r w:rsidRPr="00DF6BDB" w:rsidDel="00D73460">
                <w:rPr>
                  <w:rFonts w:ascii="Times New Roman" w:hAnsi="Times New Roman" w:cs="Times New Roman"/>
                  <w:sz w:val="24"/>
                  <w:szCs w:val="24"/>
                </w:rPr>
                <w:t>1.93 (1.02 - 3.63)</w:t>
              </w:r>
            </w:ins>
          </w:p>
        </w:tc>
        <w:tc>
          <w:tcPr>
            <w:tcW w:w="749" w:type="dxa"/>
          </w:tcPr>
          <w:p w14:paraId="0CD146D0" w14:textId="77777777" w:rsidR="00D73460" w:rsidRPr="00DF6BDB" w:rsidDel="00D73460" w:rsidRDefault="00D73460" w:rsidP="00DF6BDB">
            <w:pPr>
              <w:spacing w:after="0" w:line="240" w:lineRule="auto"/>
              <w:rPr>
                <w:ins w:id="5350" w:author="Mohammad Nayeem Hasan" w:date="2024-07-18T15:21:00Z" w16du:dateUtc="2024-07-18T09:21:00Z"/>
                <w:rFonts w:ascii="Times New Roman" w:hAnsi="Times New Roman" w:cs="Times New Roman"/>
                <w:sz w:val="24"/>
                <w:szCs w:val="24"/>
              </w:rPr>
            </w:pPr>
            <w:ins w:id="5351" w:author="Mohammad Nayeem Hasan" w:date="2024-07-18T15:21:00Z" w16du:dateUtc="2024-07-18T09:21:00Z">
              <w:r w:rsidRPr="00DF6BDB" w:rsidDel="00D73460">
                <w:rPr>
                  <w:rFonts w:ascii="Times New Roman" w:hAnsi="Times New Roman" w:cs="Times New Roman"/>
                  <w:sz w:val="24"/>
                  <w:szCs w:val="24"/>
                </w:rPr>
                <w:t>0.042*</w:t>
              </w:r>
            </w:ins>
          </w:p>
        </w:tc>
        <w:tc>
          <w:tcPr>
            <w:tcW w:w="1223" w:type="dxa"/>
          </w:tcPr>
          <w:p w14:paraId="53965B20" w14:textId="77777777" w:rsidR="00D73460" w:rsidRPr="00DF6BDB" w:rsidDel="00D73460" w:rsidRDefault="00D73460" w:rsidP="00DF6BDB">
            <w:pPr>
              <w:spacing w:after="0" w:line="240" w:lineRule="auto"/>
              <w:rPr>
                <w:ins w:id="5352" w:author="Mohammad Nayeem Hasan" w:date="2024-07-18T15:21:00Z" w16du:dateUtc="2024-07-18T09:21:00Z"/>
                <w:rFonts w:ascii="Times New Roman" w:hAnsi="Times New Roman" w:cs="Times New Roman"/>
                <w:sz w:val="24"/>
                <w:szCs w:val="24"/>
              </w:rPr>
            </w:pPr>
            <w:ins w:id="5353" w:author="Mohammad Nayeem Hasan" w:date="2024-07-18T15:21:00Z" w16du:dateUtc="2024-07-18T09:21:00Z">
              <w:r w:rsidRPr="00DF6BDB" w:rsidDel="00D73460">
                <w:rPr>
                  <w:rFonts w:ascii="Times New Roman" w:hAnsi="Times New Roman" w:cs="Times New Roman"/>
                  <w:sz w:val="24"/>
                  <w:szCs w:val="24"/>
                </w:rPr>
                <w:t>1.13 (0.57 - 2.25)</w:t>
              </w:r>
            </w:ins>
          </w:p>
        </w:tc>
        <w:tc>
          <w:tcPr>
            <w:tcW w:w="749" w:type="dxa"/>
          </w:tcPr>
          <w:p w14:paraId="4A32B1FE" w14:textId="77777777" w:rsidR="00D73460" w:rsidRPr="00DF6BDB" w:rsidDel="00D73460" w:rsidRDefault="00D73460" w:rsidP="00DF6BDB">
            <w:pPr>
              <w:spacing w:after="0" w:line="240" w:lineRule="auto"/>
              <w:rPr>
                <w:ins w:id="5354" w:author="Mohammad Nayeem Hasan" w:date="2024-07-18T15:21:00Z" w16du:dateUtc="2024-07-18T09:21:00Z"/>
                <w:rFonts w:ascii="Times New Roman" w:hAnsi="Times New Roman" w:cs="Times New Roman"/>
                <w:sz w:val="24"/>
                <w:szCs w:val="24"/>
              </w:rPr>
            </w:pPr>
            <w:ins w:id="5355" w:author="Mohammad Nayeem Hasan" w:date="2024-07-18T15:21:00Z" w16du:dateUtc="2024-07-18T09:21:00Z">
              <w:r w:rsidRPr="00DF6BDB" w:rsidDel="00D73460">
                <w:rPr>
                  <w:rFonts w:ascii="Times New Roman" w:hAnsi="Times New Roman" w:cs="Times New Roman"/>
                  <w:sz w:val="24"/>
                  <w:szCs w:val="24"/>
                </w:rPr>
                <w:t>0.727</w:t>
              </w:r>
            </w:ins>
          </w:p>
        </w:tc>
        <w:tc>
          <w:tcPr>
            <w:tcW w:w="1223" w:type="dxa"/>
          </w:tcPr>
          <w:p w14:paraId="15E32F2C" w14:textId="77777777" w:rsidR="00D73460" w:rsidRPr="00DF6BDB" w:rsidDel="00D73460" w:rsidRDefault="00D73460" w:rsidP="00DF6BDB">
            <w:pPr>
              <w:spacing w:after="0" w:line="240" w:lineRule="auto"/>
              <w:rPr>
                <w:ins w:id="5356" w:author="Mohammad Nayeem Hasan" w:date="2024-07-18T15:21:00Z" w16du:dateUtc="2024-07-18T09:21:00Z"/>
                <w:rFonts w:ascii="Times New Roman" w:hAnsi="Times New Roman" w:cs="Times New Roman"/>
                <w:sz w:val="24"/>
                <w:szCs w:val="24"/>
              </w:rPr>
            </w:pPr>
            <w:ins w:id="5357" w:author="Mohammad Nayeem Hasan" w:date="2024-07-18T15:21:00Z" w16du:dateUtc="2024-07-18T09:21:00Z">
              <w:r w:rsidRPr="00DF6BDB" w:rsidDel="00D73460">
                <w:rPr>
                  <w:rFonts w:ascii="Times New Roman" w:hAnsi="Times New Roman" w:cs="Times New Roman"/>
                  <w:sz w:val="24"/>
                  <w:szCs w:val="24"/>
                </w:rPr>
                <w:t>1.25 (0.60 - 2.60)</w:t>
              </w:r>
            </w:ins>
          </w:p>
        </w:tc>
        <w:tc>
          <w:tcPr>
            <w:tcW w:w="749" w:type="dxa"/>
          </w:tcPr>
          <w:p w14:paraId="479572EA" w14:textId="77777777" w:rsidR="00D73460" w:rsidRPr="00DF6BDB" w:rsidDel="00D73460" w:rsidRDefault="00D73460" w:rsidP="00DF6BDB">
            <w:pPr>
              <w:spacing w:after="0" w:line="240" w:lineRule="auto"/>
              <w:rPr>
                <w:ins w:id="5358" w:author="Mohammad Nayeem Hasan" w:date="2024-07-18T15:21:00Z" w16du:dateUtc="2024-07-18T09:21:00Z"/>
                <w:rFonts w:ascii="Times New Roman" w:hAnsi="Times New Roman" w:cs="Times New Roman"/>
                <w:sz w:val="24"/>
                <w:szCs w:val="24"/>
              </w:rPr>
            </w:pPr>
            <w:ins w:id="5359" w:author="Mohammad Nayeem Hasan" w:date="2024-07-18T15:21:00Z" w16du:dateUtc="2024-07-18T09:21:00Z">
              <w:r w:rsidRPr="00DF6BDB" w:rsidDel="00D73460">
                <w:rPr>
                  <w:rFonts w:ascii="Times New Roman" w:hAnsi="Times New Roman" w:cs="Times New Roman"/>
                  <w:sz w:val="24"/>
                  <w:szCs w:val="24"/>
                </w:rPr>
                <w:t>0.556</w:t>
              </w:r>
            </w:ins>
          </w:p>
        </w:tc>
      </w:tr>
      <w:tr w:rsidR="00D73460" w:rsidRPr="00DF6BDB" w:rsidDel="00D73460" w14:paraId="5280D405" w14:textId="77777777" w:rsidTr="00755549">
        <w:trPr>
          <w:ins w:id="5360" w:author="Mohammad Nayeem Hasan" w:date="2024-07-18T15:21:00Z"/>
        </w:trPr>
        <w:tc>
          <w:tcPr>
            <w:tcW w:w="1530" w:type="dxa"/>
          </w:tcPr>
          <w:p w14:paraId="31F9C1AD" w14:textId="77777777" w:rsidR="00D73460" w:rsidRPr="00DF6BDB" w:rsidDel="00D73460" w:rsidRDefault="00D73460" w:rsidP="00DF6BDB">
            <w:pPr>
              <w:spacing w:after="0" w:line="240" w:lineRule="auto"/>
              <w:rPr>
                <w:ins w:id="5361" w:author="Mohammad Nayeem Hasan" w:date="2024-07-18T15:21:00Z" w16du:dateUtc="2024-07-18T09:21:00Z"/>
                <w:rFonts w:ascii="Times New Roman" w:hAnsi="Times New Roman" w:cs="Times New Roman"/>
                <w:sz w:val="24"/>
                <w:szCs w:val="24"/>
              </w:rPr>
            </w:pPr>
            <w:ins w:id="5362" w:author="Mohammad Nayeem Hasan" w:date="2024-07-18T15:21:00Z" w16du:dateUtc="2024-07-18T09:21:00Z">
              <w:r w:rsidRPr="00DF6BDB" w:rsidDel="00D73460">
                <w:rPr>
                  <w:rFonts w:ascii="Times New Roman" w:hAnsi="Times New Roman" w:cs="Times New Roman"/>
                  <w:sz w:val="24"/>
                  <w:szCs w:val="24"/>
                </w:rPr>
                <w:t>Source of water</w:t>
              </w:r>
            </w:ins>
          </w:p>
        </w:tc>
        <w:tc>
          <w:tcPr>
            <w:tcW w:w="1224" w:type="dxa"/>
          </w:tcPr>
          <w:p w14:paraId="5587CB42" w14:textId="77777777" w:rsidR="00D73460" w:rsidRPr="00DF6BDB" w:rsidDel="00D73460" w:rsidRDefault="00D73460" w:rsidP="00DF6BDB">
            <w:pPr>
              <w:spacing w:after="0" w:line="240" w:lineRule="auto"/>
              <w:rPr>
                <w:ins w:id="5363" w:author="Mohammad Nayeem Hasan" w:date="2024-07-18T15:21:00Z" w16du:dateUtc="2024-07-18T09:21:00Z"/>
                <w:rFonts w:ascii="Times New Roman" w:hAnsi="Times New Roman" w:cs="Times New Roman"/>
                <w:sz w:val="24"/>
                <w:szCs w:val="24"/>
              </w:rPr>
            </w:pPr>
          </w:p>
        </w:tc>
        <w:tc>
          <w:tcPr>
            <w:tcW w:w="679" w:type="dxa"/>
          </w:tcPr>
          <w:p w14:paraId="558D92C5" w14:textId="77777777" w:rsidR="00D73460" w:rsidRPr="00DF6BDB" w:rsidDel="00D73460" w:rsidRDefault="00D73460" w:rsidP="00DF6BDB">
            <w:pPr>
              <w:spacing w:after="0" w:line="240" w:lineRule="auto"/>
              <w:rPr>
                <w:ins w:id="5364" w:author="Mohammad Nayeem Hasan" w:date="2024-07-18T15:21:00Z" w16du:dateUtc="2024-07-18T09:21:00Z"/>
                <w:rFonts w:ascii="Times New Roman" w:hAnsi="Times New Roman" w:cs="Times New Roman"/>
                <w:sz w:val="24"/>
                <w:szCs w:val="24"/>
              </w:rPr>
            </w:pPr>
          </w:p>
        </w:tc>
        <w:tc>
          <w:tcPr>
            <w:tcW w:w="1224" w:type="dxa"/>
          </w:tcPr>
          <w:p w14:paraId="334469B5" w14:textId="77777777" w:rsidR="00D73460" w:rsidRPr="00DF6BDB" w:rsidDel="00D73460" w:rsidRDefault="00D73460" w:rsidP="00DF6BDB">
            <w:pPr>
              <w:spacing w:after="0" w:line="240" w:lineRule="auto"/>
              <w:rPr>
                <w:ins w:id="5365" w:author="Mohammad Nayeem Hasan" w:date="2024-07-18T15:21:00Z" w16du:dateUtc="2024-07-18T09:21:00Z"/>
                <w:rFonts w:ascii="Times New Roman" w:hAnsi="Times New Roman" w:cs="Times New Roman"/>
                <w:sz w:val="24"/>
                <w:szCs w:val="24"/>
              </w:rPr>
            </w:pPr>
          </w:p>
        </w:tc>
        <w:tc>
          <w:tcPr>
            <w:tcW w:w="749" w:type="dxa"/>
          </w:tcPr>
          <w:p w14:paraId="62980BEF" w14:textId="77777777" w:rsidR="00D73460" w:rsidRPr="00DF6BDB" w:rsidDel="00D73460" w:rsidRDefault="00D73460" w:rsidP="00DF6BDB">
            <w:pPr>
              <w:spacing w:after="0" w:line="240" w:lineRule="auto"/>
              <w:rPr>
                <w:ins w:id="5366" w:author="Mohammad Nayeem Hasan" w:date="2024-07-18T15:21:00Z" w16du:dateUtc="2024-07-18T09:21:00Z"/>
                <w:rFonts w:ascii="Times New Roman" w:hAnsi="Times New Roman" w:cs="Times New Roman"/>
                <w:sz w:val="24"/>
                <w:szCs w:val="24"/>
              </w:rPr>
            </w:pPr>
          </w:p>
        </w:tc>
        <w:tc>
          <w:tcPr>
            <w:tcW w:w="1223" w:type="dxa"/>
          </w:tcPr>
          <w:p w14:paraId="7E0EBF17" w14:textId="77777777" w:rsidR="00D73460" w:rsidRPr="00DF6BDB" w:rsidDel="00D73460" w:rsidRDefault="00D73460" w:rsidP="00DF6BDB">
            <w:pPr>
              <w:spacing w:after="0" w:line="240" w:lineRule="auto"/>
              <w:rPr>
                <w:ins w:id="5367" w:author="Mohammad Nayeem Hasan" w:date="2024-07-18T15:21:00Z" w16du:dateUtc="2024-07-18T09:21:00Z"/>
                <w:rFonts w:ascii="Times New Roman" w:hAnsi="Times New Roman" w:cs="Times New Roman"/>
                <w:sz w:val="24"/>
                <w:szCs w:val="24"/>
              </w:rPr>
            </w:pPr>
          </w:p>
        </w:tc>
        <w:tc>
          <w:tcPr>
            <w:tcW w:w="749" w:type="dxa"/>
          </w:tcPr>
          <w:p w14:paraId="16C5CB72" w14:textId="77777777" w:rsidR="00D73460" w:rsidRPr="00DF6BDB" w:rsidDel="00D73460" w:rsidRDefault="00D73460" w:rsidP="00DF6BDB">
            <w:pPr>
              <w:spacing w:after="0" w:line="240" w:lineRule="auto"/>
              <w:rPr>
                <w:ins w:id="5368" w:author="Mohammad Nayeem Hasan" w:date="2024-07-18T15:21:00Z" w16du:dateUtc="2024-07-18T09:21:00Z"/>
                <w:rFonts w:ascii="Times New Roman" w:hAnsi="Times New Roman" w:cs="Times New Roman"/>
                <w:sz w:val="24"/>
                <w:szCs w:val="24"/>
              </w:rPr>
            </w:pPr>
          </w:p>
        </w:tc>
        <w:tc>
          <w:tcPr>
            <w:tcW w:w="1223" w:type="dxa"/>
          </w:tcPr>
          <w:p w14:paraId="3D1A9215" w14:textId="77777777" w:rsidR="00D73460" w:rsidRPr="00DF6BDB" w:rsidDel="00D73460" w:rsidRDefault="00D73460" w:rsidP="00DF6BDB">
            <w:pPr>
              <w:spacing w:after="0" w:line="240" w:lineRule="auto"/>
              <w:rPr>
                <w:ins w:id="5369" w:author="Mohammad Nayeem Hasan" w:date="2024-07-18T15:21:00Z" w16du:dateUtc="2024-07-18T09:21:00Z"/>
                <w:rFonts w:ascii="Times New Roman" w:hAnsi="Times New Roman" w:cs="Times New Roman"/>
                <w:sz w:val="24"/>
                <w:szCs w:val="24"/>
              </w:rPr>
            </w:pPr>
          </w:p>
        </w:tc>
        <w:tc>
          <w:tcPr>
            <w:tcW w:w="749" w:type="dxa"/>
          </w:tcPr>
          <w:p w14:paraId="3F62F5E9" w14:textId="77777777" w:rsidR="00D73460" w:rsidRPr="00DF6BDB" w:rsidDel="00D73460" w:rsidRDefault="00D73460" w:rsidP="00DF6BDB">
            <w:pPr>
              <w:spacing w:after="0" w:line="240" w:lineRule="auto"/>
              <w:rPr>
                <w:ins w:id="5370" w:author="Mohammad Nayeem Hasan" w:date="2024-07-18T15:21:00Z" w16du:dateUtc="2024-07-18T09:21:00Z"/>
                <w:rFonts w:ascii="Times New Roman" w:hAnsi="Times New Roman" w:cs="Times New Roman"/>
                <w:sz w:val="24"/>
                <w:szCs w:val="24"/>
              </w:rPr>
            </w:pPr>
          </w:p>
        </w:tc>
      </w:tr>
      <w:tr w:rsidR="00D73460" w:rsidRPr="00DF6BDB" w:rsidDel="00D73460" w14:paraId="097271E4" w14:textId="77777777" w:rsidTr="00755549">
        <w:trPr>
          <w:ins w:id="5371" w:author="Mohammad Nayeem Hasan" w:date="2024-07-18T15:21:00Z"/>
        </w:trPr>
        <w:tc>
          <w:tcPr>
            <w:tcW w:w="1530" w:type="dxa"/>
          </w:tcPr>
          <w:p w14:paraId="33529EA1" w14:textId="77777777" w:rsidR="00D73460" w:rsidRPr="00DF6BDB" w:rsidDel="00D73460" w:rsidRDefault="00D73460" w:rsidP="00DF6BDB">
            <w:pPr>
              <w:spacing w:after="0" w:line="240" w:lineRule="auto"/>
              <w:rPr>
                <w:ins w:id="5372" w:author="Mohammad Nayeem Hasan" w:date="2024-07-18T15:21:00Z" w16du:dateUtc="2024-07-18T09:21:00Z"/>
                <w:rFonts w:ascii="Times New Roman" w:hAnsi="Times New Roman" w:cs="Times New Roman"/>
                <w:sz w:val="24"/>
                <w:szCs w:val="24"/>
              </w:rPr>
            </w:pPr>
            <w:ins w:id="5373" w:author="Mohammad Nayeem Hasan" w:date="2024-07-18T15:21:00Z" w16du:dateUtc="2024-07-18T09:21:00Z">
              <w:r w:rsidRPr="00DF6BDB" w:rsidDel="00D73460">
                <w:rPr>
                  <w:rFonts w:ascii="Times New Roman" w:hAnsi="Times New Roman" w:cs="Times New Roman"/>
                  <w:sz w:val="24"/>
                  <w:szCs w:val="24"/>
                </w:rPr>
                <w:t>Direct from source</w:t>
              </w:r>
            </w:ins>
          </w:p>
        </w:tc>
        <w:tc>
          <w:tcPr>
            <w:tcW w:w="1224" w:type="dxa"/>
          </w:tcPr>
          <w:p w14:paraId="039C6607" w14:textId="77777777" w:rsidR="00D73460" w:rsidRPr="00DF6BDB" w:rsidDel="00D73460" w:rsidRDefault="00D73460" w:rsidP="00DF6BDB">
            <w:pPr>
              <w:spacing w:after="0" w:line="240" w:lineRule="auto"/>
              <w:rPr>
                <w:ins w:id="5374" w:author="Mohammad Nayeem Hasan" w:date="2024-07-18T15:21:00Z" w16du:dateUtc="2024-07-18T09:21:00Z"/>
                <w:rFonts w:ascii="Times New Roman" w:hAnsi="Times New Roman" w:cs="Times New Roman"/>
                <w:sz w:val="24"/>
                <w:szCs w:val="24"/>
              </w:rPr>
            </w:pPr>
            <w:ins w:id="5375"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202BE5C" w14:textId="77777777" w:rsidR="00D73460" w:rsidRPr="00DF6BDB" w:rsidDel="00D73460" w:rsidRDefault="00D73460" w:rsidP="00DF6BDB">
            <w:pPr>
              <w:spacing w:after="0" w:line="240" w:lineRule="auto"/>
              <w:rPr>
                <w:ins w:id="5376" w:author="Mohammad Nayeem Hasan" w:date="2024-07-18T15:21:00Z" w16du:dateUtc="2024-07-18T09:21:00Z"/>
                <w:rFonts w:ascii="Times New Roman" w:hAnsi="Times New Roman" w:cs="Times New Roman"/>
                <w:sz w:val="24"/>
                <w:szCs w:val="24"/>
              </w:rPr>
            </w:pPr>
          </w:p>
        </w:tc>
        <w:tc>
          <w:tcPr>
            <w:tcW w:w="1224" w:type="dxa"/>
          </w:tcPr>
          <w:p w14:paraId="5E4DA284" w14:textId="77777777" w:rsidR="00D73460" w:rsidRPr="00DF6BDB" w:rsidDel="00D73460" w:rsidRDefault="00D73460" w:rsidP="00DF6BDB">
            <w:pPr>
              <w:spacing w:after="0" w:line="240" w:lineRule="auto"/>
              <w:rPr>
                <w:ins w:id="5377" w:author="Mohammad Nayeem Hasan" w:date="2024-07-18T15:21:00Z" w16du:dateUtc="2024-07-18T09:21:00Z"/>
                <w:rFonts w:ascii="Times New Roman" w:hAnsi="Times New Roman" w:cs="Times New Roman"/>
                <w:sz w:val="24"/>
                <w:szCs w:val="24"/>
              </w:rPr>
            </w:pPr>
            <w:ins w:id="537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3608CA6" w14:textId="77777777" w:rsidR="00D73460" w:rsidRPr="00DF6BDB" w:rsidDel="00D73460" w:rsidRDefault="00D73460" w:rsidP="00DF6BDB">
            <w:pPr>
              <w:spacing w:after="0" w:line="240" w:lineRule="auto"/>
              <w:rPr>
                <w:ins w:id="5379" w:author="Mohammad Nayeem Hasan" w:date="2024-07-18T15:21:00Z" w16du:dateUtc="2024-07-18T09:21:00Z"/>
                <w:rFonts w:ascii="Times New Roman" w:hAnsi="Times New Roman" w:cs="Times New Roman"/>
                <w:sz w:val="24"/>
                <w:szCs w:val="24"/>
              </w:rPr>
            </w:pPr>
          </w:p>
        </w:tc>
        <w:tc>
          <w:tcPr>
            <w:tcW w:w="1223" w:type="dxa"/>
          </w:tcPr>
          <w:p w14:paraId="0A00AF53" w14:textId="77777777" w:rsidR="00D73460" w:rsidRPr="00DF6BDB" w:rsidDel="00D73460" w:rsidRDefault="00D73460" w:rsidP="00DF6BDB">
            <w:pPr>
              <w:spacing w:after="0" w:line="240" w:lineRule="auto"/>
              <w:rPr>
                <w:ins w:id="5380" w:author="Mohammad Nayeem Hasan" w:date="2024-07-18T15:21:00Z" w16du:dateUtc="2024-07-18T09:21:00Z"/>
                <w:rFonts w:ascii="Times New Roman" w:hAnsi="Times New Roman" w:cs="Times New Roman"/>
                <w:sz w:val="24"/>
                <w:szCs w:val="24"/>
              </w:rPr>
            </w:pPr>
            <w:ins w:id="538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752AFA9" w14:textId="77777777" w:rsidR="00D73460" w:rsidRPr="00DF6BDB" w:rsidDel="00D73460" w:rsidRDefault="00D73460" w:rsidP="00DF6BDB">
            <w:pPr>
              <w:spacing w:after="0" w:line="240" w:lineRule="auto"/>
              <w:rPr>
                <w:ins w:id="5382" w:author="Mohammad Nayeem Hasan" w:date="2024-07-18T15:21:00Z" w16du:dateUtc="2024-07-18T09:21:00Z"/>
                <w:rFonts w:ascii="Times New Roman" w:hAnsi="Times New Roman" w:cs="Times New Roman"/>
                <w:sz w:val="24"/>
                <w:szCs w:val="24"/>
              </w:rPr>
            </w:pPr>
          </w:p>
        </w:tc>
        <w:tc>
          <w:tcPr>
            <w:tcW w:w="1223" w:type="dxa"/>
          </w:tcPr>
          <w:p w14:paraId="1A29BC31" w14:textId="77777777" w:rsidR="00D73460" w:rsidRPr="00DF6BDB" w:rsidDel="00D73460" w:rsidRDefault="00D73460" w:rsidP="00DF6BDB">
            <w:pPr>
              <w:spacing w:after="0" w:line="240" w:lineRule="auto"/>
              <w:rPr>
                <w:ins w:id="5383" w:author="Mohammad Nayeem Hasan" w:date="2024-07-18T15:21:00Z" w16du:dateUtc="2024-07-18T09:21:00Z"/>
                <w:rFonts w:ascii="Times New Roman" w:hAnsi="Times New Roman" w:cs="Times New Roman"/>
                <w:sz w:val="24"/>
                <w:szCs w:val="24"/>
              </w:rPr>
            </w:pPr>
            <w:ins w:id="538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E255674" w14:textId="77777777" w:rsidR="00D73460" w:rsidRPr="00DF6BDB" w:rsidDel="00D73460" w:rsidRDefault="00D73460" w:rsidP="00DF6BDB">
            <w:pPr>
              <w:spacing w:after="0" w:line="240" w:lineRule="auto"/>
              <w:rPr>
                <w:ins w:id="5385" w:author="Mohammad Nayeem Hasan" w:date="2024-07-18T15:21:00Z" w16du:dateUtc="2024-07-18T09:21:00Z"/>
                <w:rFonts w:ascii="Times New Roman" w:hAnsi="Times New Roman" w:cs="Times New Roman"/>
                <w:sz w:val="24"/>
                <w:szCs w:val="24"/>
              </w:rPr>
            </w:pPr>
          </w:p>
        </w:tc>
      </w:tr>
      <w:tr w:rsidR="00D73460" w:rsidRPr="00DF6BDB" w:rsidDel="00D73460" w14:paraId="36C1E712" w14:textId="77777777" w:rsidTr="00755549">
        <w:trPr>
          <w:ins w:id="5386" w:author="Mohammad Nayeem Hasan" w:date="2024-07-18T15:21:00Z"/>
        </w:trPr>
        <w:tc>
          <w:tcPr>
            <w:tcW w:w="1530" w:type="dxa"/>
          </w:tcPr>
          <w:p w14:paraId="0687F1D4" w14:textId="77777777" w:rsidR="00D73460" w:rsidRPr="00DF6BDB" w:rsidDel="00D73460" w:rsidRDefault="00D73460" w:rsidP="00DF6BDB">
            <w:pPr>
              <w:spacing w:after="0" w:line="240" w:lineRule="auto"/>
              <w:rPr>
                <w:ins w:id="5387" w:author="Mohammad Nayeem Hasan" w:date="2024-07-18T15:21:00Z" w16du:dateUtc="2024-07-18T09:21:00Z"/>
                <w:rFonts w:ascii="Times New Roman" w:hAnsi="Times New Roman" w:cs="Times New Roman"/>
                <w:sz w:val="24"/>
                <w:szCs w:val="24"/>
              </w:rPr>
            </w:pPr>
            <w:ins w:id="5388" w:author="Mohammad Nayeem Hasan" w:date="2024-07-18T15:21:00Z" w16du:dateUtc="2024-07-18T09:21:00Z">
              <w:r w:rsidRPr="00DF6BDB" w:rsidDel="00D73460">
                <w:rPr>
                  <w:rFonts w:ascii="Times New Roman" w:hAnsi="Times New Roman" w:cs="Times New Roman"/>
                  <w:sz w:val="24"/>
                  <w:szCs w:val="24"/>
                </w:rPr>
                <w:t>Covered container</w:t>
              </w:r>
            </w:ins>
          </w:p>
        </w:tc>
        <w:tc>
          <w:tcPr>
            <w:tcW w:w="1224" w:type="dxa"/>
          </w:tcPr>
          <w:p w14:paraId="2854F5C2" w14:textId="77777777" w:rsidR="00D73460" w:rsidRPr="00DF6BDB" w:rsidDel="00D73460" w:rsidRDefault="00D73460" w:rsidP="00DF6BDB">
            <w:pPr>
              <w:spacing w:after="0" w:line="240" w:lineRule="auto"/>
              <w:rPr>
                <w:ins w:id="5389" w:author="Mohammad Nayeem Hasan" w:date="2024-07-18T15:21:00Z" w16du:dateUtc="2024-07-18T09:21:00Z"/>
                <w:rFonts w:ascii="Times New Roman" w:hAnsi="Times New Roman" w:cs="Times New Roman"/>
                <w:sz w:val="24"/>
                <w:szCs w:val="24"/>
              </w:rPr>
            </w:pPr>
            <w:ins w:id="5390" w:author="Mohammad Nayeem Hasan" w:date="2024-07-18T15:21:00Z" w16du:dateUtc="2024-07-18T09:21:00Z">
              <w:r w:rsidRPr="00DF6BDB" w:rsidDel="00D73460">
                <w:rPr>
                  <w:rFonts w:ascii="Times New Roman" w:hAnsi="Times New Roman" w:cs="Times New Roman"/>
                  <w:sz w:val="24"/>
                  <w:szCs w:val="24"/>
                </w:rPr>
                <w:t>1.09 (0.52 – 2.28)</w:t>
              </w:r>
            </w:ins>
          </w:p>
        </w:tc>
        <w:tc>
          <w:tcPr>
            <w:tcW w:w="679" w:type="dxa"/>
          </w:tcPr>
          <w:p w14:paraId="5E64DF9A" w14:textId="77777777" w:rsidR="00D73460" w:rsidRPr="00DF6BDB" w:rsidDel="00D73460" w:rsidRDefault="00D73460" w:rsidP="00DF6BDB">
            <w:pPr>
              <w:spacing w:after="0" w:line="240" w:lineRule="auto"/>
              <w:rPr>
                <w:ins w:id="5391" w:author="Mohammad Nayeem Hasan" w:date="2024-07-18T15:21:00Z" w16du:dateUtc="2024-07-18T09:21:00Z"/>
                <w:rFonts w:ascii="Times New Roman" w:hAnsi="Times New Roman" w:cs="Times New Roman"/>
                <w:sz w:val="24"/>
                <w:szCs w:val="24"/>
              </w:rPr>
            </w:pPr>
            <w:ins w:id="5392" w:author="Mohammad Nayeem Hasan" w:date="2024-07-18T15:21:00Z" w16du:dateUtc="2024-07-18T09:21:00Z">
              <w:r w:rsidRPr="00DF6BDB" w:rsidDel="00D73460">
                <w:rPr>
                  <w:rFonts w:ascii="Times New Roman" w:hAnsi="Times New Roman" w:cs="Times New Roman"/>
                  <w:sz w:val="24"/>
                  <w:szCs w:val="24"/>
                </w:rPr>
                <w:t>0.816</w:t>
              </w:r>
            </w:ins>
          </w:p>
        </w:tc>
        <w:tc>
          <w:tcPr>
            <w:tcW w:w="1224" w:type="dxa"/>
          </w:tcPr>
          <w:p w14:paraId="5EE305C3" w14:textId="77777777" w:rsidR="00D73460" w:rsidRPr="00DF6BDB" w:rsidDel="00D73460" w:rsidRDefault="00D73460" w:rsidP="00DF6BDB">
            <w:pPr>
              <w:spacing w:after="0" w:line="240" w:lineRule="auto"/>
              <w:rPr>
                <w:ins w:id="5393" w:author="Mohammad Nayeem Hasan" w:date="2024-07-18T15:21:00Z" w16du:dateUtc="2024-07-18T09:21:00Z"/>
                <w:rFonts w:ascii="Times New Roman" w:hAnsi="Times New Roman" w:cs="Times New Roman"/>
                <w:sz w:val="24"/>
                <w:szCs w:val="24"/>
              </w:rPr>
            </w:pPr>
            <w:ins w:id="5394" w:author="Mohammad Nayeem Hasan" w:date="2024-07-18T15:21:00Z" w16du:dateUtc="2024-07-18T09:21:00Z">
              <w:r w:rsidRPr="00DF6BDB" w:rsidDel="00D73460">
                <w:rPr>
                  <w:rFonts w:ascii="Times New Roman" w:hAnsi="Times New Roman" w:cs="Times New Roman"/>
                  <w:sz w:val="24"/>
                  <w:szCs w:val="24"/>
                </w:rPr>
                <w:t>1.09 (0.52 - 2.33)</w:t>
              </w:r>
            </w:ins>
          </w:p>
        </w:tc>
        <w:tc>
          <w:tcPr>
            <w:tcW w:w="749" w:type="dxa"/>
          </w:tcPr>
          <w:p w14:paraId="4660FC7B" w14:textId="77777777" w:rsidR="00D73460" w:rsidRPr="00DF6BDB" w:rsidDel="00D73460" w:rsidRDefault="00D73460" w:rsidP="00DF6BDB">
            <w:pPr>
              <w:spacing w:after="0" w:line="240" w:lineRule="auto"/>
              <w:rPr>
                <w:ins w:id="5395" w:author="Mohammad Nayeem Hasan" w:date="2024-07-18T15:21:00Z" w16du:dateUtc="2024-07-18T09:21:00Z"/>
                <w:rFonts w:ascii="Times New Roman" w:hAnsi="Times New Roman" w:cs="Times New Roman"/>
                <w:sz w:val="24"/>
                <w:szCs w:val="24"/>
              </w:rPr>
            </w:pPr>
            <w:ins w:id="5396" w:author="Mohammad Nayeem Hasan" w:date="2024-07-18T15:21:00Z" w16du:dateUtc="2024-07-18T09:21:00Z">
              <w:r w:rsidRPr="00DF6BDB" w:rsidDel="00D73460">
                <w:rPr>
                  <w:rFonts w:ascii="Times New Roman" w:hAnsi="Times New Roman" w:cs="Times New Roman"/>
                  <w:sz w:val="24"/>
                  <w:szCs w:val="24"/>
                </w:rPr>
                <w:t>0.814</w:t>
              </w:r>
            </w:ins>
          </w:p>
        </w:tc>
        <w:tc>
          <w:tcPr>
            <w:tcW w:w="1223" w:type="dxa"/>
          </w:tcPr>
          <w:p w14:paraId="11C2D114" w14:textId="77777777" w:rsidR="00D73460" w:rsidRPr="00DF6BDB" w:rsidDel="00D73460" w:rsidRDefault="00D73460" w:rsidP="00DF6BDB">
            <w:pPr>
              <w:spacing w:after="0" w:line="240" w:lineRule="auto"/>
              <w:rPr>
                <w:ins w:id="5397" w:author="Mohammad Nayeem Hasan" w:date="2024-07-18T15:21:00Z" w16du:dateUtc="2024-07-18T09:21:00Z"/>
                <w:rFonts w:ascii="Times New Roman" w:hAnsi="Times New Roman" w:cs="Times New Roman"/>
                <w:sz w:val="24"/>
                <w:szCs w:val="24"/>
              </w:rPr>
            </w:pPr>
            <w:ins w:id="5398" w:author="Mohammad Nayeem Hasan" w:date="2024-07-18T15:21:00Z" w16du:dateUtc="2024-07-18T09:21:00Z">
              <w:r w:rsidRPr="00DF6BDB" w:rsidDel="00D73460">
                <w:rPr>
                  <w:rFonts w:ascii="Times New Roman" w:hAnsi="Times New Roman" w:cs="Times New Roman"/>
                  <w:sz w:val="24"/>
                  <w:szCs w:val="24"/>
                </w:rPr>
                <w:t>1.49 (0.42 - 5.36)</w:t>
              </w:r>
            </w:ins>
          </w:p>
        </w:tc>
        <w:tc>
          <w:tcPr>
            <w:tcW w:w="749" w:type="dxa"/>
          </w:tcPr>
          <w:p w14:paraId="79DBB04C" w14:textId="77777777" w:rsidR="00D73460" w:rsidRPr="00DF6BDB" w:rsidDel="00D73460" w:rsidRDefault="00D73460" w:rsidP="00DF6BDB">
            <w:pPr>
              <w:spacing w:after="0" w:line="240" w:lineRule="auto"/>
              <w:rPr>
                <w:ins w:id="5399" w:author="Mohammad Nayeem Hasan" w:date="2024-07-18T15:21:00Z" w16du:dateUtc="2024-07-18T09:21:00Z"/>
                <w:rFonts w:ascii="Times New Roman" w:hAnsi="Times New Roman" w:cs="Times New Roman"/>
                <w:sz w:val="24"/>
                <w:szCs w:val="24"/>
              </w:rPr>
            </w:pPr>
            <w:ins w:id="5400" w:author="Mohammad Nayeem Hasan" w:date="2024-07-18T15:21:00Z" w16du:dateUtc="2024-07-18T09:21:00Z">
              <w:r w:rsidRPr="00DF6BDB" w:rsidDel="00D73460">
                <w:rPr>
                  <w:rFonts w:ascii="Times New Roman" w:hAnsi="Times New Roman" w:cs="Times New Roman"/>
                  <w:sz w:val="24"/>
                  <w:szCs w:val="24"/>
                </w:rPr>
                <w:t>0.537</w:t>
              </w:r>
            </w:ins>
          </w:p>
        </w:tc>
        <w:tc>
          <w:tcPr>
            <w:tcW w:w="1223" w:type="dxa"/>
          </w:tcPr>
          <w:p w14:paraId="7C07511C" w14:textId="77777777" w:rsidR="00D73460" w:rsidRPr="00DF6BDB" w:rsidDel="00D73460" w:rsidRDefault="00D73460" w:rsidP="00DF6BDB">
            <w:pPr>
              <w:spacing w:after="0" w:line="240" w:lineRule="auto"/>
              <w:rPr>
                <w:ins w:id="5401" w:author="Mohammad Nayeem Hasan" w:date="2024-07-18T15:21:00Z" w16du:dateUtc="2024-07-18T09:21:00Z"/>
                <w:rFonts w:ascii="Times New Roman" w:hAnsi="Times New Roman" w:cs="Times New Roman"/>
                <w:sz w:val="24"/>
                <w:szCs w:val="24"/>
              </w:rPr>
            </w:pPr>
            <w:ins w:id="5402" w:author="Mohammad Nayeem Hasan" w:date="2024-07-18T15:21:00Z" w16du:dateUtc="2024-07-18T09:21:00Z">
              <w:r w:rsidRPr="00DF6BDB" w:rsidDel="00D73460">
                <w:rPr>
                  <w:rFonts w:ascii="Times New Roman" w:hAnsi="Times New Roman" w:cs="Times New Roman"/>
                  <w:sz w:val="24"/>
                  <w:szCs w:val="24"/>
                </w:rPr>
                <w:t>1.38 (0.41 - 4.64)</w:t>
              </w:r>
            </w:ins>
          </w:p>
        </w:tc>
        <w:tc>
          <w:tcPr>
            <w:tcW w:w="749" w:type="dxa"/>
          </w:tcPr>
          <w:p w14:paraId="3FBFA8F7" w14:textId="77777777" w:rsidR="00D73460" w:rsidRPr="00DF6BDB" w:rsidDel="00D73460" w:rsidRDefault="00D73460" w:rsidP="00DF6BDB">
            <w:pPr>
              <w:spacing w:after="0" w:line="240" w:lineRule="auto"/>
              <w:rPr>
                <w:ins w:id="5403" w:author="Mohammad Nayeem Hasan" w:date="2024-07-18T15:21:00Z" w16du:dateUtc="2024-07-18T09:21:00Z"/>
                <w:rFonts w:ascii="Times New Roman" w:hAnsi="Times New Roman" w:cs="Times New Roman"/>
                <w:sz w:val="24"/>
                <w:szCs w:val="24"/>
              </w:rPr>
            </w:pPr>
            <w:ins w:id="5404" w:author="Mohammad Nayeem Hasan" w:date="2024-07-18T15:21:00Z" w16du:dateUtc="2024-07-18T09:21:00Z">
              <w:r w:rsidRPr="00DF6BDB" w:rsidDel="00D73460">
                <w:rPr>
                  <w:rFonts w:ascii="Times New Roman" w:hAnsi="Times New Roman" w:cs="Times New Roman"/>
                  <w:sz w:val="24"/>
                  <w:szCs w:val="24"/>
                </w:rPr>
                <w:t>0.599</w:t>
              </w:r>
            </w:ins>
          </w:p>
        </w:tc>
      </w:tr>
      <w:tr w:rsidR="00D73460" w:rsidRPr="00DF6BDB" w:rsidDel="00D73460" w14:paraId="1BC6FDD8" w14:textId="77777777" w:rsidTr="00755549">
        <w:trPr>
          <w:ins w:id="5405" w:author="Mohammad Nayeem Hasan" w:date="2024-07-18T15:21:00Z"/>
        </w:trPr>
        <w:tc>
          <w:tcPr>
            <w:tcW w:w="1530" w:type="dxa"/>
          </w:tcPr>
          <w:p w14:paraId="47CA6120" w14:textId="77777777" w:rsidR="00D73460" w:rsidRPr="00DF6BDB" w:rsidDel="00D73460" w:rsidRDefault="00D73460" w:rsidP="00DF6BDB">
            <w:pPr>
              <w:spacing w:after="0" w:line="240" w:lineRule="auto"/>
              <w:rPr>
                <w:ins w:id="5406" w:author="Mohammad Nayeem Hasan" w:date="2024-07-18T15:21:00Z" w16du:dateUtc="2024-07-18T09:21:00Z"/>
                <w:rFonts w:ascii="Times New Roman" w:hAnsi="Times New Roman" w:cs="Times New Roman"/>
                <w:sz w:val="24"/>
                <w:szCs w:val="24"/>
              </w:rPr>
            </w:pPr>
            <w:ins w:id="5407" w:author="Mohammad Nayeem Hasan" w:date="2024-07-18T15:21:00Z" w16du:dateUtc="2024-07-18T09:21:00Z">
              <w:r w:rsidRPr="00DF6BDB" w:rsidDel="00D73460">
                <w:rPr>
                  <w:rFonts w:ascii="Times New Roman" w:hAnsi="Times New Roman" w:cs="Times New Roman"/>
                  <w:sz w:val="24"/>
                  <w:szCs w:val="24"/>
                </w:rPr>
                <w:t>Uncovered container</w:t>
              </w:r>
            </w:ins>
          </w:p>
        </w:tc>
        <w:tc>
          <w:tcPr>
            <w:tcW w:w="1224" w:type="dxa"/>
          </w:tcPr>
          <w:p w14:paraId="39FCDC52" w14:textId="77777777" w:rsidR="00D73460" w:rsidRPr="00DF6BDB" w:rsidDel="00D73460" w:rsidRDefault="00D73460" w:rsidP="00DF6BDB">
            <w:pPr>
              <w:spacing w:after="0" w:line="240" w:lineRule="auto"/>
              <w:rPr>
                <w:ins w:id="5408" w:author="Mohammad Nayeem Hasan" w:date="2024-07-18T15:21:00Z" w16du:dateUtc="2024-07-18T09:21:00Z"/>
                <w:rFonts w:ascii="Times New Roman" w:hAnsi="Times New Roman" w:cs="Times New Roman"/>
                <w:sz w:val="24"/>
                <w:szCs w:val="24"/>
              </w:rPr>
            </w:pPr>
            <w:ins w:id="5409" w:author="Mohammad Nayeem Hasan" w:date="2024-07-18T15:21:00Z" w16du:dateUtc="2024-07-18T09:21:00Z">
              <w:r w:rsidRPr="00DF6BDB" w:rsidDel="00D73460">
                <w:rPr>
                  <w:rFonts w:ascii="Times New Roman" w:hAnsi="Times New Roman" w:cs="Times New Roman"/>
                  <w:sz w:val="24"/>
                  <w:szCs w:val="24"/>
                </w:rPr>
                <w:t>0.84 (0.38 – 1.88)</w:t>
              </w:r>
            </w:ins>
          </w:p>
        </w:tc>
        <w:tc>
          <w:tcPr>
            <w:tcW w:w="679" w:type="dxa"/>
          </w:tcPr>
          <w:p w14:paraId="349D0B82" w14:textId="77777777" w:rsidR="00D73460" w:rsidRPr="00DF6BDB" w:rsidDel="00D73460" w:rsidRDefault="00D73460" w:rsidP="00DF6BDB">
            <w:pPr>
              <w:spacing w:after="0" w:line="240" w:lineRule="auto"/>
              <w:rPr>
                <w:ins w:id="5410" w:author="Mohammad Nayeem Hasan" w:date="2024-07-18T15:21:00Z" w16du:dateUtc="2024-07-18T09:21:00Z"/>
                <w:rFonts w:ascii="Times New Roman" w:hAnsi="Times New Roman" w:cs="Times New Roman"/>
                <w:sz w:val="24"/>
                <w:szCs w:val="24"/>
              </w:rPr>
            </w:pPr>
            <w:ins w:id="5411" w:author="Mohammad Nayeem Hasan" w:date="2024-07-18T15:21:00Z" w16du:dateUtc="2024-07-18T09:21:00Z">
              <w:r w:rsidRPr="00DF6BDB" w:rsidDel="00D73460">
                <w:rPr>
                  <w:rFonts w:ascii="Times New Roman" w:hAnsi="Times New Roman" w:cs="Times New Roman"/>
                  <w:sz w:val="24"/>
                  <w:szCs w:val="24"/>
                </w:rPr>
                <w:t>0.673</w:t>
              </w:r>
            </w:ins>
          </w:p>
        </w:tc>
        <w:tc>
          <w:tcPr>
            <w:tcW w:w="1224" w:type="dxa"/>
          </w:tcPr>
          <w:p w14:paraId="07CF4C47" w14:textId="77777777" w:rsidR="00D73460" w:rsidRPr="00DF6BDB" w:rsidDel="00D73460" w:rsidRDefault="00D73460" w:rsidP="00DF6BDB">
            <w:pPr>
              <w:spacing w:after="0" w:line="240" w:lineRule="auto"/>
              <w:rPr>
                <w:ins w:id="5412" w:author="Mohammad Nayeem Hasan" w:date="2024-07-18T15:21:00Z" w16du:dateUtc="2024-07-18T09:21:00Z"/>
                <w:rFonts w:ascii="Times New Roman" w:hAnsi="Times New Roman" w:cs="Times New Roman"/>
                <w:sz w:val="24"/>
                <w:szCs w:val="24"/>
              </w:rPr>
            </w:pPr>
            <w:ins w:id="5413" w:author="Mohammad Nayeem Hasan" w:date="2024-07-18T15:21:00Z" w16du:dateUtc="2024-07-18T09:21:00Z">
              <w:r w:rsidRPr="00DF6BDB" w:rsidDel="00D73460">
                <w:rPr>
                  <w:rFonts w:ascii="Times New Roman" w:hAnsi="Times New Roman" w:cs="Times New Roman"/>
                  <w:sz w:val="24"/>
                  <w:szCs w:val="24"/>
                </w:rPr>
                <w:t>0.92 (0.40 - 2.10)</w:t>
              </w:r>
            </w:ins>
          </w:p>
        </w:tc>
        <w:tc>
          <w:tcPr>
            <w:tcW w:w="749" w:type="dxa"/>
          </w:tcPr>
          <w:p w14:paraId="36ADEF4C" w14:textId="77777777" w:rsidR="00D73460" w:rsidRPr="00DF6BDB" w:rsidDel="00D73460" w:rsidRDefault="00D73460" w:rsidP="00DF6BDB">
            <w:pPr>
              <w:spacing w:after="0" w:line="240" w:lineRule="auto"/>
              <w:rPr>
                <w:ins w:id="5414" w:author="Mohammad Nayeem Hasan" w:date="2024-07-18T15:21:00Z" w16du:dateUtc="2024-07-18T09:21:00Z"/>
                <w:rFonts w:ascii="Times New Roman" w:hAnsi="Times New Roman" w:cs="Times New Roman"/>
                <w:sz w:val="24"/>
                <w:szCs w:val="24"/>
              </w:rPr>
            </w:pPr>
            <w:ins w:id="5415" w:author="Mohammad Nayeem Hasan" w:date="2024-07-18T15:21:00Z" w16du:dateUtc="2024-07-18T09:21:00Z">
              <w:r w:rsidRPr="00DF6BDB" w:rsidDel="00D73460">
                <w:rPr>
                  <w:rFonts w:ascii="Times New Roman" w:hAnsi="Times New Roman" w:cs="Times New Roman"/>
                  <w:sz w:val="24"/>
                  <w:szCs w:val="24"/>
                </w:rPr>
                <w:t>0.837</w:t>
              </w:r>
            </w:ins>
          </w:p>
        </w:tc>
        <w:tc>
          <w:tcPr>
            <w:tcW w:w="1223" w:type="dxa"/>
          </w:tcPr>
          <w:p w14:paraId="49C21698" w14:textId="77777777" w:rsidR="00D73460" w:rsidRPr="00DF6BDB" w:rsidDel="00D73460" w:rsidRDefault="00D73460" w:rsidP="00DF6BDB">
            <w:pPr>
              <w:spacing w:after="0" w:line="240" w:lineRule="auto"/>
              <w:rPr>
                <w:ins w:id="5416" w:author="Mohammad Nayeem Hasan" w:date="2024-07-18T15:21:00Z" w16du:dateUtc="2024-07-18T09:21:00Z"/>
                <w:rFonts w:ascii="Times New Roman" w:hAnsi="Times New Roman" w:cs="Times New Roman"/>
                <w:sz w:val="24"/>
                <w:szCs w:val="24"/>
              </w:rPr>
            </w:pPr>
            <w:ins w:id="5417" w:author="Mohammad Nayeem Hasan" w:date="2024-07-18T15:21:00Z" w16du:dateUtc="2024-07-18T09:21:00Z">
              <w:r w:rsidRPr="00DF6BDB" w:rsidDel="00D73460">
                <w:rPr>
                  <w:rFonts w:ascii="Times New Roman" w:hAnsi="Times New Roman" w:cs="Times New Roman"/>
                  <w:sz w:val="24"/>
                  <w:szCs w:val="24"/>
                </w:rPr>
                <w:t>1.42 (0.39 - 5.22)</w:t>
              </w:r>
            </w:ins>
          </w:p>
        </w:tc>
        <w:tc>
          <w:tcPr>
            <w:tcW w:w="749" w:type="dxa"/>
          </w:tcPr>
          <w:p w14:paraId="35E992D8" w14:textId="77777777" w:rsidR="00D73460" w:rsidRPr="00DF6BDB" w:rsidDel="00D73460" w:rsidRDefault="00D73460" w:rsidP="00DF6BDB">
            <w:pPr>
              <w:spacing w:after="0" w:line="240" w:lineRule="auto"/>
              <w:rPr>
                <w:ins w:id="5418" w:author="Mohammad Nayeem Hasan" w:date="2024-07-18T15:21:00Z" w16du:dateUtc="2024-07-18T09:21:00Z"/>
                <w:rFonts w:ascii="Times New Roman" w:hAnsi="Times New Roman" w:cs="Times New Roman"/>
                <w:sz w:val="24"/>
                <w:szCs w:val="24"/>
              </w:rPr>
            </w:pPr>
            <w:ins w:id="5419" w:author="Mohammad Nayeem Hasan" w:date="2024-07-18T15:21:00Z" w16du:dateUtc="2024-07-18T09:21:00Z">
              <w:r w:rsidRPr="00DF6BDB" w:rsidDel="00D73460">
                <w:rPr>
                  <w:rFonts w:ascii="Times New Roman" w:hAnsi="Times New Roman" w:cs="Times New Roman"/>
                  <w:sz w:val="24"/>
                  <w:szCs w:val="24"/>
                </w:rPr>
                <w:t xml:space="preserve">0.597  </w:t>
              </w:r>
            </w:ins>
          </w:p>
        </w:tc>
        <w:tc>
          <w:tcPr>
            <w:tcW w:w="1223" w:type="dxa"/>
          </w:tcPr>
          <w:p w14:paraId="5CB34933" w14:textId="77777777" w:rsidR="00D73460" w:rsidRPr="00DF6BDB" w:rsidDel="00D73460" w:rsidRDefault="00D73460" w:rsidP="00DF6BDB">
            <w:pPr>
              <w:spacing w:after="0" w:line="240" w:lineRule="auto"/>
              <w:rPr>
                <w:ins w:id="5420" w:author="Mohammad Nayeem Hasan" w:date="2024-07-18T15:21:00Z" w16du:dateUtc="2024-07-18T09:21:00Z"/>
                <w:rFonts w:ascii="Times New Roman" w:hAnsi="Times New Roman" w:cs="Times New Roman"/>
                <w:sz w:val="24"/>
                <w:szCs w:val="24"/>
              </w:rPr>
            </w:pPr>
            <w:ins w:id="5421" w:author="Mohammad Nayeem Hasan" w:date="2024-07-18T15:21:00Z" w16du:dateUtc="2024-07-18T09:21:00Z">
              <w:r w:rsidRPr="00DF6BDB" w:rsidDel="00D73460">
                <w:rPr>
                  <w:rFonts w:ascii="Times New Roman" w:hAnsi="Times New Roman" w:cs="Times New Roman"/>
                  <w:sz w:val="24"/>
                  <w:szCs w:val="24"/>
                </w:rPr>
                <w:t>1.38 (0.36 - 5.30)</w:t>
              </w:r>
            </w:ins>
          </w:p>
        </w:tc>
        <w:tc>
          <w:tcPr>
            <w:tcW w:w="749" w:type="dxa"/>
          </w:tcPr>
          <w:p w14:paraId="650C1679" w14:textId="77777777" w:rsidR="00D73460" w:rsidRPr="00DF6BDB" w:rsidDel="00D73460" w:rsidRDefault="00D73460" w:rsidP="00DF6BDB">
            <w:pPr>
              <w:spacing w:after="0" w:line="240" w:lineRule="auto"/>
              <w:rPr>
                <w:ins w:id="5422" w:author="Mohammad Nayeem Hasan" w:date="2024-07-18T15:21:00Z" w16du:dateUtc="2024-07-18T09:21:00Z"/>
                <w:rFonts w:ascii="Times New Roman" w:hAnsi="Times New Roman" w:cs="Times New Roman"/>
                <w:sz w:val="24"/>
                <w:szCs w:val="24"/>
              </w:rPr>
            </w:pPr>
            <w:ins w:id="5423" w:author="Mohammad Nayeem Hasan" w:date="2024-07-18T15:21:00Z" w16du:dateUtc="2024-07-18T09:21:00Z">
              <w:r w:rsidRPr="00DF6BDB" w:rsidDel="00D73460">
                <w:rPr>
                  <w:rFonts w:ascii="Times New Roman" w:hAnsi="Times New Roman" w:cs="Times New Roman"/>
                  <w:sz w:val="24"/>
                  <w:szCs w:val="24"/>
                </w:rPr>
                <w:t>0.643</w:t>
              </w:r>
            </w:ins>
          </w:p>
        </w:tc>
      </w:tr>
      <w:tr w:rsidR="00D73460" w:rsidRPr="00DF6BDB" w:rsidDel="00D73460" w14:paraId="473B9AFF" w14:textId="77777777" w:rsidTr="00755549">
        <w:trPr>
          <w:ins w:id="5424" w:author="Mohammad Nayeem Hasan" w:date="2024-07-18T15:21:00Z"/>
        </w:trPr>
        <w:tc>
          <w:tcPr>
            <w:tcW w:w="1530" w:type="dxa"/>
          </w:tcPr>
          <w:p w14:paraId="3C0511CC" w14:textId="77777777" w:rsidR="00D73460" w:rsidRPr="00DF6BDB" w:rsidDel="00D73460" w:rsidRDefault="00D73460" w:rsidP="00DF6BDB">
            <w:pPr>
              <w:spacing w:after="0" w:line="240" w:lineRule="auto"/>
              <w:rPr>
                <w:ins w:id="5425" w:author="Mohammad Nayeem Hasan" w:date="2024-07-18T15:21:00Z" w16du:dateUtc="2024-07-18T09:21:00Z"/>
                <w:rFonts w:ascii="Times New Roman" w:hAnsi="Times New Roman" w:cs="Times New Roman"/>
                <w:sz w:val="24"/>
                <w:szCs w:val="24"/>
              </w:rPr>
            </w:pPr>
            <w:ins w:id="5426" w:author="Mohammad Nayeem Hasan" w:date="2024-07-18T15:21:00Z" w16du:dateUtc="2024-07-18T09:21:00Z">
              <w:r w:rsidRPr="00DF6BDB" w:rsidDel="00D73460">
                <w:rPr>
                  <w:rFonts w:ascii="Times New Roman" w:hAnsi="Times New Roman" w:cs="Times New Roman"/>
                  <w:sz w:val="24"/>
                  <w:szCs w:val="24"/>
                </w:rPr>
                <w:t>Source water E. coli concentration</w:t>
              </w:r>
            </w:ins>
          </w:p>
        </w:tc>
        <w:tc>
          <w:tcPr>
            <w:tcW w:w="1224" w:type="dxa"/>
          </w:tcPr>
          <w:p w14:paraId="2988A025" w14:textId="77777777" w:rsidR="00D73460" w:rsidRPr="00DF6BDB" w:rsidDel="00D73460" w:rsidRDefault="00D73460" w:rsidP="00DF6BDB">
            <w:pPr>
              <w:spacing w:after="0" w:line="240" w:lineRule="auto"/>
              <w:rPr>
                <w:ins w:id="5427" w:author="Mohammad Nayeem Hasan" w:date="2024-07-18T15:21:00Z" w16du:dateUtc="2024-07-18T09:21:00Z"/>
                <w:rFonts w:ascii="Times New Roman" w:hAnsi="Times New Roman" w:cs="Times New Roman"/>
                <w:sz w:val="24"/>
                <w:szCs w:val="24"/>
              </w:rPr>
            </w:pPr>
          </w:p>
        </w:tc>
        <w:tc>
          <w:tcPr>
            <w:tcW w:w="679" w:type="dxa"/>
          </w:tcPr>
          <w:p w14:paraId="79746788" w14:textId="77777777" w:rsidR="00D73460" w:rsidRPr="00DF6BDB" w:rsidDel="00D73460" w:rsidRDefault="00D73460" w:rsidP="00DF6BDB">
            <w:pPr>
              <w:spacing w:after="0" w:line="240" w:lineRule="auto"/>
              <w:rPr>
                <w:ins w:id="5428" w:author="Mohammad Nayeem Hasan" w:date="2024-07-18T15:21:00Z" w16du:dateUtc="2024-07-18T09:21:00Z"/>
                <w:rFonts w:ascii="Times New Roman" w:hAnsi="Times New Roman" w:cs="Times New Roman"/>
                <w:sz w:val="24"/>
                <w:szCs w:val="24"/>
              </w:rPr>
            </w:pPr>
          </w:p>
        </w:tc>
        <w:tc>
          <w:tcPr>
            <w:tcW w:w="1224" w:type="dxa"/>
          </w:tcPr>
          <w:p w14:paraId="01B4C02D" w14:textId="77777777" w:rsidR="00D73460" w:rsidRPr="00DF6BDB" w:rsidDel="00D73460" w:rsidRDefault="00D73460" w:rsidP="00DF6BDB">
            <w:pPr>
              <w:spacing w:after="0" w:line="240" w:lineRule="auto"/>
              <w:rPr>
                <w:ins w:id="5429" w:author="Mohammad Nayeem Hasan" w:date="2024-07-18T15:21:00Z" w16du:dateUtc="2024-07-18T09:21:00Z"/>
                <w:rFonts w:ascii="Times New Roman" w:hAnsi="Times New Roman" w:cs="Times New Roman"/>
                <w:sz w:val="24"/>
                <w:szCs w:val="24"/>
              </w:rPr>
            </w:pPr>
          </w:p>
        </w:tc>
        <w:tc>
          <w:tcPr>
            <w:tcW w:w="749" w:type="dxa"/>
          </w:tcPr>
          <w:p w14:paraId="0E3D23E4" w14:textId="77777777" w:rsidR="00D73460" w:rsidRPr="00DF6BDB" w:rsidDel="00D73460" w:rsidRDefault="00D73460" w:rsidP="00DF6BDB">
            <w:pPr>
              <w:spacing w:after="0" w:line="240" w:lineRule="auto"/>
              <w:rPr>
                <w:ins w:id="5430" w:author="Mohammad Nayeem Hasan" w:date="2024-07-18T15:21:00Z" w16du:dateUtc="2024-07-18T09:21:00Z"/>
                <w:rFonts w:ascii="Times New Roman" w:hAnsi="Times New Roman" w:cs="Times New Roman"/>
                <w:sz w:val="24"/>
                <w:szCs w:val="24"/>
              </w:rPr>
            </w:pPr>
          </w:p>
        </w:tc>
        <w:tc>
          <w:tcPr>
            <w:tcW w:w="1223" w:type="dxa"/>
          </w:tcPr>
          <w:p w14:paraId="5A969561" w14:textId="77777777" w:rsidR="00D73460" w:rsidRPr="00DF6BDB" w:rsidDel="00D73460" w:rsidRDefault="00D73460" w:rsidP="00DF6BDB">
            <w:pPr>
              <w:spacing w:after="0" w:line="240" w:lineRule="auto"/>
              <w:rPr>
                <w:ins w:id="5431" w:author="Mohammad Nayeem Hasan" w:date="2024-07-18T15:21:00Z" w16du:dateUtc="2024-07-18T09:21:00Z"/>
                <w:rFonts w:ascii="Times New Roman" w:hAnsi="Times New Roman" w:cs="Times New Roman"/>
                <w:sz w:val="24"/>
                <w:szCs w:val="24"/>
              </w:rPr>
            </w:pPr>
          </w:p>
        </w:tc>
        <w:tc>
          <w:tcPr>
            <w:tcW w:w="749" w:type="dxa"/>
          </w:tcPr>
          <w:p w14:paraId="5DED99E1" w14:textId="77777777" w:rsidR="00D73460" w:rsidRPr="00DF6BDB" w:rsidDel="00D73460" w:rsidRDefault="00D73460" w:rsidP="00DF6BDB">
            <w:pPr>
              <w:spacing w:after="0" w:line="240" w:lineRule="auto"/>
              <w:rPr>
                <w:ins w:id="5432" w:author="Mohammad Nayeem Hasan" w:date="2024-07-18T15:21:00Z" w16du:dateUtc="2024-07-18T09:21:00Z"/>
                <w:rFonts w:ascii="Times New Roman" w:hAnsi="Times New Roman" w:cs="Times New Roman"/>
                <w:sz w:val="24"/>
                <w:szCs w:val="24"/>
              </w:rPr>
            </w:pPr>
          </w:p>
        </w:tc>
        <w:tc>
          <w:tcPr>
            <w:tcW w:w="1223" w:type="dxa"/>
          </w:tcPr>
          <w:p w14:paraId="7F353F4D" w14:textId="77777777" w:rsidR="00D73460" w:rsidRPr="00DF6BDB" w:rsidDel="00D73460" w:rsidRDefault="00D73460" w:rsidP="00DF6BDB">
            <w:pPr>
              <w:spacing w:after="0" w:line="240" w:lineRule="auto"/>
              <w:rPr>
                <w:ins w:id="5433" w:author="Mohammad Nayeem Hasan" w:date="2024-07-18T15:21:00Z" w16du:dateUtc="2024-07-18T09:21:00Z"/>
                <w:rFonts w:ascii="Times New Roman" w:hAnsi="Times New Roman" w:cs="Times New Roman"/>
                <w:sz w:val="24"/>
                <w:szCs w:val="24"/>
              </w:rPr>
            </w:pPr>
          </w:p>
        </w:tc>
        <w:tc>
          <w:tcPr>
            <w:tcW w:w="749" w:type="dxa"/>
          </w:tcPr>
          <w:p w14:paraId="38CA62C3" w14:textId="77777777" w:rsidR="00D73460" w:rsidRPr="00DF6BDB" w:rsidDel="00D73460" w:rsidRDefault="00D73460" w:rsidP="00DF6BDB">
            <w:pPr>
              <w:spacing w:after="0" w:line="240" w:lineRule="auto"/>
              <w:rPr>
                <w:ins w:id="5434" w:author="Mohammad Nayeem Hasan" w:date="2024-07-18T15:21:00Z" w16du:dateUtc="2024-07-18T09:21:00Z"/>
                <w:rFonts w:ascii="Times New Roman" w:hAnsi="Times New Roman" w:cs="Times New Roman"/>
                <w:sz w:val="24"/>
                <w:szCs w:val="24"/>
              </w:rPr>
            </w:pPr>
          </w:p>
        </w:tc>
      </w:tr>
      <w:tr w:rsidR="00D73460" w:rsidRPr="00DF6BDB" w:rsidDel="00D73460" w14:paraId="0F8E39B3" w14:textId="77777777" w:rsidTr="00755549">
        <w:trPr>
          <w:ins w:id="5435" w:author="Mohammad Nayeem Hasan" w:date="2024-07-18T15:21:00Z"/>
        </w:trPr>
        <w:tc>
          <w:tcPr>
            <w:tcW w:w="1530" w:type="dxa"/>
          </w:tcPr>
          <w:p w14:paraId="54B5FF67" w14:textId="77777777" w:rsidR="00D73460" w:rsidRPr="00DF6BDB" w:rsidDel="00D73460" w:rsidRDefault="00D73460" w:rsidP="00DF6BDB">
            <w:pPr>
              <w:spacing w:after="0" w:line="240" w:lineRule="auto"/>
              <w:rPr>
                <w:ins w:id="5436" w:author="Mohammad Nayeem Hasan" w:date="2024-07-18T15:21:00Z" w16du:dateUtc="2024-07-18T09:21:00Z"/>
                <w:rFonts w:ascii="Times New Roman" w:hAnsi="Times New Roman" w:cs="Times New Roman"/>
                <w:sz w:val="24"/>
                <w:szCs w:val="24"/>
              </w:rPr>
            </w:pPr>
            <w:ins w:id="5437" w:author="Mohammad Nayeem Hasan" w:date="2024-07-18T15:21:00Z" w16du:dateUtc="2024-07-18T09:21:00Z">
              <w:r w:rsidRPr="00DF6BDB" w:rsidDel="00D73460">
                <w:rPr>
                  <w:rFonts w:ascii="Times New Roman" w:hAnsi="Times New Roman" w:cs="Times New Roman"/>
                  <w:sz w:val="24"/>
                  <w:szCs w:val="24"/>
                </w:rPr>
                <w:t>Low</w:t>
              </w:r>
            </w:ins>
          </w:p>
        </w:tc>
        <w:tc>
          <w:tcPr>
            <w:tcW w:w="1224" w:type="dxa"/>
          </w:tcPr>
          <w:p w14:paraId="6513F94B" w14:textId="77777777" w:rsidR="00D73460" w:rsidRPr="00DF6BDB" w:rsidDel="00D73460" w:rsidRDefault="00D73460" w:rsidP="00DF6BDB">
            <w:pPr>
              <w:spacing w:after="0" w:line="240" w:lineRule="auto"/>
              <w:rPr>
                <w:ins w:id="5438" w:author="Mohammad Nayeem Hasan" w:date="2024-07-18T15:21:00Z" w16du:dateUtc="2024-07-18T09:21:00Z"/>
                <w:rFonts w:ascii="Times New Roman" w:hAnsi="Times New Roman" w:cs="Times New Roman"/>
                <w:sz w:val="24"/>
                <w:szCs w:val="24"/>
              </w:rPr>
            </w:pPr>
            <w:ins w:id="5439"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A4F9B25" w14:textId="77777777" w:rsidR="00D73460" w:rsidRPr="00DF6BDB" w:rsidDel="00D73460" w:rsidRDefault="00D73460" w:rsidP="00DF6BDB">
            <w:pPr>
              <w:spacing w:after="0" w:line="240" w:lineRule="auto"/>
              <w:rPr>
                <w:ins w:id="5440" w:author="Mohammad Nayeem Hasan" w:date="2024-07-18T15:21:00Z" w16du:dateUtc="2024-07-18T09:21:00Z"/>
                <w:rFonts w:ascii="Times New Roman" w:hAnsi="Times New Roman" w:cs="Times New Roman"/>
                <w:sz w:val="24"/>
                <w:szCs w:val="24"/>
              </w:rPr>
            </w:pPr>
          </w:p>
        </w:tc>
        <w:tc>
          <w:tcPr>
            <w:tcW w:w="1224" w:type="dxa"/>
          </w:tcPr>
          <w:p w14:paraId="6AFFBFAB" w14:textId="77777777" w:rsidR="00D73460" w:rsidRPr="00DF6BDB" w:rsidDel="00D73460" w:rsidRDefault="00D73460" w:rsidP="00DF6BDB">
            <w:pPr>
              <w:spacing w:after="0" w:line="240" w:lineRule="auto"/>
              <w:rPr>
                <w:ins w:id="5441" w:author="Mohammad Nayeem Hasan" w:date="2024-07-18T15:21:00Z" w16du:dateUtc="2024-07-18T09:21:00Z"/>
                <w:rFonts w:ascii="Times New Roman" w:hAnsi="Times New Roman" w:cs="Times New Roman"/>
                <w:sz w:val="24"/>
                <w:szCs w:val="24"/>
              </w:rPr>
            </w:pPr>
            <w:ins w:id="544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068EC2B" w14:textId="77777777" w:rsidR="00D73460" w:rsidRPr="00DF6BDB" w:rsidDel="00D73460" w:rsidRDefault="00D73460" w:rsidP="00DF6BDB">
            <w:pPr>
              <w:spacing w:after="0" w:line="240" w:lineRule="auto"/>
              <w:rPr>
                <w:ins w:id="5443" w:author="Mohammad Nayeem Hasan" w:date="2024-07-18T15:21:00Z" w16du:dateUtc="2024-07-18T09:21:00Z"/>
                <w:rFonts w:ascii="Times New Roman" w:hAnsi="Times New Roman" w:cs="Times New Roman"/>
                <w:sz w:val="24"/>
                <w:szCs w:val="24"/>
              </w:rPr>
            </w:pPr>
          </w:p>
        </w:tc>
        <w:tc>
          <w:tcPr>
            <w:tcW w:w="1223" w:type="dxa"/>
          </w:tcPr>
          <w:p w14:paraId="043920F1" w14:textId="77777777" w:rsidR="00D73460" w:rsidRPr="00DF6BDB" w:rsidDel="00D73460" w:rsidRDefault="00D73460" w:rsidP="00DF6BDB">
            <w:pPr>
              <w:spacing w:after="0" w:line="240" w:lineRule="auto"/>
              <w:rPr>
                <w:ins w:id="5444" w:author="Mohammad Nayeem Hasan" w:date="2024-07-18T15:21:00Z" w16du:dateUtc="2024-07-18T09:21:00Z"/>
                <w:rFonts w:ascii="Times New Roman" w:hAnsi="Times New Roman" w:cs="Times New Roman"/>
                <w:sz w:val="24"/>
                <w:szCs w:val="24"/>
              </w:rPr>
            </w:pPr>
            <w:ins w:id="544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EB15FA5" w14:textId="77777777" w:rsidR="00D73460" w:rsidRPr="00DF6BDB" w:rsidDel="00D73460" w:rsidRDefault="00D73460" w:rsidP="00DF6BDB">
            <w:pPr>
              <w:spacing w:after="0" w:line="240" w:lineRule="auto"/>
              <w:rPr>
                <w:ins w:id="5446" w:author="Mohammad Nayeem Hasan" w:date="2024-07-18T15:21:00Z" w16du:dateUtc="2024-07-18T09:21:00Z"/>
                <w:rFonts w:ascii="Times New Roman" w:hAnsi="Times New Roman" w:cs="Times New Roman"/>
                <w:sz w:val="24"/>
                <w:szCs w:val="24"/>
              </w:rPr>
            </w:pPr>
          </w:p>
        </w:tc>
        <w:tc>
          <w:tcPr>
            <w:tcW w:w="1223" w:type="dxa"/>
          </w:tcPr>
          <w:p w14:paraId="15AF0939" w14:textId="77777777" w:rsidR="00D73460" w:rsidRPr="00DF6BDB" w:rsidDel="00D73460" w:rsidRDefault="00D73460" w:rsidP="00DF6BDB">
            <w:pPr>
              <w:spacing w:after="0" w:line="240" w:lineRule="auto"/>
              <w:rPr>
                <w:ins w:id="5447" w:author="Mohammad Nayeem Hasan" w:date="2024-07-18T15:21:00Z" w16du:dateUtc="2024-07-18T09:21:00Z"/>
                <w:rFonts w:ascii="Times New Roman" w:hAnsi="Times New Roman" w:cs="Times New Roman"/>
                <w:sz w:val="24"/>
                <w:szCs w:val="24"/>
              </w:rPr>
            </w:pPr>
            <w:ins w:id="544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7017FBC" w14:textId="77777777" w:rsidR="00D73460" w:rsidRPr="00DF6BDB" w:rsidDel="00D73460" w:rsidRDefault="00D73460" w:rsidP="00DF6BDB">
            <w:pPr>
              <w:spacing w:after="0" w:line="240" w:lineRule="auto"/>
              <w:rPr>
                <w:ins w:id="5449" w:author="Mohammad Nayeem Hasan" w:date="2024-07-18T15:21:00Z" w16du:dateUtc="2024-07-18T09:21:00Z"/>
                <w:rFonts w:ascii="Times New Roman" w:hAnsi="Times New Roman" w:cs="Times New Roman"/>
                <w:sz w:val="24"/>
                <w:szCs w:val="24"/>
              </w:rPr>
            </w:pPr>
          </w:p>
        </w:tc>
      </w:tr>
      <w:tr w:rsidR="00D73460" w:rsidRPr="00DF6BDB" w:rsidDel="00D73460" w14:paraId="368E15DB" w14:textId="77777777" w:rsidTr="00755549">
        <w:trPr>
          <w:ins w:id="5450" w:author="Mohammad Nayeem Hasan" w:date="2024-07-18T15:21:00Z"/>
        </w:trPr>
        <w:tc>
          <w:tcPr>
            <w:tcW w:w="1530" w:type="dxa"/>
          </w:tcPr>
          <w:p w14:paraId="5E4838CE" w14:textId="77777777" w:rsidR="00D73460" w:rsidRPr="00DF6BDB" w:rsidDel="00D73460" w:rsidRDefault="00D73460" w:rsidP="00DF6BDB">
            <w:pPr>
              <w:spacing w:after="0" w:line="240" w:lineRule="auto"/>
              <w:rPr>
                <w:ins w:id="5451" w:author="Mohammad Nayeem Hasan" w:date="2024-07-18T15:21:00Z" w16du:dateUtc="2024-07-18T09:21:00Z"/>
                <w:rFonts w:ascii="Times New Roman" w:hAnsi="Times New Roman" w:cs="Times New Roman"/>
                <w:sz w:val="24"/>
                <w:szCs w:val="24"/>
              </w:rPr>
            </w:pPr>
            <w:ins w:id="5452" w:author="Mohammad Nayeem Hasan" w:date="2024-07-18T15:21:00Z" w16du:dateUtc="2024-07-18T09:21:00Z">
              <w:r w:rsidRPr="00DF6BDB" w:rsidDel="00D73460">
                <w:rPr>
                  <w:rFonts w:ascii="Times New Roman" w:hAnsi="Times New Roman" w:cs="Times New Roman"/>
                  <w:sz w:val="24"/>
                  <w:szCs w:val="24"/>
                </w:rPr>
                <w:t>Moderate</w:t>
              </w:r>
            </w:ins>
          </w:p>
        </w:tc>
        <w:tc>
          <w:tcPr>
            <w:tcW w:w="1224" w:type="dxa"/>
          </w:tcPr>
          <w:p w14:paraId="13B81A32" w14:textId="77777777" w:rsidR="00D73460" w:rsidRPr="00DF6BDB" w:rsidDel="00D73460" w:rsidRDefault="00D73460" w:rsidP="00DF6BDB">
            <w:pPr>
              <w:spacing w:after="0" w:line="240" w:lineRule="auto"/>
              <w:rPr>
                <w:ins w:id="5453" w:author="Mohammad Nayeem Hasan" w:date="2024-07-18T15:21:00Z" w16du:dateUtc="2024-07-18T09:21:00Z"/>
                <w:rFonts w:ascii="Times New Roman" w:hAnsi="Times New Roman" w:cs="Times New Roman"/>
                <w:sz w:val="24"/>
                <w:szCs w:val="24"/>
              </w:rPr>
            </w:pPr>
            <w:ins w:id="5454" w:author="Mohammad Nayeem Hasan" w:date="2024-07-18T15:21:00Z" w16du:dateUtc="2024-07-18T09:21:00Z">
              <w:r w:rsidRPr="00DF6BDB" w:rsidDel="00D73460">
                <w:rPr>
                  <w:rFonts w:ascii="Times New Roman" w:hAnsi="Times New Roman" w:cs="Times New Roman"/>
                  <w:sz w:val="24"/>
                  <w:szCs w:val="24"/>
                </w:rPr>
                <w:t>1.03 (0.64 – 1.65)</w:t>
              </w:r>
            </w:ins>
          </w:p>
        </w:tc>
        <w:tc>
          <w:tcPr>
            <w:tcW w:w="679" w:type="dxa"/>
          </w:tcPr>
          <w:p w14:paraId="18D19E19" w14:textId="77777777" w:rsidR="00D73460" w:rsidRPr="00DF6BDB" w:rsidDel="00D73460" w:rsidRDefault="00D73460" w:rsidP="00DF6BDB">
            <w:pPr>
              <w:spacing w:after="0" w:line="240" w:lineRule="auto"/>
              <w:rPr>
                <w:ins w:id="5455" w:author="Mohammad Nayeem Hasan" w:date="2024-07-18T15:21:00Z" w16du:dateUtc="2024-07-18T09:21:00Z"/>
                <w:rFonts w:ascii="Times New Roman" w:hAnsi="Times New Roman" w:cs="Times New Roman"/>
                <w:sz w:val="24"/>
                <w:szCs w:val="24"/>
              </w:rPr>
            </w:pPr>
            <w:ins w:id="5456" w:author="Mohammad Nayeem Hasan" w:date="2024-07-18T15:21:00Z" w16du:dateUtc="2024-07-18T09:21:00Z">
              <w:r w:rsidRPr="00DF6BDB" w:rsidDel="00D73460">
                <w:rPr>
                  <w:rFonts w:ascii="Times New Roman" w:hAnsi="Times New Roman" w:cs="Times New Roman"/>
                  <w:sz w:val="24"/>
                  <w:szCs w:val="24"/>
                </w:rPr>
                <w:t>0.911</w:t>
              </w:r>
            </w:ins>
          </w:p>
        </w:tc>
        <w:tc>
          <w:tcPr>
            <w:tcW w:w="1224" w:type="dxa"/>
          </w:tcPr>
          <w:p w14:paraId="3CAAE5D2" w14:textId="77777777" w:rsidR="00D73460" w:rsidRPr="00DF6BDB" w:rsidDel="00D73460" w:rsidRDefault="00D73460" w:rsidP="00DF6BDB">
            <w:pPr>
              <w:spacing w:after="0" w:line="240" w:lineRule="auto"/>
              <w:rPr>
                <w:ins w:id="5457" w:author="Mohammad Nayeem Hasan" w:date="2024-07-18T15:21:00Z" w16du:dateUtc="2024-07-18T09:21:00Z"/>
                <w:rFonts w:ascii="Times New Roman" w:hAnsi="Times New Roman" w:cs="Times New Roman"/>
                <w:sz w:val="24"/>
                <w:szCs w:val="24"/>
              </w:rPr>
            </w:pPr>
            <w:ins w:id="5458" w:author="Mohammad Nayeem Hasan" w:date="2024-07-18T15:21:00Z" w16du:dateUtc="2024-07-18T09:21:00Z">
              <w:r w:rsidRPr="00DF6BDB" w:rsidDel="00D73460">
                <w:rPr>
                  <w:rFonts w:ascii="Times New Roman" w:hAnsi="Times New Roman" w:cs="Times New Roman"/>
                  <w:sz w:val="24"/>
                  <w:szCs w:val="24"/>
                </w:rPr>
                <w:t>0.93 (0.56 - 1.54)</w:t>
              </w:r>
            </w:ins>
          </w:p>
        </w:tc>
        <w:tc>
          <w:tcPr>
            <w:tcW w:w="749" w:type="dxa"/>
          </w:tcPr>
          <w:p w14:paraId="033F80BC" w14:textId="77777777" w:rsidR="00D73460" w:rsidRPr="00DF6BDB" w:rsidDel="00D73460" w:rsidRDefault="00D73460" w:rsidP="00DF6BDB">
            <w:pPr>
              <w:spacing w:after="0" w:line="240" w:lineRule="auto"/>
              <w:rPr>
                <w:ins w:id="5459" w:author="Mohammad Nayeem Hasan" w:date="2024-07-18T15:21:00Z" w16du:dateUtc="2024-07-18T09:21:00Z"/>
                <w:rFonts w:ascii="Times New Roman" w:hAnsi="Times New Roman" w:cs="Times New Roman"/>
                <w:sz w:val="24"/>
                <w:szCs w:val="24"/>
              </w:rPr>
            </w:pPr>
            <w:ins w:id="5460" w:author="Mohammad Nayeem Hasan" w:date="2024-07-18T15:21:00Z" w16du:dateUtc="2024-07-18T09:21:00Z">
              <w:r w:rsidRPr="00DF6BDB" w:rsidDel="00D73460">
                <w:rPr>
                  <w:rFonts w:ascii="Times New Roman" w:hAnsi="Times New Roman" w:cs="Times New Roman"/>
                  <w:sz w:val="24"/>
                  <w:szCs w:val="24"/>
                </w:rPr>
                <w:t>0.774</w:t>
              </w:r>
            </w:ins>
          </w:p>
        </w:tc>
        <w:tc>
          <w:tcPr>
            <w:tcW w:w="1223" w:type="dxa"/>
          </w:tcPr>
          <w:p w14:paraId="363A5ECD" w14:textId="77777777" w:rsidR="00D73460" w:rsidRPr="00DF6BDB" w:rsidDel="00D73460" w:rsidRDefault="00D73460" w:rsidP="00DF6BDB">
            <w:pPr>
              <w:spacing w:after="0" w:line="240" w:lineRule="auto"/>
              <w:rPr>
                <w:ins w:id="5461" w:author="Mohammad Nayeem Hasan" w:date="2024-07-18T15:21:00Z" w16du:dateUtc="2024-07-18T09:21:00Z"/>
                <w:rFonts w:ascii="Times New Roman" w:hAnsi="Times New Roman" w:cs="Times New Roman"/>
                <w:sz w:val="24"/>
                <w:szCs w:val="24"/>
              </w:rPr>
            </w:pPr>
            <w:ins w:id="5462" w:author="Mohammad Nayeem Hasan" w:date="2024-07-18T15:21:00Z" w16du:dateUtc="2024-07-18T09:21:00Z">
              <w:r w:rsidRPr="00DF6BDB" w:rsidDel="00D73460">
                <w:rPr>
                  <w:rFonts w:ascii="Times New Roman" w:hAnsi="Times New Roman" w:cs="Times New Roman"/>
                  <w:sz w:val="24"/>
                  <w:szCs w:val="24"/>
                </w:rPr>
                <w:t>0.66 (0.34 - 1.28)</w:t>
              </w:r>
            </w:ins>
          </w:p>
        </w:tc>
        <w:tc>
          <w:tcPr>
            <w:tcW w:w="749" w:type="dxa"/>
          </w:tcPr>
          <w:p w14:paraId="7853A248" w14:textId="77777777" w:rsidR="00D73460" w:rsidRPr="00DF6BDB" w:rsidDel="00D73460" w:rsidRDefault="00D73460" w:rsidP="00DF6BDB">
            <w:pPr>
              <w:spacing w:after="0" w:line="240" w:lineRule="auto"/>
              <w:rPr>
                <w:ins w:id="5463" w:author="Mohammad Nayeem Hasan" w:date="2024-07-18T15:21:00Z" w16du:dateUtc="2024-07-18T09:21:00Z"/>
                <w:rFonts w:ascii="Times New Roman" w:hAnsi="Times New Roman" w:cs="Times New Roman"/>
                <w:sz w:val="24"/>
                <w:szCs w:val="24"/>
              </w:rPr>
            </w:pPr>
            <w:ins w:id="5464" w:author="Mohammad Nayeem Hasan" w:date="2024-07-18T15:21:00Z" w16du:dateUtc="2024-07-18T09:21:00Z">
              <w:r w:rsidRPr="00DF6BDB" w:rsidDel="00D73460">
                <w:rPr>
                  <w:rFonts w:ascii="Times New Roman" w:hAnsi="Times New Roman" w:cs="Times New Roman"/>
                  <w:sz w:val="24"/>
                  <w:szCs w:val="24"/>
                </w:rPr>
                <w:t>0.216</w:t>
              </w:r>
            </w:ins>
          </w:p>
        </w:tc>
        <w:tc>
          <w:tcPr>
            <w:tcW w:w="1223" w:type="dxa"/>
          </w:tcPr>
          <w:p w14:paraId="3B85A3C2" w14:textId="77777777" w:rsidR="00D73460" w:rsidRPr="00DF6BDB" w:rsidDel="00D73460" w:rsidRDefault="00D73460" w:rsidP="00DF6BDB">
            <w:pPr>
              <w:spacing w:after="0" w:line="240" w:lineRule="auto"/>
              <w:rPr>
                <w:ins w:id="5465" w:author="Mohammad Nayeem Hasan" w:date="2024-07-18T15:21:00Z" w16du:dateUtc="2024-07-18T09:21:00Z"/>
                <w:rFonts w:ascii="Times New Roman" w:hAnsi="Times New Roman" w:cs="Times New Roman"/>
                <w:sz w:val="24"/>
                <w:szCs w:val="24"/>
              </w:rPr>
            </w:pPr>
            <w:ins w:id="5466" w:author="Mohammad Nayeem Hasan" w:date="2024-07-18T15:21:00Z" w16du:dateUtc="2024-07-18T09:21:00Z">
              <w:r w:rsidRPr="00DF6BDB" w:rsidDel="00D73460">
                <w:rPr>
                  <w:rFonts w:ascii="Times New Roman" w:hAnsi="Times New Roman" w:cs="Times New Roman"/>
                  <w:sz w:val="24"/>
                  <w:szCs w:val="24"/>
                </w:rPr>
                <w:t>0.61 (0.29 - 1.28)</w:t>
              </w:r>
            </w:ins>
          </w:p>
        </w:tc>
        <w:tc>
          <w:tcPr>
            <w:tcW w:w="749" w:type="dxa"/>
          </w:tcPr>
          <w:p w14:paraId="10E83035" w14:textId="77777777" w:rsidR="00D73460" w:rsidRPr="00DF6BDB" w:rsidDel="00D73460" w:rsidRDefault="00D73460" w:rsidP="00DF6BDB">
            <w:pPr>
              <w:spacing w:after="0" w:line="240" w:lineRule="auto"/>
              <w:rPr>
                <w:ins w:id="5467" w:author="Mohammad Nayeem Hasan" w:date="2024-07-18T15:21:00Z" w16du:dateUtc="2024-07-18T09:21:00Z"/>
                <w:rFonts w:ascii="Times New Roman" w:hAnsi="Times New Roman" w:cs="Times New Roman"/>
                <w:sz w:val="24"/>
                <w:szCs w:val="24"/>
              </w:rPr>
            </w:pPr>
            <w:ins w:id="5468" w:author="Mohammad Nayeem Hasan" w:date="2024-07-18T15:21:00Z" w16du:dateUtc="2024-07-18T09:21:00Z">
              <w:r w:rsidRPr="00DF6BDB" w:rsidDel="00D73460">
                <w:rPr>
                  <w:rFonts w:ascii="Times New Roman" w:hAnsi="Times New Roman" w:cs="Times New Roman"/>
                  <w:sz w:val="24"/>
                  <w:szCs w:val="24"/>
                </w:rPr>
                <w:t>0.190</w:t>
              </w:r>
            </w:ins>
          </w:p>
        </w:tc>
      </w:tr>
      <w:tr w:rsidR="00D73460" w:rsidRPr="00DF6BDB" w:rsidDel="00D73460" w14:paraId="61B47354" w14:textId="77777777" w:rsidTr="00755549">
        <w:trPr>
          <w:ins w:id="5469" w:author="Mohammad Nayeem Hasan" w:date="2024-07-18T15:21:00Z"/>
        </w:trPr>
        <w:tc>
          <w:tcPr>
            <w:tcW w:w="1530" w:type="dxa"/>
          </w:tcPr>
          <w:p w14:paraId="03E939AB" w14:textId="77777777" w:rsidR="00D73460" w:rsidRPr="00DF6BDB" w:rsidDel="00D73460" w:rsidRDefault="00D73460" w:rsidP="00DF6BDB">
            <w:pPr>
              <w:spacing w:after="0" w:line="240" w:lineRule="auto"/>
              <w:rPr>
                <w:ins w:id="5470" w:author="Mohammad Nayeem Hasan" w:date="2024-07-18T15:21:00Z" w16du:dateUtc="2024-07-18T09:21:00Z"/>
                <w:rFonts w:ascii="Times New Roman" w:hAnsi="Times New Roman" w:cs="Times New Roman"/>
                <w:sz w:val="24"/>
                <w:szCs w:val="24"/>
              </w:rPr>
            </w:pPr>
            <w:ins w:id="5471" w:author="Mohammad Nayeem Hasan" w:date="2024-07-18T15:21:00Z" w16du:dateUtc="2024-07-18T09:21:00Z">
              <w:r w:rsidRPr="00DF6BDB" w:rsidDel="00D73460">
                <w:rPr>
                  <w:rFonts w:ascii="Times New Roman" w:hAnsi="Times New Roman" w:cs="Times New Roman"/>
                  <w:sz w:val="24"/>
                  <w:szCs w:val="24"/>
                </w:rPr>
                <w:t>High</w:t>
              </w:r>
            </w:ins>
          </w:p>
        </w:tc>
        <w:tc>
          <w:tcPr>
            <w:tcW w:w="1224" w:type="dxa"/>
          </w:tcPr>
          <w:p w14:paraId="2556170F" w14:textId="77777777" w:rsidR="00D73460" w:rsidRPr="00DF6BDB" w:rsidDel="00D73460" w:rsidRDefault="00D73460" w:rsidP="00DF6BDB">
            <w:pPr>
              <w:spacing w:after="0" w:line="240" w:lineRule="auto"/>
              <w:rPr>
                <w:ins w:id="5472" w:author="Mohammad Nayeem Hasan" w:date="2024-07-18T15:21:00Z" w16du:dateUtc="2024-07-18T09:21:00Z"/>
                <w:rFonts w:ascii="Times New Roman" w:hAnsi="Times New Roman" w:cs="Times New Roman"/>
                <w:sz w:val="24"/>
                <w:szCs w:val="24"/>
              </w:rPr>
            </w:pPr>
            <w:ins w:id="5473" w:author="Mohammad Nayeem Hasan" w:date="2024-07-18T15:21:00Z" w16du:dateUtc="2024-07-18T09:21:00Z">
              <w:r w:rsidRPr="00DF6BDB" w:rsidDel="00D73460">
                <w:rPr>
                  <w:rFonts w:ascii="Times New Roman" w:hAnsi="Times New Roman" w:cs="Times New Roman"/>
                  <w:sz w:val="24"/>
                  <w:szCs w:val="24"/>
                </w:rPr>
                <w:t>1.15 (0.73 – 1.82)</w:t>
              </w:r>
            </w:ins>
          </w:p>
        </w:tc>
        <w:tc>
          <w:tcPr>
            <w:tcW w:w="679" w:type="dxa"/>
          </w:tcPr>
          <w:p w14:paraId="72BF6E4B" w14:textId="77777777" w:rsidR="00D73460" w:rsidRPr="00DF6BDB" w:rsidDel="00D73460" w:rsidRDefault="00D73460" w:rsidP="00DF6BDB">
            <w:pPr>
              <w:spacing w:after="0" w:line="240" w:lineRule="auto"/>
              <w:rPr>
                <w:ins w:id="5474" w:author="Mohammad Nayeem Hasan" w:date="2024-07-18T15:21:00Z" w16du:dateUtc="2024-07-18T09:21:00Z"/>
                <w:rFonts w:ascii="Times New Roman" w:hAnsi="Times New Roman" w:cs="Times New Roman"/>
                <w:sz w:val="24"/>
                <w:szCs w:val="24"/>
              </w:rPr>
            </w:pPr>
            <w:ins w:id="5475" w:author="Mohammad Nayeem Hasan" w:date="2024-07-18T15:21:00Z" w16du:dateUtc="2024-07-18T09:21:00Z">
              <w:r w:rsidRPr="00DF6BDB" w:rsidDel="00D73460">
                <w:rPr>
                  <w:rFonts w:ascii="Times New Roman" w:hAnsi="Times New Roman" w:cs="Times New Roman"/>
                  <w:sz w:val="24"/>
                  <w:szCs w:val="24"/>
                </w:rPr>
                <w:t>0.556</w:t>
              </w:r>
            </w:ins>
          </w:p>
        </w:tc>
        <w:tc>
          <w:tcPr>
            <w:tcW w:w="1224" w:type="dxa"/>
          </w:tcPr>
          <w:p w14:paraId="34F716E7" w14:textId="77777777" w:rsidR="00D73460" w:rsidRPr="00DF6BDB" w:rsidDel="00D73460" w:rsidRDefault="00D73460" w:rsidP="00DF6BDB">
            <w:pPr>
              <w:spacing w:after="0" w:line="240" w:lineRule="auto"/>
              <w:rPr>
                <w:ins w:id="5476" w:author="Mohammad Nayeem Hasan" w:date="2024-07-18T15:21:00Z" w16du:dateUtc="2024-07-18T09:21:00Z"/>
                <w:rFonts w:ascii="Times New Roman" w:hAnsi="Times New Roman" w:cs="Times New Roman"/>
                <w:sz w:val="24"/>
                <w:szCs w:val="24"/>
              </w:rPr>
            </w:pPr>
            <w:ins w:id="5477" w:author="Mohammad Nayeem Hasan" w:date="2024-07-18T15:21:00Z" w16du:dateUtc="2024-07-18T09:21:00Z">
              <w:r w:rsidRPr="00DF6BDB" w:rsidDel="00D73460">
                <w:rPr>
                  <w:rFonts w:ascii="Times New Roman" w:hAnsi="Times New Roman" w:cs="Times New Roman"/>
                  <w:sz w:val="24"/>
                  <w:szCs w:val="24"/>
                </w:rPr>
                <w:t>1.00 (0.60 - 1.69)</w:t>
              </w:r>
            </w:ins>
          </w:p>
        </w:tc>
        <w:tc>
          <w:tcPr>
            <w:tcW w:w="749" w:type="dxa"/>
          </w:tcPr>
          <w:p w14:paraId="063665E0" w14:textId="77777777" w:rsidR="00D73460" w:rsidRPr="00DF6BDB" w:rsidDel="00D73460" w:rsidRDefault="00D73460" w:rsidP="00DF6BDB">
            <w:pPr>
              <w:spacing w:after="0" w:line="240" w:lineRule="auto"/>
              <w:rPr>
                <w:ins w:id="5478" w:author="Mohammad Nayeem Hasan" w:date="2024-07-18T15:21:00Z" w16du:dateUtc="2024-07-18T09:21:00Z"/>
                <w:rFonts w:ascii="Times New Roman" w:hAnsi="Times New Roman" w:cs="Times New Roman"/>
                <w:sz w:val="24"/>
                <w:szCs w:val="24"/>
              </w:rPr>
            </w:pPr>
            <w:ins w:id="5479" w:author="Mohammad Nayeem Hasan" w:date="2024-07-18T15:21:00Z" w16du:dateUtc="2024-07-18T09:21:00Z">
              <w:r w:rsidRPr="00DF6BDB" w:rsidDel="00D73460">
                <w:rPr>
                  <w:rFonts w:ascii="Times New Roman" w:hAnsi="Times New Roman" w:cs="Times New Roman"/>
                  <w:sz w:val="24"/>
                  <w:szCs w:val="24"/>
                </w:rPr>
                <w:t>0.990</w:t>
              </w:r>
            </w:ins>
          </w:p>
        </w:tc>
        <w:tc>
          <w:tcPr>
            <w:tcW w:w="1223" w:type="dxa"/>
          </w:tcPr>
          <w:p w14:paraId="6FEF0090" w14:textId="77777777" w:rsidR="00D73460" w:rsidRPr="00DF6BDB" w:rsidDel="00D73460" w:rsidRDefault="00D73460" w:rsidP="00DF6BDB">
            <w:pPr>
              <w:spacing w:after="0" w:line="240" w:lineRule="auto"/>
              <w:rPr>
                <w:ins w:id="5480" w:author="Mohammad Nayeem Hasan" w:date="2024-07-18T15:21:00Z" w16du:dateUtc="2024-07-18T09:21:00Z"/>
                <w:rFonts w:ascii="Times New Roman" w:hAnsi="Times New Roman" w:cs="Times New Roman"/>
                <w:sz w:val="24"/>
                <w:szCs w:val="24"/>
              </w:rPr>
            </w:pPr>
            <w:ins w:id="5481" w:author="Mohammad Nayeem Hasan" w:date="2024-07-18T15:21:00Z" w16du:dateUtc="2024-07-18T09:21:00Z">
              <w:r w:rsidRPr="00DF6BDB" w:rsidDel="00D73460">
                <w:rPr>
                  <w:rFonts w:ascii="Times New Roman" w:hAnsi="Times New Roman" w:cs="Times New Roman"/>
                  <w:sz w:val="24"/>
                  <w:szCs w:val="24"/>
                </w:rPr>
                <w:t>0.80 (0.39 - 1.65)</w:t>
              </w:r>
            </w:ins>
          </w:p>
        </w:tc>
        <w:tc>
          <w:tcPr>
            <w:tcW w:w="749" w:type="dxa"/>
          </w:tcPr>
          <w:p w14:paraId="3EF58B60" w14:textId="77777777" w:rsidR="00D73460" w:rsidRPr="00DF6BDB" w:rsidDel="00D73460" w:rsidRDefault="00D73460" w:rsidP="00DF6BDB">
            <w:pPr>
              <w:spacing w:after="0" w:line="240" w:lineRule="auto"/>
              <w:rPr>
                <w:ins w:id="5482" w:author="Mohammad Nayeem Hasan" w:date="2024-07-18T15:21:00Z" w16du:dateUtc="2024-07-18T09:21:00Z"/>
                <w:rFonts w:ascii="Times New Roman" w:hAnsi="Times New Roman" w:cs="Times New Roman"/>
                <w:sz w:val="24"/>
                <w:szCs w:val="24"/>
              </w:rPr>
            </w:pPr>
            <w:ins w:id="5483" w:author="Mohammad Nayeem Hasan" w:date="2024-07-18T15:21:00Z" w16du:dateUtc="2024-07-18T09:21:00Z">
              <w:r w:rsidRPr="00DF6BDB" w:rsidDel="00D73460">
                <w:rPr>
                  <w:rFonts w:ascii="Times New Roman" w:hAnsi="Times New Roman" w:cs="Times New Roman"/>
                  <w:sz w:val="24"/>
                  <w:szCs w:val="24"/>
                </w:rPr>
                <w:t>0.552</w:t>
              </w:r>
            </w:ins>
          </w:p>
        </w:tc>
        <w:tc>
          <w:tcPr>
            <w:tcW w:w="1223" w:type="dxa"/>
          </w:tcPr>
          <w:p w14:paraId="6CF0AD7A" w14:textId="77777777" w:rsidR="00D73460" w:rsidRPr="00DF6BDB" w:rsidDel="00D73460" w:rsidRDefault="00D73460" w:rsidP="00DF6BDB">
            <w:pPr>
              <w:spacing w:after="0" w:line="240" w:lineRule="auto"/>
              <w:rPr>
                <w:ins w:id="5484" w:author="Mohammad Nayeem Hasan" w:date="2024-07-18T15:21:00Z" w16du:dateUtc="2024-07-18T09:21:00Z"/>
                <w:rFonts w:ascii="Times New Roman" w:hAnsi="Times New Roman" w:cs="Times New Roman"/>
                <w:sz w:val="24"/>
                <w:szCs w:val="24"/>
              </w:rPr>
            </w:pPr>
            <w:ins w:id="5485" w:author="Mohammad Nayeem Hasan" w:date="2024-07-18T15:21:00Z" w16du:dateUtc="2024-07-18T09:21:00Z">
              <w:r w:rsidRPr="00DF6BDB" w:rsidDel="00D73460">
                <w:rPr>
                  <w:rFonts w:ascii="Times New Roman" w:hAnsi="Times New Roman" w:cs="Times New Roman"/>
                  <w:sz w:val="24"/>
                  <w:szCs w:val="24"/>
                </w:rPr>
                <w:t>0.78 (0.34 - 1.76)</w:t>
              </w:r>
            </w:ins>
          </w:p>
        </w:tc>
        <w:tc>
          <w:tcPr>
            <w:tcW w:w="749" w:type="dxa"/>
          </w:tcPr>
          <w:p w14:paraId="683C05B9" w14:textId="77777777" w:rsidR="00D73460" w:rsidRPr="00DF6BDB" w:rsidDel="00D73460" w:rsidRDefault="00D73460" w:rsidP="00DF6BDB">
            <w:pPr>
              <w:spacing w:after="0" w:line="240" w:lineRule="auto"/>
              <w:rPr>
                <w:ins w:id="5486" w:author="Mohammad Nayeem Hasan" w:date="2024-07-18T15:21:00Z" w16du:dateUtc="2024-07-18T09:21:00Z"/>
                <w:rFonts w:ascii="Times New Roman" w:hAnsi="Times New Roman" w:cs="Times New Roman"/>
                <w:sz w:val="24"/>
                <w:szCs w:val="24"/>
              </w:rPr>
            </w:pPr>
            <w:ins w:id="5487" w:author="Mohammad Nayeem Hasan" w:date="2024-07-18T15:21:00Z" w16du:dateUtc="2024-07-18T09:21:00Z">
              <w:r w:rsidRPr="00DF6BDB" w:rsidDel="00D73460">
                <w:rPr>
                  <w:rFonts w:ascii="Times New Roman" w:hAnsi="Times New Roman" w:cs="Times New Roman"/>
                  <w:sz w:val="24"/>
                  <w:szCs w:val="24"/>
                </w:rPr>
                <w:t>0.551</w:t>
              </w:r>
            </w:ins>
          </w:p>
        </w:tc>
      </w:tr>
      <w:tr w:rsidR="00D73460" w:rsidRPr="00DF6BDB" w:rsidDel="00D73460" w14:paraId="62A2A502" w14:textId="77777777" w:rsidTr="00755549">
        <w:trPr>
          <w:ins w:id="5488" w:author="Mohammad Nayeem Hasan" w:date="2024-07-18T15:21:00Z"/>
        </w:trPr>
        <w:tc>
          <w:tcPr>
            <w:tcW w:w="1530" w:type="dxa"/>
          </w:tcPr>
          <w:p w14:paraId="62B957A6" w14:textId="77777777" w:rsidR="00D73460" w:rsidRPr="00DF6BDB" w:rsidDel="00D73460" w:rsidRDefault="00D73460" w:rsidP="00DF6BDB">
            <w:pPr>
              <w:spacing w:after="0" w:line="240" w:lineRule="auto"/>
              <w:rPr>
                <w:ins w:id="5489" w:author="Mohammad Nayeem Hasan" w:date="2024-07-18T15:21:00Z" w16du:dateUtc="2024-07-18T09:21:00Z"/>
                <w:rFonts w:ascii="Times New Roman" w:hAnsi="Times New Roman" w:cs="Times New Roman"/>
                <w:sz w:val="24"/>
                <w:szCs w:val="24"/>
              </w:rPr>
            </w:pPr>
            <w:ins w:id="5490" w:author="Mohammad Nayeem Hasan" w:date="2024-07-18T15:21:00Z" w16du:dateUtc="2024-07-18T09:21:00Z">
              <w:r w:rsidRPr="00DF6BDB" w:rsidDel="00D73460">
                <w:rPr>
                  <w:rFonts w:ascii="Times New Roman" w:hAnsi="Times New Roman" w:cs="Times New Roman"/>
                  <w:sz w:val="24"/>
                  <w:szCs w:val="24"/>
                </w:rPr>
                <w:t>Water treatment</w:t>
              </w:r>
            </w:ins>
          </w:p>
        </w:tc>
        <w:tc>
          <w:tcPr>
            <w:tcW w:w="1224" w:type="dxa"/>
          </w:tcPr>
          <w:p w14:paraId="7B6457FD" w14:textId="77777777" w:rsidR="00D73460" w:rsidRPr="00DF6BDB" w:rsidDel="00D73460" w:rsidRDefault="00D73460" w:rsidP="00DF6BDB">
            <w:pPr>
              <w:spacing w:after="0" w:line="240" w:lineRule="auto"/>
              <w:rPr>
                <w:ins w:id="5491" w:author="Mohammad Nayeem Hasan" w:date="2024-07-18T15:21:00Z" w16du:dateUtc="2024-07-18T09:21:00Z"/>
                <w:rFonts w:ascii="Times New Roman" w:hAnsi="Times New Roman" w:cs="Times New Roman"/>
                <w:sz w:val="24"/>
                <w:szCs w:val="24"/>
              </w:rPr>
            </w:pPr>
          </w:p>
        </w:tc>
        <w:tc>
          <w:tcPr>
            <w:tcW w:w="679" w:type="dxa"/>
          </w:tcPr>
          <w:p w14:paraId="53907933" w14:textId="77777777" w:rsidR="00D73460" w:rsidRPr="00DF6BDB" w:rsidDel="00D73460" w:rsidRDefault="00D73460" w:rsidP="00DF6BDB">
            <w:pPr>
              <w:spacing w:after="0" w:line="240" w:lineRule="auto"/>
              <w:rPr>
                <w:ins w:id="5492" w:author="Mohammad Nayeem Hasan" w:date="2024-07-18T15:21:00Z" w16du:dateUtc="2024-07-18T09:21:00Z"/>
                <w:rFonts w:ascii="Times New Roman" w:hAnsi="Times New Roman" w:cs="Times New Roman"/>
                <w:sz w:val="24"/>
                <w:szCs w:val="24"/>
              </w:rPr>
            </w:pPr>
          </w:p>
        </w:tc>
        <w:tc>
          <w:tcPr>
            <w:tcW w:w="1224" w:type="dxa"/>
          </w:tcPr>
          <w:p w14:paraId="68866FC5" w14:textId="77777777" w:rsidR="00D73460" w:rsidRPr="00DF6BDB" w:rsidDel="00D73460" w:rsidRDefault="00D73460" w:rsidP="00DF6BDB">
            <w:pPr>
              <w:spacing w:after="0" w:line="240" w:lineRule="auto"/>
              <w:rPr>
                <w:ins w:id="5493" w:author="Mohammad Nayeem Hasan" w:date="2024-07-18T15:21:00Z" w16du:dateUtc="2024-07-18T09:21:00Z"/>
                <w:rFonts w:ascii="Times New Roman" w:hAnsi="Times New Roman" w:cs="Times New Roman"/>
                <w:sz w:val="24"/>
                <w:szCs w:val="24"/>
              </w:rPr>
            </w:pPr>
          </w:p>
        </w:tc>
        <w:tc>
          <w:tcPr>
            <w:tcW w:w="749" w:type="dxa"/>
          </w:tcPr>
          <w:p w14:paraId="087AB508" w14:textId="77777777" w:rsidR="00D73460" w:rsidRPr="00DF6BDB" w:rsidDel="00D73460" w:rsidRDefault="00D73460" w:rsidP="00DF6BDB">
            <w:pPr>
              <w:spacing w:after="0" w:line="240" w:lineRule="auto"/>
              <w:rPr>
                <w:ins w:id="5494" w:author="Mohammad Nayeem Hasan" w:date="2024-07-18T15:21:00Z" w16du:dateUtc="2024-07-18T09:21:00Z"/>
                <w:rFonts w:ascii="Times New Roman" w:hAnsi="Times New Roman" w:cs="Times New Roman"/>
                <w:sz w:val="24"/>
                <w:szCs w:val="24"/>
              </w:rPr>
            </w:pPr>
          </w:p>
        </w:tc>
        <w:tc>
          <w:tcPr>
            <w:tcW w:w="1223" w:type="dxa"/>
          </w:tcPr>
          <w:p w14:paraId="667FACED" w14:textId="77777777" w:rsidR="00D73460" w:rsidRPr="00DF6BDB" w:rsidDel="00D73460" w:rsidRDefault="00D73460" w:rsidP="00DF6BDB">
            <w:pPr>
              <w:spacing w:after="0" w:line="240" w:lineRule="auto"/>
              <w:rPr>
                <w:ins w:id="5495" w:author="Mohammad Nayeem Hasan" w:date="2024-07-18T15:21:00Z" w16du:dateUtc="2024-07-18T09:21:00Z"/>
                <w:rFonts w:ascii="Times New Roman" w:hAnsi="Times New Roman" w:cs="Times New Roman"/>
                <w:sz w:val="24"/>
                <w:szCs w:val="24"/>
              </w:rPr>
            </w:pPr>
          </w:p>
        </w:tc>
        <w:tc>
          <w:tcPr>
            <w:tcW w:w="749" w:type="dxa"/>
          </w:tcPr>
          <w:p w14:paraId="4B19E2B4" w14:textId="77777777" w:rsidR="00D73460" w:rsidRPr="00DF6BDB" w:rsidDel="00D73460" w:rsidRDefault="00D73460" w:rsidP="00DF6BDB">
            <w:pPr>
              <w:spacing w:after="0" w:line="240" w:lineRule="auto"/>
              <w:rPr>
                <w:ins w:id="5496" w:author="Mohammad Nayeem Hasan" w:date="2024-07-18T15:21:00Z" w16du:dateUtc="2024-07-18T09:21:00Z"/>
                <w:rFonts w:ascii="Times New Roman" w:hAnsi="Times New Roman" w:cs="Times New Roman"/>
                <w:sz w:val="24"/>
                <w:szCs w:val="24"/>
              </w:rPr>
            </w:pPr>
          </w:p>
        </w:tc>
        <w:tc>
          <w:tcPr>
            <w:tcW w:w="1223" w:type="dxa"/>
          </w:tcPr>
          <w:p w14:paraId="3B1AEEBB" w14:textId="77777777" w:rsidR="00D73460" w:rsidRPr="00DF6BDB" w:rsidDel="00D73460" w:rsidRDefault="00D73460" w:rsidP="00DF6BDB">
            <w:pPr>
              <w:spacing w:after="0" w:line="240" w:lineRule="auto"/>
              <w:rPr>
                <w:ins w:id="5497" w:author="Mohammad Nayeem Hasan" w:date="2024-07-18T15:21:00Z" w16du:dateUtc="2024-07-18T09:21:00Z"/>
                <w:rFonts w:ascii="Times New Roman" w:hAnsi="Times New Roman" w:cs="Times New Roman"/>
                <w:sz w:val="24"/>
                <w:szCs w:val="24"/>
              </w:rPr>
            </w:pPr>
          </w:p>
        </w:tc>
        <w:tc>
          <w:tcPr>
            <w:tcW w:w="749" w:type="dxa"/>
          </w:tcPr>
          <w:p w14:paraId="13453F86" w14:textId="77777777" w:rsidR="00D73460" w:rsidRPr="00DF6BDB" w:rsidDel="00D73460" w:rsidRDefault="00D73460" w:rsidP="00DF6BDB">
            <w:pPr>
              <w:spacing w:after="0" w:line="240" w:lineRule="auto"/>
              <w:rPr>
                <w:ins w:id="5498" w:author="Mohammad Nayeem Hasan" w:date="2024-07-18T15:21:00Z" w16du:dateUtc="2024-07-18T09:21:00Z"/>
                <w:rFonts w:ascii="Times New Roman" w:hAnsi="Times New Roman" w:cs="Times New Roman"/>
                <w:sz w:val="24"/>
                <w:szCs w:val="24"/>
              </w:rPr>
            </w:pPr>
          </w:p>
        </w:tc>
      </w:tr>
      <w:tr w:rsidR="00D73460" w:rsidRPr="00DF6BDB" w:rsidDel="00D73460" w14:paraId="666C43F1" w14:textId="77777777" w:rsidTr="00755549">
        <w:trPr>
          <w:ins w:id="5499" w:author="Mohammad Nayeem Hasan" w:date="2024-07-18T15:21:00Z"/>
        </w:trPr>
        <w:tc>
          <w:tcPr>
            <w:tcW w:w="1530" w:type="dxa"/>
          </w:tcPr>
          <w:p w14:paraId="14A139D0" w14:textId="77777777" w:rsidR="00D73460" w:rsidRPr="00DF6BDB" w:rsidDel="00D73460" w:rsidRDefault="00D73460" w:rsidP="00DF6BDB">
            <w:pPr>
              <w:spacing w:after="0" w:line="240" w:lineRule="auto"/>
              <w:rPr>
                <w:ins w:id="5500" w:author="Mohammad Nayeem Hasan" w:date="2024-07-18T15:21:00Z" w16du:dateUtc="2024-07-18T09:21:00Z"/>
                <w:rFonts w:ascii="Times New Roman" w:hAnsi="Times New Roman" w:cs="Times New Roman"/>
                <w:sz w:val="24"/>
                <w:szCs w:val="24"/>
              </w:rPr>
            </w:pPr>
            <w:ins w:id="5501"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08338C40" w14:textId="77777777" w:rsidR="00D73460" w:rsidRPr="00DF6BDB" w:rsidDel="00D73460" w:rsidRDefault="00D73460" w:rsidP="00DF6BDB">
            <w:pPr>
              <w:spacing w:after="0" w:line="240" w:lineRule="auto"/>
              <w:rPr>
                <w:ins w:id="5502" w:author="Mohammad Nayeem Hasan" w:date="2024-07-18T15:21:00Z" w16du:dateUtc="2024-07-18T09:21:00Z"/>
                <w:rFonts w:ascii="Times New Roman" w:hAnsi="Times New Roman" w:cs="Times New Roman"/>
                <w:sz w:val="24"/>
                <w:szCs w:val="24"/>
              </w:rPr>
            </w:pPr>
            <w:ins w:id="5503"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3C9822C1" w14:textId="77777777" w:rsidR="00D73460" w:rsidRPr="00DF6BDB" w:rsidDel="00D73460" w:rsidRDefault="00D73460" w:rsidP="00DF6BDB">
            <w:pPr>
              <w:spacing w:after="0" w:line="240" w:lineRule="auto"/>
              <w:rPr>
                <w:ins w:id="5504" w:author="Mohammad Nayeem Hasan" w:date="2024-07-18T15:21:00Z" w16du:dateUtc="2024-07-18T09:21:00Z"/>
                <w:rFonts w:ascii="Times New Roman" w:hAnsi="Times New Roman" w:cs="Times New Roman"/>
                <w:sz w:val="24"/>
                <w:szCs w:val="24"/>
              </w:rPr>
            </w:pPr>
          </w:p>
        </w:tc>
        <w:tc>
          <w:tcPr>
            <w:tcW w:w="1224" w:type="dxa"/>
          </w:tcPr>
          <w:p w14:paraId="337A2619" w14:textId="77777777" w:rsidR="00D73460" w:rsidRPr="00DF6BDB" w:rsidDel="00D73460" w:rsidRDefault="00D73460" w:rsidP="00DF6BDB">
            <w:pPr>
              <w:spacing w:after="0" w:line="240" w:lineRule="auto"/>
              <w:rPr>
                <w:ins w:id="5505" w:author="Mohammad Nayeem Hasan" w:date="2024-07-18T15:21:00Z" w16du:dateUtc="2024-07-18T09:21:00Z"/>
                <w:rFonts w:ascii="Times New Roman" w:hAnsi="Times New Roman" w:cs="Times New Roman"/>
                <w:sz w:val="24"/>
                <w:szCs w:val="24"/>
              </w:rPr>
            </w:pPr>
            <w:ins w:id="550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0145AB5" w14:textId="77777777" w:rsidR="00D73460" w:rsidRPr="00DF6BDB" w:rsidDel="00D73460" w:rsidRDefault="00D73460" w:rsidP="00DF6BDB">
            <w:pPr>
              <w:spacing w:after="0" w:line="240" w:lineRule="auto"/>
              <w:rPr>
                <w:ins w:id="5507" w:author="Mohammad Nayeem Hasan" w:date="2024-07-18T15:21:00Z" w16du:dateUtc="2024-07-18T09:21:00Z"/>
                <w:rFonts w:ascii="Times New Roman" w:hAnsi="Times New Roman" w:cs="Times New Roman"/>
                <w:sz w:val="24"/>
                <w:szCs w:val="24"/>
              </w:rPr>
            </w:pPr>
          </w:p>
        </w:tc>
        <w:tc>
          <w:tcPr>
            <w:tcW w:w="1223" w:type="dxa"/>
          </w:tcPr>
          <w:p w14:paraId="57E8B27C" w14:textId="77777777" w:rsidR="00D73460" w:rsidRPr="00DF6BDB" w:rsidDel="00D73460" w:rsidRDefault="00D73460" w:rsidP="00DF6BDB">
            <w:pPr>
              <w:spacing w:after="0" w:line="240" w:lineRule="auto"/>
              <w:rPr>
                <w:ins w:id="5508" w:author="Mohammad Nayeem Hasan" w:date="2024-07-18T15:21:00Z" w16du:dateUtc="2024-07-18T09:21:00Z"/>
                <w:rFonts w:ascii="Times New Roman" w:hAnsi="Times New Roman" w:cs="Times New Roman"/>
                <w:sz w:val="24"/>
                <w:szCs w:val="24"/>
              </w:rPr>
            </w:pPr>
            <w:ins w:id="550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5142C12" w14:textId="77777777" w:rsidR="00D73460" w:rsidRPr="00DF6BDB" w:rsidDel="00D73460" w:rsidRDefault="00D73460" w:rsidP="00DF6BDB">
            <w:pPr>
              <w:spacing w:after="0" w:line="240" w:lineRule="auto"/>
              <w:rPr>
                <w:ins w:id="5510" w:author="Mohammad Nayeem Hasan" w:date="2024-07-18T15:21:00Z" w16du:dateUtc="2024-07-18T09:21:00Z"/>
                <w:rFonts w:ascii="Times New Roman" w:hAnsi="Times New Roman" w:cs="Times New Roman"/>
                <w:sz w:val="24"/>
                <w:szCs w:val="24"/>
              </w:rPr>
            </w:pPr>
          </w:p>
        </w:tc>
        <w:tc>
          <w:tcPr>
            <w:tcW w:w="1223" w:type="dxa"/>
          </w:tcPr>
          <w:p w14:paraId="41EB6D08" w14:textId="77777777" w:rsidR="00D73460" w:rsidRPr="00DF6BDB" w:rsidDel="00D73460" w:rsidRDefault="00D73460" w:rsidP="00DF6BDB">
            <w:pPr>
              <w:spacing w:after="0" w:line="240" w:lineRule="auto"/>
              <w:rPr>
                <w:ins w:id="5511" w:author="Mohammad Nayeem Hasan" w:date="2024-07-18T15:21:00Z" w16du:dateUtc="2024-07-18T09:21:00Z"/>
                <w:rFonts w:ascii="Times New Roman" w:hAnsi="Times New Roman" w:cs="Times New Roman"/>
                <w:sz w:val="24"/>
                <w:szCs w:val="24"/>
              </w:rPr>
            </w:pPr>
            <w:ins w:id="551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FC2921C" w14:textId="77777777" w:rsidR="00D73460" w:rsidRPr="00DF6BDB" w:rsidDel="00D73460" w:rsidRDefault="00D73460" w:rsidP="00DF6BDB">
            <w:pPr>
              <w:spacing w:after="0" w:line="240" w:lineRule="auto"/>
              <w:rPr>
                <w:ins w:id="5513" w:author="Mohammad Nayeem Hasan" w:date="2024-07-18T15:21:00Z" w16du:dateUtc="2024-07-18T09:21:00Z"/>
                <w:rFonts w:ascii="Times New Roman" w:hAnsi="Times New Roman" w:cs="Times New Roman"/>
                <w:sz w:val="24"/>
                <w:szCs w:val="24"/>
              </w:rPr>
            </w:pPr>
          </w:p>
        </w:tc>
      </w:tr>
      <w:tr w:rsidR="00D73460" w:rsidRPr="00DF6BDB" w:rsidDel="00D73460" w14:paraId="0C994BD6" w14:textId="77777777" w:rsidTr="00755549">
        <w:trPr>
          <w:ins w:id="5514" w:author="Mohammad Nayeem Hasan" w:date="2024-07-18T15:21:00Z"/>
        </w:trPr>
        <w:tc>
          <w:tcPr>
            <w:tcW w:w="1530" w:type="dxa"/>
          </w:tcPr>
          <w:p w14:paraId="6277537C" w14:textId="77777777" w:rsidR="00D73460" w:rsidRPr="00DF6BDB" w:rsidDel="00D73460" w:rsidRDefault="00D73460" w:rsidP="00DF6BDB">
            <w:pPr>
              <w:spacing w:after="0" w:line="240" w:lineRule="auto"/>
              <w:rPr>
                <w:ins w:id="5515" w:author="Mohammad Nayeem Hasan" w:date="2024-07-18T15:21:00Z" w16du:dateUtc="2024-07-18T09:21:00Z"/>
                <w:rFonts w:ascii="Times New Roman" w:hAnsi="Times New Roman" w:cs="Times New Roman"/>
                <w:sz w:val="24"/>
                <w:szCs w:val="24"/>
              </w:rPr>
            </w:pPr>
            <w:ins w:id="5516"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16CA9B35" w14:textId="77777777" w:rsidR="00D73460" w:rsidRPr="00DF6BDB" w:rsidDel="00D73460" w:rsidRDefault="00D73460" w:rsidP="00DF6BDB">
            <w:pPr>
              <w:spacing w:after="0" w:line="240" w:lineRule="auto"/>
              <w:rPr>
                <w:ins w:id="5517" w:author="Mohammad Nayeem Hasan" w:date="2024-07-18T15:21:00Z" w16du:dateUtc="2024-07-18T09:21:00Z"/>
                <w:rFonts w:ascii="Times New Roman" w:hAnsi="Times New Roman" w:cs="Times New Roman"/>
                <w:sz w:val="24"/>
                <w:szCs w:val="24"/>
              </w:rPr>
            </w:pPr>
            <w:ins w:id="5518" w:author="Mohammad Nayeem Hasan" w:date="2024-07-18T15:21:00Z" w16du:dateUtc="2024-07-18T09:21:00Z">
              <w:r w:rsidRPr="00DF6BDB" w:rsidDel="00D73460">
                <w:rPr>
                  <w:rFonts w:ascii="Times New Roman" w:hAnsi="Times New Roman" w:cs="Times New Roman"/>
                  <w:sz w:val="24"/>
                  <w:szCs w:val="24"/>
                </w:rPr>
                <w:t>0.95 (0.51 – 1.77)</w:t>
              </w:r>
            </w:ins>
          </w:p>
        </w:tc>
        <w:tc>
          <w:tcPr>
            <w:tcW w:w="679" w:type="dxa"/>
          </w:tcPr>
          <w:p w14:paraId="75B10DF4" w14:textId="77777777" w:rsidR="00D73460" w:rsidRPr="00DF6BDB" w:rsidDel="00D73460" w:rsidRDefault="00D73460" w:rsidP="00DF6BDB">
            <w:pPr>
              <w:spacing w:after="0" w:line="240" w:lineRule="auto"/>
              <w:rPr>
                <w:ins w:id="5519" w:author="Mohammad Nayeem Hasan" w:date="2024-07-18T15:21:00Z" w16du:dateUtc="2024-07-18T09:21:00Z"/>
                <w:rFonts w:ascii="Times New Roman" w:hAnsi="Times New Roman" w:cs="Times New Roman"/>
                <w:sz w:val="24"/>
                <w:szCs w:val="24"/>
              </w:rPr>
            </w:pPr>
            <w:ins w:id="5520" w:author="Mohammad Nayeem Hasan" w:date="2024-07-18T15:21:00Z" w16du:dateUtc="2024-07-18T09:21:00Z">
              <w:r w:rsidRPr="00DF6BDB" w:rsidDel="00D73460">
                <w:rPr>
                  <w:rFonts w:ascii="Times New Roman" w:hAnsi="Times New Roman" w:cs="Times New Roman"/>
                  <w:sz w:val="24"/>
                  <w:szCs w:val="24"/>
                </w:rPr>
                <w:t>0.875</w:t>
              </w:r>
            </w:ins>
          </w:p>
        </w:tc>
        <w:tc>
          <w:tcPr>
            <w:tcW w:w="1224" w:type="dxa"/>
          </w:tcPr>
          <w:p w14:paraId="24713158" w14:textId="77777777" w:rsidR="00D73460" w:rsidRPr="00DF6BDB" w:rsidDel="00D73460" w:rsidRDefault="00D73460" w:rsidP="00DF6BDB">
            <w:pPr>
              <w:spacing w:after="0" w:line="240" w:lineRule="auto"/>
              <w:rPr>
                <w:ins w:id="5521" w:author="Mohammad Nayeem Hasan" w:date="2024-07-18T15:21:00Z" w16du:dateUtc="2024-07-18T09:21:00Z"/>
                <w:rFonts w:ascii="Times New Roman" w:hAnsi="Times New Roman" w:cs="Times New Roman"/>
                <w:sz w:val="24"/>
                <w:szCs w:val="24"/>
              </w:rPr>
            </w:pPr>
            <w:ins w:id="5522" w:author="Mohammad Nayeem Hasan" w:date="2024-07-18T15:21:00Z" w16du:dateUtc="2024-07-18T09:21:00Z">
              <w:r w:rsidRPr="00DF6BDB" w:rsidDel="00D73460">
                <w:rPr>
                  <w:rFonts w:ascii="Times New Roman" w:hAnsi="Times New Roman" w:cs="Times New Roman"/>
                  <w:sz w:val="24"/>
                  <w:szCs w:val="24"/>
                </w:rPr>
                <w:t>0.79 (0.40 - 1.56)</w:t>
              </w:r>
            </w:ins>
          </w:p>
        </w:tc>
        <w:tc>
          <w:tcPr>
            <w:tcW w:w="749" w:type="dxa"/>
          </w:tcPr>
          <w:p w14:paraId="257EBF6F" w14:textId="77777777" w:rsidR="00D73460" w:rsidRPr="00DF6BDB" w:rsidDel="00D73460" w:rsidRDefault="00D73460" w:rsidP="00DF6BDB">
            <w:pPr>
              <w:spacing w:after="0" w:line="240" w:lineRule="auto"/>
              <w:rPr>
                <w:ins w:id="5523" w:author="Mohammad Nayeem Hasan" w:date="2024-07-18T15:21:00Z" w16du:dateUtc="2024-07-18T09:21:00Z"/>
                <w:rFonts w:ascii="Times New Roman" w:hAnsi="Times New Roman" w:cs="Times New Roman"/>
                <w:sz w:val="24"/>
                <w:szCs w:val="24"/>
              </w:rPr>
            </w:pPr>
            <w:ins w:id="5524" w:author="Mohammad Nayeem Hasan" w:date="2024-07-18T15:21:00Z" w16du:dateUtc="2024-07-18T09:21:00Z">
              <w:r w:rsidRPr="00DF6BDB" w:rsidDel="00D73460">
                <w:rPr>
                  <w:rFonts w:ascii="Times New Roman" w:hAnsi="Times New Roman" w:cs="Times New Roman"/>
                  <w:sz w:val="24"/>
                  <w:szCs w:val="24"/>
                </w:rPr>
                <w:t>0.498</w:t>
              </w:r>
            </w:ins>
          </w:p>
        </w:tc>
        <w:tc>
          <w:tcPr>
            <w:tcW w:w="1223" w:type="dxa"/>
          </w:tcPr>
          <w:p w14:paraId="0A82BD39" w14:textId="77777777" w:rsidR="00D73460" w:rsidRPr="00DF6BDB" w:rsidDel="00D73460" w:rsidRDefault="00D73460" w:rsidP="00DF6BDB">
            <w:pPr>
              <w:spacing w:after="0" w:line="240" w:lineRule="auto"/>
              <w:rPr>
                <w:ins w:id="5525" w:author="Mohammad Nayeem Hasan" w:date="2024-07-18T15:21:00Z" w16du:dateUtc="2024-07-18T09:21:00Z"/>
                <w:rFonts w:ascii="Times New Roman" w:hAnsi="Times New Roman" w:cs="Times New Roman"/>
                <w:sz w:val="24"/>
                <w:szCs w:val="24"/>
              </w:rPr>
            </w:pPr>
            <w:ins w:id="5526" w:author="Mohammad Nayeem Hasan" w:date="2024-07-18T15:21:00Z" w16du:dateUtc="2024-07-18T09:21:00Z">
              <w:r w:rsidRPr="00DF6BDB" w:rsidDel="00D73460">
                <w:rPr>
                  <w:rFonts w:ascii="Times New Roman" w:hAnsi="Times New Roman" w:cs="Times New Roman"/>
                  <w:sz w:val="24"/>
                  <w:szCs w:val="24"/>
                </w:rPr>
                <w:t>1.05 (0.46 - 2.40)</w:t>
              </w:r>
            </w:ins>
          </w:p>
        </w:tc>
        <w:tc>
          <w:tcPr>
            <w:tcW w:w="749" w:type="dxa"/>
          </w:tcPr>
          <w:p w14:paraId="54A1FA83" w14:textId="77777777" w:rsidR="00D73460" w:rsidRPr="00DF6BDB" w:rsidDel="00D73460" w:rsidRDefault="00D73460" w:rsidP="00DF6BDB">
            <w:pPr>
              <w:spacing w:after="0" w:line="240" w:lineRule="auto"/>
              <w:rPr>
                <w:ins w:id="5527" w:author="Mohammad Nayeem Hasan" w:date="2024-07-18T15:21:00Z" w16du:dateUtc="2024-07-18T09:21:00Z"/>
                <w:rFonts w:ascii="Times New Roman" w:hAnsi="Times New Roman" w:cs="Times New Roman"/>
                <w:sz w:val="24"/>
                <w:szCs w:val="24"/>
              </w:rPr>
            </w:pPr>
            <w:ins w:id="5528" w:author="Mohammad Nayeem Hasan" w:date="2024-07-18T15:21:00Z" w16du:dateUtc="2024-07-18T09:21:00Z">
              <w:r w:rsidRPr="00DF6BDB" w:rsidDel="00D73460">
                <w:rPr>
                  <w:rFonts w:ascii="Times New Roman" w:hAnsi="Times New Roman" w:cs="Times New Roman"/>
                  <w:sz w:val="24"/>
                  <w:szCs w:val="24"/>
                </w:rPr>
                <w:t>0.913</w:t>
              </w:r>
            </w:ins>
          </w:p>
        </w:tc>
        <w:tc>
          <w:tcPr>
            <w:tcW w:w="1223" w:type="dxa"/>
          </w:tcPr>
          <w:p w14:paraId="65146661" w14:textId="77777777" w:rsidR="00D73460" w:rsidRPr="00DF6BDB" w:rsidDel="00D73460" w:rsidRDefault="00D73460" w:rsidP="00DF6BDB">
            <w:pPr>
              <w:spacing w:after="0" w:line="240" w:lineRule="auto"/>
              <w:rPr>
                <w:ins w:id="5529" w:author="Mohammad Nayeem Hasan" w:date="2024-07-18T15:21:00Z" w16du:dateUtc="2024-07-18T09:21:00Z"/>
                <w:rFonts w:ascii="Times New Roman" w:hAnsi="Times New Roman" w:cs="Times New Roman"/>
                <w:sz w:val="24"/>
                <w:szCs w:val="24"/>
              </w:rPr>
            </w:pPr>
            <w:ins w:id="5530" w:author="Mohammad Nayeem Hasan" w:date="2024-07-18T15:21:00Z" w16du:dateUtc="2024-07-18T09:21:00Z">
              <w:r w:rsidRPr="00DF6BDB" w:rsidDel="00D73460">
                <w:rPr>
                  <w:rFonts w:ascii="Times New Roman" w:hAnsi="Times New Roman" w:cs="Times New Roman"/>
                  <w:sz w:val="24"/>
                  <w:szCs w:val="24"/>
                </w:rPr>
                <w:t>0.84 (0.33 -2.13)</w:t>
              </w:r>
            </w:ins>
          </w:p>
        </w:tc>
        <w:tc>
          <w:tcPr>
            <w:tcW w:w="749" w:type="dxa"/>
          </w:tcPr>
          <w:p w14:paraId="5AA87B91" w14:textId="77777777" w:rsidR="00D73460" w:rsidRPr="00DF6BDB" w:rsidDel="00D73460" w:rsidRDefault="00D73460" w:rsidP="00DF6BDB">
            <w:pPr>
              <w:spacing w:after="0" w:line="240" w:lineRule="auto"/>
              <w:rPr>
                <w:ins w:id="5531" w:author="Mohammad Nayeem Hasan" w:date="2024-07-18T15:21:00Z" w16du:dateUtc="2024-07-18T09:21:00Z"/>
                <w:rFonts w:ascii="Times New Roman" w:hAnsi="Times New Roman" w:cs="Times New Roman"/>
                <w:sz w:val="24"/>
                <w:szCs w:val="24"/>
              </w:rPr>
            </w:pPr>
            <w:ins w:id="5532" w:author="Mohammad Nayeem Hasan" w:date="2024-07-18T15:21:00Z" w16du:dateUtc="2024-07-18T09:21:00Z">
              <w:r w:rsidRPr="00DF6BDB" w:rsidDel="00D73460">
                <w:rPr>
                  <w:rFonts w:ascii="Times New Roman" w:hAnsi="Times New Roman" w:cs="Times New Roman"/>
                  <w:sz w:val="24"/>
                  <w:szCs w:val="24"/>
                </w:rPr>
                <w:t>0.720</w:t>
              </w:r>
            </w:ins>
          </w:p>
        </w:tc>
      </w:tr>
      <w:tr w:rsidR="00D73460" w:rsidRPr="00DF6BDB" w:rsidDel="00D73460" w14:paraId="7439DFA8" w14:textId="77777777" w:rsidTr="00755549">
        <w:trPr>
          <w:ins w:id="5533" w:author="Mohammad Nayeem Hasan" w:date="2024-07-18T15:21:00Z"/>
        </w:trPr>
        <w:tc>
          <w:tcPr>
            <w:tcW w:w="1530" w:type="dxa"/>
          </w:tcPr>
          <w:p w14:paraId="6FFF0244" w14:textId="77777777" w:rsidR="00D73460" w:rsidRPr="00DF6BDB" w:rsidDel="00D73460" w:rsidRDefault="00D73460" w:rsidP="00DF6BDB">
            <w:pPr>
              <w:spacing w:after="0" w:line="240" w:lineRule="auto"/>
              <w:rPr>
                <w:ins w:id="5534" w:author="Mohammad Nayeem Hasan" w:date="2024-07-18T15:21:00Z" w16du:dateUtc="2024-07-18T09:21:00Z"/>
                <w:rFonts w:ascii="Times New Roman" w:hAnsi="Times New Roman" w:cs="Times New Roman"/>
                <w:sz w:val="24"/>
                <w:szCs w:val="24"/>
              </w:rPr>
            </w:pPr>
            <w:ins w:id="5535" w:author="Mohammad Nayeem Hasan" w:date="2024-07-18T15:21:00Z" w16du:dateUtc="2024-07-18T09:21:00Z">
              <w:r w:rsidRPr="00DF6BDB" w:rsidDel="00D73460">
                <w:rPr>
                  <w:rFonts w:ascii="Times New Roman" w:hAnsi="Times New Roman" w:cs="Times New Roman"/>
                  <w:sz w:val="24"/>
                  <w:szCs w:val="24"/>
                </w:rPr>
                <w:t>Place of residence</w:t>
              </w:r>
            </w:ins>
          </w:p>
        </w:tc>
        <w:tc>
          <w:tcPr>
            <w:tcW w:w="1224" w:type="dxa"/>
          </w:tcPr>
          <w:p w14:paraId="2506ED61" w14:textId="77777777" w:rsidR="00D73460" w:rsidRPr="00DF6BDB" w:rsidDel="00D73460" w:rsidRDefault="00D73460" w:rsidP="00DF6BDB">
            <w:pPr>
              <w:spacing w:after="0" w:line="240" w:lineRule="auto"/>
              <w:rPr>
                <w:ins w:id="5536" w:author="Mohammad Nayeem Hasan" w:date="2024-07-18T15:21:00Z" w16du:dateUtc="2024-07-18T09:21:00Z"/>
                <w:rFonts w:ascii="Times New Roman" w:hAnsi="Times New Roman" w:cs="Times New Roman"/>
                <w:sz w:val="24"/>
                <w:szCs w:val="24"/>
              </w:rPr>
            </w:pPr>
          </w:p>
        </w:tc>
        <w:tc>
          <w:tcPr>
            <w:tcW w:w="679" w:type="dxa"/>
          </w:tcPr>
          <w:p w14:paraId="15CD73B0" w14:textId="77777777" w:rsidR="00D73460" w:rsidRPr="00DF6BDB" w:rsidDel="00D73460" w:rsidRDefault="00D73460" w:rsidP="00DF6BDB">
            <w:pPr>
              <w:spacing w:after="0" w:line="240" w:lineRule="auto"/>
              <w:rPr>
                <w:ins w:id="5537" w:author="Mohammad Nayeem Hasan" w:date="2024-07-18T15:21:00Z" w16du:dateUtc="2024-07-18T09:21:00Z"/>
                <w:rFonts w:ascii="Times New Roman" w:hAnsi="Times New Roman" w:cs="Times New Roman"/>
                <w:sz w:val="24"/>
                <w:szCs w:val="24"/>
              </w:rPr>
            </w:pPr>
          </w:p>
        </w:tc>
        <w:tc>
          <w:tcPr>
            <w:tcW w:w="1224" w:type="dxa"/>
          </w:tcPr>
          <w:p w14:paraId="05DBEB6D" w14:textId="77777777" w:rsidR="00D73460" w:rsidRPr="00DF6BDB" w:rsidDel="00D73460" w:rsidRDefault="00D73460" w:rsidP="00DF6BDB">
            <w:pPr>
              <w:spacing w:after="0" w:line="240" w:lineRule="auto"/>
              <w:rPr>
                <w:ins w:id="5538" w:author="Mohammad Nayeem Hasan" w:date="2024-07-18T15:21:00Z" w16du:dateUtc="2024-07-18T09:21:00Z"/>
                <w:rFonts w:ascii="Times New Roman" w:hAnsi="Times New Roman" w:cs="Times New Roman"/>
                <w:sz w:val="24"/>
                <w:szCs w:val="24"/>
              </w:rPr>
            </w:pPr>
          </w:p>
        </w:tc>
        <w:tc>
          <w:tcPr>
            <w:tcW w:w="749" w:type="dxa"/>
          </w:tcPr>
          <w:p w14:paraId="60E368D2" w14:textId="77777777" w:rsidR="00D73460" w:rsidRPr="00DF6BDB" w:rsidDel="00D73460" w:rsidRDefault="00D73460" w:rsidP="00DF6BDB">
            <w:pPr>
              <w:spacing w:after="0" w:line="240" w:lineRule="auto"/>
              <w:rPr>
                <w:ins w:id="5539" w:author="Mohammad Nayeem Hasan" w:date="2024-07-18T15:21:00Z" w16du:dateUtc="2024-07-18T09:21:00Z"/>
                <w:rFonts w:ascii="Times New Roman" w:hAnsi="Times New Roman" w:cs="Times New Roman"/>
                <w:sz w:val="24"/>
                <w:szCs w:val="24"/>
              </w:rPr>
            </w:pPr>
          </w:p>
        </w:tc>
        <w:tc>
          <w:tcPr>
            <w:tcW w:w="1223" w:type="dxa"/>
          </w:tcPr>
          <w:p w14:paraId="0F393149" w14:textId="77777777" w:rsidR="00D73460" w:rsidRPr="00DF6BDB" w:rsidDel="00D73460" w:rsidRDefault="00D73460" w:rsidP="00DF6BDB">
            <w:pPr>
              <w:spacing w:after="0" w:line="240" w:lineRule="auto"/>
              <w:rPr>
                <w:ins w:id="5540" w:author="Mohammad Nayeem Hasan" w:date="2024-07-18T15:21:00Z" w16du:dateUtc="2024-07-18T09:21:00Z"/>
                <w:rFonts w:ascii="Times New Roman" w:hAnsi="Times New Roman" w:cs="Times New Roman"/>
                <w:sz w:val="24"/>
                <w:szCs w:val="24"/>
              </w:rPr>
            </w:pPr>
          </w:p>
        </w:tc>
        <w:tc>
          <w:tcPr>
            <w:tcW w:w="749" w:type="dxa"/>
          </w:tcPr>
          <w:p w14:paraId="20246DB3" w14:textId="77777777" w:rsidR="00D73460" w:rsidRPr="00DF6BDB" w:rsidDel="00D73460" w:rsidRDefault="00D73460" w:rsidP="00DF6BDB">
            <w:pPr>
              <w:spacing w:after="0" w:line="240" w:lineRule="auto"/>
              <w:rPr>
                <w:ins w:id="5541" w:author="Mohammad Nayeem Hasan" w:date="2024-07-18T15:21:00Z" w16du:dateUtc="2024-07-18T09:21:00Z"/>
                <w:rFonts w:ascii="Times New Roman" w:hAnsi="Times New Roman" w:cs="Times New Roman"/>
                <w:sz w:val="24"/>
                <w:szCs w:val="24"/>
              </w:rPr>
            </w:pPr>
          </w:p>
        </w:tc>
        <w:tc>
          <w:tcPr>
            <w:tcW w:w="1223" w:type="dxa"/>
          </w:tcPr>
          <w:p w14:paraId="30913E00" w14:textId="77777777" w:rsidR="00D73460" w:rsidRPr="00DF6BDB" w:rsidDel="00D73460" w:rsidRDefault="00D73460" w:rsidP="00DF6BDB">
            <w:pPr>
              <w:spacing w:after="0" w:line="240" w:lineRule="auto"/>
              <w:rPr>
                <w:ins w:id="5542" w:author="Mohammad Nayeem Hasan" w:date="2024-07-18T15:21:00Z" w16du:dateUtc="2024-07-18T09:21:00Z"/>
                <w:rFonts w:ascii="Times New Roman" w:hAnsi="Times New Roman" w:cs="Times New Roman"/>
                <w:sz w:val="24"/>
                <w:szCs w:val="24"/>
              </w:rPr>
            </w:pPr>
          </w:p>
        </w:tc>
        <w:tc>
          <w:tcPr>
            <w:tcW w:w="749" w:type="dxa"/>
          </w:tcPr>
          <w:p w14:paraId="4F0454E6" w14:textId="77777777" w:rsidR="00D73460" w:rsidRPr="00DF6BDB" w:rsidDel="00D73460" w:rsidRDefault="00D73460" w:rsidP="00DF6BDB">
            <w:pPr>
              <w:spacing w:after="0" w:line="240" w:lineRule="auto"/>
              <w:rPr>
                <w:ins w:id="5543" w:author="Mohammad Nayeem Hasan" w:date="2024-07-18T15:21:00Z" w16du:dateUtc="2024-07-18T09:21:00Z"/>
                <w:rFonts w:ascii="Times New Roman" w:hAnsi="Times New Roman" w:cs="Times New Roman"/>
                <w:sz w:val="24"/>
                <w:szCs w:val="24"/>
              </w:rPr>
            </w:pPr>
          </w:p>
        </w:tc>
      </w:tr>
      <w:tr w:rsidR="00D73460" w:rsidRPr="00DF6BDB" w:rsidDel="00D73460" w14:paraId="2DDEA4FB" w14:textId="77777777" w:rsidTr="00755549">
        <w:trPr>
          <w:ins w:id="5544" w:author="Mohammad Nayeem Hasan" w:date="2024-07-18T15:21:00Z"/>
        </w:trPr>
        <w:tc>
          <w:tcPr>
            <w:tcW w:w="1530" w:type="dxa"/>
          </w:tcPr>
          <w:p w14:paraId="6B4623A5" w14:textId="77777777" w:rsidR="00D73460" w:rsidRPr="00DF6BDB" w:rsidDel="00D73460" w:rsidRDefault="00D73460" w:rsidP="00DF6BDB">
            <w:pPr>
              <w:spacing w:after="0" w:line="240" w:lineRule="auto"/>
              <w:rPr>
                <w:ins w:id="5545" w:author="Mohammad Nayeem Hasan" w:date="2024-07-18T15:21:00Z" w16du:dateUtc="2024-07-18T09:21:00Z"/>
                <w:rFonts w:ascii="Times New Roman" w:hAnsi="Times New Roman" w:cs="Times New Roman"/>
                <w:sz w:val="24"/>
                <w:szCs w:val="24"/>
              </w:rPr>
            </w:pPr>
            <w:ins w:id="5546" w:author="Mohammad Nayeem Hasan" w:date="2024-07-18T15:21:00Z" w16du:dateUtc="2024-07-18T09:21:00Z">
              <w:r w:rsidRPr="00DF6BDB" w:rsidDel="00D73460">
                <w:rPr>
                  <w:rFonts w:ascii="Times New Roman" w:hAnsi="Times New Roman" w:cs="Times New Roman"/>
                  <w:sz w:val="24"/>
                  <w:szCs w:val="24"/>
                </w:rPr>
                <w:t>Rural</w:t>
              </w:r>
            </w:ins>
          </w:p>
        </w:tc>
        <w:tc>
          <w:tcPr>
            <w:tcW w:w="1224" w:type="dxa"/>
          </w:tcPr>
          <w:p w14:paraId="7CD25544" w14:textId="77777777" w:rsidR="00D73460" w:rsidRPr="00DF6BDB" w:rsidDel="00D73460" w:rsidRDefault="00D73460" w:rsidP="00DF6BDB">
            <w:pPr>
              <w:spacing w:after="0" w:line="240" w:lineRule="auto"/>
              <w:rPr>
                <w:ins w:id="5547" w:author="Mohammad Nayeem Hasan" w:date="2024-07-18T15:21:00Z" w16du:dateUtc="2024-07-18T09:21:00Z"/>
                <w:rFonts w:ascii="Times New Roman" w:hAnsi="Times New Roman" w:cs="Times New Roman"/>
                <w:sz w:val="24"/>
                <w:szCs w:val="24"/>
              </w:rPr>
            </w:pPr>
            <w:ins w:id="5548"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C1E1A4D" w14:textId="77777777" w:rsidR="00D73460" w:rsidRPr="00DF6BDB" w:rsidDel="00D73460" w:rsidRDefault="00D73460" w:rsidP="00DF6BDB">
            <w:pPr>
              <w:spacing w:after="0" w:line="240" w:lineRule="auto"/>
              <w:rPr>
                <w:ins w:id="5549" w:author="Mohammad Nayeem Hasan" w:date="2024-07-18T15:21:00Z" w16du:dateUtc="2024-07-18T09:21:00Z"/>
                <w:rFonts w:ascii="Times New Roman" w:hAnsi="Times New Roman" w:cs="Times New Roman"/>
                <w:sz w:val="24"/>
                <w:szCs w:val="24"/>
              </w:rPr>
            </w:pPr>
          </w:p>
        </w:tc>
        <w:tc>
          <w:tcPr>
            <w:tcW w:w="1224" w:type="dxa"/>
          </w:tcPr>
          <w:p w14:paraId="19E3B48C" w14:textId="77777777" w:rsidR="00D73460" w:rsidRPr="00DF6BDB" w:rsidDel="00D73460" w:rsidRDefault="00D73460" w:rsidP="00DF6BDB">
            <w:pPr>
              <w:spacing w:after="0" w:line="240" w:lineRule="auto"/>
              <w:rPr>
                <w:ins w:id="5550" w:author="Mohammad Nayeem Hasan" w:date="2024-07-18T15:21:00Z" w16du:dateUtc="2024-07-18T09:21:00Z"/>
                <w:rFonts w:ascii="Times New Roman" w:hAnsi="Times New Roman" w:cs="Times New Roman"/>
                <w:sz w:val="24"/>
                <w:szCs w:val="24"/>
              </w:rPr>
            </w:pPr>
            <w:ins w:id="555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F9217A8" w14:textId="77777777" w:rsidR="00D73460" w:rsidRPr="00DF6BDB" w:rsidDel="00D73460" w:rsidRDefault="00D73460" w:rsidP="00DF6BDB">
            <w:pPr>
              <w:spacing w:after="0" w:line="240" w:lineRule="auto"/>
              <w:rPr>
                <w:ins w:id="5552" w:author="Mohammad Nayeem Hasan" w:date="2024-07-18T15:21:00Z" w16du:dateUtc="2024-07-18T09:21:00Z"/>
                <w:rFonts w:ascii="Times New Roman" w:hAnsi="Times New Roman" w:cs="Times New Roman"/>
                <w:sz w:val="24"/>
                <w:szCs w:val="24"/>
              </w:rPr>
            </w:pPr>
          </w:p>
        </w:tc>
        <w:tc>
          <w:tcPr>
            <w:tcW w:w="1223" w:type="dxa"/>
          </w:tcPr>
          <w:p w14:paraId="32A255BC" w14:textId="77777777" w:rsidR="00D73460" w:rsidRPr="00DF6BDB" w:rsidDel="00D73460" w:rsidRDefault="00D73460" w:rsidP="00DF6BDB">
            <w:pPr>
              <w:spacing w:after="0" w:line="240" w:lineRule="auto"/>
              <w:rPr>
                <w:ins w:id="5553" w:author="Mohammad Nayeem Hasan" w:date="2024-07-18T15:21:00Z" w16du:dateUtc="2024-07-18T09:21:00Z"/>
                <w:rFonts w:ascii="Times New Roman" w:hAnsi="Times New Roman" w:cs="Times New Roman"/>
                <w:sz w:val="24"/>
                <w:szCs w:val="24"/>
              </w:rPr>
            </w:pPr>
            <w:ins w:id="555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8BFCEA3" w14:textId="77777777" w:rsidR="00D73460" w:rsidRPr="00DF6BDB" w:rsidDel="00D73460" w:rsidRDefault="00D73460" w:rsidP="00DF6BDB">
            <w:pPr>
              <w:spacing w:after="0" w:line="240" w:lineRule="auto"/>
              <w:rPr>
                <w:ins w:id="5555" w:author="Mohammad Nayeem Hasan" w:date="2024-07-18T15:21:00Z" w16du:dateUtc="2024-07-18T09:21:00Z"/>
                <w:rFonts w:ascii="Times New Roman" w:hAnsi="Times New Roman" w:cs="Times New Roman"/>
                <w:sz w:val="24"/>
                <w:szCs w:val="24"/>
              </w:rPr>
            </w:pPr>
          </w:p>
        </w:tc>
        <w:tc>
          <w:tcPr>
            <w:tcW w:w="1223" w:type="dxa"/>
          </w:tcPr>
          <w:p w14:paraId="116705AE" w14:textId="77777777" w:rsidR="00D73460" w:rsidRPr="00DF6BDB" w:rsidDel="00D73460" w:rsidRDefault="00D73460" w:rsidP="00DF6BDB">
            <w:pPr>
              <w:spacing w:after="0" w:line="240" w:lineRule="auto"/>
              <w:rPr>
                <w:ins w:id="5556" w:author="Mohammad Nayeem Hasan" w:date="2024-07-18T15:21:00Z" w16du:dateUtc="2024-07-18T09:21:00Z"/>
                <w:rFonts w:ascii="Times New Roman" w:hAnsi="Times New Roman" w:cs="Times New Roman"/>
                <w:sz w:val="24"/>
                <w:szCs w:val="24"/>
              </w:rPr>
            </w:pPr>
            <w:ins w:id="555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8519C1C" w14:textId="77777777" w:rsidR="00D73460" w:rsidRPr="00DF6BDB" w:rsidDel="00D73460" w:rsidRDefault="00D73460" w:rsidP="00DF6BDB">
            <w:pPr>
              <w:spacing w:after="0" w:line="240" w:lineRule="auto"/>
              <w:rPr>
                <w:ins w:id="5558" w:author="Mohammad Nayeem Hasan" w:date="2024-07-18T15:21:00Z" w16du:dateUtc="2024-07-18T09:21:00Z"/>
                <w:rFonts w:ascii="Times New Roman" w:hAnsi="Times New Roman" w:cs="Times New Roman"/>
                <w:sz w:val="24"/>
                <w:szCs w:val="24"/>
              </w:rPr>
            </w:pPr>
          </w:p>
        </w:tc>
      </w:tr>
      <w:tr w:rsidR="00D73460" w:rsidRPr="00DF6BDB" w:rsidDel="00D73460" w14:paraId="740A2149" w14:textId="77777777" w:rsidTr="00755549">
        <w:trPr>
          <w:ins w:id="5559" w:author="Mohammad Nayeem Hasan" w:date="2024-07-18T15:21:00Z"/>
        </w:trPr>
        <w:tc>
          <w:tcPr>
            <w:tcW w:w="1530" w:type="dxa"/>
          </w:tcPr>
          <w:p w14:paraId="516BFD9C" w14:textId="77777777" w:rsidR="00D73460" w:rsidRPr="00DF6BDB" w:rsidDel="00D73460" w:rsidRDefault="00D73460" w:rsidP="00DF6BDB">
            <w:pPr>
              <w:spacing w:after="0" w:line="240" w:lineRule="auto"/>
              <w:rPr>
                <w:ins w:id="5560" w:author="Mohammad Nayeem Hasan" w:date="2024-07-18T15:21:00Z" w16du:dateUtc="2024-07-18T09:21:00Z"/>
                <w:rFonts w:ascii="Times New Roman" w:hAnsi="Times New Roman" w:cs="Times New Roman"/>
                <w:sz w:val="24"/>
                <w:szCs w:val="24"/>
              </w:rPr>
            </w:pPr>
            <w:ins w:id="5561" w:author="Mohammad Nayeem Hasan" w:date="2024-07-18T15:21:00Z" w16du:dateUtc="2024-07-18T09:21:00Z">
              <w:r w:rsidRPr="00DF6BDB" w:rsidDel="00D73460">
                <w:rPr>
                  <w:rFonts w:ascii="Times New Roman" w:hAnsi="Times New Roman" w:cs="Times New Roman"/>
                  <w:sz w:val="24"/>
                  <w:szCs w:val="24"/>
                </w:rPr>
                <w:t>Urban</w:t>
              </w:r>
            </w:ins>
          </w:p>
        </w:tc>
        <w:tc>
          <w:tcPr>
            <w:tcW w:w="1224" w:type="dxa"/>
          </w:tcPr>
          <w:p w14:paraId="36ED2E00" w14:textId="77777777" w:rsidR="00D73460" w:rsidRPr="00DF6BDB" w:rsidDel="00D73460" w:rsidRDefault="00D73460" w:rsidP="00DF6BDB">
            <w:pPr>
              <w:spacing w:after="0" w:line="240" w:lineRule="auto"/>
              <w:rPr>
                <w:ins w:id="5562" w:author="Mohammad Nayeem Hasan" w:date="2024-07-18T15:21:00Z" w16du:dateUtc="2024-07-18T09:21:00Z"/>
                <w:rFonts w:ascii="Times New Roman" w:hAnsi="Times New Roman" w:cs="Times New Roman"/>
                <w:sz w:val="24"/>
                <w:szCs w:val="24"/>
              </w:rPr>
            </w:pPr>
            <w:ins w:id="5563" w:author="Mohammad Nayeem Hasan" w:date="2024-07-18T15:21:00Z" w16du:dateUtc="2024-07-18T09:21:00Z">
              <w:r w:rsidRPr="00DF6BDB" w:rsidDel="00D73460">
                <w:rPr>
                  <w:rFonts w:ascii="Times New Roman" w:hAnsi="Times New Roman" w:cs="Times New Roman"/>
                  <w:sz w:val="24"/>
                  <w:szCs w:val="24"/>
                </w:rPr>
                <w:t>0.99 (0.62 -1.56)</w:t>
              </w:r>
            </w:ins>
          </w:p>
        </w:tc>
        <w:tc>
          <w:tcPr>
            <w:tcW w:w="679" w:type="dxa"/>
          </w:tcPr>
          <w:p w14:paraId="440A9828" w14:textId="77777777" w:rsidR="00D73460" w:rsidRPr="00DF6BDB" w:rsidDel="00D73460" w:rsidRDefault="00D73460" w:rsidP="00DF6BDB">
            <w:pPr>
              <w:spacing w:after="0" w:line="240" w:lineRule="auto"/>
              <w:rPr>
                <w:ins w:id="5564" w:author="Mohammad Nayeem Hasan" w:date="2024-07-18T15:21:00Z" w16du:dateUtc="2024-07-18T09:21:00Z"/>
                <w:rFonts w:ascii="Times New Roman" w:hAnsi="Times New Roman" w:cs="Times New Roman"/>
                <w:sz w:val="24"/>
                <w:szCs w:val="24"/>
              </w:rPr>
            </w:pPr>
            <w:ins w:id="5565" w:author="Mohammad Nayeem Hasan" w:date="2024-07-18T15:21:00Z" w16du:dateUtc="2024-07-18T09:21:00Z">
              <w:r w:rsidRPr="00DF6BDB" w:rsidDel="00D73460">
                <w:rPr>
                  <w:rFonts w:ascii="Times New Roman" w:hAnsi="Times New Roman" w:cs="Times New Roman"/>
                  <w:sz w:val="24"/>
                  <w:szCs w:val="24"/>
                </w:rPr>
                <w:t>0.948</w:t>
              </w:r>
            </w:ins>
          </w:p>
        </w:tc>
        <w:tc>
          <w:tcPr>
            <w:tcW w:w="1224" w:type="dxa"/>
          </w:tcPr>
          <w:p w14:paraId="657C0E6C" w14:textId="77777777" w:rsidR="00D73460" w:rsidRPr="00DF6BDB" w:rsidDel="00D73460" w:rsidRDefault="00D73460" w:rsidP="00DF6BDB">
            <w:pPr>
              <w:spacing w:after="0" w:line="240" w:lineRule="auto"/>
              <w:rPr>
                <w:ins w:id="5566" w:author="Mohammad Nayeem Hasan" w:date="2024-07-18T15:21:00Z" w16du:dateUtc="2024-07-18T09:21:00Z"/>
                <w:rFonts w:ascii="Times New Roman" w:hAnsi="Times New Roman" w:cs="Times New Roman"/>
                <w:sz w:val="24"/>
                <w:szCs w:val="24"/>
              </w:rPr>
            </w:pPr>
            <w:ins w:id="5567" w:author="Mohammad Nayeem Hasan" w:date="2024-07-18T15:21:00Z" w16du:dateUtc="2024-07-18T09:21:00Z">
              <w:r w:rsidRPr="00DF6BDB" w:rsidDel="00D73460">
                <w:rPr>
                  <w:rFonts w:ascii="Times New Roman" w:hAnsi="Times New Roman" w:cs="Times New Roman"/>
                  <w:sz w:val="24"/>
                  <w:szCs w:val="24"/>
                </w:rPr>
                <w:t>0.92 (0.56 - 1.53)</w:t>
              </w:r>
            </w:ins>
          </w:p>
        </w:tc>
        <w:tc>
          <w:tcPr>
            <w:tcW w:w="749" w:type="dxa"/>
          </w:tcPr>
          <w:p w14:paraId="6342218B" w14:textId="77777777" w:rsidR="00D73460" w:rsidRPr="00DF6BDB" w:rsidDel="00D73460" w:rsidRDefault="00D73460" w:rsidP="00DF6BDB">
            <w:pPr>
              <w:spacing w:after="0" w:line="240" w:lineRule="auto"/>
              <w:rPr>
                <w:ins w:id="5568" w:author="Mohammad Nayeem Hasan" w:date="2024-07-18T15:21:00Z" w16du:dateUtc="2024-07-18T09:21:00Z"/>
                <w:rFonts w:ascii="Times New Roman" w:hAnsi="Times New Roman" w:cs="Times New Roman"/>
                <w:sz w:val="24"/>
                <w:szCs w:val="24"/>
              </w:rPr>
            </w:pPr>
            <w:ins w:id="5569" w:author="Mohammad Nayeem Hasan" w:date="2024-07-18T15:21:00Z" w16du:dateUtc="2024-07-18T09:21:00Z">
              <w:r w:rsidRPr="00DF6BDB" w:rsidDel="00D73460">
                <w:rPr>
                  <w:rFonts w:ascii="Times New Roman" w:hAnsi="Times New Roman" w:cs="Times New Roman"/>
                  <w:sz w:val="24"/>
                  <w:szCs w:val="24"/>
                </w:rPr>
                <w:t>0.757</w:t>
              </w:r>
            </w:ins>
          </w:p>
        </w:tc>
        <w:tc>
          <w:tcPr>
            <w:tcW w:w="1223" w:type="dxa"/>
          </w:tcPr>
          <w:p w14:paraId="7B0DC94E" w14:textId="77777777" w:rsidR="00D73460" w:rsidRPr="00DF6BDB" w:rsidDel="00D73460" w:rsidRDefault="00D73460" w:rsidP="00DF6BDB">
            <w:pPr>
              <w:spacing w:after="0" w:line="240" w:lineRule="auto"/>
              <w:rPr>
                <w:ins w:id="5570" w:author="Mohammad Nayeem Hasan" w:date="2024-07-18T15:21:00Z" w16du:dateUtc="2024-07-18T09:21:00Z"/>
                <w:rFonts w:ascii="Times New Roman" w:hAnsi="Times New Roman" w:cs="Times New Roman"/>
                <w:sz w:val="24"/>
                <w:szCs w:val="24"/>
              </w:rPr>
            </w:pPr>
            <w:ins w:id="5571" w:author="Mohammad Nayeem Hasan" w:date="2024-07-18T15:21:00Z" w16du:dateUtc="2024-07-18T09:21:00Z">
              <w:r w:rsidRPr="00DF6BDB" w:rsidDel="00D73460">
                <w:rPr>
                  <w:rFonts w:ascii="Times New Roman" w:hAnsi="Times New Roman" w:cs="Times New Roman"/>
                  <w:sz w:val="24"/>
                  <w:szCs w:val="24"/>
                </w:rPr>
                <w:t>0.81 (0.40 - 1.62)</w:t>
              </w:r>
            </w:ins>
          </w:p>
        </w:tc>
        <w:tc>
          <w:tcPr>
            <w:tcW w:w="749" w:type="dxa"/>
          </w:tcPr>
          <w:p w14:paraId="5AF0A02F" w14:textId="77777777" w:rsidR="00D73460" w:rsidRPr="00DF6BDB" w:rsidDel="00D73460" w:rsidRDefault="00D73460" w:rsidP="00DF6BDB">
            <w:pPr>
              <w:spacing w:after="0" w:line="240" w:lineRule="auto"/>
              <w:rPr>
                <w:ins w:id="5572" w:author="Mohammad Nayeem Hasan" w:date="2024-07-18T15:21:00Z" w16du:dateUtc="2024-07-18T09:21:00Z"/>
                <w:rFonts w:ascii="Times New Roman" w:hAnsi="Times New Roman" w:cs="Times New Roman"/>
                <w:sz w:val="24"/>
                <w:szCs w:val="24"/>
              </w:rPr>
            </w:pPr>
            <w:ins w:id="5573" w:author="Mohammad Nayeem Hasan" w:date="2024-07-18T15:21:00Z" w16du:dateUtc="2024-07-18T09:21:00Z">
              <w:r w:rsidRPr="00DF6BDB" w:rsidDel="00D73460">
                <w:rPr>
                  <w:rFonts w:ascii="Times New Roman" w:hAnsi="Times New Roman" w:cs="Times New Roman"/>
                  <w:sz w:val="24"/>
                  <w:szCs w:val="24"/>
                </w:rPr>
                <w:t xml:space="preserve">0.548  </w:t>
              </w:r>
            </w:ins>
          </w:p>
        </w:tc>
        <w:tc>
          <w:tcPr>
            <w:tcW w:w="1223" w:type="dxa"/>
          </w:tcPr>
          <w:p w14:paraId="5C3E05D0" w14:textId="77777777" w:rsidR="00D73460" w:rsidRPr="00DF6BDB" w:rsidDel="00D73460" w:rsidRDefault="00D73460" w:rsidP="00DF6BDB">
            <w:pPr>
              <w:spacing w:after="0" w:line="240" w:lineRule="auto"/>
              <w:rPr>
                <w:ins w:id="5574" w:author="Mohammad Nayeem Hasan" w:date="2024-07-18T15:21:00Z" w16du:dateUtc="2024-07-18T09:21:00Z"/>
                <w:rFonts w:ascii="Times New Roman" w:hAnsi="Times New Roman" w:cs="Times New Roman"/>
                <w:sz w:val="24"/>
                <w:szCs w:val="24"/>
              </w:rPr>
            </w:pPr>
            <w:ins w:id="5575" w:author="Mohammad Nayeem Hasan" w:date="2024-07-18T15:21:00Z" w16du:dateUtc="2024-07-18T09:21:00Z">
              <w:r w:rsidRPr="00DF6BDB" w:rsidDel="00D73460">
                <w:rPr>
                  <w:rFonts w:ascii="Times New Roman" w:hAnsi="Times New Roman" w:cs="Times New Roman"/>
                  <w:sz w:val="24"/>
                  <w:szCs w:val="24"/>
                </w:rPr>
                <w:t>0.68 (0.32 -1.44)</w:t>
              </w:r>
            </w:ins>
          </w:p>
        </w:tc>
        <w:tc>
          <w:tcPr>
            <w:tcW w:w="749" w:type="dxa"/>
          </w:tcPr>
          <w:p w14:paraId="5271D520" w14:textId="77777777" w:rsidR="00D73460" w:rsidRPr="00DF6BDB" w:rsidDel="00D73460" w:rsidRDefault="00D73460" w:rsidP="00DF6BDB">
            <w:pPr>
              <w:spacing w:after="0" w:line="240" w:lineRule="auto"/>
              <w:rPr>
                <w:ins w:id="5576" w:author="Mohammad Nayeem Hasan" w:date="2024-07-18T15:21:00Z" w16du:dateUtc="2024-07-18T09:21:00Z"/>
                <w:rFonts w:ascii="Times New Roman" w:hAnsi="Times New Roman" w:cs="Times New Roman"/>
                <w:sz w:val="24"/>
                <w:szCs w:val="24"/>
              </w:rPr>
            </w:pPr>
            <w:ins w:id="5577" w:author="Mohammad Nayeem Hasan" w:date="2024-07-18T15:21:00Z" w16du:dateUtc="2024-07-18T09:21:00Z">
              <w:r w:rsidRPr="00DF6BDB" w:rsidDel="00D73460">
                <w:rPr>
                  <w:rFonts w:ascii="Times New Roman" w:hAnsi="Times New Roman" w:cs="Times New Roman"/>
                  <w:sz w:val="24"/>
                  <w:szCs w:val="24"/>
                </w:rPr>
                <w:t>0.310</w:t>
              </w:r>
            </w:ins>
          </w:p>
        </w:tc>
      </w:tr>
      <w:tr w:rsidR="00D73460" w:rsidRPr="00DF6BDB" w:rsidDel="00D73460" w14:paraId="39309E2F" w14:textId="77777777" w:rsidTr="00755549">
        <w:trPr>
          <w:ins w:id="5578" w:author="Mohammad Nayeem Hasan" w:date="2024-07-18T15:21:00Z"/>
        </w:trPr>
        <w:tc>
          <w:tcPr>
            <w:tcW w:w="1530" w:type="dxa"/>
          </w:tcPr>
          <w:p w14:paraId="43ABE69B" w14:textId="77777777" w:rsidR="00D73460" w:rsidRPr="00DF6BDB" w:rsidDel="00D73460" w:rsidRDefault="00D73460" w:rsidP="00DF6BDB">
            <w:pPr>
              <w:spacing w:after="0" w:line="240" w:lineRule="auto"/>
              <w:rPr>
                <w:ins w:id="5579" w:author="Mohammad Nayeem Hasan" w:date="2024-07-18T15:21:00Z" w16du:dateUtc="2024-07-18T09:21:00Z"/>
                <w:rFonts w:ascii="Times New Roman" w:hAnsi="Times New Roman" w:cs="Times New Roman"/>
                <w:sz w:val="24"/>
                <w:szCs w:val="24"/>
              </w:rPr>
            </w:pPr>
            <w:ins w:id="5580" w:author="Mohammad Nayeem Hasan" w:date="2024-07-18T15:21:00Z" w16du:dateUtc="2024-07-18T09:21:00Z">
              <w:r w:rsidRPr="00DF6BDB" w:rsidDel="00D73460">
                <w:rPr>
                  <w:rFonts w:ascii="Times New Roman" w:hAnsi="Times New Roman" w:cs="Times New Roman"/>
                  <w:sz w:val="24"/>
                  <w:szCs w:val="24"/>
                </w:rPr>
                <w:t>Division</w:t>
              </w:r>
            </w:ins>
          </w:p>
        </w:tc>
        <w:tc>
          <w:tcPr>
            <w:tcW w:w="1224" w:type="dxa"/>
          </w:tcPr>
          <w:p w14:paraId="34BA902A" w14:textId="77777777" w:rsidR="00D73460" w:rsidRPr="00DF6BDB" w:rsidDel="00D73460" w:rsidRDefault="00D73460" w:rsidP="00DF6BDB">
            <w:pPr>
              <w:spacing w:after="0" w:line="240" w:lineRule="auto"/>
              <w:rPr>
                <w:ins w:id="5581" w:author="Mohammad Nayeem Hasan" w:date="2024-07-18T15:21:00Z" w16du:dateUtc="2024-07-18T09:21:00Z"/>
                <w:rFonts w:ascii="Times New Roman" w:hAnsi="Times New Roman" w:cs="Times New Roman"/>
                <w:sz w:val="24"/>
                <w:szCs w:val="24"/>
              </w:rPr>
            </w:pPr>
          </w:p>
        </w:tc>
        <w:tc>
          <w:tcPr>
            <w:tcW w:w="679" w:type="dxa"/>
          </w:tcPr>
          <w:p w14:paraId="74397C83" w14:textId="77777777" w:rsidR="00D73460" w:rsidRPr="00DF6BDB" w:rsidDel="00D73460" w:rsidRDefault="00D73460" w:rsidP="00DF6BDB">
            <w:pPr>
              <w:spacing w:after="0" w:line="240" w:lineRule="auto"/>
              <w:rPr>
                <w:ins w:id="5582" w:author="Mohammad Nayeem Hasan" w:date="2024-07-18T15:21:00Z" w16du:dateUtc="2024-07-18T09:21:00Z"/>
                <w:rFonts w:ascii="Times New Roman" w:hAnsi="Times New Roman" w:cs="Times New Roman"/>
                <w:sz w:val="24"/>
                <w:szCs w:val="24"/>
              </w:rPr>
            </w:pPr>
          </w:p>
        </w:tc>
        <w:tc>
          <w:tcPr>
            <w:tcW w:w="1224" w:type="dxa"/>
          </w:tcPr>
          <w:p w14:paraId="5C6AA4F3" w14:textId="77777777" w:rsidR="00D73460" w:rsidRPr="00DF6BDB" w:rsidDel="00D73460" w:rsidRDefault="00D73460" w:rsidP="00DF6BDB">
            <w:pPr>
              <w:spacing w:after="0" w:line="240" w:lineRule="auto"/>
              <w:rPr>
                <w:ins w:id="5583" w:author="Mohammad Nayeem Hasan" w:date="2024-07-18T15:21:00Z" w16du:dateUtc="2024-07-18T09:21:00Z"/>
                <w:rFonts w:ascii="Times New Roman" w:hAnsi="Times New Roman" w:cs="Times New Roman"/>
                <w:sz w:val="24"/>
                <w:szCs w:val="24"/>
              </w:rPr>
            </w:pPr>
          </w:p>
        </w:tc>
        <w:tc>
          <w:tcPr>
            <w:tcW w:w="749" w:type="dxa"/>
          </w:tcPr>
          <w:p w14:paraId="0246E5C2" w14:textId="77777777" w:rsidR="00D73460" w:rsidRPr="00DF6BDB" w:rsidDel="00D73460" w:rsidRDefault="00D73460" w:rsidP="00DF6BDB">
            <w:pPr>
              <w:spacing w:after="0" w:line="240" w:lineRule="auto"/>
              <w:rPr>
                <w:ins w:id="5584" w:author="Mohammad Nayeem Hasan" w:date="2024-07-18T15:21:00Z" w16du:dateUtc="2024-07-18T09:21:00Z"/>
                <w:rFonts w:ascii="Times New Roman" w:hAnsi="Times New Roman" w:cs="Times New Roman"/>
                <w:sz w:val="24"/>
                <w:szCs w:val="24"/>
              </w:rPr>
            </w:pPr>
          </w:p>
        </w:tc>
        <w:tc>
          <w:tcPr>
            <w:tcW w:w="1223" w:type="dxa"/>
          </w:tcPr>
          <w:p w14:paraId="74E8F108" w14:textId="77777777" w:rsidR="00D73460" w:rsidRPr="00DF6BDB" w:rsidDel="00D73460" w:rsidRDefault="00D73460" w:rsidP="00DF6BDB">
            <w:pPr>
              <w:spacing w:after="0" w:line="240" w:lineRule="auto"/>
              <w:rPr>
                <w:ins w:id="5585" w:author="Mohammad Nayeem Hasan" w:date="2024-07-18T15:21:00Z" w16du:dateUtc="2024-07-18T09:21:00Z"/>
                <w:rFonts w:ascii="Times New Roman" w:hAnsi="Times New Roman" w:cs="Times New Roman"/>
                <w:sz w:val="24"/>
                <w:szCs w:val="24"/>
              </w:rPr>
            </w:pPr>
          </w:p>
        </w:tc>
        <w:tc>
          <w:tcPr>
            <w:tcW w:w="749" w:type="dxa"/>
          </w:tcPr>
          <w:p w14:paraId="2773AA89" w14:textId="77777777" w:rsidR="00D73460" w:rsidRPr="00DF6BDB" w:rsidDel="00D73460" w:rsidRDefault="00D73460" w:rsidP="00DF6BDB">
            <w:pPr>
              <w:spacing w:after="0" w:line="240" w:lineRule="auto"/>
              <w:rPr>
                <w:ins w:id="5586" w:author="Mohammad Nayeem Hasan" w:date="2024-07-18T15:21:00Z" w16du:dateUtc="2024-07-18T09:21:00Z"/>
                <w:rFonts w:ascii="Times New Roman" w:hAnsi="Times New Roman" w:cs="Times New Roman"/>
                <w:sz w:val="24"/>
                <w:szCs w:val="24"/>
              </w:rPr>
            </w:pPr>
          </w:p>
        </w:tc>
        <w:tc>
          <w:tcPr>
            <w:tcW w:w="1223" w:type="dxa"/>
          </w:tcPr>
          <w:p w14:paraId="1B620018" w14:textId="77777777" w:rsidR="00D73460" w:rsidRPr="00DF6BDB" w:rsidDel="00D73460" w:rsidRDefault="00D73460" w:rsidP="00DF6BDB">
            <w:pPr>
              <w:spacing w:after="0" w:line="240" w:lineRule="auto"/>
              <w:rPr>
                <w:ins w:id="5587" w:author="Mohammad Nayeem Hasan" w:date="2024-07-18T15:21:00Z" w16du:dateUtc="2024-07-18T09:21:00Z"/>
                <w:rFonts w:ascii="Times New Roman" w:hAnsi="Times New Roman" w:cs="Times New Roman"/>
                <w:sz w:val="24"/>
                <w:szCs w:val="24"/>
              </w:rPr>
            </w:pPr>
          </w:p>
        </w:tc>
        <w:tc>
          <w:tcPr>
            <w:tcW w:w="749" w:type="dxa"/>
          </w:tcPr>
          <w:p w14:paraId="19AA66A6" w14:textId="77777777" w:rsidR="00D73460" w:rsidRPr="00DF6BDB" w:rsidDel="00D73460" w:rsidRDefault="00D73460" w:rsidP="00DF6BDB">
            <w:pPr>
              <w:spacing w:after="0" w:line="240" w:lineRule="auto"/>
              <w:rPr>
                <w:ins w:id="5588" w:author="Mohammad Nayeem Hasan" w:date="2024-07-18T15:21:00Z" w16du:dateUtc="2024-07-18T09:21:00Z"/>
                <w:rFonts w:ascii="Times New Roman" w:hAnsi="Times New Roman" w:cs="Times New Roman"/>
                <w:sz w:val="24"/>
                <w:szCs w:val="24"/>
              </w:rPr>
            </w:pPr>
          </w:p>
        </w:tc>
      </w:tr>
      <w:tr w:rsidR="00D73460" w:rsidRPr="00DF6BDB" w:rsidDel="00D73460" w14:paraId="628954A2" w14:textId="77777777" w:rsidTr="00755549">
        <w:trPr>
          <w:ins w:id="5589" w:author="Mohammad Nayeem Hasan" w:date="2024-07-18T15:21:00Z"/>
        </w:trPr>
        <w:tc>
          <w:tcPr>
            <w:tcW w:w="1530" w:type="dxa"/>
          </w:tcPr>
          <w:p w14:paraId="19314D8A" w14:textId="77777777" w:rsidR="00D73460" w:rsidRPr="00DF6BDB" w:rsidDel="00D73460" w:rsidRDefault="00D73460" w:rsidP="00DF6BDB">
            <w:pPr>
              <w:spacing w:after="0" w:line="240" w:lineRule="auto"/>
              <w:rPr>
                <w:ins w:id="5590" w:author="Mohammad Nayeem Hasan" w:date="2024-07-18T15:21:00Z" w16du:dateUtc="2024-07-18T09:21:00Z"/>
                <w:rFonts w:ascii="Times New Roman" w:hAnsi="Times New Roman" w:cs="Times New Roman"/>
                <w:sz w:val="24"/>
                <w:szCs w:val="24"/>
              </w:rPr>
            </w:pPr>
            <w:ins w:id="5591" w:author="Mohammad Nayeem Hasan" w:date="2024-07-18T15:21:00Z" w16du:dateUtc="2024-07-18T09:21:00Z">
              <w:r w:rsidRPr="00DF6BDB" w:rsidDel="00D73460">
                <w:rPr>
                  <w:rFonts w:ascii="Times New Roman" w:hAnsi="Times New Roman" w:cs="Times New Roman"/>
                  <w:sz w:val="24"/>
                  <w:szCs w:val="24"/>
                </w:rPr>
                <w:t>Sylhet</w:t>
              </w:r>
            </w:ins>
          </w:p>
        </w:tc>
        <w:tc>
          <w:tcPr>
            <w:tcW w:w="1224" w:type="dxa"/>
          </w:tcPr>
          <w:p w14:paraId="13786028" w14:textId="77777777" w:rsidR="00D73460" w:rsidRPr="00DF6BDB" w:rsidDel="00D73460" w:rsidRDefault="00D73460" w:rsidP="00DF6BDB">
            <w:pPr>
              <w:spacing w:after="0" w:line="240" w:lineRule="auto"/>
              <w:rPr>
                <w:ins w:id="5592" w:author="Mohammad Nayeem Hasan" w:date="2024-07-18T15:21:00Z" w16du:dateUtc="2024-07-18T09:21:00Z"/>
                <w:rFonts w:ascii="Times New Roman" w:hAnsi="Times New Roman" w:cs="Times New Roman"/>
                <w:sz w:val="24"/>
                <w:szCs w:val="24"/>
              </w:rPr>
            </w:pPr>
            <w:ins w:id="5593"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0C0D9AC7" w14:textId="77777777" w:rsidR="00D73460" w:rsidRPr="00DF6BDB" w:rsidDel="00D73460" w:rsidRDefault="00D73460" w:rsidP="00DF6BDB">
            <w:pPr>
              <w:spacing w:after="0" w:line="240" w:lineRule="auto"/>
              <w:rPr>
                <w:ins w:id="5594" w:author="Mohammad Nayeem Hasan" w:date="2024-07-18T15:21:00Z" w16du:dateUtc="2024-07-18T09:21:00Z"/>
                <w:rFonts w:ascii="Times New Roman" w:hAnsi="Times New Roman" w:cs="Times New Roman"/>
                <w:sz w:val="24"/>
                <w:szCs w:val="24"/>
              </w:rPr>
            </w:pPr>
          </w:p>
        </w:tc>
        <w:tc>
          <w:tcPr>
            <w:tcW w:w="1224" w:type="dxa"/>
          </w:tcPr>
          <w:p w14:paraId="00F77945" w14:textId="77777777" w:rsidR="00D73460" w:rsidRPr="00DF6BDB" w:rsidDel="00D73460" w:rsidRDefault="00D73460" w:rsidP="00DF6BDB">
            <w:pPr>
              <w:spacing w:after="0" w:line="240" w:lineRule="auto"/>
              <w:rPr>
                <w:ins w:id="5595" w:author="Mohammad Nayeem Hasan" w:date="2024-07-18T15:21:00Z" w16du:dateUtc="2024-07-18T09:21:00Z"/>
                <w:rFonts w:ascii="Times New Roman" w:hAnsi="Times New Roman" w:cs="Times New Roman"/>
                <w:sz w:val="24"/>
                <w:szCs w:val="24"/>
              </w:rPr>
            </w:pPr>
            <w:ins w:id="559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0F40FA7" w14:textId="77777777" w:rsidR="00D73460" w:rsidRPr="00DF6BDB" w:rsidDel="00D73460" w:rsidRDefault="00D73460" w:rsidP="00DF6BDB">
            <w:pPr>
              <w:spacing w:after="0" w:line="240" w:lineRule="auto"/>
              <w:rPr>
                <w:ins w:id="5597" w:author="Mohammad Nayeem Hasan" w:date="2024-07-18T15:21:00Z" w16du:dateUtc="2024-07-18T09:21:00Z"/>
                <w:rFonts w:ascii="Times New Roman" w:hAnsi="Times New Roman" w:cs="Times New Roman"/>
                <w:sz w:val="24"/>
                <w:szCs w:val="24"/>
              </w:rPr>
            </w:pPr>
          </w:p>
        </w:tc>
        <w:tc>
          <w:tcPr>
            <w:tcW w:w="1223" w:type="dxa"/>
          </w:tcPr>
          <w:p w14:paraId="1E094D5E" w14:textId="77777777" w:rsidR="00D73460" w:rsidRPr="00DF6BDB" w:rsidDel="00D73460" w:rsidRDefault="00D73460" w:rsidP="00DF6BDB">
            <w:pPr>
              <w:spacing w:after="0" w:line="240" w:lineRule="auto"/>
              <w:rPr>
                <w:ins w:id="5598" w:author="Mohammad Nayeem Hasan" w:date="2024-07-18T15:21:00Z" w16du:dateUtc="2024-07-18T09:21:00Z"/>
                <w:rFonts w:ascii="Times New Roman" w:hAnsi="Times New Roman" w:cs="Times New Roman"/>
                <w:sz w:val="24"/>
                <w:szCs w:val="24"/>
              </w:rPr>
            </w:pPr>
            <w:ins w:id="559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5E9CA01" w14:textId="77777777" w:rsidR="00D73460" w:rsidRPr="00DF6BDB" w:rsidDel="00D73460" w:rsidRDefault="00D73460" w:rsidP="00DF6BDB">
            <w:pPr>
              <w:spacing w:after="0" w:line="240" w:lineRule="auto"/>
              <w:rPr>
                <w:ins w:id="5600" w:author="Mohammad Nayeem Hasan" w:date="2024-07-18T15:21:00Z" w16du:dateUtc="2024-07-18T09:21:00Z"/>
                <w:rFonts w:ascii="Times New Roman" w:hAnsi="Times New Roman" w:cs="Times New Roman"/>
                <w:sz w:val="24"/>
                <w:szCs w:val="24"/>
              </w:rPr>
            </w:pPr>
          </w:p>
        </w:tc>
        <w:tc>
          <w:tcPr>
            <w:tcW w:w="1223" w:type="dxa"/>
          </w:tcPr>
          <w:p w14:paraId="54F7690F" w14:textId="77777777" w:rsidR="00D73460" w:rsidRPr="00DF6BDB" w:rsidDel="00D73460" w:rsidRDefault="00D73460" w:rsidP="00DF6BDB">
            <w:pPr>
              <w:spacing w:after="0" w:line="240" w:lineRule="auto"/>
              <w:rPr>
                <w:ins w:id="5601" w:author="Mohammad Nayeem Hasan" w:date="2024-07-18T15:21:00Z" w16du:dateUtc="2024-07-18T09:21:00Z"/>
                <w:rFonts w:ascii="Times New Roman" w:hAnsi="Times New Roman" w:cs="Times New Roman"/>
                <w:sz w:val="24"/>
                <w:szCs w:val="24"/>
              </w:rPr>
            </w:pPr>
            <w:ins w:id="560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2863AC5" w14:textId="77777777" w:rsidR="00D73460" w:rsidRPr="00DF6BDB" w:rsidDel="00D73460" w:rsidRDefault="00D73460" w:rsidP="00DF6BDB">
            <w:pPr>
              <w:spacing w:after="0" w:line="240" w:lineRule="auto"/>
              <w:rPr>
                <w:ins w:id="5603" w:author="Mohammad Nayeem Hasan" w:date="2024-07-18T15:21:00Z" w16du:dateUtc="2024-07-18T09:21:00Z"/>
                <w:rFonts w:ascii="Times New Roman" w:hAnsi="Times New Roman" w:cs="Times New Roman"/>
                <w:sz w:val="24"/>
                <w:szCs w:val="24"/>
              </w:rPr>
            </w:pPr>
          </w:p>
        </w:tc>
      </w:tr>
      <w:tr w:rsidR="00D73460" w:rsidRPr="00DF6BDB" w:rsidDel="00D73460" w14:paraId="1E630423" w14:textId="77777777" w:rsidTr="00755549">
        <w:trPr>
          <w:ins w:id="5604" w:author="Mohammad Nayeem Hasan" w:date="2024-07-18T15:21:00Z"/>
        </w:trPr>
        <w:tc>
          <w:tcPr>
            <w:tcW w:w="1530" w:type="dxa"/>
          </w:tcPr>
          <w:p w14:paraId="4980A61D" w14:textId="77777777" w:rsidR="00D73460" w:rsidRPr="00DF6BDB" w:rsidDel="00D73460" w:rsidRDefault="00D73460" w:rsidP="00DF6BDB">
            <w:pPr>
              <w:spacing w:after="0" w:line="240" w:lineRule="auto"/>
              <w:rPr>
                <w:ins w:id="5605" w:author="Mohammad Nayeem Hasan" w:date="2024-07-18T15:21:00Z" w16du:dateUtc="2024-07-18T09:21:00Z"/>
                <w:rFonts w:ascii="Times New Roman" w:hAnsi="Times New Roman" w:cs="Times New Roman"/>
                <w:sz w:val="24"/>
                <w:szCs w:val="24"/>
              </w:rPr>
            </w:pPr>
            <w:ins w:id="5606" w:author="Mohammad Nayeem Hasan" w:date="2024-07-18T15:21:00Z" w16du:dateUtc="2024-07-18T09:21:00Z">
              <w:r w:rsidRPr="00DF6BDB" w:rsidDel="00D73460">
                <w:rPr>
                  <w:rFonts w:ascii="Times New Roman" w:hAnsi="Times New Roman" w:cs="Times New Roman"/>
                  <w:sz w:val="24"/>
                  <w:szCs w:val="24"/>
                </w:rPr>
                <w:lastRenderedPageBreak/>
                <w:t>Barisal</w:t>
              </w:r>
            </w:ins>
          </w:p>
        </w:tc>
        <w:tc>
          <w:tcPr>
            <w:tcW w:w="1224" w:type="dxa"/>
          </w:tcPr>
          <w:p w14:paraId="67718983" w14:textId="77777777" w:rsidR="00D73460" w:rsidRPr="00DF6BDB" w:rsidDel="00D73460" w:rsidRDefault="00D73460" w:rsidP="00DF6BDB">
            <w:pPr>
              <w:spacing w:after="0" w:line="240" w:lineRule="auto"/>
              <w:rPr>
                <w:ins w:id="5607" w:author="Mohammad Nayeem Hasan" w:date="2024-07-18T15:21:00Z" w16du:dateUtc="2024-07-18T09:21:00Z"/>
                <w:rFonts w:ascii="Times New Roman" w:hAnsi="Times New Roman" w:cs="Times New Roman"/>
                <w:sz w:val="24"/>
                <w:szCs w:val="24"/>
              </w:rPr>
            </w:pPr>
            <w:ins w:id="5608" w:author="Mohammad Nayeem Hasan" w:date="2024-07-18T15:21:00Z" w16du:dateUtc="2024-07-18T09:21:00Z">
              <w:r w:rsidRPr="00DF6BDB" w:rsidDel="00D73460">
                <w:rPr>
                  <w:rFonts w:ascii="Times New Roman" w:hAnsi="Times New Roman" w:cs="Times New Roman"/>
                  <w:sz w:val="24"/>
                  <w:szCs w:val="24"/>
                </w:rPr>
                <w:t>5.48 (2.08 – 14.42)</w:t>
              </w:r>
            </w:ins>
          </w:p>
        </w:tc>
        <w:tc>
          <w:tcPr>
            <w:tcW w:w="679" w:type="dxa"/>
          </w:tcPr>
          <w:p w14:paraId="09B564C6" w14:textId="77777777" w:rsidR="00D73460" w:rsidRPr="00DF6BDB" w:rsidDel="00D73460" w:rsidRDefault="00D73460" w:rsidP="00DF6BDB">
            <w:pPr>
              <w:spacing w:after="0" w:line="240" w:lineRule="auto"/>
              <w:rPr>
                <w:ins w:id="5609" w:author="Mohammad Nayeem Hasan" w:date="2024-07-18T15:21:00Z" w16du:dateUtc="2024-07-18T09:21:00Z"/>
                <w:rFonts w:ascii="Times New Roman" w:hAnsi="Times New Roman" w:cs="Times New Roman"/>
                <w:sz w:val="24"/>
                <w:szCs w:val="24"/>
              </w:rPr>
            </w:pPr>
            <w:ins w:id="5610" w:author="Mohammad Nayeem Hasan" w:date="2024-07-18T15:21:00Z" w16du:dateUtc="2024-07-18T09:21:00Z">
              <w:r w:rsidRPr="00DF6BDB" w:rsidDel="00D73460">
                <w:rPr>
                  <w:rFonts w:ascii="Times New Roman" w:hAnsi="Times New Roman" w:cs="Times New Roman"/>
                  <w:sz w:val="24"/>
                  <w:szCs w:val="24"/>
                </w:rPr>
                <w:t>&lt;0.001</w:t>
              </w:r>
            </w:ins>
          </w:p>
        </w:tc>
        <w:tc>
          <w:tcPr>
            <w:tcW w:w="1224" w:type="dxa"/>
          </w:tcPr>
          <w:p w14:paraId="0EE7AEEA" w14:textId="77777777" w:rsidR="00D73460" w:rsidRPr="00DF6BDB" w:rsidDel="00D73460" w:rsidRDefault="00D73460" w:rsidP="00DF6BDB">
            <w:pPr>
              <w:spacing w:after="0" w:line="240" w:lineRule="auto"/>
              <w:rPr>
                <w:ins w:id="5611" w:author="Mohammad Nayeem Hasan" w:date="2024-07-18T15:21:00Z" w16du:dateUtc="2024-07-18T09:21:00Z"/>
                <w:rFonts w:ascii="Times New Roman" w:hAnsi="Times New Roman" w:cs="Times New Roman"/>
                <w:sz w:val="24"/>
                <w:szCs w:val="24"/>
              </w:rPr>
            </w:pPr>
            <w:ins w:id="5612" w:author="Mohammad Nayeem Hasan" w:date="2024-07-18T15:21:00Z" w16du:dateUtc="2024-07-18T09:21:00Z">
              <w:r w:rsidRPr="00DF6BDB" w:rsidDel="00D73460">
                <w:rPr>
                  <w:rFonts w:ascii="Times New Roman" w:hAnsi="Times New Roman" w:cs="Times New Roman"/>
                  <w:sz w:val="24"/>
                  <w:szCs w:val="24"/>
                </w:rPr>
                <w:t>5.12 (1.83 - 14.26)</w:t>
              </w:r>
            </w:ins>
          </w:p>
        </w:tc>
        <w:tc>
          <w:tcPr>
            <w:tcW w:w="749" w:type="dxa"/>
          </w:tcPr>
          <w:p w14:paraId="692DF636" w14:textId="77777777" w:rsidR="00D73460" w:rsidRPr="00DF6BDB" w:rsidDel="00D73460" w:rsidRDefault="00D73460" w:rsidP="00DF6BDB">
            <w:pPr>
              <w:spacing w:after="0" w:line="240" w:lineRule="auto"/>
              <w:rPr>
                <w:ins w:id="5613" w:author="Mohammad Nayeem Hasan" w:date="2024-07-18T15:21:00Z" w16du:dateUtc="2024-07-18T09:21:00Z"/>
                <w:rFonts w:ascii="Times New Roman" w:hAnsi="Times New Roman" w:cs="Times New Roman"/>
                <w:sz w:val="24"/>
                <w:szCs w:val="24"/>
              </w:rPr>
            </w:pPr>
            <w:ins w:id="5614" w:author="Mohammad Nayeem Hasan" w:date="2024-07-18T15:21:00Z" w16du:dateUtc="2024-07-18T09:21:00Z">
              <w:r w:rsidRPr="00DF6BDB" w:rsidDel="00D73460">
                <w:rPr>
                  <w:rFonts w:ascii="Times New Roman" w:hAnsi="Times New Roman" w:cs="Times New Roman"/>
                  <w:sz w:val="24"/>
                  <w:szCs w:val="24"/>
                </w:rPr>
                <w:t>0.002**</w:t>
              </w:r>
            </w:ins>
          </w:p>
        </w:tc>
        <w:tc>
          <w:tcPr>
            <w:tcW w:w="1223" w:type="dxa"/>
          </w:tcPr>
          <w:p w14:paraId="234B6018" w14:textId="77777777" w:rsidR="00D73460" w:rsidRPr="00DF6BDB" w:rsidDel="00D73460" w:rsidRDefault="00D73460" w:rsidP="00DF6BDB">
            <w:pPr>
              <w:spacing w:after="0" w:line="240" w:lineRule="auto"/>
              <w:rPr>
                <w:ins w:id="5615" w:author="Mohammad Nayeem Hasan" w:date="2024-07-18T15:21:00Z" w16du:dateUtc="2024-07-18T09:21:00Z"/>
                <w:rFonts w:ascii="Times New Roman" w:hAnsi="Times New Roman" w:cs="Times New Roman"/>
                <w:sz w:val="24"/>
                <w:szCs w:val="24"/>
              </w:rPr>
            </w:pPr>
            <w:ins w:id="5616" w:author="Mohammad Nayeem Hasan" w:date="2024-07-18T15:21:00Z" w16du:dateUtc="2024-07-18T09:21:00Z">
              <w:r w:rsidRPr="00DF6BDB" w:rsidDel="00D73460">
                <w:rPr>
                  <w:rFonts w:ascii="Times New Roman" w:hAnsi="Times New Roman" w:cs="Times New Roman"/>
                  <w:sz w:val="24"/>
                  <w:szCs w:val="24"/>
                </w:rPr>
                <w:t>0.51 (0.14 - 1.80)</w:t>
              </w:r>
            </w:ins>
          </w:p>
        </w:tc>
        <w:tc>
          <w:tcPr>
            <w:tcW w:w="749" w:type="dxa"/>
          </w:tcPr>
          <w:p w14:paraId="1DB23078" w14:textId="77777777" w:rsidR="00D73460" w:rsidRPr="00DF6BDB" w:rsidDel="00D73460" w:rsidRDefault="00D73460" w:rsidP="00DF6BDB">
            <w:pPr>
              <w:spacing w:after="0" w:line="240" w:lineRule="auto"/>
              <w:rPr>
                <w:ins w:id="5617" w:author="Mohammad Nayeem Hasan" w:date="2024-07-18T15:21:00Z" w16du:dateUtc="2024-07-18T09:21:00Z"/>
                <w:rFonts w:ascii="Times New Roman" w:hAnsi="Times New Roman" w:cs="Times New Roman"/>
                <w:sz w:val="24"/>
                <w:szCs w:val="24"/>
              </w:rPr>
            </w:pPr>
            <w:ins w:id="5618" w:author="Mohammad Nayeem Hasan" w:date="2024-07-18T15:21:00Z" w16du:dateUtc="2024-07-18T09:21:00Z">
              <w:r w:rsidRPr="00DF6BDB" w:rsidDel="00D73460">
                <w:rPr>
                  <w:rFonts w:ascii="Times New Roman" w:hAnsi="Times New Roman" w:cs="Times New Roman"/>
                  <w:sz w:val="24"/>
                  <w:szCs w:val="24"/>
                </w:rPr>
                <w:t>0.297</w:t>
              </w:r>
            </w:ins>
          </w:p>
        </w:tc>
        <w:tc>
          <w:tcPr>
            <w:tcW w:w="1223" w:type="dxa"/>
          </w:tcPr>
          <w:p w14:paraId="57FA2477" w14:textId="77777777" w:rsidR="00D73460" w:rsidRPr="00DF6BDB" w:rsidDel="00D73460" w:rsidRDefault="00D73460" w:rsidP="00DF6BDB">
            <w:pPr>
              <w:spacing w:after="0" w:line="240" w:lineRule="auto"/>
              <w:rPr>
                <w:ins w:id="5619" w:author="Mohammad Nayeem Hasan" w:date="2024-07-18T15:21:00Z" w16du:dateUtc="2024-07-18T09:21:00Z"/>
                <w:rFonts w:ascii="Times New Roman" w:hAnsi="Times New Roman" w:cs="Times New Roman"/>
                <w:sz w:val="24"/>
                <w:szCs w:val="24"/>
              </w:rPr>
            </w:pPr>
            <w:ins w:id="5620" w:author="Mohammad Nayeem Hasan" w:date="2024-07-18T15:21:00Z" w16du:dateUtc="2024-07-18T09:21:00Z">
              <w:r w:rsidRPr="00DF6BDB" w:rsidDel="00D73460">
                <w:rPr>
                  <w:rFonts w:ascii="Times New Roman" w:hAnsi="Times New Roman" w:cs="Times New Roman"/>
                  <w:sz w:val="24"/>
                  <w:szCs w:val="24"/>
                </w:rPr>
                <w:t>0.41 (0.11 - 1.58)</w:t>
              </w:r>
            </w:ins>
          </w:p>
        </w:tc>
        <w:tc>
          <w:tcPr>
            <w:tcW w:w="749" w:type="dxa"/>
          </w:tcPr>
          <w:p w14:paraId="3255BDE7" w14:textId="77777777" w:rsidR="00D73460" w:rsidRPr="00DF6BDB" w:rsidDel="00D73460" w:rsidRDefault="00D73460" w:rsidP="00DF6BDB">
            <w:pPr>
              <w:spacing w:after="0" w:line="240" w:lineRule="auto"/>
              <w:rPr>
                <w:ins w:id="5621" w:author="Mohammad Nayeem Hasan" w:date="2024-07-18T15:21:00Z" w16du:dateUtc="2024-07-18T09:21:00Z"/>
                <w:rFonts w:ascii="Times New Roman" w:hAnsi="Times New Roman" w:cs="Times New Roman"/>
                <w:sz w:val="24"/>
                <w:szCs w:val="24"/>
              </w:rPr>
            </w:pPr>
            <w:ins w:id="5622" w:author="Mohammad Nayeem Hasan" w:date="2024-07-18T15:21:00Z" w16du:dateUtc="2024-07-18T09:21:00Z">
              <w:r w:rsidRPr="00DF6BDB" w:rsidDel="00D73460">
                <w:rPr>
                  <w:rFonts w:ascii="Times New Roman" w:hAnsi="Times New Roman" w:cs="Times New Roman"/>
                  <w:sz w:val="24"/>
                  <w:szCs w:val="24"/>
                </w:rPr>
                <w:t>0.194</w:t>
              </w:r>
            </w:ins>
          </w:p>
        </w:tc>
      </w:tr>
      <w:tr w:rsidR="00D73460" w:rsidRPr="00DF6BDB" w:rsidDel="00D73460" w14:paraId="0DF51010" w14:textId="77777777" w:rsidTr="00755549">
        <w:trPr>
          <w:ins w:id="5623" w:author="Mohammad Nayeem Hasan" w:date="2024-07-18T15:21:00Z"/>
        </w:trPr>
        <w:tc>
          <w:tcPr>
            <w:tcW w:w="1530" w:type="dxa"/>
          </w:tcPr>
          <w:p w14:paraId="57A2758D" w14:textId="77777777" w:rsidR="00D73460" w:rsidRPr="00DF6BDB" w:rsidDel="00D73460" w:rsidRDefault="00D73460" w:rsidP="00DF6BDB">
            <w:pPr>
              <w:spacing w:after="0" w:line="240" w:lineRule="auto"/>
              <w:rPr>
                <w:ins w:id="5624" w:author="Mohammad Nayeem Hasan" w:date="2024-07-18T15:21:00Z" w16du:dateUtc="2024-07-18T09:21:00Z"/>
                <w:rFonts w:ascii="Times New Roman" w:hAnsi="Times New Roman" w:cs="Times New Roman"/>
                <w:sz w:val="24"/>
                <w:szCs w:val="24"/>
              </w:rPr>
            </w:pPr>
            <w:ins w:id="5625" w:author="Mohammad Nayeem Hasan" w:date="2024-07-18T15:21:00Z" w16du:dateUtc="2024-07-18T09:21:00Z">
              <w:r w:rsidRPr="00DF6BDB" w:rsidDel="00D73460">
                <w:rPr>
                  <w:rFonts w:ascii="Times New Roman" w:hAnsi="Times New Roman" w:cs="Times New Roman"/>
                  <w:sz w:val="24"/>
                  <w:szCs w:val="24"/>
                </w:rPr>
                <w:t>Chattogram</w:t>
              </w:r>
            </w:ins>
          </w:p>
        </w:tc>
        <w:tc>
          <w:tcPr>
            <w:tcW w:w="1224" w:type="dxa"/>
          </w:tcPr>
          <w:p w14:paraId="0E847CF7" w14:textId="77777777" w:rsidR="00D73460" w:rsidRPr="00DF6BDB" w:rsidDel="00D73460" w:rsidRDefault="00D73460" w:rsidP="00DF6BDB">
            <w:pPr>
              <w:spacing w:after="0" w:line="240" w:lineRule="auto"/>
              <w:rPr>
                <w:ins w:id="5626" w:author="Mohammad Nayeem Hasan" w:date="2024-07-18T15:21:00Z" w16du:dateUtc="2024-07-18T09:21:00Z"/>
                <w:rFonts w:ascii="Times New Roman" w:hAnsi="Times New Roman" w:cs="Times New Roman"/>
                <w:sz w:val="24"/>
                <w:szCs w:val="24"/>
              </w:rPr>
            </w:pPr>
            <w:ins w:id="5627" w:author="Mohammad Nayeem Hasan" w:date="2024-07-18T15:21:00Z" w16du:dateUtc="2024-07-18T09:21:00Z">
              <w:r w:rsidRPr="00DF6BDB" w:rsidDel="00D73460">
                <w:rPr>
                  <w:rFonts w:ascii="Times New Roman" w:hAnsi="Times New Roman" w:cs="Times New Roman"/>
                  <w:sz w:val="24"/>
                  <w:szCs w:val="24"/>
                </w:rPr>
                <w:t>2.02 (0.78 – 5.20)</w:t>
              </w:r>
            </w:ins>
          </w:p>
        </w:tc>
        <w:tc>
          <w:tcPr>
            <w:tcW w:w="679" w:type="dxa"/>
          </w:tcPr>
          <w:p w14:paraId="0BBAC1F0" w14:textId="77777777" w:rsidR="00D73460" w:rsidRPr="00DF6BDB" w:rsidDel="00D73460" w:rsidRDefault="00D73460" w:rsidP="00DF6BDB">
            <w:pPr>
              <w:spacing w:after="0" w:line="240" w:lineRule="auto"/>
              <w:rPr>
                <w:ins w:id="5628" w:author="Mohammad Nayeem Hasan" w:date="2024-07-18T15:21:00Z" w16du:dateUtc="2024-07-18T09:21:00Z"/>
                <w:rFonts w:ascii="Times New Roman" w:hAnsi="Times New Roman" w:cs="Times New Roman"/>
                <w:sz w:val="24"/>
                <w:szCs w:val="24"/>
              </w:rPr>
            </w:pPr>
            <w:ins w:id="5629" w:author="Mohammad Nayeem Hasan" w:date="2024-07-18T15:21:00Z" w16du:dateUtc="2024-07-18T09:21:00Z">
              <w:r w:rsidRPr="00DF6BDB" w:rsidDel="00D73460">
                <w:rPr>
                  <w:rFonts w:ascii="Times New Roman" w:hAnsi="Times New Roman" w:cs="Times New Roman"/>
                  <w:sz w:val="24"/>
                  <w:szCs w:val="24"/>
                </w:rPr>
                <w:t>0.145</w:t>
              </w:r>
            </w:ins>
          </w:p>
        </w:tc>
        <w:tc>
          <w:tcPr>
            <w:tcW w:w="1224" w:type="dxa"/>
          </w:tcPr>
          <w:p w14:paraId="16AEBC21" w14:textId="77777777" w:rsidR="00D73460" w:rsidRPr="00DF6BDB" w:rsidDel="00D73460" w:rsidRDefault="00D73460" w:rsidP="00DF6BDB">
            <w:pPr>
              <w:spacing w:after="0" w:line="240" w:lineRule="auto"/>
              <w:rPr>
                <w:ins w:id="5630" w:author="Mohammad Nayeem Hasan" w:date="2024-07-18T15:21:00Z" w16du:dateUtc="2024-07-18T09:21:00Z"/>
                <w:rFonts w:ascii="Times New Roman" w:hAnsi="Times New Roman" w:cs="Times New Roman"/>
                <w:sz w:val="24"/>
                <w:szCs w:val="24"/>
              </w:rPr>
            </w:pPr>
            <w:ins w:id="5631" w:author="Mohammad Nayeem Hasan" w:date="2024-07-18T15:21:00Z" w16du:dateUtc="2024-07-18T09:21:00Z">
              <w:r w:rsidRPr="00DF6BDB" w:rsidDel="00D73460">
                <w:rPr>
                  <w:rFonts w:ascii="Times New Roman" w:hAnsi="Times New Roman" w:cs="Times New Roman"/>
                  <w:sz w:val="24"/>
                  <w:szCs w:val="24"/>
                </w:rPr>
                <w:t>2.22 (0.86 - 5.77)</w:t>
              </w:r>
            </w:ins>
          </w:p>
        </w:tc>
        <w:tc>
          <w:tcPr>
            <w:tcW w:w="749" w:type="dxa"/>
          </w:tcPr>
          <w:p w14:paraId="4873EA58" w14:textId="77777777" w:rsidR="00D73460" w:rsidRPr="00DF6BDB" w:rsidDel="00D73460" w:rsidRDefault="00D73460" w:rsidP="00DF6BDB">
            <w:pPr>
              <w:spacing w:after="0" w:line="240" w:lineRule="auto"/>
              <w:rPr>
                <w:ins w:id="5632" w:author="Mohammad Nayeem Hasan" w:date="2024-07-18T15:21:00Z" w16du:dateUtc="2024-07-18T09:21:00Z"/>
                <w:rFonts w:ascii="Times New Roman" w:hAnsi="Times New Roman" w:cs="Times New Roman"/>
                <w:sz w:val="24"/>
                <w:szCs w:val="24"/>
              </w:rPr>
            </w:pPr>
            <w:ins w:id="5633" w:author="Mohammad Nayeem Hasan" w:date="2024-07-18T15:21:00Z" w16du:dateUtc="2024-07-18T09:21:00Z">
              <w:r w:rsidRPr="00DF6BDB" w:rsidDel="00D73460">
                <w:rPr>
                  <w:rFonts w:ascii="Times New Roman" w:hAnsi="Times New Roman" w:cs="Times New Roman"/>
                  <w:sz w:val="24"/>
                  <w:szCs w:val="24"/>
                </w:rPr>
                <w:t>0.101</w:t>
              </w:r>
            </w:ins>
          </w:p>
        </w:tc>
        <w:tc>
          <w:tcPr>
            <w:tcW w:w="1223" w:type="dxa"/>
          </w:tcPr>
          <w:p w14:paraId="21F22031" w14:textId="77777777" w:rsidR="00D73460" w:rsidRPr="00DF6BDB" w:rsidDel="00D73460" w:rsidRDefault="00D73460" w:rsidP="00DF6BDB">
            <w:pPr>
              <w:spacing w:after="0" w:line="240" w:lineRule="auto"/>
              <w:rPr>
                <w:ins w:id="5634" w:author="Mohammad Nayeem Hasan" w:date="2024-07-18T15:21:00Z" w16du:dateUtc="2024-07-18T09:21:00Z"/>
                <w:rFonts w:ascii="Times New Roman" w:hAnsi="Times New Roman" w:cs="Times New Roman"/>
                <w:sz w:val="24"/>
                <w:szCs w:val="24"/>
              </w:rPr>
            </w:pPr>
            <w:ins w:id="5635" w:author="Mohammad Nayeem Hasan" w:date="2024-07-18T15:21:00Z" w16du:dateUtc="2024-07-18T09:21:00Z">
              <w:r w:rsidRPr="00DF6BDB" w:rsidDel="00D73460">
                <w:rPr>
                  <w:rFonts w:ascii="Times New Roman" w:hAnsi="Times New Roman" w:cs="Times New Roman"/>
                  <w:sz w:val="24"/>
                  <w:szCs w:val="24"/>
                </w:rPr>
                <w:t>0.98 (0.39 - 2.48)</w:t>
              </w:r>
            </w:ins>
          </w:p>
        </w:tc>
        <w:tc>
          <w:tcPr>
            <w:tcW w:w="749" w:type="dxa"/>
          </w:tcPr>
          <w:p w14:paraId="60C9B2B1" w14:textId="77777777" w:rsidR="00D73460" w:rsidRPr="00DF6BDB" w:rsidDel="00D73460" w:rsidRDefault="00D73460" w:rsidP="00DF6BDB">
            <w:pPr>
              <w:spacing w:after="0" w:line="240" w:lineRule="auto"/>
              <w:rPr>
                <w:ins w:id="5636" w:author="Mohammad Nayeem Hasan" w:date="2024-07-18T15:21:00Z" w16du:dateUtc="2024-07-18T09:21:00Z"/>
                <w:rFonts w:ascii="Times New Roman" w:hAnsi="Times New Roman" w:cs="Times New Roman"/>
                <w:sz w:val="24"/>
                <w:szCs w:val="24"/>
              </w:rPr>
            </w:pPr>
            <w:ins w:id="5637" w:author="Mohammad Nayeem Hasan" w:date="2024-07-18T15:21:00Z" w16du:dateUtc="2024-07-18T09:21:00Z">
              <w:r w:rsidRPr="00DF6BDB" w:rsidDel="00D73460">
                <w:rPr>
                  <w:rFonts w:ascii="Times New Roman" w:hAnsi="Times New Roman" w:cs="Times New Roman"/>
                  <w:sz w:val="24"/>
                  <w:szCs w:val="24"/>
                </w:rPr>
                <w:t>0.971</w:t>
              </w:r>
            </w:ins>
          </w:p>
        </w:tc>
        <w:tc>
          <w:tcPr>
            <w:tcW w:w="1223" w:type="dxa"/>
          </w:tcPr>
          <w:p w14:paraId="34D927AA" w14:textId="77777777" w:rsidR="00D73460" w:rsidRPr="00DF6BDB" w:rsidDel="00D73460" w:rsidRDefault="00D73460" w:rsidP="00DF6BDB">
            <w:pPr>
              <w:spacing w:after="0" w:line="240" w:lineRule="auto"/>
              <w:rPr>
                <w:ins w:id="5638" w:author="Mohammad Nayeem Hasan" w:date="2024-07-18T15:21:00Z" w16du:dateUtc="2024-07-18T09:21:00Z"/>
                <w:rFonts w:ascii="Times New Roman" w:hAnsi="Times New Roman" w:cs="Times New Roman"/>
                <w:sz w:val="24"/>
                <w:szCs w:val="24"/>
              </w:rPr>
            </w:pPr>
            <w:ins w:id="5639" w:author="Mohammad Nayeem Hasan" w:date="2024-07-18T15:21:00Z" w16du:dateUtc="2024-07-18T09:21:00Z">
              <w:r w:rsidRPr="00DF6BDB" w:rsidDel="00D73460">
                <w:rPr>
                  <w:rFonts w:ascii="Times New Roman" w:hAnsi="Times New Roman" w:cs="Times New Roman"/>
                  <w:sz w:val="24"/>
                  <w:szCs w:val="24"/>
                </w:rPr>
                <w:t>1.01 (0.38 - 2.72)</w:t>
              </w:r>
            </w:ins>
          </w:p>
        </w:tc>
        <w:tc>
          <w:tcPr>
            <w:tcW w:w="749" w:type="dxa"/>
          </w:tcPr>
          <w:p w14:paraId="09D365CD" w14:textId="77777777" w:rsidR="00D73460" w:rsidRPr="00DF6BDB" w:rsidDel="00D73460" w:rsidRDefault="00D73460" w:rsidP="00DF6BDB">
            <w:pPr>
              <w:spacing w:after="0" w:line="240" w:lineRule="auto"/>
              <w:rPr>
                <w:ins w:id="5640" w:author="Mohammad Nayeem Hasan" w:date="2024-07-18T15:21:00Z" w16du:dateUtc="2024-07-18T09:21:00Z"/>
                <w:rFonts w:ascii="Times New Roman" w:hAnsi="Times New Roman" w:cs="Times New Roman"/>
                <w:sz w:val="24"/>
                <w:szCs w:val="24"/>
              </w:rPr>
            </w:pPr>
            <w:ins w:id="5641" w:author="Mohammad Nayeem Hasan" w:date="2024-07-18T15:21:00Z" w16du:dateUtc="2024-07-18T09:21:00Z">
              <w:r w:rsidRPr="00DF6BDB" w:rsidDel="00D73460">
                <w:rPr>
                  <w:rFonts w:ascii="Times New Roman" w:hAnsi="Times New Roman" w:cs="Times New Roman"/>
                  <w:sz w:val="24"/>
                  <w:szCs w:val="24"/>
                </w:rPr>
                <w:t>0.985</w:t>
              </w:r>
            </w:ins>
          </w:p>
        </w:tc>
      </w:tr>
      <w:tr w:rsidR="00D73460" w:rsidRPr="00DF6BDB" w:rsidDel="00D73460" w14:paraId="221142BA" w14:textId="77777777" w:rsidTr="00755549">
        <w:trPr>
          <w:ins w:id="5642" w:author="Mohammad Nayeem Hasan" w:date="2024-07-18T15:21:00Z"/>
        </w:trPr>
        <w:tc>
          <w:tcPr>
            <w:tcW w:w="1530" w:type="dxa"/>
          </w:tcPr>
          <w:p w14:paraId="0D75FE32" w14:textId="77777777" w:rsidR="00D73460" w:rsidRPr="00DF6BDB" w:rsidDel="00D73460" w:rsidRDefault="00D73460" w:rsidP="00DF6BDB">
            <w:pPr>
              <w:spacing w:after="0" w:line="240" w:lineRule="auto"/>
              <w:rPr>
                <w:ins w:id="5643" w:author="Mohammad Nayeem Hasan" w:date="2024-07-18T15:21:00Z" w16du:dateUtc="2024-07-18T09:21:00Z"/>
                <w:rFonts w:ascii="Times New Roman" w:hAnsi="Times New Roman" w:cs="Times New Roman"/>
                <w:sz w:val="24"/>
                <w:szCs w:val="24"/>
              </w:rPr>
            </w:pPr>
            <w:ins w:id="5644" w:author="Mohammad Nayeem Hasan" w:date="2024-07-18T15:21:00Z" w16du:dateUtc="2024-07-18T09:21:00Z">
              <w:r w:rsidRPr="00DF6BDB" w:rsidDel="00D73460">
                <w:rPr>
                  <w:rFonts w:ascii="Times New Roman" w:hAnsi="Times New Roman" w:cs="Times New Roman"/>
                  <w:sz w:val="24"/>
                  <w:szCs w:val="24"/>
                </w:rPr>
                <w:t>Dhaka</w:t>
              </w:r>
            </w:ins>
          </w:p>
        </w:tc>
        <w:tc>
          <w:tcPr>
            <w:tcW w:w="1224" w:type="dxa"/>
          </w:tcPr>
          <w:p w14:paraId="02A5897A" w14:textId="77777777" w:rsidR="00D73460" w:rsidRPr="00DF6BDB" w:rsidDel="00D73460" w:rsidRDefault="00D73460" w:rsidP="00DF6BDB">
            <w:pPr>
              <w:spacing w:after="0" w:line="240" w:lineRule="auto"/>
              <w:rPr>
                <w:ins w:id="5645" w:author="Mohammad Nayeem Hasan" w:date="2024-07-18T15:21:00Z" w16du:dateUtc="2024-07-18T09:21:00Z"/>
                <w:rFonts w:ascii="Times New Roman" w:hAnsi="Times New Roman" w:cs="Times New Roman"/>
                <w:sz w:val="24"/>
                <w:szCs w:val="24"/>
              </w:rPr>
            </w:pPr>
            <w:ins w:id="5646" w:author="Mohammad Nayeem Hasan" w:date="2024-07-18T15:21:00Z" w16du:dateUtc="2024-07-18T09:21:00Z">
              <w:r w:rsidRPr="00DF6BDB" w:rsidDel="00D73460">
                <w:rPr>
                  <w:rFonts w:ascii="Times New Roman" w:hAnsi="Times New Roman" w:cs="Times New Roman"/>
                  <w:sz w:val="24"/>
                  <w:szCs w:val="24"/>
                </w:rPr>
                <w:t>1.97 (0.75 – 5.15)</w:t>
              </w:r>
            </w:ins>
          </w:p>
        </w:tc>
        <w:tc>
          <w:tcPr>
            <w:tcW w:w="679" w:type="dxa"/>
          </w:tcPr>
          <w:p w14:paraId="2397C179" w14:textId="77777777" w:rsidR="00D73460" w:rsidRPr="00DF6BDB" w:rsidDel="00D73460" w:rsidRDefault="00D73460" w:rsidP="00DF6BDB">
            <w:pPr>
              <w:spacing w:after="0" w:line="240" w:lineRule="auto"/>
              <w:rPr>
                <w:ins w:id="5647" w:author="Mohammad Nayeem Hasan" w:date="2024-07-18T15:21:00Z" w16du:dateUtc="2024-07-18T09:21:00Z"/>
                <w:rFonts w:ascii="Times New Roman" w:hAnsi="Times New Roman" w:cs="Times New Roman"/>
                <w:sz w:val="24"/>
                <w:szCs w:val="24"/>
              </w:rPr>
            </w:pPr>
            <w:ins w:id="5648" w:author="Mohammad Nayeem Hasan" w:date="2024-07-18T15:21:00Z" w16du:dateUtc="2024-07-18T09:21:00Z">
              <w:r w:rsidRPr="00DF6BDB" w:rsidDel="00D73460">
                <w:rPr>
                  <w:rFonts w:ascii="Times New Roman" w:hAnsi="Times New Roman" w:cs="Times New Roman"/>
                  <w:sz w:val="24"/>
                  <w:szCs w:val="24"/>
                </w:rPr>
                <w:t>0.169</w:t>
              </w:r>
            </w:ins>
          </w:p>
        </w:tc>
        <w:tc>
          <w:tcPr>
            <w:tcW w:w="1224" w:type="dxa"/>
          </w:tcPr>
          <w:p w14:paraId="0FE6029F" w14:textId="77777777" w:rsidR="00D73460" w:rsidRPr="00DF6BDB" w:rsidDel="00D73460" w:rsidRDefault="00D73460" w:rsidP="00DF6BDB">
            <w:pPr>
              <w:spacing w:after="0" w:line="240" w:lineRule="auto"/>
              <w:rPr>
                <w:ins w:id="5649" w:author="Mohammad Nayeem Hasan" w:date="2024-07-18T15:21:00Z" w16du:dateUtc="2024-07-18T09:21:00Z"/>
                <w:rFonts w:ascii="Times New Roman" w:hAnsi="Times New Roman" w:cs="Times New Roman"/>
                <w:sz w:val="24"/>
                <w:szCs w:val="24"/>
              </w:rPr>
            </w:pPr>
            <w:ins w:id="5650" w:author="Mohammad Nayeem Hasan" w:date="2024-07-18T15:21:00Z" w16du:dateUtc="2024-07-18T09:21:00Z">
              <w:r w:rsidRPr="00DF6BDB" w:rsidDel="00D73460">
                <w:rPr>
                  <w:rFonts w:ascii="Times New Roman" w:hAnsi="Times New Roman" w:cs="Times New Roman"/>
                  <w:sz w:val="24"/>
                  <w:szCs w:val="24"/>
                </w:rPr>
                <w:t>1.97 (0.73 - 5.32)</w:t>
              </w:r>
            </w:ins>
          </w:p>
        </w:tc>
        <w:tc>
          <w:tcPr>
            <w:tcW w:w="749" w:type="dxa"/>
          </w:tcPr>
          <w:p w14:paraId="05FF5912" w14:textId="77777777" w:rsidR="00D73460" w:rsidRPr="00DF6BDB" w:rsidDel="00D73460" w:rsidRDefault="00D73460" w:rsidP="00DF6BDB">
            <w:pPr>
              <w:spacing w:after="0" w:line="240" w:lineRule="auto"/>
              <w:rPr>
                <w:ins w:id="5651" w:author="Mohammad Nayeem Hasan" w:date="2024-07-18T15:21:00Z" w16du:dateUtc="2024-07-18T09:21:00Z"/>
                <w:rFonts w:ascii="Times New Roman" w:hAnsi="Times New Roman" w:cs="Times New Roman"/>
                <w:sz w:val="24"/>
                <w:szCs w:val="24"/>
              </w:rPr>
            </w:pPr>
            <w:ins w:id="5652" w:author="Mohammad Nayeem Hasan" w:date="2024-07-18T15:21:00Z" w16du:dateUtc="2024-07-18T09:21:00Z">
              <w:r w:rsidRPr="00DF6BDB" w:rsidDel="00D73460">
                <w:rPr>
                  <w:rFonts w:ascii="Times New Roman" w:hAnsi="Times New Roman" w:cs="Times New Roman"/>
                  <w:sz w:val="24"/>
                  <w:szCs w:val="24"/>
                </w:rPr>
                <w:t>0.182</w:t>
              </w:r>
            </w:ins>
          </w:p>
        </w:tc>
        <w:tc>
          <w:tcPr>
            <w:tcW w:w="1223" w:type="dxa"/>
          </w:tcPr>
          <w:p w14:paraId="3008A9B5" w14:textId="77777777" w:rsidR="00D73460" w:rsidRPr="00DF6BDB" w:rsidDel="00D73460" w:rsidRDefault="00D73460" w:rsidP="00DF6BDB">
            <w:pPr>
              <w:spacing w:after="0" w:line="240" w:lineRule="auto"/>
              <w:rPr>
                <w:ins w:id="5653" w:author="Mohammad Nayeem Hasan" w:date="2024-07-18T15:21:00Z" w16du:dateUtc="2024-07-18T09:21:00Z"/>
                <w:rFonts w:ascii="Times New Roman" w:hAnsi="Times New Roman" w:cs="Times New Roman"/>
                <w:sz w:val="24"/>
                <w:szCs w:val="24"/>
              </w:rPr>
            </w:pPr>
            <w:ins w:id="5654" w:author="Mohammad Nayeem Hasan" w:date="2024-07-18T15:21:00Z" w16du:dateUtc="2024-07-18T09:21:00Z">
              <w:r w:rsidRPr="00DF6BDB" w:rsidDel="00D73460">
                <w:rPr>
                  <w:rFonts w:ascii="Times New Roman" w:hAnsi="Times New Roman" w:cs="Times New Roman"/>
                  <w:sz w:val="24"/>
                  <w:szCs w:val="24"/>
                </w:rPr>
                <w:t>0.78 (0.31 - 1.99)</w:t>
              </w:r>
            </w:ins>
          </w:p>
        </w:tc>
        <w:tc>
          <w:tcPr>
            <w:tcW w:w="749" w:type="dxa"/>
          </w:tcPr>
          <w:p w14:paraId="57635800" w14:textId="77777777" w:rsidR="00D73460" w:rsidRPr="00DF6BDB" w:rsidDel="00D73460" w:rsidRDefault="00D73460" w:rsidP="00DF6BDB">
            <w:pPr>
              <w:spacing w:after="0" w:line="240" w:lineRule="auto"/>
              <w:rPr>
                <w:ins w:id="5655" w:author="Mohammad Nayeem Hasan" w:date="2024-07-18T15:21:00Z" w16du:dateUtc="2024-07-18T09:21:00Z"/>
                <w:rFonts w:ascii="Times New Roman" w:hAnsi="Times New Roman" w:cs="Times New Roman"/>
                <w:sz w:val="24"/>
                <w:szCs w:val="24"/>
              </w:rPr>
            </w:pPr>
            <w:ins w:id="5656" w:author="Mohammad Nayeem Hasan" w:date="2024-07-18T15:21:00Z" w16du:dateUtc="2024-07-18T09:21:00Z">
              <w:r w:rsidRPr="00DF6BDB" w:rsidDel="00D73460">
                <w:rPr>
                  <w:rFonts w:ascii="Times New Roman" w:hAnsi="Times New Roman" w:cs="Times New Roman"/>
                  <w:sz w:val="24"/>
                  <w:szCs w:val="24"/>
                </w:rPr>
                <w:t>0.602</w:t>
              </w:r>
            </w:ins>
          </w:p>
        </w:tc>
        <w:tc>
          <w:tcPr>
            <w:tcW w:w="1223" w:type="dxa"/>
          </w:tcPr>
          <w:p w14:paraId="1933CA46" w14:textId="77777777" w:rsidR="00D73460" w:rsidRPr="00DF6BDB" w:rsidDel="00D73460" w:rsidRDefault="00D73460" w:rsidP="00DF6BDB">
            <w:pPr>
              <w:spacing w:after="0" w:line="240" w:lineRule="auto"/>
              <w:rPr>
                <w:ins w:id="5657" w:author="Mohammad Nayeem Hasan" w:date="2024-07-18T15:21:00Z" w16du:dateUtc="2024-07-18T09:21:00Z"/>
                <w:rFonts w:ascii="Times New Roman" w:hAnsi="Times New Roman" w:cs="Times New Roman"/>
                <w:sz w:val="24"/>
                <w:szCs w:val="24"/>
              </w:rPr>
            </w:pPr>
            <w:ins w:id="5658" w:author="Mohammad Nayeem Hasan" w:date="2024-07-18T15:21:00Z" w16du:dateUtc="2024-07-18T09:21:00Z">
              <w:r w:rsidRPr="00DF6BDB" w:rsidDel="00D73460">
                <w:rPr>
                  <w:rFonts w:ascii="Times New Roman" w:hAnsi="Times New Roman" w:cs="Times New Roman"/>
                  <w:sz w:val="24"/>
                  <w:szCs w:val="24"/>
                </w:rPr>
                <w:t>0.67 (0.24 - 1.83)</w:t>
              </w:r>
            </w:ins>
          </w:p>
        </w:tc>
        <w:tc>
          <w:tcPr>
            <w:tcW w:w="749" w:type="dxa"/>
          </w:tcPr>
          <w:p w14:paraId="72E3A3D6" w14:textId="77777777" w:rsidR="00D73460" w:rsidRPr="00DF6BDB" w:rsidDel="00D73460" w:rsidRDefault="00D73460" w:rsidP="00DF6BDB">
            <w:pPr>
              <w:spacing w:after="0" w:line="240" w:lineRule="auto"/>
              <w:rPr>
                <w:ins w:id="5659" w:author="Mohammad Nayeem Hasan" w:date="2024-07-18T15:21:00Z" w16du:dateUtc="2024-07-18T09:21:00Z"/>
                <w:rFonts w:ascii="Times New Roman" w:hAnsi="Times New Roman" w:cs="Times New Roman"/>
                <w:sz w:val="24"/>
                <w:szCs w:val="24"/>
              </w:rPr>
            </w:pPr>
            <w:ins w:id="5660" w:author="Mohammad Nayeem Hasan" w:date="2024-07-18T15:21:00Z" w16du:dateUtc="2024-07-18T09:21:00Z">
              <w:r w:rsidRPr="00DF6BDB" w:rsidDel="00D73460">
                <w:rPr>
                  <w:rFonts w:ascii="Times New Roman" w:hAnsi="Times New Roman" w:cs="Times New Roman"/>
                  <w:sz w:val="24"/>
                  <w:szCs w:val="24"/>
                </w:rPr>
                <w:t>0.435</w:t>
              </w:r>
            </w:ins>
          </w:p>
        </w:tc>
      </w:tr>
      <w:tr w:rsidR="00D73460" w:rsidRPr="00DF6BDB" w:rsidDel="00D73460" w14:paraId="56021095" w14:textId="77777777" w:rsidTr="00755549">
        <w:trPr>
          <w:ins w:id="5661" w:author="Mohammad Nayeem Hasan" w:date="2024-07-18T15:21:00Z"/>
        </w:trPr>
        <w:tc>
          <w:tcPr>
            <w:tcW w:w="1530" w:type="dxa"/>
          </w:tcPr>
          <w:p w14:paraId="0B39A853" w14:textId="77777777" w:rsidR="00D73460" w:rsidRPr="00DF6BDB" w:rsidDel="00D73460" w:rsidRDefault="00D73460" w:rsidP="00DF6BDB">
            <w:pPr>
              <w:spacing w:after="0" w:line="240" w:lineRule="auto"/>
              <w:rPr>
                <w:ins w:id="5662" w:author="Mohammad Nayeem Hasan" w:date="2024-07-18T15:21:00Z" w16du:dateUtc="2024-07-18T09:21:00Z"/>
                <w:rFonts w:ascii="Times New Roman" w:hAnsi="Times New Roman" w:cs="Times New Roman"/>
                <w:sz w:val="24"/>
                <w:szCs w:val="24"/>
              </w:rPr>
            </w:pPr>
            <w:ins w:id="5663" w:author="Mohammad Nayeem Hasan" w:date="2024-07-18T15:21:00Z" w16du:dateUtc="2024-07-18T09:21:00Z">
              <w:r w:rsidRPr="00DF6BDB" w:rsidDel="00D73460">
                <w:rPr>
                  <w:rFonts w:ascii="Times New Roman" w:hAnsi="Times New Roman" w:cs="Times New Roman"/>
                  <w:sz w:val="24"/>
                  <w:szCs w:val="24"/>
                </w:rPr>
                <w:t>Khulna</w:t>
              </w:r>
            </w:ins>
          </w:p>
        </w:tc>
        <w:tc>
          <w:tcPr>
            <w:tcW w:w="1224" w:type="dxa"/>
          </w:tcPr>
          <w:p w14:paraId="3DFB27F5" w14:textId="77777777" w:rsidR="00D73460" w:rsidRPr="00DF6BDB" w:rsidDel="00D73460" w:rsidRDefault="00D73460" w:rsidP="00DF6BDB">
            <w:pPr>
              <w:spacing w:after="0" w:line="240" w:lineRule="auto"/>
              <w:rPr>
                <w:ins w:id="5664" w:author="Mohammad Nayeem Hasan" w:date="2024-07-18T15:21:00Z" w16du:dateUtc="2024-07-18T09:21:00Z"/>
                <w:rFonts w:ascii="Times New Roman" w:hAnsi="Times New Roman" w:cs="Times New Roman"/>
                <w:sz w:val="24"/>
                <w:szCs w:val="24"/>
              </w:rPr>
            </w:pPr>
            <w:ins w:id="5665" w:author="Mohammad Nayeem Hasan" w:date="2024-07-18T15:21:00Z" w16du:dateUtc="2024-07-18T09:21:00Z">
              <w:r w:rsidRPr="00DF6BDB" w:rsidDel="00D73460">
                <w:rPr>
                  <w:rFonts w:ascii="Times New Roman" w:hAnsi="Times New Roman" w:cs="Times New Roman"/>
                  <w:sz w:val="24"/>
                  <w:szCs w:val="24"/>
                </w:rPr>
                <w:t>1.87 (0.69 – 5.04)</w:t>
              </w:r>
            </w:ins>
          </w:p>
        </w:tc>
        <w:tc>
          <w:tcPr>
            <w:tcW w:w="679" w:type="dxa"/>
          </w:tcPr>
          <w:p w14:paraId="6738B77F" w14:textId="77777777" w:rsidR="00D73460" w:rsidRPr="00DF6BDB" w:rsidDel="00D73460" w:rsidRDefault="00D73460" w:rsidP="00DF6BDB">
            <w:pPr>
              <w:spacing w:after="0" w:line="240" w:lineRule="auto"/>
              <w:rPr>
                <w:ins w:id="5666" w:author="Mohammad Nayeem Hasan" w:date="2024-07-18T15:21:00Z" w16du:dateUtc="2024-07-18T09:21:00Z"/>
                <w:rFonts w:ascii="Times New Roman" w:hAnsi="Times New Roman" w:cs="Times New Roman"/>
                <w:sz w:val="24"/>
                <w:szCs w:val="24"/>
              </w:rPr>
            </w:pPr>
            <w:ins w:id="5667" w:author="Mohammad Nayeem Hasan" w:date="2024-07-18T15:21:00Z" w16du:dateUtc="2024-07-18T09:21:00Z">
              <w:r w:rsidRPr="00DF6BDB" w:rsidDel="00D73460">
                <w:rPr>
                  <w:rFonts w:ascii="Times New Roman" w:hAnsi="Times New Roman" w:cs="Times New Roman"/>
                  <w:sz w:val="24"/>
                  <w:szCs w:val="24"/>
                </w:rPr>
                <w:t>0.218</w:t>
              </w:r>
            </w:ins>
          </w:p>
        </w:tc>
        <w:tc>
          <w:tcPr>
            <w:tcW w:w="1224" w:type="dxa"/>
          </w:tcPr>
          <w:p w14:paraId="05E466A5" w14:textId="77777777" w:rsidR="00D73460" w:rsidRPr="00DF6BDB" w:rsidDel="00D73460" w:rsidRDefault="00D73460" w:rsidP="00DF6BDB">
            <w:pPr>
              <w:spacing w:after="0" w:line="240" w:lineRule="auto"/>
              <w:rPr>
                <w:ins w:id="5668" w:author="Mohammad Nayeem Hasan" w:date="2024-07-18T15:21:00Z" w16du:dateUtc="2024-07-18T09:21:00Z"/>
                <w:rFonts w:ascii="Times New Roman" w:hAnsi="Times New Roman" w:cs="Times New Roman"/>
                <w:sz w:val="24"/>
                <w:szCs w:val="24"/>
              </w:rPr>
            </w:pPr>
            <w:ins w:id="5669" w:author="Mohammad Nayeem Hasan" w:date="2024-07-18T15:21:00Z" w16du:dateUtc="2024-07-18T09:21:00Z">
              <w:r w:rsidRPr="00DF6BDB" w:rsidDel="00D73460">
                <w:rPr>
                  <w:rFonts w:ascii="Times New Roman" w:hAnsi="Times New Roman" w:cs="Times New Roman"/>
                  <w:sz w:val="24"/>
                  <w:szCs w:val="24"/>
                </w:rPr>
                <w:t>2.19 (0.76 - 6.31)</w:t>
              </w:r>
            </w:ins>
          </w:p>
        </w:tc>
        <w:tc>
          <w:tcPr>
            <w:tcW w:w="749" w:type="dxa"/>
          </w:tcPr>
          <w:p w14:paraId="264283D0" w14:textId="77777777" w:rsidR="00D73460" w:rsidRPr="00DF6BDB" w:rsidDel="00D73460" w:rsidRDefault="00D73460" w:rsidP="00DF6BDB">
            <w:pPr>
              <w:spacing w:after="0" w:line="240" w:lineRule="auto"/>
              <w:rPr>
                <w:ins w:id="5670" w:author="Mohammad Nayeem Hasan" w:date="2024-07-18T15:21:00Z" w16du:dateUtc="2024-07-18T09:21:00Z"/>
                <w:rFonts w:ascii="Times New Roman" w:hAnsi="Times New Roman" w:cs="Times New Roman"/>
                <w:sz w:val="24"/>
                <w:szCs w:val="24"/>
              </w:rPr>
            </w:pPr>
            <w:ins w:id="5671" w:author="Mohammad Nayeem Hasan" w:date="2024-07-18T15:21:00Z" w16du:dateUtc="2024-07-18T09:21:00Z">
              <w:r w:rsidRPr="00DF6BDB" w:rsidDel="00D73460">
                <w:rPr>
                  <w:rFonts w:ascii="Times New Roman" w:hAnsi="Times New Roman" w:cs="Times New Roman"/>
                  <w:sz w:val="24"/>
                  <w:szCs w:val="24"/>
                </w:rPr>
                <w:t>0.147</w:t>
              </w:r>
            </w:ins>
          </w:p>
        </w:tc>
        <w:tc>
          <w:tcPr>
            <w:tcW w:w="1223" w:type="dxa"/>
          </w:tcPr>
          <w:p w14:paraId="60C77B0F" w14:textId="77777777" w:rsidR="00D73460" w:rsidRPr="00DF6BDB" w:rsidDel="00D73460" w:rsidRDefault="00D73460" w:rsidP="00DF6BDB">
            <w:pPr>
              <w:spacing w:after="0" w:line="240" w:lineRule="auto"/>
              <w:rPr>
                <w:ins w:id="5672" w:author="Mohammad Nayeem Hasan" w:date="2024-07-18T15:21:00Z" w16du:dateUtc="2024-07-18T09:21:00Z"/>
                <w:rFonts w:ascii="Times New Roman" w:hAnsi="Times New Roman" w:cs="Times New Roman"/>
                <w:sz w:val="24"/>
                <w:szCs w:val="24"/>
              </w:rPr>
            </w:pPr>
            <w:ins w:id="5673" w:author="Mohammad Nayeem Hasan" w:date="2024-07-18T15:21:00Z" w16du:dateUtc="2024-07-18T09:21:00Z">
              <w:r w:rsidRPr="00DF6BDB" w:rsidDel="00D73460">
                <w:rPr>
                  <w:rFonts w:ascii="Times New Roman" w:hAnsi="Times New Roman" w:cs="Times New Roman"/>
                  <w:sz w:val="24"/>
                  <w:szCs w:val="24"/>
                </w:rPr>
                <w:t>1.11 (0.43 - 2.88)</w:t>
              </w:r>
            </w:ins>
          </w:p>
        </w:tc>
        <w:tc>
          <w:tcPr>
            <w:tcW w:w="749" w:type="dxa"/>
          </w:tcPr>
          <w:p w14:paraId="5FC8C6A3" w14:textId="77777777" w:rsidR="00D73460" w:rsidRPr="00DF6BDB" w:rsidDel="00D73460" w:rsidRDefault="00D73460" w:rsidP="00DF6BDB">
            <w:pPr>
              <w:spacing w:after="0" w:line="240" w:lineRule="auto"/>
              <w:rPr>
                <w:ins w:id="5674" w:author="Mohammad Nayeem Hasan" w:date="2024-07-18T15:21:00Z" w16du:dateUtc="2024-07-18T09:21:00Z"/>
                <w:rFonts w:ascii="Times New Roman" w:hAnsi="Times New Roman" w:cs="Times New Roman"/>
                <w:sz w:val="24"/>
                <w:szCs w:val="24"/>
              </w:rPr>
            </w:pPr>
            <w:ins w:id="5675" w:author="Mohammad Nayeem Hasan" w:date="2024-07-18T15:21:00Z" w16du:dateUtc="2024-07-18T09:21:00Z">
              <w:r w:rsidRPr="00DF6BDB" w:rsidDel="00D73460">
                <w:rPr>
                  <w:rFonts w:ascii="Times New Roman" w:hAnsi="Times New Roman" w:cs="Times New Roman"/>
                  <w:sz w:val="24"/>
                  <w:szCs w:val="24"/>
                </w:rPr>
                <w:t>0.832</w:t>
              </w:r>
            </w:ins>
          </w:p>
        </w:tc>
        <w:tc>
          <w:tcPr>
            <w:tcW w:w="1223" w:type="dxa"/>
          </w:tcPr>
          <w:p w14:paraId="34795367" w14:textId="77777777" w:rsidR="00D73460" w:rsidRPr="00DF6BDB" w:rsidDel="00D73460" w:rsidRDefault="00D73460" w:rsidP="00DF6BDB">
            <w:pPr>
              <w:spacing w:after="0" w:line="240" w:lineRule="auto"/>
              <w:rPr>
                <w:ins w:id="5676" w:author="Mohammad Nayeem Hasan" w:date="2024-07-18T15:21:00Z" w16du:dateUtc="2024-07-18T09:21:00Z"/>
                <w:rFonts w:ascii="Times New Roman" w:hAnsi="Times New Roman" w:cs="Times New Roman"/>
                <w:sz w:val="24"/>
                <w:szCs w:val="24"/>
              </w:rPr>
            </w:pPr>
            <w:ins w:id="5677" w:author="Mohammad Nayeem Hasan" w:date="2024-07-18T15:21:00Z" w16du:dateUtc="2024-07-18T09:21:00Z">
              <w:r w:rsidRPr="00DF6BDB" w:rsidDel="00D73460">
                <w:rPr>
                  <w:rFonts w:ascii="Times New Roman" w:hAnsi="Times New Roman" w:cs="Times New Roman"/>
                  <w:sz w:val="24"/>
                  <w:szCs w:val="24"/>
                </w:rPr>
                <w:t>0.94 (0.36 - 2.50)</w:t>
              </w:r>
            </w:ins>
          </w:p>
        </w:tc>
        <w:tc>
          <w:tcPr>
            <w:tcW w:w="749" w:type="dxa"/>
          </w:tcPr>
          <w:p w14:paraId="2D815762" w14:textId="77777777" w:rsidR="00D73460" w:rsidRPr="00DF6BDB" w:rsidDel="00D73460" w:rsidRDefault="00D73460" w:rsidP="00DF6BDB">
            <w:pPr>
              <w:spacing w:after="0" w:line="240" w:lineRule="auto"/>
              <w:rPr>
                <w:ins w:id="5678" w:author="Mohammad Nayeem Hasan" w:date="2024-07-18T15:21:00Z" w16du:dateUtc="2024-07-18T09:21:00Z"/>
                <w:rFonts w:ascii="Times New Roman" w:hAnsi="Times New Roman" w:cs="Times New Roman"/>
                <w:sz w:val="24"/>
                <w:szCs w:val="24"/>
              </w:rPr>
            </w:pPr>
            <w:ins w:id="5679" w:author="Mohammad Nayeem Hasan" w:date="2024-07-18T15:21:00Z" w16du:dateUtc="2024-07-18T09:21:00Z">
              <w:r w:rsidRPr="00DF6BDB" w:rsidDel="00D73460">
                <w:rPr>
                  <w:rFonts w:ascii="Times New Roman" w:hAnsi="Times New Roman" w:cs="Times New Roman"/>
                  <w:sz w:val="24"/>
                  <w:szCs w:val="24"/>
                </w:rPr>
                <w:t>0.908</w:t>
              </w:r>
            </w:ins>
          </w:p>
        </w:tc>
      </w:tr>
      <w:tr w:rsidR="00D73460" w:rsidRPr="00DF6BDB" w:rsidDel="00D73460" w14:paraId="020C5DA3" w14:textId="77777777" w:rsidTr="00755549">
        <w:trPr>
          <w:ins w:id="5680" w:author="Mohammad Nayeem Hasan" w:date="2024-07-18T15:21:00Z"/>
        </w:trPr>
        <w:tc>
          <w:tcPr>
            <w:tcW w:w="1530" w:type="dxa"/>
          </w:tcPr>
          <w:p w14:paraId="284316FF" w14:textId="77777777" w:rsidR="00D73460" w:rsidRPr="00DF6BDB" w:rsidDel="00D73460" w:rsidRDefault="00D73460" w:rsidP="00DF6BDB">
            <w:pPr>
              <w:spacing w:after="0" w:line="240" w:lineRule="auto"/>
              <w:rPr>
                <w:ins w:id="5681" w:author="Mohammad Nayeem Hasan" w:date="2024-07-18T15:21:00Z" w16du:dateUtc="2024-07-18T09:21:00Z"/>
                <w:rFonts w:ascii="Times New Roman" w:hAnsi="Times New Roman" w:cs="Times New Roman"/>
                <w:sz w:val="24"/>
                <w:szCs w:val="24"/>
              </w:rPr>
            </w:pPr>
            <w:ins w:id="5682" w:author="Mohammad Nayeem Hasan" w:date="2024-07-18T15:21:00Z" w16du:dateUtc="2024-07-18T09:21:00Z">
              <w:r w:rsidRPr="00DF6BDB" w:rsidDel="00D73460">
                <w:rPr>
                  <w:rFonts w:ascii="Times New Roman" w:hAnsi="Times New Roman" w:cs="Times New Roman"/>
                  <w:sz w:val="24"/>
                  <w:szCs w:val="24"/>
                </w:rPr>
                <w:t>Mymensingh</w:t>
              </w:r>
            </w:ins>
          </w:p>
        </w:tc>
        <w:tc>
          <w:tcPr>
            <w:tcW w:w="1224" w:type="dxa"/>
          </w:tcPr>
          <w:p w14:paraId="30D5F992" w14:textId="77777777" w:rsidR="00D73460" w:rsidRPr="00DF6BDB" w:rsidDel="00D73460" w:rsidRDefault="00D73460" w:rsidP="00DF6BDB">
            <w:pPr>
              <w:spacing w:after="0" w:line="240" w:lineRule="auto"/>
              <w:rPr>
                <w:ins w:id="5683" w:author="Mohammad Nayeem Hasan" w:date="2024-07-18T15:21:00Z" w16du:dateUtc="2024-07-18T09:21:00Z"/>
                <w:rFonts w:ascii="Times New Roman" w:hAnsi="Times New Roman" w:cs="Times New Roman"/>
                <w:sz w:val="24"/>
                <w:szCs w:val="24"/>
              </w:rPr>
            </w:pPr>
            <w:ins w:id="5684" w:author="Mohammad Nayeem Hasan" w:date="2024-07-18T15:21:00Z" w16du:dateUtc="2024-07-18T09:21:00Z">
              <w:r w:rsidRPr="00DF6BDB" w:rsidDel="00D73460">
                <w:rPr>
                  <w:rFonts w:ascii="Times New Roman" w:hAnsi="Times New Roman" w:cs="Times New Roman"/>
                  <w:sz w:val="24"/>
                  <w:szCs w:val="24"/>
                </w:rPr>
                <w:t>3.75 (1.36 – 10.31)</w:t>
              </w:r>
            </w:ins>
          </w:p>
        </w:tc>
        <w:tc>
          <w:tcPr>
            <w:tcW w:w="679" w:type="dxa"/>
          </w:tcPr>
          <w:p w14:paraId="1BD43414" w14:textId="77777777" w:rsidR="00D73460" w:rsidRPr="00DF6BDB" w:rsidDel="00D73460" w:rsidRDefault="00D73460" w:rsidP="00DF6BDB">
            <w:pPr>
              <w:spacing w:after="0" w:line="240" w:lineRule="auto"/>
              <w:rPr>
                <w:ins w:id="5685" w:author="Mohammad Nayeem Hasan" w:date="2024-07-18T15:21:00Z" w16du:dateUtc="2024-07-18T09:21:00Z"/>
                <w:rFonts w:ascii="Times New Roman" w:hAnsi="Times New Roman" w:cs="Times New Roman"/>
                <w:sz w:val="24"/>
                <w:szCs w:val="24"/>
              </w:rPr>
            </w:pPr>
            <w:ins w:id="5686" w:author="Mohammad Nayeem Hasan" w:date="2024-07-18T15:21:00Z" w16du:dateUtc="2024-07-18T09:21:00Z">
              <w:r w:rsidRPr="00DF6BDB" w:rsidDel="00D73460">
                <w:rPr>
                  <w:rFonts w:ascii="Times New Roman" w:hAnsi="Times New Roman" w:cs="Times New Roman"/>
                  <w:sz w:val="24"/>
                  <w:szCs w:val="24"/>
                </w:rPr>
                <w:t>0.010</w:t>
              </w:r>
            </w:ins>
          </w:p>
        </w:tc>
        <w:tc>
          <w:tcPr>
            <w:tcW w:w="1224" w:type="dxa"/>
          </w:tcPr>
          <w:p w14:paraId="36DE952B" w14:textId="77777777" w:rsidR="00D73460" w:rsidRPr="00DF6BDB" w:rsidDel="00D73460" w:rsidRDefault="00D73460" w:rsidP="00DF6BDB">
            <w:pPr>
              <w:spacing w:after="0" w:line="240" w:lineRule="auto"/>
              <w:rPr>
                <w:ins w:id="5687" w:author="Mohammad Nayeem Hasan" w:date="2024-07-18T15:21:00Z" w16du:dateUtc="2024-07-18T09:21:00Z"/>
                <w:rFonts w:ascii="Times New Roman" w:hAnsi="Times New Roman" w:cs="Times New Roman"/>
                <w:sz w:val="24"/>
                <w:szCs w:val="24"/>
              </w:rPr>
            </w:pPr>
            <w:ins w:id="5688" w:author="Mohammad Nayeem Hasan" w:date="2024-07-18T15:21:00Z" w16du:dateUtc="2024-07-18T09:21:00Z">
              <w:r w:rsidRPr="00DF6BDB" w:rsidDel="00D73460">
                <w:rPr>
                  <w:rFonts w:ascii="Times New Roman" w:hAnsi="Times New Roman" w:cs="Times New Roman"/>
                  <w:sz w:val="24"/>
                  <w:szCs w:val="24"/>
                </w:rPr>
                <w:t>3.82 (1.35 - 10.85)</w:t>
              </w:r>
            </w:ins>
          </w:p>
        </w:tc>
        <w:tc>
          <w:tcPr>
            <w:tcW w:w="749" w:type="dxa"/>
          </w:tcPr>
          <w:p w14:paraId="140D6B6A" w14:textId="77777777" w:rsidR="00D73460" w:rsidRPr="00DF6BDB" w:rsidDel="00D73460" w:rsidRDefault="00D73460" w:rsidP="00DF6BDB">
            <w:pPr>
              <w:spacing w:after="0" w:line="240" w:lineRule="auto"/>
              <w:rPr>
                <w:ins w:id="5689" w:author="Mohammad Nayeem Hasan" w:date="2024-07-18T15:21:00Z" w16du:dateUtc="2024-07-18T09:21:00Z"/>
                <w:rFonts w:ascii="Times New Roman" w:hAnsi="Times New Roman" w:cs="Times New Roman"/>
                <w:sz w:val="24"/>
                <w:szCs w:val="24"/>
              </w:rPr>
            </w:pPr>
            <w:ins w:id="5690" w:author="Mohammad Nayeem Hasan" w:date="2024-07-18T15:21:00Z" w16du:dateUtc="2024-07-18T09:21:00Z">
              <w:r w:rsidRPr="00DF6BDB" w:rsidDel="00D73460">
                <w:rPr>
                  <w:rFonts w:ascii="Times New Roman" w:hAnsi="Times New Roman" w:cs="Times New Roman"/>
                  <w:sz w:val="24"/>
                  <w:szCs w:val="24"/>
                </w:rPr>
                <w:t>0.012</w:t>
              </w:r>
            </w:ins>
          </w:p>
        </w:tc>
        <w:tc>
          <w:tcPr>
            <w:tcW w:w="1223" w:type="dxa"/>
          </w:tcPr>
          <w:p w14:paraId="61DE7E59" w14:textId="77777777" w:rsidR="00D73460" w:rsidRPr="00DF6BDB" w:rsidDel="00D73460" w:rsidRDefault="00D73460" w:rsidP="00DF6BDB">
            <w:pPr>
              <w:spacing w:after="0" w:line="240" w:lineRule="auto"/>
              <w:rPr>
                <w:ins w:id="5691" w:author="Mohammad Nayeem Hasan" w:date="2024-07-18T15:21:00Z" w16du:dateUtc="2024-07-18T09:21:00Z"/>
                <w:rFonts w:ascii="Times New Roman" w:hAnsi="Times New Roman" w:cs="Times New Roman"/>
                <w:sz w:val="24"/>
                <w:szCs w:val="24"/>
              </w:rPr>
            </w:pPr>
            <w:ins w:id="5692"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2FA2090E" w14:textId="77777777" w:rsidR="00D73460" w:rsidRPr="00DF6BDB" w:rsidDel="00D73460" w:rsidRDefault="00D73460" w:rsidP="00DF6BDB">
            <w:pPr>
              <w:spacing w:after="0" w:line="240" w:lineRule="auto"/>
              <w:rPr>
                <w:ins w:id="5693" w:author="Mohammad Nayeem Hasan" w:date="2024-07-18T15:21:00Z" w16du:dateUtc="2024-07-18T09:21:00Z"/>
                <w:rFonts w:ascii="Times New Roman" w:hAnsi="Times New Roman" w:cs="Times New Roman"/>
                <w:sz w:val="24"/>
                <w:szCs w:val="24"/>
              </w:rPr>
            </w:pPr>
            <w:ins w:id="5694" w:author="Mohammad Nayeem Hasan" w:date="2024-07-18T15:21:00Z" w16du:dateUtc="2024-07-18T09:21:00Z">
              <w:r w:rsidRPr="00DF6BDB" w:rsidDel="00D73460">
                <w:rPr>
                  <w:rFonts w:ascii="Times New Roman" w:hAnsi="Times New Roman" w:cs="Times New Roman"/>
                  <w:sz w:val="24"/>
                  <w:szCs w:val="24"/>
                </w:rPr>
                <w:t>-</w:t>
              </w:r>
            </w:ins>
          </w:p>
        </w:tc>
        <w:tc>
          <w:tcPr>
            <w:tcW w:w="1223" w:type="dxa"/>
          </w:tcPr>
          <w:p w14:paraId="76422710" w14:textId="77777777" w:rsidR="00D73460" w:rsidRPr="00DF6BDB" w:rsidDel="00D73460" w:rsidRDefault="00D73460" w:rsidP="00DF6BDB">
            <w:pPr>
              <w:spacing w:after="0" w:line="240" w:lineRule="auto"/>
              <w:rPr>
                <w:ins w:id="5695" w:author="Mohammad Nayeem Hasan" w:date="2024-07-18T15:21:00Z" w16du:dateUtc="2024-07-18T09:21:00Z"/>
                <w:rFonts w:ascii="Times New Roman" w:hAnsi="Times New Roman" w:cs="Times New Roman"/>
                <w:sz w:val="24"/>
                <w:szCs w:val="24"/>
              </w:rPr>
            </w:pPr>
            <w:ins w:id="5696"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62E18DDE" w14:textId="77777777" w:rsidR="00D73460" w:rsidRPr="00DF6BDB" w:rsidDel="00D73460" w:rsidRDefault="00D73460" w:rsidP="00DF6BDB">
            <w:pPr>
              <w:spacing w:after="0" w:line="240" w:lineRule="auto"/>
              <w:rPr>
                <w:ins w:id="5697" w:author="Mohammad Nayeem Hasan" w:date="2024-07-18T15:21:00Z" w16du:dateUtc="2024-07-18T09:21:00Z"/>
                <w:rFonts w:ascii="Times New Roman" w:hAnsi="Times New Roman" w:cs="Times New Roman"/>
                <w:sz w:val="24"/>
                <w:szCs w:val="24"/>
              </w:rPr>
            </w:pPr>
            <w:ins w:id="5698" w:author="Mohammad Nayeem Hasan" w:date="2024-07-18T15:21:00Z" w16du:dateUtc="2024-07-18T09:21:00Z">
              <w:r w:rsidRPr="00DF6BDB" w:rsidDel="00D73460">
                <w:rPr>
                  <w:rFonts w:ascii="Times New Roman" w:hAnsi="Times New Roman" w:cs="Times New Roman"/>
                  <w:sz w:val="24"/>
                  <w:szCs w:val="24"/>
                </w:rPr>
                <w:t>-</w:t>
              </w:r>
            </w:ins>
          </w:p>
        </w:tc>
      </w:tr>
      <w:tr w:rsidR="00D73460" w:rsidRPr="00DF6BDB" w:rsidDel="00D73460" w14:paraId="50CE5668" w14:textId="77777777" w:rsidTr="00755549">
        <w:trPr>
          <w:ins w:id="5699" w:author="Mohammad Nayeem Hasan" w:date="2024-07-18T15:21:00Z"/>
        </w:trPr>
        <w:tc>
          <w:tcPr>
            <w:tcW w:w="1530" w:type="dxa"/>
          </w:tcPr>
          <w:p w14:paraId="2F70DD7B" w14:textId="77777777" w:rsidR="00D73460" w:rsidRPr="00DF6BDB" w:rsidDel="00D73460" w:rsidRDefault="00D73460" w:rsidP="00DF6BDB">
            <w:pPr>
              <w:spacing w:after="0" w:line="240" w:lineRule="auto"/>
              <w:rPr>
                <w:ins w:id="5700" w:author="Mohammad Nayeem Hasan" w:date="2024-07-18T15:21:00Z" w16du:dateUtc="2024-07-18T09:21:00Z"/>
                <w:rFonts w:ascii="Times New Roman" w:hAnsi="Times New Roman" w:cs="Times New Roman"/>
                <w:sz w:val="24"/>
                <w:szCs w:val="24"/>
              </w:rPr>
            </w:pPr>
            <w:ins w:id="5701" w:author="Mohammad Nayeem Hasan" w:date="2024-07-18T15:21:00Z" w16du:dateUtc="2024-07-18T09:21:00Z">
              <w:r w:rsidRPr="00DF6BDB" w:rsidDel="00D73460">
                <w:rPr>
                  <w:rFonts w:ascii="Times New Roman" w:hAnsi="Times New Roman" w:cs="Times New Roman"/>
                  <w:sz w:val="24"/>
                  <w:szCs w:val="24"/>
                </w:rPr>
                <w:t>Rajshahi</w:t>
              </w:r>
            </w:ins>
          </w:p>
        </w:tc>
        <w:tc>
          <w:tcPr>
            <w:tcW w:w="1224" w:type="dxa"/>
          </w:tcPr>
          <w:p w14:paraId="17ED720F" w14:textId="77777777" w:rsidR="00D73460" w:rsidRPr="00DF6BDB" w:rsidDel="00D73460" w:rsidRDefault="00D73460" w:rsidP="00DF6BDB">
            <w:pPr>
              <w:spacing w:after="0" w:line="240" w:lineRule="auto"/>
              <w:rPr>
                <w:ins w:id="5702" w:author="Mohammad Nayeem Hasan" w:date="2024-07-18T15:21:00Z" w16du:dateUtc="2024-07-18T09:21:00Z"/>
                <w:rFonts w:ascii="Times New Roman" w:hAnsi="Times New Roman" w:cs="Times New Roman"/>
                <w:sz w:val="24"/>
                <w:szCs w:val="24"/>
              </w:rPr>
            </w:pPr>
            <w:ins w:id="5703" w:author="Mohammad Nayeem Hasan" w:date="2024-07-18T15:21:00Z" w16du:dateUtc="2024-07-18T09:21:00Z">
              <w:r w:rsidRPr="00DF6BDB" w:rsidDel="00D73460">
                <w:rPr>
                  <w:rFonts w:ascii="Times New Roman" w:hAnsi="Times New Roman" w:cs="Times New Roman"/>
                  <w:sz w:val="24"/>
                  <w:szCs w:val="24"/>
                </w:rPr>
                <w:t>1.45 (0.51 – 4.14)</w:t>
              </w:r>
            </w:ins>
          </w:p>
        </w:tc>
        <w:tc>
          <w:tcPr>
            <w:tcW w:w="679" w:type="dxa"/>
          </w:tcPr>
          <w:p w14:paraId="0B3D60AD" w14:textId="77777777" w:rsidR="00D73460" w:rsidRPr="00DF6BDB" w:rsidDel="00D73460" w:rsidRDefault="00D73460" w:rsidP="00DF6BDB">
            <w:pPr>
              <w:spacing w:after="0" w:line="240" w:lineRule="auto"/>
              <w:rPr>
                <w:ins w:id="5704" w:author="Mohammad Nayeem Hasan" w:date="2024-07-18T15:21:00Z" w16du:dateUtc="2024-07-18T09:21:00Z"/>
                <w:rFonts w:ascii="Times New Roman" w:hAnsi="Times New Roman" w:cs="Times New Roman"/>
                <w:sz w:val="24"/>
                <w:szCs w:val="24"/>
              </w:rPr>
            </w:pPr>
            <w:ins w:id="5705" w:author="Mohammad Nayeem Hasan" w:date="2024-07-18T15:21:00Z" w16du:dateUtc="2024-07-18T09:21:00Z">
              <w:r w:rsidRPr="00DF6BDB" w:rsidDel="00D73460">
                <w:rPr>
                  <w:rFonts w:ascii="Times New Roman" w:hAnsi="Times New Roman" w:cs="Times New Roman"/>
                  <w:sz w:val="24"/>
                  <w:szCs w:val="24"/>
                </w:rPr>
                <w:t>0.486</w:t>
              </w:r>
            </w:ins>
          </w:p>
        </w:tc>
        <w:tc>
          <w:tcPr>
            <w:tcW w:w="1224" w:type="dxa"/>
          </w:tcPr>
          <w:p w14:paraId="4CB27B4E" w14:textId="77777777" w:rsidR="00D73460" w:rsidRPr="00DF6BDB" w:rsidDel="00D73460" w:rsidRDefault="00D73460" w:rsidP="00DF6BDB">
            <w:pPr>
              <w:spacing w:after="0" w:line="240" w:lineRule="auto"/>
              <w:rPr>
                <w:ins w:id="5706" w:author="Mohammad Nayeem Hasan" w:date="2024-07-18T15:21:00Z" w16du:dateUtc="2024-07-18T09:21:00Z"/>
                <w:rFonts w:ascii="Times New Roman" w:hAnsi="Times New Roman" w:cs="Times New Roman"/>
                <w:sz w:val="24"/>
                <w:szCs w:val="24"/>
              </w:rPr>
            </w:pPr>
            <w:ins w:id="5707" w:author="Mohammad Nayeem Hasan" w:date="2024-07-18T15:21:00Z" w16du:dateUtc="2024-07-18T09:21:00Z">
              <w:r w:rsidRPr="00DF6BDB" w:rsidDel="00D73460">
                <w:rPr>
                  <w:rFonts w:ascii="Times New Roman" w:hAnsi="Times New Roman" w:cs="Times New Roman"/>
                  <w:sz w:val="24"/>
                  <w:szCs w:val="24"/>
                </w:rPr>
                <w:t>1.53 (0.49 - 4.79)</w:t>
              </w:r>
            </w:ins>
          </w:p>
        </w:tc>
        <w:tc>
          <w:tcPr>
            <w:tcW w:w="749" w:type="dxa"/>
          </w:tcPr>
          <w:p w14:paraId="76312A7C" w14:textId="77777777" w:rsidR="00D73460" w:rsidRPr="00DF6BDB" w:rsidDel="00D73460" w:rsidRDefault="00D73460" w:rsidP="00DF6BDB">
            <w:pPr>
              <w:spacing w:after="0" w:line="240" w:lineRule="auto"/>
              <w:rPr>
                <w:ins w:id="5708" w:author="Mohammad Nayeem Hasan" w:date="2024-07-18T15:21:00Z" w16du:dateUtc="2024-07-18T09:21:00Z"/>
                <w:rFonts w:ascii="Times New Roman" w:hAnsi="Times New Roman" w:cs="Times New Roman"/>
                <w:sz w:val="24"/>
                <w:szCs w:val="24"/>
              </w:rPr>
            </w:pPr>
            <w:ins w:id="5709" w:author="Mohammad Nayeem Hasan" w:date="2024-07-18T15:21:00Z" w16du:dateUtc="2024-07-18T09:21:00Z">
              <w:r w:rsidRPr="00DF6BDB" w:rsidDel="00D73460">
                <w:rPr>
                  <w:rFonts w:ascii="Times New Roman" w:hAnsi="Times New Roman" w:cs="Times New Roman"/>
                  <w:sz w:val="24"/>
                  <w:szCs w:val="24"/>
                </w:rPr>
                <w:t>0.464</w:t>
              </w:r>
            </w:ins>
          </w:p>
        </w:tc>
        <w:tc>
          <w:tcPr>
            <w:tcW w:w="1223" w:type="dxa"/>
          </w:tcPr>
          <w:p w14:paraId="5737DE5E" w14:textId="3E1C103B" w:rsidR="00D73460" w:rsidRPr="00DF6BDB" w:rsidDel="00D73460" w:rsidRDefault="00D73460" w:rsidP="00DF6BDB">
            <w:pPr>
              <w:spacing w:after="0" w:line="240" w:lineRule="auto"/>
              <w:rPr>
                <w:ins w:id="5710" w:author="Mohammad Nayeem Hasan" w:date="2024-07-18T15:21:00Z" w16du:dateUtc="2024-07-18T09:21:00Z"/>
                <w:rFonts w:ascii="Times New Roman" w:hAnsi="Times New Roman" w:cs="Times New Roman"/>
                <w:sz w:val="24"/>
                <w:szCs w:val="24"/>
              </w:rPr>
            </w:pPr>
            <w:ins w:id="5711" w:author="Mohammad Nayeem Hasan" w:date="2024-07-18T15:21:00Z" w16du:dateUtc="2024-07-18T09:21:00Z">
              <w:r w:rsidRPr="00DF6BDB" w:rsidDel="00D73460">
                <w:rPr>
                  <w:rFonts w:ascii="Times New Roman" w:hAnsi="Times New Roman" w:cs="Times New Roman"/>
                  <w:sz w:val="24"/>
                  <w:szCs w:val="24"/>
                </w:rPr>
                <w:t xml:space="preserve">0.64 (0.21 </w:t>
              </w:r>
            </w:ins>
            <w:ins w:id="5712" w:author="Mohammad Nayeem Hasan" w:date="2024-07-18T16:22:00Z" w16du:dateUtc="2024-07-18T10:22:00Z">
              <w:r w:rsidR="00DF6BDB" w:rsidRPr="00DF6BDB" w:rsidDel="00D73460">
                <w:rPr>
                  <w:rFonts w:ascii="Times New Roman" w:hAnsi="Times New Roman" w:cs="Times New Roman"/>
                  <w:sz w:val="24"/>
                  <w:szCs w:val="24"/>
                </w:rPr>
                <w:t>- 2.01</w:t>
              </w:r>
            </w:ins>
            <w:ins w:id="5713"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155A97CA" w14:textId="77777777" w:rsidR="00D73460" w:rsidRPr="00DF6BDB" w:rsidDel="00D73460" w:rsidRDefault="00D73460" w:rsidP="00DF6BDB">
            <w:pPr>
              <w:spacing w:after="0" w:line="240" w:lineRule="auto"/>
              <w:rPr>
                <w:ins w:id="5714" w:author="Mohammad Nayeem Hasan" w:date="2024-07-18T15:21:00Z" w16du:dateUtc="2024-07-18T09:21:00Z"/>
                <w:rFonts w:ascii="Times New Roman" w:hAnsi="Times New Roman" w:cs="Times New Roman"/>
                <w:sz w:val="24"/>
                <w:szCs w:val="24"/>
              </w:rPr>
            </w:pPr>
            <w:ins w:id="5715" w:author="Mohammad Nayeem Hasan" w:date="2024-07-18T15:21:00Z" w16du:dateUtc="2024-07-18T09:21:00Z">
              <w:r w:rsidRPr="00DF6BDB" w:rsidDel="00D73460">
                <w:rPr>
                  <w:rFonts w:ascii="Times New Roman" w:hAnsi="Times New Roman" w:cs="Times New Roman"/>
                  <w:sz w:val="24"/>
                  <w:szCs w:val="24"/>
                </w:rPr>
                <w:t>0.448</w:t>
              </w:r>
            </w:ins>
          </w:p>
        </w:tc>
        <w:tc>
          <w:tcPr>
            <w:tcW w:w="1223" w:type="dxa"/>
          </w:tcPr>
          <w:p w14:paraId="4F7DD97A" w14:textId="77777777" w:rsidR="00D73460" w:rsidRPr="00DF6BDB" w:rsidDel="00D73460" w:rsidRDefault="00D73460" w:rsidP="00DF6BDB">
            <w:pPr>
              <w:spacing w:after="0" w:line="240" w:lineRule="auto"/>
              <w:rPr>
                <w:ins w:id="5716" w:author="Mohammad Nayeem Hasan" w:date="2024-07-18T15:21:00Z" w16du:dateUtc="2024-07-18T09:21:00Z"/>
                <w:rFonts w:ascii="Times New Roman" w:hAnsi="Times New Roman" w:cs="Times New Roman"/>
                <w:sz w:val="24"/>
                <w:szCs w:val="24"/>
              </w:rPr>
            </w:pPr>
            <w:ins w:id="5717" w:author="Mohammad Nayeem Hasan" w:date="2024-07-18T15:21:00Z" w16du:dateUtc="2024-07-18T09:21:00Z">
              <w:r w:rsidRPr="00DF6BDB" w:rsidDel="00D73460">
                <w:rPr>
                  <w:rFonts w:ascii="Times New Roman" w:hAnsi="Times New Roman" w:cs="Times New Roman"/>
                  <w:sz w:val="24"/>
                  <w:szCs w:val="24"/>
                </w:rPr>
                <w:t>0.59 (0.19 - 1.87)</w:t>
              </w:r>
            </w:ins>
          </w:p>
        </w:tc>
        <w:tc>
          <w:tcPr>
            <w:tcW w:w="749" w:type="dxa"/>
          </w:tcPr>
          <w:p w14:paraId="2A0D06E5" w14:textId="77777777" w:rsidR="00D73460" w:rsidRPr="00DF6BDB" w:rsidDel="00D73460" w:rsidRDefault="00D73460" w:rsidP="00DF6BDB">
            <w:pPr>
              <w:spacing w:after="0" w:line="240" w:lineRule="auto"/>
              <w:rPr>
                <w:ins w:id="5718" w:author="Mohammad Nayeem Hasan" w:date="2024-07-18T15:21:00Z" w16du:dateUtc="2024-07-18T09:21:00Z"/>
                <w:rFonts w:ascii="Times New Roman" w:hAnsi="Times New Roman" w:cs="Times New Roman"/>
                <w:sz w:val="24"/>
                <w:szCs w:val="24"/>
              </w:rPr>
            </w:pPr>
            <w:ins w:id="5719" w:author="Mohammad Nayeem Hasan" w:date="2024-07-18T15:21:00Z" w16du:dateUtc="2024-07-18T09:21:00Z">
              <w:r w:rsidRPr="00DF6BDB" w:rsidDel="00D73460">
                <w:rPr>
                  <w:rFonts w:ascii="Times New Roman" w:hAnsi="Times New Roman" w:cs="Times New Roman"/>
                  <w:sz w:val="24"/>
                  <w:szCs w:val="24"/>
                </w:rPr>
                <w:t>0.370</w:t>
              </w:r>
            </w:ins>
          </w:p>
        </w:tc>
      </w:tr>
      <w:tr w:rsidR="00D73460" w:rsidRPr="00DF6BDB" w:rsidDel="00D73460" w14:paraId="18833BFB" w14:textId="77777777" w:rsidTr="00755549">
        <w:trPr>
          <w:ins w:id="5720" w:author="Mohammad Nayeem Hasan" w:date="2024-07-18T15:21:00Z"/>
        </w:trPr>
        <w:tc>
          <w:tcPr>
            <w:tcW w:w="1530" w:type="dxa"/>
          </w:tcPr>
          <w:p w14:paraId="16D5BE1B" w14:textId="77777777" w:rsidR="00D73460" w:rsidRPr="00DF6BDB" w:rsidDel="00D73460" w:rsidRDefault="00D73460" w:rsidP="00DF6BDB">
            <w:pPr>
              <w:spacing w:after="0" w:line="240" w:lineRule="auto"/>
              <w:rPr>
                <w:ins w:id="5721" w:author="Mohammad Nayeem Hasan" w:date="2024-07-18T15:21:00Z" w16du:dateUtc="2024-07-18T09:21:00Z"/>
                <w:rFonts w:ascii="Times New Roman" w:hAnsi="Times New Roman" w:cs="Times New Roman"/>
                <w:sz w:val="24"/>
                <w:szCs w:val="24"/>
              </w:rPr>
            </w:pPr>
            <w:ins w:id="5722" w:author="Mohammad Nayeem Hasan" w:date="2024-07-18T15:21:00Z" w16du:dateUtc="2024-07-18T09:21:00Z">
              <w:r w:rsidRPr="00DF6BDB" w:rsidDel="00D73460">
                <w:rPr>
                  <w:rFonts w:ascii="Times New Roman" w:hAnsi="Times New Roman" w:cs="Times New Roman"/>
                  <w:sz w:val="24"/>
                  <w:szCs w:val="24"/>
                </w:rPr>
                <w:t>Rangpur</w:t>
              </w:r>
            </w:ins>
          </w:p>
        </w:tc>
        <w:tc>
          <w:tcPr>
            <w:tcW w:w="1224" w:type="dxa"/>
          </w:tcPr>
          <w:p w14:paraId="20EAE1FC" w14:textId="77777777" w:rsidR="00D73460" w:rsidRPr="00DF6BDB" w:rsidDel="00D73460" w:rsidRDefault="00D73460" w:rsidP="00DF6BDB">
            <w:pPr>
              <w:spacing w:after="0" w:line="240" w:lineRule="auto"/>
              <w:rPr>
                <w:ins w:id="5723" w:author="Mohammad Nayeem Hasan" w:date="2024-07-18T15:21:00Z" w16du:dateUtc="2024-07-18T09:21:00Z"/>
                <w:rFonts w:ascii="Times New Roman" w:hAnsi="Times New Roman" w:cs="Times New Roman"/>
                <w:sz w:val="24"/>
                <w:szCs w:val="24"/>
              </w:rPr>
            </w:pPr>
            <w:ins w:id="5724" w:author="Mohammad Nayeem Hasan" w:date="2024-07-18T15:21:00Z" w16du:dateUtc="2024-07-18T09:21:00Z">
              <w:r w:rsidRPr="00DF6BDB" w:rsidDel="00D73460">
                <w:rPr>
                  <w:rFonts w:ascii="Times New Roman" w:hAnsi="Times New Roman" w:cs="Times New Roman"/>
                  <w:sz w:val="24"/>
                  <w:szCs w:val="24"/>
                </w:rPr>
                <w:t>1.57 (0.56 – 4.40)</w:t>
              </w:r>
            </w:ins>
          </w:p>
        </w:tc>
        <w:tc>
          <w:tcPr>
            <w:tcW w:w="679" w:type="dxa"/>
          </w:tcPr>
          <w:p w14:paraId="6DEC41A8" w14:textId="77777777" w:rsidR="00D73460" w:rsidRPr="00DF6BDB" w:rsidDel="00D73460" w:rsidRDefault="00D73460" w:rsidP="00DF6BDB">
            <w:pPr>
              <w:spacing w:after="0" w:line="240" w:lineRule="auto"/>
              <w:rPr>
                <w:ins w:id="5725" w:author="Mohammad Nayeem Hasan" w:date="2024-07-18T15:21:00Z" w16du:dateUtc="2024-07-18T09:21:00Z"/>
                <w:rFonts w:ascii="Times New Roman" w:hAnsi="Times New Roman" w:cs="Times New Roman"/>
                <w:sz w:val="24"/>
                <w:szCs w:val="24"/>
              </w:rPr>
            </w:pPr>
            <w:ins w:id="5726" w:author="Mohammad Nayeem Hasan" w:date="2024-07-18T15:21:00Z" w16du:dateUtc="2024-07-18T09:21:00Z">
              <w:r w:rsidRPr="00DF6BDB" w:rsidDel="00D73460">
                <w:rPr>
                  <w:rFonts w:ascii="Times New Roman" w:hAnsi="Times New Roman" w:cs="Times New Roman"/>
                  <w:sz w:val="24"/>
                  <w:szCs w:val="24"/>
                </w:rPr>
                <w:t>0.388</w:t>
              </w:r>
            </w:ins>
          </w:p>
        </w:tc>
        <w:tc>
          <w:tcPr>
            <w:tcW w:w="1224" w:type="dxa"/>
          </w:tcPr>
          <w:p w14:paraId="1B9FC451" w14:textId="77777777" w:rsidR="00D73460" w:rsidRPr="00DF6BDB" w:rsidDel="00D73460" w:rsidRDefault="00D73460" w:rsidP="00DF6BDB">
            <w:pPr>
              <w:spacing w:after="0" w:line="240" w:lineRule="auto"/>
              <w:rPr>
                <w:ins w:id="5727" w:author="Mohammad Nayeem Hasan" w:date="2024-07-18T15:21:00Z" w16du:dateUtc="2024-07-18T09:21:00Z"/>
                <w:rFonts w:ascii="Times New Roman" w:hAnsi="Times New Roman" w:cs="Times New Roman"/>
                <w:sz w:val="24"/>
                <w:szCs w:val="24"/>
              </w:rPr>
            </w:pPr>
            <w:ins w:id="5728" w:author="Mohammad Nayeem Hasan" w:date="2024-07-18T15:21:00Z" w16du:dateUtc="2024-07-18T09:21:00Z">
              <w:r w:rsidRPr="00DF6BDB" w:rsidDel="00D73460">
                <w:rPr>
                  <w:rFonts w:ascii="Times New Roman" w:hAnsi="Times New Roman" w:cs="Times New Roman"/>
                  <w:sz w:val="24"/>
                  <w:szCs w:val="24"/>
                </w:rPr>
                <w:t>1.82 (0.60 - 5.54)</w:t>
              </w:r>
            </w:ins>
          </w:p>
        </w:tc>
        <w:tc>
          <w:tcPr>
            <w:tcW w:w="749" w:type="dxa"/>
          </w:tcPr>
          <w:p w14:paraId="5B3B1BAF" w14:textId="77777777" w:rsidR="00D73460" w:rsidRPr="00DF6BDB" w:rsidDel="00D73460" w:rsidRDefault="00D73460" w:rsidP="00DF6BDB">
            <w:pPr>
              <w:spacing w:after="0" w:line="240" w:lineRule="auto"/>
              <w:rPr>
                <w:ins w:id="5729" w:author="Mohammad Nayeem Hasan" w:date="2024-07-18T15:21:00Z" w16du:dateUtc="2024-07-18T09:21:00Z"/>
                <w:rFonts w:ascii="Times New Roman" w:hAnsi="Times New Roman" w:cs="Times New Roman"/>
                <w:sz w:val="24"/>
                <w:szCs w:val="24"/>
              </w:rPr>
            </w:pPr>
            <w:ins w:id="5730" w:author="Mohammad Nayeem Hasan" w:date="2024-07-18T15:21:00Z" w16du:dateUtc="2024-07-18T09:21:00Z">
              <w:r w:rsidRPr="00DF6BDB" w:rsidDel="00D73460">
                <w:rPr>
                  <w:rFonts w:ascii="Times New Roman" w:hAnsi="Times New Roman" w:cs="Times New Roman"/>
                  <w:sz w:val="24"/>
                  <w:szCs w:val="24"/>
                </w:rPr>
                <w:t>0.291</w:t>
              </w:r>
            </w:ins>
          </w:p>
        </w:tc>
        <w:tc>
          <w:tcPr>
            <w:tcW w:w="1223" w:type="dxa"/>
          </w:tcPr>
          <w:p w14:paraId="05A1F4A0" w14:textId="77777777" w:rsidR="00D73460" w:rsidRPr="00DF6BDB" w:rsidDel="00D73460" w:rsidRDefault="00D73460" w:rsidP="00DF6BDB">
            <w:pPr>
              <w:spacing w:after="0" w:line="240" w:lineRule="auto"/>
              <w:rPr>
                <w:ins w:id="5731" w:author="Mohammad Nayeem Hasan" w:date="2024-07-18T15:21:00Z" w16du:dateUtc="2024-07-18T09:21:00Z"/>
                <w:rFonts w:ascii="Times New Roman" w:hAnsi="Times New Roman" w:cs="Times New Roman"/>
                <w:sz w:val="24"/>
                <w:szCs w:val="24"/>
              </w:rPr>
            </w:pPr>
            <w:ins w:id="5732" w:author="Mohammad Nayeem Hasan" w:date="2024-07-18T15:21:00Z" w16du:dateUtc="2024-07-18T09:21:00Z">
              <w:r w:rsidRPr="00DF6BDB" w:rsidDel="00D73460">
                <w:rPr>
                  <w:rFonts w:ascii="Times New Roman" w:hAnsi="Times New Roman" w:cs="Times New Roman"/>
                  <w:sz w:val="24"/>
                  <w:szCs w:val="24"/>
                </w:rPr>
                <w:t>1.08 (0.41 - 2.80)</w:t>
              </w:r>
            </w:ins>
          </w:p>
        </w:tc>
        <w:tc>
          <w:tcPr>
            <w:tcW w:w="749" w:type="dxa"/>
          </w:tcPr>
          <w:p w14:paraId="31324EC1" w14:textId="77777777" w:rsidR="00D73460" w:rsidRPr="00DF6BDB" w:rsidDel="00D73460" w:rsidRDefault="00D73460" w:rsidP="00DF6BDB">
            <w:pPr>
              <w:spacing w:after="0" w:line="240" w:lineRule="auto"/>
              <w:rPr>
                <w:ins w:id="5733" w:author="Mohammad Nayeem Hasan" w:date="2024-07-18T15:21:00Z" w16du:dateUtc="2024-07-18T09:21:00Z"/>
                <w:rFonts w:ascii="Times New Roman" w:hAnsi="Times New Roman" w:cs="Times New Roman"/>
                <w:sz w:val="24"/>
                <w:szCs w:val="24"/>
              </w:rPr>
            </w:pPr>
            <w:ins w:id="5734" w:author="Mohammad Nayeem Hasan" w:date="2024-07-18T15:21:00Z" w16du:dateUtc="2024-07-18T09:21:00Z">
              <w:r w:rsidRPr="00DF6BDB" w:rsidDel="00D73460">
                <w:rPr>
                  <w:rFonts w:ascii="Times New Roman" w:hAnsi="Times New Roman" w:cs="Times New Roman"/>
                  <w:sz w:val="24"/>
                  <w:szCs w:val="24"/>
                </w:rPr>
                <w:t>0.882</w:t>
              </w:r>
            </w:ins>
          </w:p>
        </w:tc>
        <w:tc>
          <w:tcPr>
            <w:tcW w:w="1223" w:type="dxa"/>
          </w:tcPr>
          <w:p w14:paraId="72041787" w14:textId="45AFDCA5" w:rsidR="00D73460" w:rsidRPr="00DF6BDB" w:rsidDel="00D73460" w:rsidRDefault="00D73460" w:rsidP="00DF6BDB">
            <w:pPr>
              <w:spacing w:after="0" w:line="240" w:lineRule="auto"/>
              <w:rPr>
                <w:ins w:id="5735" w:author="Mohammad Nayeem Hasan" w:date="2024-07-18T15:21:00Z" w16du:dateUtc="2024-07-18T09:21:00Z"/>
                <w:rFonts w:ascii="Times New Roman" w:hAnsi="Times New Roman" w:cs="Times New Roman"/>
                <w:sz w:val="24"/>
                <w:szCs w:val="24"/>
              </w:rPr>
            </w:pPr>
            <w:ins w:id="5736" w:author="Mohammad Nayeem Hasan" w:date="2024-07-18T15:21:00Z" w16du:dateUtc="2024-07-18T09:21:00Z">
              <w:r w:rsidRPr="00DF6BDB" w:rsidDel="00D73460">
                <w:rPr>
                  <w:rFonts w:ascii="Times New Roman" w:hAnsi="Times New Roman" w:cs="Times New Roman"/>
                  <w:sz w:val="24"/>
                  <w:szCs w:val="24"/>
                </w:rPr>
                <w:t xml:space="preserve">0.84 (0.32 </w:t>
              </w:r>
            </w:ins>
            <w:ins w:id="5737" w:author="Mohammad Nayeem Hasan" w:date="2024-07-18T16:22:00Z" w16du:dateUtc="2024-07-18T10:22:00Z">
              <w:r w:rsidR="00DF6BDB" w:rsidRPr="00DF6BDB" w:rsidDel="00D73460">
                <w:rPr>
                  <w:rFonts w:ascii="Times New Roman" w:hAnsi="Times New Roman" w:cs="Times New Roman"/>
                  <w:sz w:val="24"/>
                  <w:szCs w:val="24"/>
                </w:rPr>
                <w:t>- 2.23</w:t>
              </w:r>
            </w:ins>
            <w:ins w:id="5738"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220798F2" w14:textId="77777777" w:rsidR="00D73460" w:rsidRPr="00DF6BDB" w:rsidDel="00D73460" w:rsidRDefault="00D73460" w:rsidP="00DF6BDB">
            <w:pPr>
              <w:spacing w:after="0" w:line="240" w:lineRule="auto"/>
              <w:rPr>
                <w:ins w:id="5739" w:author="Mohammad Nayeem Hasan" w:date="2024-07-18T15:21:00Z" w16du:dateUtc="2024-07-18T09:21:00Z"/>
                <w:rFonts w:ascii="Times New Roman" w:hAnsi="Times New Roman" w:cs="Times New Roman"/>
                <w:sz w:val="24"/>
                <w:szCs w:val="24"/>
              </w:rPr>
            </w:pPr>
            <w:ins w:id="5740" w:author="Mohammad Nayeem Hasan" w:date="2024-07-18T15:21:00Z" w16du:dateUtc="2024-07-18T09:21:00Z">
              <w:r w:rsidRPr="00DF6BDB" w:rsidDel="00D73460">
                <w:rPr>
                  <w:rFonts w:ascii="Times New Roman" w:hAnsi="Times New Roman" w:cs="Times New Roman"/>
                  <w:sz w:val="24"/>
                  <w:szCs w:val="24"/>
                </w:rPr>
                <w:t>0.729</w:t>
              </w:r>
            </w:ins>
          </w:p>
        </w:tc>
      </w:tr>
    </w:tbl>
    <w:p w14:paraId="7DA0CB45" w14:textId="77777777" w:rsidR="00D73460" w:rsidRPr="00DF6BDB" w:rsidDel="00D73460" w:rsidRDefault="00D73460" w:rsidP="00DF6BDB">
      <w:pPr>
        <w:spacing w:line="240" w:lineRule="auto"/>
        <w:rPr>
          <w:ins w:id="5741" w:author="Mohammad Nayeem Hasan" w:date="2024-07-18T15:21:00Z" w16du:dateUtc="2024-07-18T09:21:00Z"/>
          <w:rFonts w:ascii="Times New Roman" w:hAnsi="Times New Roman" w:cs="Times New Roman"/>
          <w:b/>
          <w:bCs/>
          <w:i/>
          <w:sz w:val="24"/>
          <w:szCs w:val="24"/>
        </w:rPr>
      </w:pPr>
      <w:ins w:id="5742" w:author="Mohammad Nayeem Hasan" w:date="2024-07-18T15:21:00Z" w16du:dateUtc="2024-07-18T09:21:00Z">
        <w:r w:rsidRPr="00DF6BDB" w:rsidDel="00D73460">
          <w:rPr>
            <w:rFonts w:ascii="Times New Roman" w:hAnsi="Times New Roman" w:cs="Times New Roman"/>
            <w:i/>
            <w:sz w:val="24"/>
            <w:szCs w:val="24"/>
          </w:rPr>
          <w:t>Ref. = Reference</w:t>
        </w:r>
      </w:ins>
    </w:p>
    <w:p w14:paraId="1CA31406" w14:textId="77777777" w:rsidR="00D73460" w:rsidRPr="00DF6BDB" w:rsidDel="00D73460" w:rsidRDefault="00D73460">
      <w:pPr>
        <w:spacing w:line="240" w:lineRule="auto"/>
        <w:rPr>
          <w:ins w:id="5743" w:author="Mohammad Nayeem Hasan" w:date="2024-07-18T15:21:00Z" w16du:dateUtc="2024-07-18T09:21:00Z"/>
          <w:rFonts w:ascii="Times New Roman" w:hAnsi="Times New Roman" w:cs="Times New Roman"/>
          <w:i/>
          <w:sz w:val="24"/>
          <w:szCs w:val="24"/>
        </w:rPr>
        <w:pPrChange w:id="5744" w:author="Mohammad Nayeem Hasan" w:date="2024-07-18T16:13:00Z" w16du:dateUtc="2024-07-18T10:13:00Z">
          <w:pPr>
            <w:spacing w:after="160" w:line="259" w:lineRule="auto"/>
          </w:pPr>
        </w:pPrChange>
      </w:pPr>
      <w:ins w:id="5745" w:author="Mohammad Nayeem Hasan" w:date="2024-07-18T15:21:00Z" w16du:dateUtc="2024-07-18T09:21:00Z">
        <w:r w:rsidRPr="00DF6BDB" w:rsidDel="00D73460">
          <w:rPr>
            <w:rFonts w:ascii="Times New Roman" w:hAnsi="Times New Roman" w:cs="Times New Roman"/>
            <w:i/>
            <w:sz w:val="24"/>
            <w:szCs w:val="24"/>
          </w:rPr>
          <w:br w:type="page"/>
        </w:r>
      </w:ins>
    </w:p>
    <w:p w14:paraId="3743EAB2" w14:textId="77777777" w:rsidR="00D73460" w:rsidRPr="00DF6BDB" w:rsidDel="00D73460" w:rsidRDefault="00D73460" w:rsidP="00DF6BDB">
      <w:pPr>
        <w:spacing w:line="240" w:lineRule="auto"/>
        <w:rPr>
          <w:ins w:id="5746" w:author="Mohammad Nayeem Hasan" w:date="2024-07-18T15:21:00Z" w16du:dateUtc="2024-07-18T09:21:00Z"/>
          <w:rFonts w:ascii="Times New Roman" w:hAnsi="Times New Roman" w:cs="Times New Roman"/>
          <w:i/>
          <w:sz w:val="24"/>
          <w:szCs w:val="24"/>
        </w:rPr>
        <w:sectPr w:rsidR="00D73460" w:rsidRPr="00DF6BDB" w:rsidDel="00D73460" w:rsidSect="008D6CDE">
          <w:pgSz w:w="15840" w:h="12240" w:orient="landscape"/>
          <w:pgMar w:top="1440" w:right="1440" w:bottom="1440" w:left="1440" w:header="720" w:footer="720" w:gutter="0"/>
          <w:cols w:space="720"/>
          <w:docGrid w:linePitch="360"/>
          <w:sectPrChange w:id="5747" w:author="Mohammad Nayeem Hasan" w:date="2024-07-20T16:54:00Z" w16du:dateUtc="2024-07-20T10:54:00Z">
            <w:sectPr w:rsidR="00D73460" w:rsidRPr="00DF6BDB" w:rsidDel="00D73460" w:rsidSect="008D6CDE">
              <w:pgSz w:w="12240" w:h="15840" w:orient="portrait"/>
              <w:pgMar w:top="1440" w:right="1440" w:bottom="1440" w:left="1440" w:header="720" w:footer="720" w:gutter="0"/>
            </w:sectPr>
          </w:sectPrChange>
        </w:sectPr>
      </w:pPr>
    </w:p>
    <w:p w14:paraId="70F696C1" w14:textId="4312B72E" w:rsidR="00D73460" w:rsidRPr="00DF6BDB" w:rsidDel="00D73460" w:rsidRDefault="00D73460" w:rsidP="00DF6BDB">
      <w:pPr>
        <w:spacing w:line="240" w:lineRule="auto"/>
        <w:rPr>
          <w:ins w:id="5748" w:author="Mohammad Nayeem Hasan" w:date="2024-07-18T15:21:00Z" w16du:dateUtc="2024-07-18T09:21:00Z"/>
          <w:rFonts w:ascii="Times New Roman" w:hAnsi="Times New Roman" w:cs="Times New Roman"/>
          <w:i/>
          <w:sz w:val="24"/>
          <w:szCs w:val="24"/>
          <w:rPrChange w:id="5749" w:author="Mohammad Nayeem Hasan" w:date="2024-07-18T16:22:00Z" w16du:dateUtc="2024-07-18T10:22:00Z">
            <w:rPr>
              <w:ins w:id="5750" w:author="Mohammad Nayeem Hasan" w:date="2024-07-18T15:21:00Z" w16du:dateUtc="2024-07-18T09:21:00Z"/>
              <w:rFonts w:ascii="Times New Roman" w:hAnsi="Times New Roman" w:cs="Times New Roman"/>
              <w:sz w:val="16"/>
              <w:szCs w:val="16"/>
            </w:rPr>
          </w:rPrChange>
        </w:rPr>
      </w:pPr>
      <w:ins w:id="5751" w:author="Mohammad Nayeem Hasan" w:date="2024-07-18T15:21:00Z" w16du:dateUtc="2024-07-18T09:21:00Z">
        <w:r w:rsidRPr="00DF6BDB" w:rsidDel="00D73460">
          <w:rPr>
            <w:rFonts w:ascii="Times New Roman" w:hAnsi="Times New Roman" w:cs="Times New Roman"/>
            <w:i/>
            <w:sz w:val="24"/>
            <w:szCs w:val="24"/>
          </w:rPr>
          <w:lastRenderedPageBreak/>
          <w:t xml:space="preserve">Table 4: Decomposition of inequality of Diarrhea </w:t>
        </w:r>
      </w:ins>
    </w:p>
    <w:tbl>
      <w:tblPr>
        <w:tblW w:w="1225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1"/>
        <w:gridCol w:w="1443"/>
        <w:gridCol w:w="1443"/>
        <w:gridCol w:w="1443"/>
        <w:gridCol w:w="1446"/>
        <w:gridCol w:w="1443"/>
      </w:tblGrid>
      <w:tr w:rsidR="00D73460" w:rsidRPr="00DF6BDB" w:rsidDel="00D73460" w14:paraId="1246D03F" w14:textId="77777777" w:rsidTr="00145582">
        <w:trPr>
          <w:trHeight w:val="255"/>
          <w:ins w:id="5752" w:author="Mohammad Nayeem Hasan" w:date="2024-07-18T15:21:00Z"/>
        </w:trPr>
        <w:tc>
          <w:tcPr>
            <w:tcW w:w="5041" w:type="dxa"/>
            <w:shd w:val="clear" w:color="auto" w:fill="auto"/>
            <w:noWrap/>
            <w:vAlign w:val="center"/>
            <w:hideMark/>
          </w:tcPr>
          <w:p w14:paraId="3F02532A" w14:textId="77777777" w:rsidR="00D73460" w:rsidRPr="00DF6BDB" w:rsidDel="00D73460" w:rsidRDefault="00D73460" w:rsidP="00DF6BDB">
            <w:pPr>
              <w:spacing w:after="0" w:line="240" w:lineRule="auto"/>
              <w:rPr>
                <w:ins w:id="5753" w:author="Mohammad Nayeem Hasan" w:date="2024-07-18T15:21:00Z" w16du:dateUtc="2024-07-18T09:21:00Z"/>
                <w:rFonts w:ascii="Times New Roman" w:eastAsia="Times New Roman" w:hAnsi="Times New Roman" w:cs="Times New Roman"/>
                <w:b/>
                <w:bCs/>
                <w:color w:val="000000"/>
                <w:sz w:val="24"/>
                <w:szCs w:val="24"/>
                <w:rPrChange w:id="5754" w:author="Mohammad Nayeem Hasan" w:date="2024-07-18T16:12:00Z" w16du:dateUtc="2024-07-18T10:12:00Z">
                  <w:rPr>
                    <w:ins w:id="5755" w:author="Mohammad Nayeem Hasan" w:date="2024-07-18T15:21:00Z" w16du:dateUtc="2024-07-18T09:21:00Z"/>
                    <w:rFonts w:ascii="Times New Roman" w:eastAsia="Times New Roman" w:hAnsi="Times New Roman" w:cs="Times New Roman"/>
                    <w:b/>
                    <w:bCs/>
                    <w:color w:val="000000"/>
                    <w:sz w:val="20"/>
                    <w:szCs w:val="20"/>
                  </w:rPr>
                </w:rPrChange>
              </w:rPr>
            </w:pPr>
            <w:ins w:id="5756"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757" w:author="Mohammad Nayeem Hasan" w:date="2024-07-18T16:12:00Z" w16du:dateUtc="2024-07-18T10:12:00Z">
                    <w:rPr>
                      <w:rFonts w:ascii="Times New Roman" w:eastAsia="Times New Roman" w:hAnsi="Times New Roman" w:cs="Times New Roman"/>
                      <w:b/>
                      <w:bCs/>
                      <w:color w:val="000000"/>
                      <w:sz w:val="20"/>
                      <w:szCs w:val="20"/>
                    </w:rPr>
                  </w:rPrChange>
                </w:rPr>
                <w:t>Characteristics</w:t>
              </w:r>
            </w:ins>
          </w:p>
        </w:tc>
        <w:tc>
          <w:tcPr>
            <w:tcW w:w="1443" w:type="dxa"/>
            <w:shd w:val="clear" w:color="auto" w:fill="auto"/>
            <w:noWrap/>
            <w:vAlign w:val="center"/>
            <w:hideMark/>
          </w:tcPr>
          <w:p w14:paraId="573D3F35" w14:textId="77777777" w:rsidR="00D73460" w:rsidRPr="00DF6BDB" w:rsidDel="00D73460" w:rsidRDefault="00D73460" w:rsidP="00DF6BDB">
            <w:pPr>
              <w:spacing w:after="0" w:line="240" w:lineRule="auto"/>
              <w:jc w:val="center"/>
              <w:rPr>
                <w:ins w:id="5758" w:author="Mohammad Nayeem Hasan" w:date="2024-07-18T15:21:00Z" w16du:dateUtc="2024-07-18T09:21:00Z"/>
                <w:rFonts w:ascii="Times New Roman" w:eastAsia="Times New Roman" w:hAnsi="Times New Roman" w:cs="Times New Roman"/>
                <w:color w:val="000000"/>
                <w:sz w:val="24"/>
                <w:szCs w:val="24"/>
                <w:rPrChange w:id="5759" w:author="Mohammad Nayeem Hasan" w:date="2024-07-18T16:12:00Z" w16du:dateUtc="2024-07-18T10:12:00Z">
                  <w:rPr>
                    <w:ins w:id="5760" w:author="Mohammad Nayeem Hasan" w:date="2024-07-18T15:21:00Z" w16du:dateUtc="2024-07-18T09:21:00Z"/>
                    <w:rFonts w:ascii="Times New Roman" w:eastAsia="Times New Roman" w:hAnsi="Times New Roman" w:cs="Times New Roman"/>
                    <w:color w:val="000000"/>
                    <w:sz w:val="20"/>
                    <w:szCs w:val="20"/>
                  </w:rPr>
                </w:rPrChange>
              </w:rPr>
            </w:pPr>
            <w:ins w:id="5761" w:author="Mohammad Nayeem Hasan" w:date="2024-07-18T15:21:00Z" w16du:dateUtc="2024-07-18T09:21:00Z">
              <w:r w:rsidRPr="00DF6BDB" w:rsidDel="00D73460">
                <w:rPr>
                  <w:rFonts w:ascii="Times New Roman" w:eastAsia="Times New Roman" w:hAnsi="Times New Roman" w:cs="Times New Roman"/>
                  <w:color w:val="000000"/>
                  <w:sz w:val="24"/>
                  <w:szCs w:val="24"/>
                  <w:rPrChange w:id="5762" w:author="Mohammad Nayeem Hasan" w:date="2024-07-18T16:12:00Z" w16du:dateUtc="2024-07-18T10:12:00Z">
                    <w:rPr>
                      <w:rFonts w:ascii="Times New Roman" w:eastAsia="Times New Roman" w:hAnsi="Times New Roman" w:cs="Times New Roman"/>
                      <w:color w:val="000000"/>
                      <w:sz w:val="20"/>
                      <w:szCs w:val="20"/>
                    </w:rPr>
                  </w:rPrChange>
                </w:rPr>
                <w:t>Coef.</w:t>
              </w:r>
            </w:ins>
          </w:p>
        </w:tc>
        <w:tc>
          <w:tcPr>
            <w:tcW w:w="1443" w:type="dxa"/>
            <w:shd w:val="clear" w:color="auto" w:fill="auto"/>
            <w:noWrap/>
            <w:vAlign w:val="center"/>
            <w:hideMark/>
          </w:tcPr>
          <w:p w14:paraId="63AEC2FF" w14:textId="77777777" w:rsidR="00D73460" w:rsidRPr="00DF6BDB" w:rsidDel="00D73460" w:rsidRDefault="00D73460" w:rsidP="00DF6BDB">
            <w:pPr>
              <w:spacing w:after="0" w:line="240" w:lineRule="auto"/>
              <w:jc w:val="center"/>
              <w:rPr>
                <w:ins w:id="5763" w:author="Mohammad Nayeem Hasan" w:date="2024-07-18T15:21:00Z" w16du:dateUtc="2024-07-18T09:21:00Z"/>
                <w:rFonts w:ascii="Times New Roman" w:eastAsia="Times New Roman" w:hAnsi="Times New Roman" w:cs="Times New Roman"/>
                <w:color w:val="000000"/>
                <w:sz w:val="24"/>
                <w:szCs w:val="24"/>
                <w:rPrChange w:id="5764" w:author="Mohammad Nayeem Hasan" w:date="2024-07-18T16:12:00Z" w16du:dateUtc="2024-07-18T10:12:00Z">
                  <w:rPr>
                    <w:ins w:id="5765" w:author="Mohammad Nayeem Hasan" w:date="2024-07-18T15:21:00Z" w16du:dateUtc="2024-07-18T09:21:00Z"/>
                    <w:rFonts w:ascii="Times New Roman" w:eastAsia="Times New Roman" w:hAnsi="Times New Roman" w:cs="Times New Roman"/>
                    <w:color w:val="000000"/>
                    <w:sz w:val="20"/>
                    <w:szCs w:val="20"/>
                  </w:rPr>
                </w:rPrChange>
              </w:rPr>
            </w:pPr>
            <w:ins w:id="5766" w:author="Mohammad Nayeem Hasan" w:date="2024-07-18T15:21:00Z" w16du:dateUtc="2024-07-18T09:21:00Z">
              <w:r w:rsidRPr="00DF6BDB" w:rsidDel="00D73460">
                <w:rPr>
                  <w:rFonts w:ascii="Times New Roman" w:eastAsia="Times New Roman" w:hAnsi="Times New Roman" w:cs="Times New Roman"/>
                  <w:color w:val="000000"/>
                  <w:sz w:val="24"/>
                  <w:szCs w:val="24"/>
                  <w:rPrChange w:id="5767" w:author="Mohammad Nayeem Hasan" w:date="2024-07-18T16:12:00Z" w16du:dateUtc="2024-07-18T10:12:00Z">
                    <w:rPr>
                      <w:rFonts w:ascii="Times New Roman" w:eastAsia="Times New Roman" w:hAnsi="Times New Roman" w:cs="Times New Roman"/>
                      <w:color w:val="000000"/>
                      <w:sz w:val="20"/>
                      <w:szCs w:val="20"/>
                    </w:rPr>
                  </w:rPrChange>
                </w:rPr>
                <w:t>E</w:t>
              </w:r>
            </w:ins>
          </w:p>
        </w:tc>
        <w:tc>
          <w:tcPr>
            <w:tcW w:w="1443" w:type="dxa"/>
            <w:shd w:val="clear" w:color="auto" w:fill="auto"/>
            <w:noWrap/>
            <w:vAlign w:val="center"/>
            <w:hideMark/>
          </w:tcPr>
          <w:p w14:paraId="427B9C4F" w14:textId="77777777" w:rsidR="00D73460" w:rsidRPr="00DF6BDB" w:rsidDel="00D73460" w:rsidRDefault="00D73460" w:rsidP="00DF6BDB">
            <w:pPr>
              <w:spacing w:after="0" w:line="240" w:lineRule="auto"/>
              <w:jc w:val="center"/>
              <w:rPr>
                <w:ins w:id="5768" w:author="Mohammad Nayeem Hasan" w:date="2024-07-18T15:21:00Z" w16du:dateUtc="2024-07-18T09:21:00Z"/>
                <w:rFonts w:ascii="Times New Roman" w:eastAsia="Times New Roman" w:hAnsi="Times New Roman" w:cs="Times New Roman"/>
                <w:color w:val="000000"/>
                <w:sz w:val="24"/>
                <w:szCs w:val="24"/>
                <w:rPrChange w:id="5769" w:author="Mohammad Nayeem Hasan" w:date="2024-07-18T16:12:00Z" w16du:dateUtc="2024-07-18T10:12:00Z">
                  <w:rPr>
                    <w:ins w:id="5770" w:author="Mohammad Nayeem Hasan" w:date="2024-07-18T15:21:00Z" w16du:dateUtc="2024-07-18T09:21:00Z"/>
                    <w:rFonts w:ascii="Times New Roman" w:eastAsia="Times New Roman" w:hAnsi="Times New Roman" w:cs="Times New Roman"/>
                    <w:color w:val="000000"/>
                    <w:sz w:val="20"/>
                    <w:szCs w:val="20"/>
                  </w:rPr>
                </w:rPrChange>
              </w:rPr>
            </w:pPr>
            <w:ins w:id="5771" w:author="Mohammad Nayeem Hasan" w:date="2024-07-18T15:21:00Z" w16du:dateUtc="2024-07-18T09:21:00Z">
              <w:r w:rsidRPr="00DF6BDB" w:rsidDel="00D73460">
                <w:rPr>
                  <w:rFonts w:ascii="Times New Roman" w:eastAsia="Times New Roman" w:hAnsi="Times New Roman" w:cs="Times New Roman"/>
                  <w:color w:val="000000"/>
                  <w:sz w:val="24"/>
                  <w:szCs w:val="24"/>
                  <w:rPrChange w:id="5772" w:author="Mohammad Nayeem Hasan" w:date="2024-07-18T16:12:00Z" w16du:dateUtc="2024-07-18T10:12:00Z">
                    <w:rPr>
                      <w:rFonts w:ascii="Times New Roman" w:eastAsia="Times New Roman" w:hAnsi="Times New Roman" w:cs="Times New Roman"/>
                      <w:color w:val="000000"/>
                      <w:sz w:val="20"/>
                      <w:szCs w:val="20"/>
                    </w:rPr>
                  </w:rPrChange>
                </w:rPr>
                <w:t>CI</w:t>
              </w:r>
            </w:ins>
          </w:p>
        </w:tc>
        <w:tc>
          <w:tcPr>
            <w:tcW w:w="1443" w:type="dxa"/>
            <w:shd w:val="clear" w:color="auto" w:fill="auto"/>
            <w:noWrap/>
            <w:vAlign w:val="center"/>
            <w:hideMark/>
          </w:tcPr>
          <w:p w14:paraId="1B285D37" w14:textId="77777777" w:rsidR="00D73460" w:rsidRPr="00DF6BDB" w:rsidDel="00D73460" w:rsidRDefault="00D73460" w:rsidP="00DF6BDB">
            <w:pPr>
              <w:spacing w:after="0" w:line="240" w:lineRule="auto"/>
              <w:jc w:val="center"/>
              <w:rPr>
                <w:ins w:id="5773" w:author="Mohammad Nayeem Hasan" w:date="2024-07-18T15:21:00Z" w16du:dateUtc="2024-07-18T09:21:00Z"/>
                <w:rFonts w:ascii="Times New Roman" w:eastAsia="Times New Roman" w:hAnsi="Times New Roman" w:cs="Times New Roman"/>
                <w:color w:val="000000"/>
                <w:sz w:val="24"/>
                <w:szCs w:val="24"/>
                <w:rPrChange w:id="5774" w:author="Mohammad Nayeem Hasan" w:date="2024-07-18T16:12:00Z" w16du:dateUtc="2024-07-18T10:12:00Z">
                  <w:rPr>
                    <w:ins w:id="5775" w:author="Mohammad Nayeem Hasan" w:date="2024-07-18T15:21:00Z" w16du:dateUtc="2024-07-18T09:21:00Z"/>
                    <w:rFonts w:ascii="Times New Roman" w:eastAsia="Times New Roman" w:hAnsi="Times New Roman" w:cs="Times New Roman"/>
                    <w:color w:val="000000"/>
                    <w:sz w:val="20"/>
                    <w:szCs w:val="20"/>
                  </w:rPr>
                </w:rPrChange>
              </w:rPr>
            </w:pPr>
            <w:ins w:id="5776" w:author="Mohammad Nayeem Hasan" w:date="2024-07-18T15:21:00Z" w16du:dateUtc="2024-07-18T09:21:00Z">
              <w:r w:rsidRPr="00DF6BDB" w:rsidDel="00D73460">
                <w:rPr>
                  <w:rFonts w:ascii="Times New Roman" w:eastAsia="Times New Roman" w:hAnsi="Times New Roman" w:cs="Times New Roman"/>
                  <w:color w:val="000000"/>
                  <w:sz w:val="24"/>
                  <w:szCs w:val="24"/>
                  <w:rPrChange w:id="5777" w:author="Mohammad Nayeem Hasan" w:date="2024-07-18T16:12:00Z" w16du:dateUtc="2024-07-18T10:12:00Z">
                    <w:rPr>
                      <w:rFonts w:ascii="Times New Roman" w:eastAsia="Times New Roman" w:hAnsi="Times New Roman" w:cs="Times New Roman"/>
                      <w:color w:val="000000"/>
                      <w:sz w:val="20"/>
                      <w:szCs w:val="20"/>
                    </w:rPr>
                  </w:rPrChange>
                </w:rPr>
                <w:t>C</w:t>
              </w:r>
            </w:ins>
          </w:p>
        </w:tc>
        <w:tc>
          <w:tcPr>
            <w:tcW w:w="1443" w:type="dxa"/>
            <w:shd w:val="clear" w:color="auto" w:fill="auto"/>
            <w:noWrap/>
            <w:vAlign w:val="center"/>
            <w:hideMark/>
          </w:tcPr>
          <w:p w14:paraId="768CCAA3" w14:textId="77777777" w:rsidR="00D73460" w:rsidRPr="00DF6BDB" w:rsidDel="00D73460" w:rsidRDefault="00D73460" w:rsidP="00DF6BDB">
            <w:pPr>
              <w:spacing w:after="0" w:line="240" w:lineRule="auto"/>
              <w:jc w:val="center"/>
              <w:rPr>
                <w:ins w:id="5778" w:author="Mohammad Nayeem Hasan" w:date="2024-07-18T15:21:00Z" w16du:dateUtc="2024-07-18T09:21:00Z"/>
                <w:rFonts w:ascii="Times New Roman" w:eastAsia="Times New Roman" w:hAnsi="Times New Roman" w:cs="Times New Roman"/>
                <w:color w:val="000000"/>
                <w:sz w:val="24"/>
                <w:szCs w:val="24"/>
                <w:rPrChange w:id="5779" w:author="Mohammad Nayeem Hasan" w:date="2024-07-18T16:12:00Z" w16du:dateUtc="2024-07-18T10:12:00Z">
                  <w:rPr>
                    <w:ins w:id="5780" w:author="Mohammad Nayeem Hasan" w:date="2024-07-18T15:21:00Z" w16du:dateUtc="2024-07-18T09:21:00Z"/>
                    <w:rFonts w:ascii="Times New Roman" w:eastAsia="Times New Roman" w:hAnsi="Times New Roman" w:cs="Times New Roman"/>
                    <w:color w:val="000000"/>
                    <w:sz w:val="20"/>
                    <w:szCs w:val="20"/>
                  </w:rPr>
                </w:rPrChange>
              </w:rPr>
            </w:pPr>
            <w:ins w:id="5781" w:author="Mohammad Nayeem Hasan" w:date="2024-07-18T15:21:00Z" w16du:dateUtc="2024-07-18T09:21:00Z">
              <w:r w:rsidRPr="00DF6BDB" w:rsidDel="00D73460">
                <w:rPr>
                  <w:rFonts w:ascii="Times New Roman" w:eastAsia="Times New Roman" w:hAnsi="Times New Roman" w:cs="Times New Roman"/>
                  <w:color w:val="000000"/>
                  <w:sz w:val="24"/>
                  <w:szCs w:val="24"/>
                  <w:rPrChange w:id="5782" w:author="Mohammad Nayeem Hasan" w:date="2024-07-18T16:12:00Z" w16du:dateUtc="2024-07-18T10:12:00Z">
                    <w:rPr>
                      <w:rFonts w:ascii="Times New Roman" w:eastAsia="Times New Roman" w:hAnsi="Times New Roman" w:cs="Times New Roman"/>
                      <w:color w:val="000000"/>
                      <w:sz w:val="20"/>
                      <w:szCs w:val="20"/>
                    </w:rPr>
                  </w:rPrChange>
                </w:rPr>
                <w:t>%C</w:t>
              </w:r>
            </w:ins>
          </w:p>
        </w:tc>
      </w:tr>
      <w:tr w:rsidR="00D73460" w:rsidRPr="00DF6BDB" w:rsidDel="00D73460" w14:paraId="3C1724A6" w14:textId="77777777" w:rsidTr="00145582">
        <w:trPr>
          <w:trHeight w:val="255"/>
          <w:ins w:id="5783" w:author="Mohammad Nayeem Hasan" w:date="2024-07-18T15:21:00Z"/>
        </w:trPr>
        <w:tc>
          <w:tcPr>
            <w:tcW w:w="5041" w:type="dxa"/>
            <w:shd w:val="clear" w:color="auto" w:fill="auto"/>
            <w:noWrap/>
            <w:vAlign w:val="center"/>
            <w:hideMark/>
          </w:tcPr>
          <w:p w14:paraId="41AFAC45" w14:textId="77777777" w:rsidR="00D73460" w:rsidRPr="00DF6BDB" w:rsidDel="00D73460" w:rsidRDefault="00D73460" w:rsidP="00DF6BDB">
            <w:pPr>
              <w:spacing w:after="0" w:line="240" w:lineRule="auto"/>
              <w:rPr>
                <w:ins w:id="5784" w:author="Mohammad Nayeem Hasan" w:date="2024-07-18T15:21:00Z" w16du:dateUtc="2024-07-18T09:21:00Z"/>
                <w:rFonts w:ascii="Times New Roman" w:eastAsia="Times New Roman" w:hAnsi="Times New Roman" w:cs="Times New Roman"/>
                <w:b/>
                <w:bCs/>
                <w:color w:val="000000"/>
                <w:sz w:val="24"/>
                <w:szCs w:val="24"/>
                <w:rPrChange w:id="5785" w:author="Mohammad Nayeem Hasan" w:date="2024-07-18T16:12:00Z" w16du:dateUtc="2024-07-18T10:12:00Z">
                  <w:rPr>
                    <w:ins w:id="5786" w:author="Mohammad Nayeem Hasan" w:date="2024-07-18T15:21:00Z" w16du:dateUtc="2024-07-18T09:21:00Z"/>
                    <w:rFonts w:ascii="Times New Roman" w:eastAsia="Times New Roman" w:hAnsi="Times New Roman" w:cs="Times New Roman"/>
                    <w:b/>
                    <w:bCs/>
                    <w:color w:val="000000"/>
                    <w:sz w:val="20"/>
                    <w:szCs w:val="20"/>
                  </w:rPr>
                </w:rPrChange>
              </w:rPr>
            </w:pPr>
            <w:ins w:id="5787"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788" w:author="Mohammad Nayeem Hasan" w:date="2024-07-18T16:12:00Z" w16du:dateUtc="2024-07-18T10:12:00Z">
                    <w:rPr>
                      <w:rFonts w:ascii="Times New Roman" w:eastAsia="Times New Roman" w:hAnsi="Times New Roman" w:cs="Times New Roman"/>
                      <w:b/>
                      <w:bCs/>
                      <w:color w:val="000000"/>
                      <w:sz w:val="20"/>
                      <w:szCs w:val="20"/>
                    </w:rPr>
                  </w:rPrChange>
                </w:rPr>
                <w:t>Child Age</w:t>
              </w:r>
            </w:ins>
          </w:p>
        </w:tc>
        <w:tc>
          <w:tcPr>
            <w:tcW w:w="1443" w:type="dxa"/>
            <w:shd w:val="clear" w:color="auto" w:fill="auto"/>
            <w:noWrap/>
            <w:vAlign w:val="center"/>
            <w:hideMark/>
          </w:tcPr>
          <w:p w14:paraId="0B70B36D" w14:textId="77777777" w:rsidR="00D73460" w:rsidRPr="00DF6BDB" w:rsidDel="00D73460" w:rsidRDefault="00D73460" w:rsidP="00DF6BDB">
            <w:pPr>
              <w:spacing w:after="0" w:line="240" w:lineRule="auto"/>
              <w:jc w:val="center"/>
              <w:rPr>
                <w:ins w:id="5789" w:author="Mohammad Nayeem Hasan" w:date="2024-07-18T15:21:00Z" w16du:dateUtc="2024-07-18T09:21:00Z"/>
                <w:rFonts w:ascii="Times New Roman" w:eastAsia="Times New Roman" w:hAnsi="Times New Roman" w:cs="Times New Roman"/>
                <w:color w:val="000000"/>
                <w:sz w:val="24"/>
                <w:szCs w:val="24"/>
                <w:rPrChange w:id="5790" w:author="Mohammad Nayeem Hasan" w:date="2024-07-18T16:12:00Z" w16du:dateUtc="2024-07-18T10:12:00Z">
                  <w:rPr>
                    <w:ins w:id="5791" w:author="Mohammad Nayeem Hasan" w:date="2024-07-18T15:21:00Z" w16du:dateUtc="2024-07-18T09:21:00Z"/>
                    <w:rFonts w:ascii="Times New Roman" w:eastAsia="Times New Roman" w:hAnsi="Times New Roman" w:cs="Times New Roman"/>
                    <w:color w:val="000000"/>
                  </w:rPr>
                </w:rPrChange>
              </w:rPr>
            </w:pPr>
            <w:ins w:id="5792" w:author="Mohammad Nayeem Hasan" w:date="2024-07-18T15:21:00Z" w16du:dateUtc="2024-07-18T09:21:00Z">
              <w:r w:rsidRPr="00DF6BDB" w:rsidDel="00D73460">
                <w:rPr>
                  <w:rFonts w:ascii="Times New Roman" w:eastAsia="Times New Roman" w:hAnsi="Times New Roman" w:cs="Times New Roman"/>
                  <w:color w:val="000000"/>
                  <w:sz w:val="24"/>
                  <w:szCs w:val="24"/>
                  <w:rPrChange w:id="5793" w:author="Mohammad Nayeem Hasan" w:date="2024-07-18T16:12:00Z" w16du:dateUtc="2024-07-18T10:12:00Z">
                    <w:rPr>
                      <w:rFonts w:ascii="Times New Roman" w:eastAsia="Times New Roman" w:hAnsi="Times New Roman" w:cs="Times New Roman"/>
                      <w:color w:val="000000"/>
                    </w:rPr>
                  </w:rPrChange>
                </w:rPr>
                <w:t>0.001</w:t>
              </w:r>
            </w:ins>
          </w:p>
        </w:tc>
        <w:tc>
          <w:tcPr>
            <w:tcW w:w="1443" w:type="dxa"/>
            <w:shd w:val="clear" w:color="auto" w:fill="auto"/>
            <w:noWrap/>
            <w:vAlign w:val="center"/>
            <w:hideMark/>
          </w:tcPr>
          <w:p w14:paraId="7DA026B3" w14:textId="77777777" w:rsidR="00D73460" w:rsidRPr="00DF6BDB" w:rsidDel="00D73460" w:rsidRDefault="00D73460" w:rsidP="00DF6BDB">
            <w:pPr>
              <w:spacing w:after="0" w:line="240" w:lineRule="auto"/>
              <w:jc w:val="center"/>
              <w:rPr>
                <w:ins w:id="5794" w:author="Mohammad Nayeem Hasan" w:date="2024-07-18T15:21:00Z" w16du:dateUtc="2024-07-18T09:21:00Z"/>
                <w:rFonts w:ascii="Times New Roman" w:eastAsia="Times New Roman" w:hAnsi="Times New Roman" w:cs="Times New Roman"/>
                <w:color w:val="000000"/>
                <w:sz w:val="24"/>
                <w:szCs w:val="24"/>
                <w:rPrChange w:id="5795" w:author="Mohammad Nayeem Hasan" w:date="2024-07-18T16:12:00Z" w16du:dateUtc="2024-07-18T10:12:00Z">
                  <w:rPr>
                    <w:ins w:id="5796" w:author="Mohammad Nayeem Hasan" w:date="2024-07-18T15:21:00Z" w16du:dateUtc="2024-07-18T09:21:00Z"/>
                    <w:rFonts w:ascii="Times New Roman" w:eastAsia="Times New Roman" w:hAnsi="Times New Roman" w:cs="Times New Roman"/>
                    <w:color w:val="000000"/>
                    <w:sz w:val="20"/>
                    <w:szCs w:val="20"/>
                  </w:rPr>
                </w:rPrChange>
              </w:rPr>
            </w:pPr>
            <w:ins w:id="5797" w:author="Mohammad Nayeem Hasan" w:date="2024-07-18T15:21:00Z" w16du:dateUtc="2024-07-18T09:21:00Z">
              <w:r w:rsidRPr="00DF6BDB" w:rsidDel="00D73460">
                <w:rPr>
                  <w:rFonts w:ascii="Times New Roman" w:eastAsia="Times New Roman" w:hAnsi="Times New Roman" w:cs="Times New Roman"/>
                  <w:color w:val="000000"/>
                  <w:sz w:val="24"/>
                  <w:szCs w:val="24"/>
                  <w:rPrChange w:id="5798" w:author="Mohammad Nayeem Hasan" w:date="2024-07-18T16:12:00Z" w16du:dateUtc="2024-07-18T10:12:00Z">
                    <w:rPr>
                      <w:rFonts w:ascii="Times New Roman" w:eastAsia="Times New Roman" w:hAnsi="Times New Roman" w:cs="Times New Roman"/>
                      <w:color w:val="000000"/>
                      <w:sz w:val="20"/>
                      <w:szCs w:val="20"/>
                    </w:rPr>
                  </w:rPrChange>
                </w:rPr>
                <w:t>0.023</w:t>
              </w:r>
            </w:ins>
          </w:p>
        </w:tc>
        <w:tc>
          <w:tcPr>
            <w:tcW w:w="1443" w:type="dxa"/>
            <w:shd w:val="clear" w:color="auto" w:fill="auto"/>
            <w:noWrap/>
            <w:vAlign w:val="center"/>
            <w:hideMark/>
          </w:tcPr>
          <w:p w14:paraId="03F99386" w14:textId="77777777" w:rsidR="00D73460" w:rsidRPr="00DF6BDB" w:rsidDel="00D73460" w:rsidRDefault="00D73460" w:rsidP="00DF6BDB">
            <w:pPr>
              <w:spacing w:after="0" w:line="240" w:lineRule="auto"/>
              <w:jc w:val="center"/>
              <w:rPr>
                <w:ins w:id="5799" w:author="Mohammad Nayeem Hasan" w:date="2024-07-18T15:21:00Z" w16du:dateUtc="2024-07-18T09:21:00Z"/>
                <w:rFonts w:ascii="Times New Roman" w:eastAsia="Times New Roman" w:hAnsi="Times New Roman" w:cs="Times New Roman"/>
                <w:color w:val="000000"/>
                <w:sz w:val="24"/>
                <w:szCs w:val="24"/>
                <w:rPrChange w:id="5800" w:author="Mohammad Nayeem Hasan" w:date="2024-07-18T16:12:00Z" w16du:dateUtc="2024-07-18T10:12:00Z">
                  <w:rPr>
                    <w:ins w:id="5801" w:author="Mohammad Nayeem Hasan" w:date="2024-07-18T15:21:00Z" w16du:dateUtc="2024-07-18T09:21:00Z"/>
                    <w:rFonts w:ascii="Times New Roman" w:eastAsia="Times New Roman" w:hAnsi="Times New Roman" w:cs="Times New Roman"/>
                    <w:color w:val="000000"/>
                    <w:sz w:val="20"/>
                    <w:szCs w:val="20"/>
                  </w:rPr>
                </w:rPrChange>
              </w:rPr>
            </w:pPr>
            <w:ins w:id="5802" w:author="Mohammad Nayeem Hasan" w:date="2024-07-18T15:21:00Z" w16du:dateUtc="2024-07-18T09:21:00Z">
              <w:r w:rsidRPr="00DF6BDB" w:rsidDel="00D73460">
                <w:rPr>
                  <w:rFonts w:ascii="Times New Roman" w:eastAsia="Times New Roman" w:hAnsi="Times New Roman" w:cs="Times New Roman"/>
                  <w:color w:val="000000"/>
                  <w:sz w:val="24"/>
                  <w:szCs w:val="24"/>
                  <w:rPrChange w:id="5803" w:author="Mohammad Nayeem Hasan" w:date="2024-07-18T16:12:00Z" w16du:dateUtc="2024-07-18T10:12:00Z">
                    <w:rPr>
                      <w:rFonts w:ascii="Times New Roman" w:eastAsia="Times New Roman" w:hAnsi="Times New Roman" w:cs="Times New Roman"/>
                      <w:color w:val="000000"/>
                      <w:sz w:val="20"/>
                      <w:szCs w:val="20"/>
                    </w:rPr>
                  </w:rPrChange>
                </w:rPr>
                <w:t>-0.0054</w:t>
              </w:r>
            </w:ins>
          </w:p>
        </w:tc>
        <w:tc>
          <w:tcPr>
            <w:tcW w:w="1443" w:type="dxa"/>
            <w:shd w:val="clear" w:color="auto" w:fill="auto"/>
            <w:noWrap/>
            <w:vAlign w:val="center"/>
            <w:hideMark/>
          </w:tcPr>
          <w:p w14:paraId="189D1DC6" w14:textId="77777777" w:rsidR="00D73460" w:rsidRPr="00DF6BDB" w:rsidDel="00D73460" w:rsidRDefault="00D73460" w:rsidP="00DF6BDB">
            <w:pPr>
              <w:spacing w:after="0" w:line="240" w:lineRule="auto"/>
              <w:jc w:val="center"/>
              <w:rPr>
                <w:ins w:id="5804" w:author="Mohammad Nayeem Hasan" w:date="2024-07-18T15:21:00Z" w16du:dateUtc="2024-07-18T09:21:00Z"/>
                <w:rFonts w:ascii="Times New Roman" w:eastAsia="Times New Roman" w:hAnsi="Times New Roman" w:cs="Times New Roman"/>
                <w:color w:val="000000"/>
                <w:sz w:val="24"/>
                <w:szCs w:val="24"/>
                <w:rPrChange w:id="5805" w:author="Mohammad Nayeem Hasan" w:date="2024-07-18T16:12:00Z" w16du:dateUtc="2024-07-18T10:12:00Z">
                  <w:rPr>
                    <w:ins w:id="5806" w:author="Mohammad Nayeem Hasan" w:date="2024-07-18T15:21:00Z" w16du:dateUtc="2024-07-18T09:21:00Z"/>
                    <w:rFonts w:ascii="Times New Roman" w:eastAsia="Times New Roman" w:hAnsi="Times New Roman" w:cs="Times New Roman"/>
                    <w:color w:val="000000"/>
                    <w:sz w:val="20"/>
                    <w:szCs w:val="20"/>
                  </w:rPr>
                </w:rPrChange>
              </w:rPr>
            </w:pPr>
            <w:ins w:id="5807" w:author="Mohammad Nayeem Hasan" w:date="2024-07-18T15:21:00Z" w16du:dateUtc="2024-07-18T09:21:00Z">
              <w:r w:rsidRPr="00DF6BDB" w:rsidDel="00D73460">
                <w:rPr>
                  <w:rFonts w:ascii="Times New Roman" w:eastAsia="Times New Roman" w:hAnsi="Times New Roman" w:cs="Times New Roman"/>
                  <w:color w:val="000000"/>
                  <w:sz w:val="24"/>
                  <w:szCs w:val="24"/>
                  <w:rPrChange w:id="5808" w:author="Mohammad Nayeem Hasan" w:date="2024-07-18T16:12:00Z" w16du:dateUtc="2024-07-18T10:12:00Z">
                    <w:rPr>
                      <w:rFonts w:ascii="Times New Roman" w:eastAsia="Times New Roman" w:hAnsi="Times New Roman" w:cs="Times New Roman"/>
                      <w:color w:val="000000"/>
                      <w:sz w:val="20"/>
                      <w:szCs w:val="20"/>
                    </w:rPr>
                  </w:rPrChange>
                </w:rPr>
                <w:t>-1.22E-04</w:t>
              </w:r>
            </w:ins>
          </w:p>
        </w:tc>
        <w:tc>
          <w:tcPr>
            <w:tcW w:w="1443" w:type="dxa"/>
            <w:shd w:val="clear" w:color="auto" w:fill="auto"/>
            <w:noWrap/>
            <w:vAlign w:val="center"/>
            <w:hideMark/>
          </w:tcPr>
          <w:p w14:paraId="5E8C0135" w14:textId="77777777" w:rsidR="00D73460" w:rsidRPr="00DF6BDB" w:rsidDel="00D73460" w:rsidRDefault="00D73460" w:rsidP="00DF6BDB">
            <w:pPr>
              <w:spacing w:after="0" w:line="240" w:lineRule="auto"/>
              <w:jc w:val="center"/>
              <w:rPr>
                <w:ins w:id="5809" w:author="Mohammad Nayeem Hasan" w:date="2024-07-18T15:21:00Z" w16du:dateUtc="2024-07-18T09:21:00Z"/>
                <w:rFonts w:ascii="Times New Roman" w:eastAsia="Times New Roman" w:hAnsi="Times New Roman" w:cs="Times New Roman"/>
                <w:color w:val="000000"/>
                <w:sz w:val="24"/>
                <w:szCs w:val="24"/>
                <w:rPrChange w:id="5810" w:author="Mohammad Nayeem Hasan" w:date="2024-07-18T16:12:00Z" w16du:dateUtc="2024-07-18T10:12:00Z">
                  <w:rPr>
                    <w:ins w:id="5811" w:author="Mohammad Nayeem Hasan" w:date="2024-07-18T15:21:00Z" w16du:dateUtc="2024-07-18T09:21:00Z"/>
                    <w:rFonts w:ascii="Times New Roman" w:eastAsia="Times New Roman" w:hAnsi="Times New Roman" w:cs="Times New Roman"/>
                    <w:color w:val="000000"/>
                    <w:sz w:val="20"/>
                    <w:szCs w:val="20"/>
                  </w:rPr>
                </w:rPrChange>
              </w:rPr>
            </w:pPr>
            <w:ins w:id="5812" w:author="Mohammad Nayeem Hasan" w:date="2024-07-18T15:21:00Z" w16du:dateUtc="2024-07-18T09:21:00Z">
              <w:r w:rsidRPr="00DF6BDB" w:rsidDel="00D73460">
                <w:rPr>
                  <w:rFonts w:ascii="Times New Roman" w:eastAsia="Times New Roman" w:hAnsi="Times New Roman" w:cs="Times New Roman"/>
                  <w:color w:val="000000"/>
                  <w:sz w:val="24"/>
                  <w:szCs w:val="24"/>
                  <w:rPrChange w:id="5813" w:author="Mohammad Nayeem Hasan" w:date="2024-07-18T16:12:00Z" w16du:dateUtc="2024-07-18T10:12:00Z">
                    <w:rPr>
                      <w:rFonts w:ascii="Times New Roman" w:eastAsia="Times New Roman" w:hAnsi="Times New Roman" w:cs="Times New Roman"/>
                      <w:color w:val="000000"/>
                      <w:sz w:val="20"/>
                      <w:szCs w:val="20"/>
                    </w:rPr>
                  </w:rPrChange>
                </w:rPr>
                <w:t>2.27</w:t>
              </w:r>
            </w:ins>
          </w:p>
        </w:tc>
      </w:tr>
      <w:tr w:rsidR="00D73460" w:rsidRPr="00DF6BDB" w:rsidDel="00D73460" w14:paraId="5464CCE9" w14:textId="77777777" w:rsidTr="00145582">
        <w:trPr>
          <w:trHeight w:val="255"/>
          <w:ins w:id="5814" w:author="Mohammad Nayeem Hasan" w:date="2024-07-18T15:21:00Z"/>
        </w:trPr>
        <w:tc>
          <w:tcPr>
            <w:tcW w:w="5041" w:type="dxa"/>
            <w:shd w:val="clear" w:color="auto" w:fill="auto"/>
            <w:noWrap/>
            <w:vAlign w:val="center"/>
            <w:hideMark/>
          </w:tcPr>
          <w:p w14:paraId="5EE5B857" w14:textId="77777777" w:rsidR="00D73460" w:rsidRPr="00DF6BDB" w:rsidDel="00D73460" w:rsidRDefault="00D73460" w:rsidP="00DF6BDB">
            <w:pPr>
              <w:spacing w:after="0" w:line="240" w:lineRule="auto"/>
              <w:rPr>
                <w:ins w:id="5815" w:author="Mohammad Nayeem Hasan" w:date="2024-07-18T15:21:00Z" w16du:dateUtc="2024-07-18T09:21:00Z"/>
                <w:rFonts w:ascii="Times New Roman" w:eastAsia="Times New Roman" w:hAnsi="Times New Roman" w:cs="Times New Roman"/>
                <w:b/>
                <w:bCs/>
                <w:color w:val="000000"/>
                <w:sz w:val="24"/>
                <w:szCs w:val="24"/>
                <w:rPrChange w:id="5816" w:author="Mohammad Nayeem Hasan" w:date="2024-07-18T16:12:00Z" w16du:dateUtc="2024-07-18T10:12:00Z">
                  <w:rPr>
                    <w:ins w:id="5817" w:author="Mohammad Nayeem Hasan" w:date="2024-07-18T15:21:00Z" w16du:dateUtc="2024-07-18T09:21:00Z"/>
                    <w:rFonts w:ascii="Times New Roman" w:eastAsia="Times New Roman" w:hAnsi="Times New Roman" w:cs="Times New Roman"/>
                    <w:b/>
                    <w:bCs/>
                    <w:color w:val="000000"/>
                    <w:sz w:val="20"/>
                    <w:szCs w:val="20"/>
                  </w:rPr>
                </w:rPrChange>
              </w:rPr>
            </w:pPr>
            <w:ins w:id="5818"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819" w:author="Mohammad Nayeem Hasan" w:date="2024-07-18T16:12:00Z" w16du:dateUtc="2024-07-18T10:12:00Z">
                    <w:rPr>
                      <w:rFonts w:ascii="Times New Roman" w:eastAsia="Times New Roman" w:hAnsi="Times New Roman" w:cs="Times New Roman"/>
                      <w:b/>
                      <w:bCs/>
                      <w:color w:val="000000"/>
                      <w:sz w:val="20"/>
                      <w:szCs w:val="20"/>
                    </w:rPr>
                  </w:rPrChange>
                </w:rPr>
                <w:t>Child sex</w:t>
              </w:r>
            </w:ins>
          </w:p>
        </w:tc>
        <w:tc>
          <w:tcPr>
            <w:tcW w:w="1443" w:type="dxa"/>
            <w:shd w:val="clear" w:color="auto" w:fill="auto"/>
            <w:noWrap/>
            <w:vAlign w:val="center"/>
            <w:hideMark/>
          </w:tcPr>
          <w:p w14:paraId="2DDDB8C0" w14:textId="77777777" w:rsidR="00D73460" w:rsidRPr="00DF6BDB" w:rsidDel="00D73460" w:rsidRDefault="00D73460" w:rsidP="00DF6BDB">
            <w:pPr>
              <w:spacing w:after="0" w:line="240" w:lineRule="auto"/>
              <w:jc w:val="center"/>
              <w:rPr>
                <w:ins w:id="5820" w:author="Mohammad Nayeem Hasan" w:date="2024-07-18T15:21:00Z" w16du:dateUtc="2024-07-18T09:21:00Z"/>
                <w:rFonts w:ascii="Times New Roman" w:eastAsia="Times New Roman" w:hAnsi="Times New Roman" w:cs="Times New Roman"/>
                <w:color w:val="000000"/>
                <w:sz w:val="24"/>
                <w:szCs w:val="24"/>
                <w:rPrChange w:id="5821" w:author="Mohammad Nayeem Hasan" w:date="2024-07-18T16:12:00Z" w16du:dateUtc="2024-07-18T10:12:00Z">
                  <w:rPr>
                    <w:ins w:id="5822" w:author="Mohammad Nayeem Hasan" w:date="2024-07-18T15:21:00Z" w16du:dateUtc="2024-07-18T09:21:00Z"/>
                    <w:rFonts w:ascii="Times New Roman" w:eastAsia="Times New Roman" w:hAnsi="Times New Roman" w:cs="Times New Roman"/>
                    <w:color w:val="000000"/>
                  </w:rPr>
                </w:rPrChange>
              </w:rPr>
            </w:pPr>
            <w:ins w:id="5823" w:author="Mohammad Nayeem Hasan" w:date="2024-07-18T15:21:00Z" w16du:dateUtc="2024-07-18T09:21:00Z">
              <w:r w:rsidRPr="00DF6BDB" w:rsidDel="00D73460">
                <w:rPr>
                  <w:rFonts w:ascii="Times New Roman" w:eastAsia="Times New Roman" w:hAnsi="Times New Roman" w:cs="Times New Roman"/>
                  <w:color w:val="000000"/>
                  <w:sz w:val="24"/>
                  <w:szCs w:val="24"/>
                  <w:rPrChange w:id="5824" w:author="Mohammad Nayeem Hasan" w:date="2024-07-18T16:12:00Z" w16du:dateUtc="2024-07-18T10:12:00Z">
                    <w:rPr>
                      <w:rFonts w:ascii="Times New Roman" w:eastAsia="Times New Roman" w:hAnsi="Times New Roman" w:cs="Times New Roman"/>
                      <w:color w:val="000000"/>
                    </w:rPr>
                  </w:rPrChange>
                </w:rPr>
                <w:t>-0.020</w:t>
              </w:r>
            </w:ins>
          </w:p>
        </w:tc>
        <w:tc>
          <w:tcPr>
            <w:tcW w:w="1443" w:type="dxa"/>
            <w:shd w:val="clear" w:color="auto" w:fill="auto"/>
            <w:noWrap/>
            <w:vAlign w:val="center"/>
            <w:hideMark/>
          </w:tcPr>
          <w:p w14:paraId="2E055ABE" w14:textId="77777777" w:rsidR="00D73460" w:rsidRPr="00DF6BDB" w:rsidDel="00D73460" w:rsidRDefault="00D73460" w:rsidP="00DF6BDB">
            <w:pPr>
              <w:spacing w:after="0" w:line="240" w:lineRule="auto"/>
              <w:jc w:val="center"/>
              <w:rPr>
                <w:ins w:id="5825" w:author="Mohammad Nayeem Hasan" w:date="2024-07-18T15:21:00Z" w16du:dateUtc="2024-07-18T09:21:00Z"/>
                <w:rFonts w:ascii="Times New Roman" w:eastAsia="Times New Roman" w:hAnsi="Times New Roman" w:cs="Times New Roman"/>
                <w:color w:val="000000"/>
                <w:sz w:val="24"/>
                <w:szCs w:val="24"/>
                <w:rPrChange w:id="5826" w:author="Mohammad Nayeem Hasan" w:date="2024-07-18T16:12:00Z" w16du:dateUtc="2024-07-18T10:12:00Z">
                  <w:rPr>
                    <w:ins w:id="5827" w:author="Mohammad Nayeem Hasan" w:date="2024-07-18T15:21:00Z" w16du:dateUtc="2024-07-18T09:21:00Z"/>
                    <w:rFonts w:ascii="Times New Roman" w:eastAsia="Times New Roman" w:hAnsi="Times New Roman" w:cs="Times New Roman"/>
                    <w:color w:val="000000"/>
                    <w:sz w:val="20"/>
                    <w:szCs w:val="20"/>
                  </w:rPr>
                </w:rPrChange>
              </w:rPr>
            </w:pPr>
            <w:ins w:id="5828" w:author="Mohammad Nayeem Hasan" w:date="2024-07-18T15:21:00Z" w16du:dateUtc="2024-07-18T09:21:00Z">
              <w:r w:rsidRPr="00DF6BDB" w:rsidDel="00D73460">
                <w:rPr>
                  <w:rFonts w:ascii="Times New Roman" w:eastAsia="Times New Roman" w:hAnsi="Times New Roman" w:cs="Times New Roman"/>
                  <w:color w:val="000000"/>
                  <w:sz w:val="24"/>
                  <w:szCs w:val="24"/>
                  <w:rPrChange w:id="5829" w:author="Mohammad Nayeem Hasan" w:date="2024-07-18T16:12:00Z" w16du:dateUtc="2024-07-18T10:12:00Z">
                    <w:rPr>
                      <w:rFonts w:ascii="Times New Roman" w:eastAsia="Times New Roman" w:hAnsi="Times New Roman" w:cs="Times New Roman"/>
                      <w:color w:val="000000"/>
                      <w:sz w:val="20"/>
                      <w:szCs w:val="20"/>
                    </w:rPr>
                  </w:rPrChange>
                </w:rPr>
                <w:t>-0.140</w:t>
              </w:r>
            </w:ins>
          </w:p>
        </w:tc>
        <w:tc>
          <w:tcPr>
            <w:tcW w:w="1443" w:type="dxa"/>
            <w:shd w:val="clear" w:color="auto" w:fill="auto"/>
            <w:noWrap/>
            <w:vAlign w:val="center"/>
            <w:hideMark/>
          </w:tcPr>
          <w:p w14:paraId="1E76FF52" w14:textId="77777777" w:rsidR="00D73460" w:rsidRPr="00DF6BDB" w:rsidDel="00D73460" w:rsidRDefault="00D73460" w:rsidP="00DF6BDB">
            <w:pPr>
              <w:spacing w:after="0" w:line="240" w:lineRule="auto"/>
              <w:jc w:val="center"/>
              <w:rPr>
                <w:ins w:id="5830" w:author="Mohammad Nayeem Hasan" w:date="2024-07-18T15:21:00Z" w16du:dateUtc="2024-07-18T09:21:00Z"/>
                <w:rFonts w:ascii="Times New Roman" w:eastAsia="Times New Roman" w:hAnsi="Times New Roman" w:cs="Times New Roman"/>
                <w:color w:val="000000"/>
                <w:sz w:val="24"/>
                <w:szCs w:val="24"/>
                <w:rPrChange w:id="5831" w:author="Mohammad Nayeem Hasan" w:date="2024-07-18T16:12:00Z" w16du:dateUtc="2024-07-18T10:12:00Z">
                  <w:rPr>
                    <w:ins w:id="5832" w:author="Mohammad Nayeem Hasan" w:date="2024-07-18T15:21:00Z" w16du:dateUtc="2024-07-18T09:21:00Z"/>
                    <w:rFonts w:ascii="Times New Roman" w:eastAsia="Times New Roman" w:hAnsi="Times New Roman" w:cs="Times New Roman"/>
                    <w:color w:val="000000"/>
                    <w:sz w:val="20"/>
                    <w:szCs w:val="20"/>
                  </w:rPr>
                </w:rPrChange>
              </w:rPr>
            </w:pPr>
            <w:ins w:id="5833" w:author="Mohammad Nayeem Hasan" w:date="2024-07-18T15:21:00Z" w16du:dateUtc="2024-07-18T09:21:00Z">
              <w:r w:rsidRPr="00DF6BDB" w:rsidDel="00D73460">
                <w:rPr>
                  <w:rFonts w:ascii="Times New Roman" w:eastAsia="Times New Roman" w:hAnsi="Times New Roman" w:cs="Times New Roman"/>
                  <w:color w:val="000000"/>
                  <w:sz w:val="24"/>
                  <w:szCs w:val="24"/>
                  <w:rPrChange w:id="5834" w:author="Mohammad Nayeem Hasan" w:date="2024-07-18T16:12:00Z" w16du:dateUtc="2024-07-18T10:12:00Z">
                    <w:rPr>
                      <w:rFonts w:ascii="Times New Roman" w:eastAsia="Times New Roman" w:hAnsi="Times New Roman" w:cs="Times New Roman"/>
                      <w:color w:val="000000"/>
                      <w:sz w:val="20"/>
                      <w:szCs w:val="20"/>
                    </w:rPr>
                  </w:rPrChange>
                </w:rPr>
                <w:t>0.0001</w:t>
              </w:r>
            </w:ins>
          </w:p>
        </w:tc>
        <w:tc>
          <w:tcPr>
            <w:tcW w:w="1443" w:type="dxa"/>
            <w:shd w:val="clear" w:color="auto" w:fill="auto"/>
            <w:noWrap/>
            <w:vAlign w:val="center"/>
            <w:hideMark/>
          </w:tcPr>
          <w:p w14:paraId="562DAD87" w14:textId="77777777" w:rsidR="00D73460" w:rsidRPr="00DF6BDB" w:rsidDel="00D73460" w:rsidRDefault="00D73460" w:rsidP="00DF6BDB">
            <w:pPr>
              <w:spacing w:after="0" w:line="240" w:lineRule="auto"/>
              <w:jc w:val="center"/>
              <w:rPr>
                <w:ins w:id="5835" w:author="Mohammad Nayeem Hasan" w:date="2024-07-18T15:21:00Z" w16du:dateUtc="2024-07-18T09:21:00Z"/>
                <w:rFonts w:ascii="Times New Roman" w:eastAsia="Times New Roman" w:hAnsi="Times New Roman" w:cs="Times New Roman"/>
                <w:color w:val="000000"/>
                <w:sz w:val="24"/>
                <w:szCs w:val="24"/>
                <w:rPrChange w:id="5836" w:author="Mohammad Nayeem Hasan" w:date="2024-07-18T16:12:00Z" w16du:dateUtc="2024-07-18T10:12:00Z">
                  <w:rPr>
                    <w:ins w:id="5837" w:author="Mohammad Nayeem Hasan" w:date="2024-07-18T15:21:00Z" w16du:dateUtc="2024-07-18T09:21:00Z"/>
                    <w:rFonts w:ascii="Times New Roman" w:eastAsia="Times New Roman" w:hAnsi="Times New Roman" w:cs="Times New Roman"/>
                    <w:color w:val="000000"/>
                    <w:sz w:val="20"/>
                    <w:szCs w:val="20"/>
                  </w:rPr>
                </w:rPrChange>
              </w:rPr>
            </w:pPr>
            <w:ins w:id="5838" w:author="Mohammad Nayeem Hasan" w:date="2024-07-18T15:21:00Z" w16du:dateUtc="2024-07-18T09:21:00Z">
              <w:r w:rsidRPr="00DF6BDB" w:rsidDel="00D73460">
                <w:rPr>
                  <w:rFonts w:ascii="Times New Roman" w:eastAsia="Times New Roman" w:hAnsi="Times New Roman" w:cs="Times New Roman"/>
                  <w:color w:val="000000"/>
                  <w:sz w:val="24"/>
                  <w:szCs w:val="24"/>
                  <w:rPrChange w:id="5839" w:author="Mohammad Nayeem Hasan" w:date="2024-07-18T16:12:00Z" w16du:dateUtc="2024-07-18T10:12:00Z">
                    <w:rPr>
                      <w:rFonts w:ascii="Times New Roman" w:eastAsia="Times New Roman" w:hAnsi="Times New Roman" w:cs="Times New Roman"/>
                      <w:color w:val="000000"/>
                      <w:sz w:val="20"/>
                      <w:szCs w:val="20"/>
                    </w:rPr>
                  </w:rPrChange>
                </w:rPr>
                <w:t>-2.06E-05</w:t>
              </w:r>
            </w:ins>
          </w:p>
        </w:tc>
        <w:tc>
          <w:tcPr>
            <w:tcW w:w="1443" w:type="dxa"/>
            <w:shd w:val="clear" w:color="auto" w:fill="auto"/>
            <w:noWrap/>
            <w:vAlign w:val="center"/>
            <w:hideMark/>
          </w:tcPr>
          <w:p w14:paraId="3166EB7C" w14:textId="77777777" w:rsidR="00D73460" w:rsidRPr="00DF6BDB" w:rsidDel="00D73460" w:rsidRDefault="00D73460" w:rsidP="00DF6BDB">
            <w:pPr>
              <w:spacing w:after="0" w:line="240" w:lineRule="auto"/>
              <w:jc w:val="center"/>
              <w:rPr>
                <w:ins w:id="5840" w:author="Mohammad Nayeem Hasan" w:date="2024-07-18T15:21:00Z" w16du:dateUtc="2024-07-18T09:21:00Z"/>
                <w:rFonts w:ascii="Times New Roman" w:eastAsia="Times New Roman" w:hAnsi="Times New Roman" w:cs="Times New Roman"/>
                <w:color w:val="000000"/>
                <w:sz w:val="24"/>
                <w:szCs w:val="24"/>
                <w:rPrChange w:id="5841" w:author="Mohammad Nayeem Hasan" w:date="2024-07-18T16:12:00Z" w16du:dateUtc="2024-07-18T10:12:00Z">
                  <w:rPr>
                    <w:ins w:id="5842" w:author="Mohammad Nayeem Hasan" w:date="2024-07-18T15:21:00Z" w16du:dateUtc="2024-07-18T09:21:00Z"/>
                    <w:rFonts w:ascii="Times New Roman" w:eastAsia="Times New Roman" w:hAnsi="Times New Roman" w:cs="Times New Roman"/>
                    <w:color w:val="000000"/>
                    <w:sz w:val="20"/>
                    <w:szCs w:val="20"/>
                  </w:rPr>
                </w:rPrChange>
              </w:rPr>
            </w:pPr>
            <w:ins w:id="5843" w:author="Mohammad Nayeem Hasan" w:date="2024-07-18T15:21:00Z" w16du:dateUtc="2024-07-18T09:21:00Z">
              <w:r w:rsidRPr="00DF6BDB" w:rsidDel="00D73460">
                <w:rPr>
                  <w:rFonts w:ascii="Times New Roman" w:eastAsia="Times New Roman" w:hAnsi="Times New Roman" w:cs="Times New Roman"/>
                  <w:color w:val="000000"/>
                  <w:sz w:val="24"/>
                  <w:szCs w:val="24"/>
                  <w:rPrChange w:id="5844" w:author="Mohammad Nayeem Hasan" w:date="2024-07-18T16:12:00Z" w16du:dateUtc="2024-07-18T10:12:00Z">
                    <w:rPr>
                      <w:rFonts w:ascii="Times New Roman" w:eastAsia="Times New Roman" w:hAnsi="Times New Roman" w:cs="Times New Roman"/>
                      <w:color w:val="000000"/>
                      <w:sz w:val="20"/>
                      <w:szCs w:val="20"/>
                    </w:rPr>
                  </w:rPrChange>
                </w:rPr>
                <w:t>-13.97</w:t>
              </w:r>
            </w:ins>
          </w:p>
        </w:tc>
      </w:tr>
      <w:tr w:rsidR="00D73460" w:rsidRPr="00DF6BDB" w:rsidDel="00D73460" w14:paraId="61BEA64D" w14:textId="77777777" w:rsidTr="00145582">
        <w:trPr>
          <w:trHeight w:val="255"/>
          <w:ins w:id="5845" w:author="Mohammad Nayeem Hasan" w:date="2024-07-18T15:21:00Z"/>
        </w:trPr>
        <w:tc>
          <w:tcPr>
            <w:tcW w:w="5041" w:type="dxa"/>
            <w:shd w:val="clear" w:color="auto" w:fill="auto"/>
            <w:noWrap/>
            <w:vAlign w:val="center"/>
            <w:hideMark/>
          </w:tcPr>
          <w:p w14:paraId="3A15F0D2" w14:textId="77777777" w:rsidR="00D73460" w:rsidRPr="00DF6BDB" w:rsidDel="00D73460" w:rsidRDefault="00D73460" w:rsidP="00DF6BDB">
            <w:pPr>
              <w:spacing w:after="0" w:line="240" w:lineRule="auto"/>
              <w:rPr>
                <w:ins w:id="5846" w:author="Mohammad Nayeem Hasan" w:date="2024-07-18T15:21:00Z" w16du:dateUtc="2024-07-18T09:21:00Z"/>
                <w:rFonts w:ascii="Times New Roman" w:eastAsia="Times New Roman" w:hAnsi="Times New Roman" w:cs="Times New Roman"/>
                <w:b/>
                <w:bCs/>
                <w:color w:val="000000"/>
                <w:sz w:val="24"/>
                <w:szCs w:val="24"/>
                <w:rPrChange w:id="5847" w:author="Mohammad Nayeem Hasan" w:date="2024-07-18T16:12:00Z" w16du:dateUtc="2024-07-18T10:12:00Z">
                  <w:rPr>
                    <w:ins w:id="5848" w:author="Mohammad Nayeem Hasan" w:date="2024-07-18T15:21:00Z" w16du:dateUtc="2024-07-18T09:21:00Z"/>
                    <w:rFonts w:ascii="Times New Roman" w:eastAsia="Times New Roman" w:hAnsi="Times New Roman" w:cs="Times New Roman"/>
                    <w:b/>
                    <w:bCs/>
                    <w:color w:val="000000"/>
                    <w:sz w:val="20"/>
                    <w:szCs w:val="20"/>
                  </w:rPr>
                </w:rPrChange>
              </w:rPr>
            </w:pPr>
            <w:ins w:id="5849"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850" w:author="Mohammad Nayeem Hasan" w:date="2024-07-18T16:12:00Z" w16du:dateUtc="2024-07-18T10:12:00Z">
                    <w:rPr>
                      <w:rFonts w:ascii="Times New Roman" w:eastAsia="Times New Roman" w:hAnsi="Times New Roman" w:cs="Times New Roman"/>
                      <w:b/>
                      <w:bCs/>
                      <w:color w:val="000000"/>
                      <w:sz w:val="20"/>
                      <w:szCs w:val="20"/>
                    </w:rPr>
                  </w:rPrChange>
                </w:rPr>
                <w:t>Mother’s Education Level</w:t>
              </w:r>
            </w:ins>
          </w:p>
        </w:tc>
        <w:tc>
          <w:tcPr>
            <w:tcW w:w="1443" w:type="dxa"/>
            <w:shd w:val="clear" w:color="auto" w:fill="auto"/>
            <w:noWrap/>
            <w:vAlign w:val="center"/>
            <w:hideMark/>
          </w:tcPr>
          <w:p w14:paraId="76C46A86" w14:textId="77777777" w:rsidR="00D73460" w:rsidRPr="00DF6BDB" w:rsidDel="00D73460" w:rsidRDefault="00D73460" w:rsidP="00DF6BDB">
            <w:pPr>
              <w:spacing w:after="0" w:line="240" w:lineRule="auto"/>
              <w:jc w:val="center"/>
              <w:rPr>
                <w:ins w:id="5851" w:author="Mohammad Nayeem Hasan" w:date="2024-07-18T15:21:00Z" w16du:dateUtc="2024-07-18T09:21:00Z"/>
                <w:rFonts w:ascii="Times New Roman" w:eastAsia="Times New Roman" w:hAnsi="Times New Roman" w:cs="Times New Roman"/>
                <w:color w:val="000000"/>
                <w:sz w:val="24"/>
                <w:szCs w:val="24"/>
                <w:rPrChange w:id="5852" w:author="Mohammad Nayeem Hasan" w:date="2024-07-18T16:12:00Z" w16du:dateUtc="2024-07-18T10:12:00Z">
                  <w:rPr>
                    <w:ins w:id="5853" w:author="Mohammad Nayeem Hasan" w:date="2024-07-18T15:21:00Z" w16du:dateUtc="2024-07-18T09:21:00Z"/>
                    <w:rFonts w:ascii="Times New Roman" w:eastAsia="Times New Roman" w:hAnsi="Times New Roman" w:cs="Times New Roman"/>
                    <w:color w:val="000000"/>
                  </w:rPr>
                </w:rPrChange>
              </w:rPr>
            </w:pPr>
            <w:ins w:id="5854" w:author="Mohammad Nayeem Hasan" w:date="2024-07-18T15:21:00Z" w16du:dateUtc="2024-07-18T09:21:00Z">
              <w:r w:rsidRPr="00DF6BDB" w:rsidDel="00D73460">
                <w:rPr>
                  <w:rFonts w:ascii="Times New Roman" w:eastAsia="Times New Roman" w:hAnsi="Times New Roman" w:cs="Times New Roman"/>
                  <w:color w:val="000000"/>
                  <w:sz w:val="24"/>
                  <w:szCs w:val="24"/>
                  <w:rPrChange w:id="5855" w:author="Mohammad Nayeem Hasan" w:date="2024-07-18T16:12:00Z" w16du:dateUtc="2024-07-18T10:12:00Z">
                    <w:rPr>
                      <w:rFonts w:ascii="Times New Roman" w:eastAsia="Times New Roman" w:hAnsi="Times New Roman" w:cs="Times New Roman"/>
                      <w:color w:val="000000"/>
                    </w:rPr>
                  </w:rPrChange>
                </w:rPr>
                <w:t>0.014</w:t>
              </w:r>
            </w:ins>
          </w:p>
        </w:tc>
        <w:tc>
          <w:tcPr>
            <w:tcW w:w="1443" w:type="dxa"/>
            <w:shd w:val="clear" w:color="auto" w:fill="auto"/>
            <w:noWrap/>
            <w:vAlign w:val="center"/>
            <w:hideMark/>
          </w:tcPr>
          <w:p w14:paraId="68378665" w14:textId="77777777" w:rsidR="00D73460" w:rsidRPr="00DF6BDB" w:rsidDel="00D73460" w:rsidRDefault="00D73460" w:rsidP="00DF6BDB">
            <w:pPr>
              <w:spacing w:after="0" w:line="240" w:lineRule="auto"/>
              <w:jc w:val="center"/>
              <w:rPr>
                <w:ins w:id="5856" w:author="Mohammad Nayeem Hasan" w:date="2024-07-18T15:21:00Z" w16du:dateUtc="2024-07-18T09:21:00Z"/>
                <w:rFonts w:ascii="Times New Roman" w:eastAsia="Times New Roman" w:hAnsi="Times New Roman" w:cs="Times New Roman"/>
                <w:color w:val="000000"/>
                <w:sz w:val="24"/>
                <w:szCs w:val="24"/>
                <w:rPrChange w:id="5857" w:author="Mohammad Nayeem Hasan" w:date="2024-07-18T16:12:00Z" w16du:dateUtc="2024-07-18T10:12:00Z">
                  <w:rPr>
                    <w:ins w:id="5858" w:author="Mohammad Nayeem Hasan" w:date="2024-07-18T15:21:00Z" w16du:dateUtc="2024-07-18T09:21:00Z"/>
                    <w:rFonts w:ascii="Times New Roman" w:eastAsia="Times New Roman" w:hAnsi="Times New Roman" w:cs="Times New Roman"/>
                    <w:color w:val="000000"/>
                    <w:sz w:val="20"/>
                    <w:szCs w:val="20"/>
                  </w:rPr>
                </w:rPrChange>
              </w:rPr>
            </w:pPr>
            <w:ins w:id="5859" w:author="Mohammad Nayeem Hasan" w:date="2024-07-18T15:21:00Z" w16du:dateUtc="2024-07-18T09:21:00Z">
              <w:r w:rsidRPr="00DF6BDB" w:rsidDel="00D73460">
                <w:rPr>
                  <w:rFonts w:ascii="Times New Roman" w:eastAsia="Times New Roman" w:hAnsi="Times New Roman" w:cs="Times New Roman"/>
                  <w:color w:val="000000"/>
                  <w:sz w:val="24"/>
                  <w:szCs w:val="24"/>
                  <w:rPrChange w:id="5860" w:author="Mohammad Nayeem Hasan" w:date="2024-07-18T16:12:00Z" w16du:dateUtc="2024-07-18T10:12:00Z">
                    <w:rPr>
                      <w:rFonts w:ascii="Times New Roman" w:eastAsia="Times New Roman" w:hAnsi="Times New Roman" w:cs="Times New Roman"/>
                      <w:color w:val="000000"/>
                      <w:sz w:val="20"/>
                      <w:szCs w:val="20"/>
                    </w:rPr>
                  </w:rPrChange>
                </w:rPr>
                <w:t>0.353</w:t>
              </w:r>
            </w:ins>
          </w:p>
        </w:tc>
        <w:tc>
          <w:tcPr>
            <w:tcW w:w="1443" w:type="dxa"/>
            <w:shd w:val="clear" w:color="auto" w:fill="auto"/>
            <w:noWrap/>
            <w:vAlign w:val="center"/>
            <w:hideMark/>
          </w:tcPr>
          <w:p w14:paraId="352BCA4D" w14:textId="77777777" w:rsidR="00D73460" w:rsidRPr="00DF6BDB" w:rsidDel="00D73460" w:rsidRDefault="00D73460" w:rsidP="00DF6BDB">
            <w:pPr>
              <w:spacing w:after="0" w:line="240" w:lineRule="auto"/>
              <w:jc w:val="center"/>
              <w:rPr>
                <w:ins w:id="5861" w:author="Mohammad Nayeem Hasan" w:date="2024-07-18T15:21:00Z" w16du:dateUtc="2024-07-18T09:21:00Z"/>
                <w:rFonts w:ascii="Times New Roman" w:eastAsia="Times New Roman" w:hAnsi="Times New Roman" w:cs="Times New Roman"/>
                <w:color w:val="000000"/>
                <w:sz w:val="24"/>
                <w:szCs w:val="24"/>
                <w:rPrChange w:id="5862" w:author="Mohammad Nayeem Hasan" w:date="2024-07-18T16:12:00Z" w16du:dateUtc="2024-07-18T10:12:00Z">
                  <w:rPr>
                    <w:ins w:id="5863" w:author="Mohammad Nayeem Hasan" w:date="2024-07-18T15:21:00Z" w16du:dateUtc="2024-07-18T09:21:00Z"/>
                    <w:rFonts w:ascii="Times New Roman" w:eastAsia="Times New Roman" w:hAnsi="Times New Roman" w:cs="Times New Roman"/>
                    <w:color w:val="000000"/>
                    <w:sz w:val="20"/>
                    <w:szCs w:val="20"/>
                  </w:rPr>
                </w:rPrChange>
              </w:rPr>
            </w:pPr>
            <w:ins w:id="5864" w:author="Mohammad Nayeem Hasan" w:date="2024-07-18T15:21:00Z" w16du:dateUtc="2024-07-18T09:21:00Z">
              <w:r w:rsidRPr="00DF6BDB" w:rsidDel="00D73460">
                <w:rPr>
                  <w:rFonts w:ascii="Times New Roman" w:eastAsia="Times New Roman" w:hAnsi="Times New Roman" w:cs="Times New Roman"/>
                  <w:color w:val="000000"/>
                  <w:sz w:val="24"/>
                  <w:szCs w:val="24"/>
                  <w:rPrChange w:id="5865" w:author="Mohammad Nayeem Hasan" w:date="2024-07-18T16:12:00Z" w16du:dateUtc="2024-07-18T10:12:00Z">
                    <w:rPr>
                      <w:rFonts w:ascii="Times New Roman" w:eastAsia="Times New Roman" w:hAnsi="Times New Roman" w:cs="Times New Roman"/>
                      <w:color w:val="000000"/>
                      <w:sz w:val="20"/>
                      <w:szCs w:val="20"/>
                    </w:rPr>
                  </w:rPrChange>
                </w:rPr>
                <w:t>0.1253</w:t>
              </w:r>
            </w:ins>
          </w:p>
        </w:tc>
        <w:tc>
          <w:tcPr>
            <w:tcW w:w="1443" w:type="dxa"/>
            <w:shd w:val="clear" w:color="auto" w:fill="auto"/>
            <w:noWrap/>
            <w:vAlign w:val="center"/>
            <w:hideMark/>
          </w:tcPr>
          <w:p w14:paraId="6BFCBE3E" w14:textId="77777777" w:rsidR="00D73460" w:rsidRPr="00DF6BDB" w:rsidDel="00D73460" w:rsidRDefault="00D73460" w:rsidP="00DF6BDB">
            <w:pPr>
              <w:spacing w:after="0" w:line="240" w:lineRule="auto"/>
              <w:jc w:val="center"/>
              <w:rPr>
                <w:ins w:id="5866" w:author="Mohammad Nayeem Hasan" w:date="2024-07-18T15:21:00Z" w16du:dateUtc="2024-07-18T09:21:00Z"/>
                <w:rFonts w:ascii="Times New Roman" w:eastAsia="Times New Roman" w:hAnsi="Times New Roman" w:cs="Times New Roman"/>
                <w:color w:val="000000"/>
                <w:sz w:val="24"/>
                <w:szCs w:val="24"/>
                <w:rPrChange w:id="5867" w:author="Mohammad Nayeem Hasan" w:date="2024-07-18T16:12:00Z" w16du:dateUtc="2024-07-18T10:12:00Z">
                  <w:rPr>
                    <w:ins w:id="5868" w:author="Mohammad Nayeem Hasan" w:date="2024-07-18T15:21:00Z" w16du:dateUtc="2024-07-18T09:21:00Z"/>
                    <w:rFonts w:ascii="Times New Roman" w:eastAsia="Times New Roman" w:hAnsi="Times New Roman" w:cs="Times New Roman"/>
                    <w:color w:val="000000"/>
                    <w:sz w:val="20"/>
                    <w:szCs w:val="20"/>
                  </w:rPr>
                </w:rPrChange>
              </w:rPr>
            </w:pPr>
            <w:ins w:id="5869" w:author="Mohammad Nayeem Hasan" w:date="2024-07-18T15:21:00Z" w16du:dateUtc="2024-07-18T09:21:00Z">
              <w:r w:rsidRPr="00DF6BDB" w:rsidDel="00D73460">
                <w:rPr>
                  <w:rFonts w:ascii="Times New Roman" w:eastAsia="Times New Roman" w:hAnsi="Times New Roman" w:cs="Times New Roman"/>
                  <w:color w:val="000000"/>
                  <w:sz w:val="24"/>
                  <w:szCs w:val="24"/>
                  <w:rPrChange w:id="5870" w:author="Mohammad Nayeem Hasan" w:date="2024-07-18T16:12:00Z" w16du:dateUtc="2024-07-18T10:12:00Z">
                    <w:rPr>
                      <w:rFonts w:ascii="Times New Roman" w:eastAsia="Times New Roman" w:hAnsi="Times New Roman" w:cs="Times New Roman"/>
                      <w:color w:val="000000"/>
                      <w:sz w:val="20"/>
                      <w:szCs w:val="20"/>
                    </w:rPr>
                  </w:rPrChange>
                </w:rPr>
                <w:t>4.42E-02</w:t>
              </w:r>
            </w:ins>
          </w:p>
        </w:tc>
        <w:tc>
          <w:tcPr>
            <w:tcW w:w="1443" w:type="dxa"/>
            <w:shd w:val="clear" w:color="auto" w:fill="auto"/>
            <w:noWrap/>
            <w:vAlign w:val="center"/>
            <w:hideMark/>
          </w:tcPr>
          <w:p w14:paraId="5A1B3B4C" w14:textId="77777777" w:rsidR="00D73460" w:rsidRPr="00DF6BDB" w:rsidDel="00D73460" w:rsidRDefault="00D73460" w:rsidP="00DF6BDB">
            <w:pPr>
              <w:spacing w:after="0" w:line="240" w:lineRule="auto"/>
              <w:jc w:val="center"/>
              <w:rPr>
                <w:ins w:id="5871" w:author="Mohammad Nayeem Hasan" w:date="2024-07-18T15:21:00Z" w16du:dateUtc="2024-07-18T09:21:00Z"/>
                <w:rFonts w:ascii="Times New Roman" w:eastAsia="Times New Roman" w:hAnsi="Times New Roman" w:cs="Times New Roman"/>
                <w:color w:val="000000"/>
                <w:sz w:val="24"/>
                <w:szCs w:val="24"/>
                <w:rPrChange w:id="5872" w:author="Mohammad Nayeem Hasan" w:date="2024-07-18T16:12:00Z" w16du:dateUtc="2024-07-18T10:12:00Z">
                  <w:rPr>
                    <w:ins w:id="5873" w:author="Mohammad Nayeem Hasan" w:date="2024-07-18T15:21:00Z" w16du:dateUtc="2024-07-18T09:21:00Z"/>
                    <w:rFonts w:ascii="Times New Roman" w:eastAsia="Times New Roman" w:hAnsi="Times New Roman" w:cs="Times New Roman"/>
                    <w:color w:val="000000"/>
                    <w:sz w:val="20"/>
                    <w:szCs w:val="20"/>
                  </w:rPr>
                </w:rPrChange>
              </w:rPr>
            </w:pPr>
            <w:ins w:id="5874" w:author="Mohammad Nayeem Hasan" w:date="2024-07-18T15:21:00Z" w16du:dateUtc="2024-07-18T09:21:00Z">
              <w:r w:rsidRPr="00DF6BDB" w:rsidDel="00D73460">
                <w:rPr>
                  <w:rFonts w:ascii="Times New Roman" w:eastAsia="Times New Roman" w:hAnsi="Times New Roman" w:cs="Times New Roman"/>
                  <w:color w:val="000000"/>
                  <w:sz w:val="24"/>
                  <w:szCs w:val="24"/>
                  <w:rPrChange w:id="5875" w:author="Mohammad Nayeem Hasan" w:date="2024-07-18T16:12:00Z" w16du:dateUtc="2024-07-18T10:12:00Z">
                    <w:rPr>
                      <w:rFonts w:ascii="Times New Roman" w:eastAsia="Times New Roman" w:hAnsi="Times New Roman" w:cs="Times New Roman"/>
                      <w:color w:val="000000"/>
                      <w:sz w:val="20"/>
                      <w:szCs w:val="20"/>
                    </w:rPr>
                  </w:rPrChange>
                </w:rPr>
                <w:t>35.28</w:t>
              </w:r>
            </w:ins>
          </w:p>
        </w:tc>
      </w:tr>
      <w:tr w:rsidR="00D73460" w:rsidRPr="00DF6BDB" w:rsidDel="00D73460" w14:paraId="55DF0C8D" w14:textId="77777777" w:rsidTr="00145582">
        <w:trPr>
          <w:trHeight w:val="255"/>
          <w:ins w:id="5876" w:author="Mohammad Nayeem Hasan" w:date="2024-07-18T15:21:00Z"/>
        </w:trPr>
        <w:tc>
          <w:tcPr>
            <w:tcW w:w="5041" w:type="dxa"/>
            <w:shd w:val="clear" w:color="auto" w:fill="auto"/>
            <w:noWrap/>
            <w:vAlign w:val="center"/>
            <w:hideMark/>
          </w:tcPr>
          <w:p w14:paraId="69FED40D" w14:textId="77777777" w:rsidR="00D73460" w:rsidRPr="00DF6BDB" w:rsidDel="00D73460" w:rsidRDefault="00D73460" w:rsidP="00DF6BDB">
            <w:pPr>
              <w:spacing w:after="0" w:line="240" w:lineRule="auto"/>
              <w:rPr>
                <w:ins w:id="5877" w:author="Mohammad Nayeem Hasan" w:date="2024-07-18T15:21:00Z" w16du:dateUtc="2024-07-18T09:21:00Z"/>
                <w:rFonts w:ascii="Times New Roman" w:eastAsia="Times New Roman" w:hAnsi="Times New Roman" w:cs="Times New Roman"/>
                <w:b/>
                <w:bCs/>
                <w:color w:val="000000"/>
                <w:sz w:val="24"/>
                <w:szCs w:val="24"/>
                <w:rPrChange w:id="5878" w:author="Mohammad Nayeem Hasan" w:date="2024-07-18T16:12:00Z" w16du:dateUtc="2024-07-18T10:12:00Z">
                  <w:rPr>
                    <w:ins w:id="5879" w:author="Mohammad Nayeem Hasan" w:date="2024-07-18T15:21:00Z" w16du:dateUtc="2024-07-18T09:21:00Z"/>
                    <w:rFonts w:ascii="Times New Roman" w:eastAsia="Times New Roman" w:hAnsi="Times New Roman" w:cs="Times New Roman"/>
                    <w:b/>
                    <w:bCs/>
                    <w:color w:val="000000"/>
                    <w:sz w:val="20"/>
                    <w:szCs w:val="20"/>
                  </w:rPr>
                </w:rPrChange>
              </w:rPr>
            </w:pPr>
            <w:ins w:id="5880"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881" w:author="Mohammad Nayeem Hasan" w:date="2024-07-18T16:12:00Z" w16du:dateUtc="2024-07-18T10:12:00Z">
                    <w:rPr>
                      <w:rFonts w:ascii="Times New Roman" w:eastAsia="Times New Roman" w:hAnsi="Times New Roman" w:cs="Times New Roman"/>
                      <w:b/>
                      <w:bCs/>
                      <w:color w:val="000000"/>
                      <w:sz w:val="20"/>
                      <w:szCs w:val="20"/>
                    </w:rPr>
                  </w:rPrChange>
                </w:rPr>
                <w:t>Household Members</w:t>
              </w:r>
            </w:ins>
          </w:p>
        </w:tc>
        <w:tc>
          <w:tcPr>
            <w:tcW w:w="1443" w:type="dxa"/>
            <w:shd w:val="clear" w:color="auto" w:fill="auto"/>
            <w:noWrap/>
            <w:vAlign w:val="center"/>
            <w:hideMark/>
          </w:tcPr>
          <w:p w14:paraId="7019EF21" w14:textId="77777777" w:rsidR="00D73460" w:rsidRPr="00DF6BDB" w:rsidDel="00D73460" w:rsidRDefault="00D73460" w:rsidP="00DF6BDB">
            <w:pPr>
              <w:spacing w:after="0" w:line="240" w:lineRule="auto"/>
              <w:jc w:val="center"/>
              <w:rPr>
                <w:ins w:id="5882" w:author="Mohammad Nayeem Hasan" w:date="2024-07-18T15:21:00Z" w16du:dateUtc="2024-07-18T09:21:00Z"/>
                <w:rFonts w:ascii="Times New Roman" w:eastAsia="Times New Roman" w:hAnsi="Times New Roman" w:cs="Times New Roman"/>
                <w:color w:val="000000"/>
                <w:sz w:val="24"/>
                <w:szCs w:val="24"/>
                <w:rPrChange w:id="5883" w:author="Mohammad Nayeem Hasan" w:date="2024-07-18T16:12:00Z" w16du:dateUtc="2024-07-18T10:12:00Z">
                  <w:rPr>
                    <w:ins w:id="5884" w:author="Mohammad Nayeem Hasan" w:date="2024-07-18T15:21:00Z" w16du:dateUtc="2024-07-18T09:21:00Z"/>
                    <w:rFonts w:ascii="Times New Roman" w:eastAsia="Times New Roman" w:hAnsi="Times New Roman" w:cs="Times New Roman"/>
                    <w:color w:val="000000"/>
                  </w:rPr>
                </w:rPrChange>
              </w:rPr>
            </w:pPr>
            <w:ins w:id="5885" w:author="Mohammad Nayeem Hasan" w:date="2024-07-18T15:21:00Z" w16du:dateUtc="2024-07-18T09:21:00Z">
              <w:r w:rsidRPr="00DF6BDB" w:rsidDel="00D73460">
                <w:rPr>
                  <w:rFonts w:ascii="Times New Roman" w:eastAsia="Times New Roman" w:hAnsi="Times New Roman" w:cs="Times New Roman"/>
                  <w:color w:val="000000"/>
                  <w:sz w:val="24"/>
                  <w:szCs w:val="24"/>
                  <w:rPrChange w:id="5886" w:author="Mohammad Nayeem Hasan" w:date="2024-07-18T16:12:00Z" w16du:dateUtc="2024-07-18T10:12:00Z">
                    <w:rPr>
                      <w:rFonts w:ascii="Times New Roman" w:eastAsia="Times New Roman" w:hAnsi="Times New Roman" w:cs="Times New Roman"/>
                      <w:color w:val="000000"/>
                    </w:rPr>
                  </w:rPrChange>
                </w:rPr>
                <w:t>-0.002</w:t>
              </w:r>
            </w:ins>
          </w:p>
        </w:tc>
        <w:tc>
          <w:tcPr>
            <w:tcW w:w="1443" w:type="dxa"/>
            <w:shd w:val="clear" w:color="auto" w:fill="auto"/>
            <w:noWrap/>
            <w:vAlign w:val="center"/>
            <w:hideMark/>
          </w:tcPr>
          <w:p w14:paraId="2DF7C139" w14:textId="77777777" w:rsidR="00D73460" w:rsidRPr="00DF6BDB" w:rsidDel="00D73460" w:rsidRDefault="00D73460" w:rsidP="00DF6BDB">
            <w:pPr>
              <w:spacing w:after="0" w:line="240" w:lineRule="auto"/>
              <w:jc w:val="center"/>
              <w:rPr>
                <w:ins w:id="5887" w:author="Mohammad Nayeem Hasan" w:date="2024-07-18T15:21:00Z" w16du:dateUtc="2024-07-18T09:21:00Z"/>
                <w:rFonts w:ascii="Times New Roman" w:eastAsia="Times New Roman" w:hAnsi="Times New Roman" w:cs="Times New Roman"/>
                <w:color w:val="000000"/>
                <w:sz w:val="24"/>
                <w:szCs w:val="24"/>
                <w:rPrChange w:id="5888" w:author="Mohammad Nayeem Hasan" w:date="2024-07-18T16:12:00Z" w16du:dateUtc="2024-07-18T10:12:00Z">
                  <w:rPr>
                    <w:ins w:id="5889" w:author="Mohammad Nayeem Hasan" w:date="2024-07-18T15:21:00Z" w16du:dateUtc="2024-07-18T09:21:00Z"/>
                    <w:rFonts w:ascii="Times New Roman" w:eastAsia="Times New Roman" w:hAnsi="Times New Roman" w:cs="Times New Roman"/>
                    <w:color w:val="000000"/>
                    <w:sz w:val="20"/>
                    <w:szCs w:val="20"/>
                  </w:rPr>
                </w:rPrChange>
              </w:rPr>
            </w:pPr>
            <w:ins w:id="5890" w:author="Mohammad Nayeem Hasan" w:date="2024-07-18T15:21:00Z" w16du:dateUtc="2024-07-18T09:21:00Z">
              <w:r w:rsidRPr="00DF6BDB" w:rsidDel="00D73460">
                <w:rPr>
                  <w:rFonts w:ascii="Times New Roman" w:eastAsia="Times New Roman" w:hAnsi="Times New Roman" w:cs="Times New Roman"/>
                  <w:color w:val="000000"/>
                  <w:sz w:val="24"/>
                  <w:szCs w:val="24"/>
                  <w:rPrChange w:id="5891" w:author="Mohammad Nayeem Hasan" w:date="2024-07-18T16:12:00Z" w16du:dateUtc="2024-07-18T10:12:00Z">
                    <w:rPr>
                      <w:rFonts w:ascii="Times New Roman" w:eastAsia="Times New Roman" w:hAnsi="Times New Roman" w:cs="Times New Roman"/>
                      <w:color w:val="000000"/>
                      <w:sz w:val="20"/>
                      <w:szCs w:val="20"/>
                    </w:rPr>
                  </w:rPrChange>
                </w:rPr>
                <w:t>-0.021</w:t>
              </w:r>
            </w:ins>
          </w:p>
        </w:tc>
        <w:tc>
          <w:tcPr>
            <w:tcW w:w="1443" w:type="dxa"/>
            <w:shd w:val="clear" w:color="auto" w:fill="auto"/>
            <w:noWrap/>
            <w:vAlign w:val="center"/>
            <w:hideMark/>
          </w:tcPr>
          <w:p w14:paraId="14BC617B" w14:textId="77777777" w:rsidR="00D73460" w:rsidRPr="00DF6BDB" w:rsidDel="00D73460" w:rsidRDefault="00D73460" w:rsidP="00DF6BDB">
            <w:pPr>
              <w:spacing w:after="0" w:line="240" w:lineRule="auto"/>
              <w:jc w:val="center"/>
              <w:rPr>
                <w:ins w:id="5892" w:author="Mohammad Nayeem Hasan" w:date="2024-07-18T15:21:00Z" w16du:dateUtc="2024-07-18T09:21:00Z"/>
                <w:rFonts w:ascii="Times New Roman" w:eastAsia="Times New Roman" w:hAnsi="Times New Roman" w:cs="Times New Roman"/>
                <w:color w:val="000000"/>
                <w:sz w:val="24"/>
                <w:szCs w:val="24"/>
                <w:rPrChange w:id="5893" w:author="Mohammad Nayeem Hasan" w:date="2024-07-18T16:12:00Z" w16du:dateUtc="2024-07-18T10:12:00Z">
                  <w:rPr>
                    <w:ins w:id="5894" w:author="Mohammad Nayeem Hasan" w:date="2024-07-18T15:21:00Z" w16du:dateUtc="2024-07-18T09:21:00Z"/>
                    <w:rFonts w:ascii="Times New Roman" w:eastAsia="Times New Roman" w:hAnsi="Times New Roman" w:cs="Times New Roman"/>
                    <w:color w:val="000000"/>
                    <w:sz w:val="20"/>
                    <w:szCs w:val="20"/>
                  </w:rPr>
                </w:rPrChange>
              </w:rPr>
            </w:pPr>
            <w:ins w:id="5895" w:author="Mohammad Nayeem Hasan" w:date="2024-07-18T15:21:00Z" w16du:dateUtc="2024-07-18T09:21:00Z">
              <w:r w:rsidRPr="00DF6BDB" w:rsidDel="00D73460">
                <w:rPr>
                  <w:rFonts w:ascii="Times New Roman" w:eastAsia="Times New Roman" w:hAnsi="Times New Roman" w:cs="Times New Roman"/>
                  <w:color w:val="000000"/>
                  <w:sz w:val="24"/>
                  <w:szCs w:val="24"/>
                  <w:rPrChange w:id="5896" w:author="Mohammad Nayeem Hasan" w:date="2024-07-18T16:12:00Z" w16du:dateUtc="2024-07-18T10:12:00Z">
                    <w:rPr>
                      <w:rFonts w:ascii="Times New Roman" w:eastAsia="Times New Roman" w:hAnsi="Times New Roman" w:cs="Times New Roman"/>
                      <w:color w:val="000000"/>
                      <w:sz w:val="20"/>
                      <w:szCs w:val="20"/>
                    </w:rPr>
                  </w:rPrChange>
                </w:rPr>
                <w:t>0.0004</w:t>
              </w:r>
            </w:ins>
          </w:p>
        </w:tc>
        <w:tc>
          <w:tcPr>
            <w:tcW w:w="1443" w:type="dxa"/>
            <w:shd w:val="clear" w:color="auto" w:fill="auto"/>
            <w:noWrap/>
            <w:vAlign w:val="center"/>
            <w:hideMark/>
          </w:tcPr>
          <w:p w14:paraId="19F460E3" w14:textId="77777777" w:rsidR="00D73460" w:rsidRPr="00DF6BDB" w:rsidDel="00D73460" w:rsidRDefault="00D73460" w:rsidP="00DF6BDB">
            <w:pPr>
              <w:spacing w:after="0" w:line="240" w:lineRule="auto"/>
              <w:jc w:val="center"/>
              <w:rPr>
                <w:ins w:id="5897" w:author="Mohammad Nayeem Hasan" w:date="2024-07-18T15:21:00Z" w16du:dateUtc="2024-07-18T09:21:00Z"/>
                <w:rFonts w:ascii="Times New Roman" w:eastAsia="Times New Roman" w:hAnsi="Times New Roman" w:cs="Times New Roman"/>
                <w:color w:val="000000"/>
                <w:sz w:val="24"/>
                <w:szCs w:val="24"/>
                <w:rPrChange w:id="5898" w:author="Mohammad Nayeem Hasan" w:date="2024-07-18T16:12:00Z" w16du:dateUtc="2024-07-18T10:12:00Z">
                  <w:rPr>
                    <w:ins w:id="5899" w:author="Mohammad Nayeem Hasan" w:date="2024-07-18T15:21:00Z" w16du:dateUtc="2024-07-18T09:21:00Z"/>
                    <w:rFonts w:ascii="Times New Roman" w:eastAsia="Times New Roman" w:hAnsi="Times New Roman" w:cs="Times New Roman"/>
                    <w:color w:val="000000"/>
                    <w:sz w:val="20"/>
                    <w:szCs w:val="20"/>
                  </w:rPr>
                </w:rPrChange>
              </w:rPr>
            </w:pPr>
            <w:ins w:id="5900" w:author="Mohammad Nayeem Hasan" w:date="2024-07-18T15:21:00Z" w16du:dateUtc="2024-07-18T09:21:00Z">
              <w:r w:rsidRPr="00DF6BDB" w:rsidDel="00D73460">
                <w:rPr>
                  <w:rFonts w:ascii="Times New Roman" w:eastAsia="Times New Roman" w:hAnsi="Times New Roman" w:cs="Times New Roman"/>
                  <w:color w:val="000000"/>
                  <w:sz w:val="24"/>
                  <w:szCs w:val="24"/>
                  <w:rPrChange w:id="5901" w:author="Mohammad Nayeem Hasan" w:date="2024-07-18T16:12:00Z" w16du:dateUtc="2024-07-18T10:12:00Z">
                    <w:rPr>
                      <w:rFonts w:ascii="Times New Roman" w:eastAsia="Times New Roman" w:hAnsi="Times New Roman" w:cs="Times New Roman"/>
                      <w:color w:val="000000"/>
                      <w:sz w:val="20"/>
                      <w:szCs w:val="20"/>
                    </w:rPr>
                  </w:rPrChange>
                </w:rPr>
                <w:t>-7.25E-06</w:t>
              </w:r>
            </w:ins>
          </w:p>
        </w:tc>
        <w:tc>
          <w:tcPr>
            <w:tcW w:w="1443" w:type="dxa"/>
            <w:shd w:val="clear" w:color="auto" w:fill="auto"/>
            <w:noWrap/>
            <w:vAlign w:val="center"/>
            <w:hideMark/>
          </w:tcPr>
          <w:p w14:paraId="4F359697" w14:textId="77777777" w:rsidR="00D73460" w:rsidRPr="00DF6BDB" w:rsidDel="00D73460" w:rsidRDefault="00D73460" w:rsidP="00DF6BDB">
            <w:pPr>
              <w:spacing w:after="0" w:line="240" w:lineRule="auto"/>
              <w:jc w:val="center"/>
              <w:rPr>
                <w:ins w:id="5902" w:author="Mohammad Nayeem Hasan" w:date="2024-07-18T15:21:00Z" w16du:dateUtc="2024-07-18T09:21:00Z"/>
                <w:rFonts w:ascii="Times New Roman" w:eastAsia="Times New Roman" w:hAnsi="Times New Roman" w:cs="Times New Roman"/>
                <w:color w:val="000000"/>
                <w:sz w:val="24"/>
                <w:szCs w:val="24"/>
                <w:rPrChange w:id="5903" w:author="Mohammad Nayeem Hasan" w:date="2024-07-18T16:12:00Z" w16du:dateUtc="2024-07-18T10:12:00Z">
                  <w:rPr>
                    <w:ins w:id="5904" w:author="Mohammad Nayeem Hasan" w:date="2024-07-18T15:21:00Z" w16du:dateUtc="2024-07-18T09:21:00Z"/>
                    <w:rFonts w:ascii="Times New Roman" w:eastAsia="Times New Roman" w:hAnsi="Times New Roman" w:cs="Times New Roman"/>
                    <w:color w:val="000000"/>
                    <w:sz w:val="20"/>
                    <w:szCs w:val="20"/>
                  </w:rPr>
                </w:rPrChange>
              </w:rPr>
            </w:pPr>
            <w:ins w:id="5905" w:author="Mohammad Nayeem Hasan" w:date="2024-07-18T15:21:00Z" w16du:dateUtc="2024-07-18T09:21:00Z">
              <w:r w:rsidRPr="00DF6BDB" w:rsidDel="00D73460">
                <w:rPr>
                  <w:rFonts w:ascii="Times New Roman" w:eastAsia="Times New Roman" w:hAnsi="Times New Roman" w:cs="Times New Roman"/>
                  <w:color w:val="000000"/>
                  <w:sz w:val="24"/>
                  <w:szCs w:val="24"/>
                  <w:rPrChange w:id="5906" w:author="Mohammad Nayeem Hasan" w:date="2024-07-18T16:12:00Z" w16du:dateUtc="2024-07-18T10:12:00Z">
                    <w:rPr>
                      <w:rFonts w:ascii="Times New Roman" w:eastAsia="Times New Roman" w:hAnsi="Times New Roman" w:cs="Times New Roman"/>
                      <w:color w:val="000000"/>
                      <w:sz w:val="20"/>
                      <w:szCs w:val="20"/>
                    </w:rPr>
                  </w:rPrChange>
                </w:rPr>
                <w:t>-2.05</w:t>
              </w:r>
            </w:ins>
          </w:p>
        </w:tc>
      </w:tr>
      <w:tr w:rsidR="00D73460" w:rsidRPr="00DF6BDB" w:rsidDel="00D73460" w14:paraId="42366280" w14:textId="77777777" w:rsidTr="00145582">
        <w:trPr>
          <w:trHeight w:val="255"/>
          <w:ins w:id="5907" w:author="Mohammad Nayeem Hasan" w:date="2024-07-18T15:21:00Z"/>
        </w:trPr>
        <w:tc>
          <w:tcPr>
            <w:tcW w:w="5041" w:type="dxa"/>
            <w:shd w:val="clear" w:color="auto" w:fill="auto"/>
            <w:noWrap/>
            <w:vAlign w:val="center"/>
            <w:hideMark/>
          </w:tcPr>
          <w:p w14:paraId="68F15410" w14:textId="77777777" w:rsidR="00D73460" w:rsidRPr="00DF6BDB" w:rsidDel="00D73460" w:rsidRDefault="00D73460" w:rsidP="00DF6BDB">
            <w:pPr>
              <w:spacing w:after="0" w:line="240" w:lineRule="auto"/>
              <w:rPr>
                <w:ins w:id="5908" w:author="Mohammad Nayeem Hasan" w:date="2024-07-18T15:21:00Z" w16du:dateUtc="2024-07-18T09:21:00Z"/>
                <w:rFonts w:ascii="Times New Roman" w:eastAsia="Times New Roman" w:hAnsi="Times New Roman" w:cs="Times New Roman"/>
                <w:b/>
                <w:bCs/>
                <w:color w:val="000000"/>
                <w:sz w:val="24"/>
                <w:szCs w:val="24"/>
                <w:rPrChange w:id="5909" w:author="Mohammad Nayeem Hasan" w:date="2024-07-18T16:12:00Z" w16du:dateUtc="2024-07-18T10:12:00Z">
                  <w:rPr>
                    <w:ins w:id="5910" w:author="Mohammad Nayeem Hasan" w:date="2024-07-18T15:21:00Z" w16du:dateUtc="2024-07-18T09:21:00Z"/>
                    <w:rFonts w:ascii="Times New Roman" w:eastAsia="Times New Roman" w:hAnsi="Times New Roman" w:cs="Times New Roman"/>
                    <w:b/>
                    <w:bCs/>
                    <w:color w:val="000000"/>
                    <w:sz w:val="20"/>
                    <w:szCs w:val="20"/>
                  </w:rPr>
                </w:rPrChange>
              </w:rPr>
            </w:pPr>
            <w:ins w:id="5911"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912" w:author="Mohammad Nayeem Hasan" w:date="2024-07-18T16:12:00Z" w16du:dateUtc="2024-07-18T10:12:00Z">
                    <w:rPr>
                      <w:rFonts w:ascii="Times New Roman" w:eastAsia="Times New Roman" w:hAnsi="Times New Roman" w:cs="Times New Roman"/>
                      <w:b/>
                      <w:bCs/>
                      <w:color w:val="000000"/>
                      <w:sz w:val="20"/>
                      <w:szCs w:val="20"/>
                    </w:rPr>
                  </w:rPrChange>
                </w:rPr>
                <w:t>Animal</w:t>
              </w:r>
            </w:ins>
          </w:p>
        </w:tc>
        <w:tc>
          <w:tcPr>
            <w:tcW w:w="1443" w:type="dxa"/>
            <w:shd w:val="clear" w:color="auto" w:fill="auto"/>
            <w:noWrap/>
            <w:vAlign w:val="center"/>
            <w:hideMark/>
          </w:tcPr>
          <w:p w14:paraId="0D32D7A9" w14:textId="77777777" w:rsidR="00D73460" w:rsidRPr="00DF6BDB" w:rsidDel="00D73460" w:rsidRDefault="00D73460" w:rsidP="00DF6BDB">
            <w:pPr>
              <w:spacing w:after="0" w:line="240" w:lineRule="auto"/>
              <w:jc w:val="center"/>
              <w:rPr>
                <w:ins w:id="5913" w:author="Mohammad Nayeem Hasan" w:date="2024-07-18T15:21:00Z" w16du:dateUtc="2024-07-18T09:21:00Z"/>
                <w:rFonts w:ascii="Times New Roman" w:eastAsia="Times New Roman" w:hAnsi="Times New Roman" w:cs="Times New Roman"/>
                <w:color w:val="000000"/>
                <w:sz w:val="24"/>
                <w:szCs w:val="24"/>
                <w:rPrChange w:id="5914" w:author="Mohammad Nayeem Hasan" w:date="2024-07-18T16:12:00Z" w16du:dateUtc="2024-07-18T10:12:00Z">
                  <w:rPr>
                    <w:ins w:id="5915" w:author="Mohammad Nayeem Hasan" w:date="2024-07-18T15:21:00Z" w16du:dateUtc="2024-07-18T09:21:00Z"/>
                    <w:rFonts w:ascii="Times New Roman" w:eastAsia="Times New Roman" w:hAnsi="Times New Roman" w:cs="Times New Roman"/>
                    <w:color w:val="000000"/>
                  </w:rPr>
                </w:rPrChange>
              </w:rPr>
            </w:pPr>
            <w:ins w:id="5916" w:author="Mohammad Nayeem Hasan" w:date="2024-07-18T15:21:00Z" w16du:dateUtc="2024-07-18T09:21:00Z">
              <w:r w:rsidRPr="00DF6BDB" w:rsidDel="00D73460">
                <w:rPr>
                  <w:rFonts w:ascii="Times New Roman" w:eastAsia="Times New Roman" w:hAnsi="Times New Roman" w:cs="Times New Roman"/>
                  <w:color w:val="000000"/>
                  <w:sz w:val="24"/>
                  <w:szCs w:val="24"/>
                  <w:rPrChange w:id="5917" w:author="Mohammad Nayeem Hasan" w:date="2024-07-18T16:12:00Z" w16du:dateUtc="2024-07-18T10:12:00Z">
                    <w:rPr>
                      <w:rFonts w:ascii="Times New Roman" w:eastAsia="Times New Roman" w:hAnsi="Times New Roman" w:cs="Times New Roman"/>
                      <w:color w:val="000000"/>
                    </w:rPr>
                  </w:rPrChange>
                </w:rPr>
                <w:t>-0.024</w:t>
              </w:r>
            </w:ins>
          </w:p>
        </w:tc>
        <w:tc>
          <w:tcPr>
            <w:tcW w:w="1443" w:type="dxa"/>
            <w:shd w:val="clear" w:color="auto" w:fill="auto"/>
            <w:noWrap/>
            <w:vAlign w:val="center"/>
            <w:hideMark/>
          </w:tcPr>
          <w:p w14:paraId="72882CCF" w14:textId="77777777" w:rsidR="00D73460" w:rsidRPr="00DF6BDB" w:rsidDel="00D73460" w:rsidRDefault="00D73460" w:rsidP="00DF6BDB">
            <w:pPr>
              <w:spacing w:after="0" w:line="240" w:lineRule="auto"/>
              <w:jc w:val="center"/>
              <w:rPr>
                <w:ins w:id="5918" w:author="Mohammad Nayeem Hasan" w:date="2024-07-18T15:21:00Z" w16du:dateUtc="2024-07-18T09:21:00Z"/>
                <w:rFonts w:ascii="Times New Roman" w:eastAsia="Times New Roman" w:hAnsi="Times New Roman" w:cs="Times New Roman"/>
                <w:color w:val="000000"/>
                <w:sz w:val="24"/>
                <w:szCs w:val="24"/>
                <w:rPrChange w:id="5919" w:author="Mohammad Nayeem Hasan" w:date="2024-07-18T16:12:00Z" w16du:dateUtc="2024-07-18T10:12:00Z">
                  <w:rPr>
                    <w:ins w:id="5920" w:author="Mohammad Nayeem Hasan" w:date="2024-07-18T15:21:00Z" w16du:dateUtc="2024-07-18T09:21:00Z"/>
                    <w:rFonts w:ascii="Times New Roman" w:eastAsia="Times New Roman" w:hAnsi="Times New Roman" w:cs="Times New Roman"/>
                    <w:color w:val="000000"/>
                    <w:sz w:val="20"/>
                    <w:szCs w:val="20"/>
                  </w:rPr>
                </w:rPrChange>
              </w:rPr>
            </w:pPr>
            <w:ins w:id="5921" w:author="Mohammad Nayeem Hasan" w:date="2024-07-18T15:21:00Z" w16du:dateUtc="2024-07-18T09:21:00Z">
              <w:r w:rsidRPr="00DF6BDB" w:rsidDel="00D73460">
                <w:rPr>
                  <w:rFonts w:ascii="Times New Roman" w:eastAsia="Times New Roman" w:hAnsi="Times New Roman" w:cs="Times New Roman"/>
                  <w:color w:val="000000"/>
                  <w:sz w:val="24"/>
                  <w:szCs w:val="24"/>
                  <w:rPrChange w:id="5922" w:author="Mohammad Nayeem Hasan" w:date="2024-07-18T16:12:00Z" w16du:dateUtc="2024-07-18T10:12:00Z">
                    <w:rPr>
                      <w:rFonts w:ascii="Times New Roman" w:eastAsia="Times New Roman" w:hAnsi="Times New Roman" w:cs="Times New Roman"/>
                      <w:color w:val="000000"/>
                      <w:sz w:val="20"/>
                      <w:szCs w:val="20"/>
                    </w:rPr>
                  </w:rPrChange>
                </w:rPr>
                <w:t>-0.173</w:t>
              </w:r>
            </w:ins>
          </w:p>
        </w:tc>
        <w:tc>
          <w:tcPr>
            <w:tcW w:w="1443" w:type="dxa"/>
            <w:shd w:val="clear" w:color="auto" w:fill="auto"/>
            <w:noWrap/>
            <w:vAlign w:val="center"/>
            <w:hideMark/>
          </w:tcPr>
          <w:p w14:paraId="6D2BE6CD" w14:textId="77777777" w:rsidR="00D73460" w:rsidRPr="00DF6BDB" w:rsidDel="00D73460" w:rsidRDefault="00D73460" w:rsidP="00DF6BDB">
            <w:pPr>
              <w:spacing w:after="0" w:line="240" w:lineRule="auto"/>
              <w:jc w:val="center"/>
              <w:rPr>
                <w:ins w:id="5923" w:author="Mohammad Nayeem Hasan" w:date="2024-07-18T15:21:00Z" w16du:dateUtc="2024-07-18T09:21:00Z"/>
                <w:rFonts w:ascii="Times New Roman" w:eastAsia="Times New Roman" w:hAnsi="Times New Roman" w:cs="Times New Roman"/>
                <w:color w:val="000000"/>
                <w:sz w:val="24"/>
                <w:szCs w:val="24"/>
                <w:rPrChange w:id="5924" w:author="Mohammad Nayeem Hasan" w:date="2024-07-18T16:12:00Z" w16du:dateUtc="2024-07-18T10:12:00Z">
                  <w:rPr>
                    <w:ins w:id="5925" w:author="Mohammad Nayeem Hasan" w:date="2024-07-18T15:21:00Z" w16du:dateUtc="2024-07-18T09:21:00Z"/>
                    <w:rFonts w:ascii="Times New Roman" w:eastAsia="Times New Roman" w:hAnsi="Times New Roman" w:cs="Times New Roman"/>
                    <w:color w:val="000000"/>
                    <w:sz w:val="20"/>
                    <w:szCs w:val="20"/>
                  </w:rPr>
                </w:rPrChange>
              </w:rPr>
            </w:pPr>
            <w:ins w:id="5926" w:author="Mohammad Nayeem Hasan" w:date="2024-07-18T15:21:00Z" w16du:dateUtc="2024-07-18T09:21:00Z">
              <w:r w:rsidRPr="00DF6BDB" w:rsidDel="00D73460">
                <w:rPr>
                  <w:rFonts w:ascii="Times New Roman" w:eastAsia="Times New Roman" w:hAnsi="Times New Roman" w:cs="Times New Roman"/>
                  <w:color w:val="000000"/>
                  <w:sz w:val="24"/>
                  <w:szCs w:val="24"/>
                  <w:rPrChange w:id="5927" w:author="Mohammad Nayeem Hasan" w:date="2024-07-18T16:12:00Z" w16du:dateUtc="2024-07-18T10:12:00Z">
                    <w:rPr>
                      <w:rFonts w:ascii="Times New Roman" w:eastAsia="Times New Roman" w:hAnsi="Times New Roman" w:cs="Times New Roman"/>
                      <w:color w:val="000000"/>
                      <w:sz w:val="20"/>
                      <w:szCs w:val="20"/>
                    </w:rPr>
                  </w:rPrChange>
                </w:rPr>
                <w:t>-0.0224</w:t>
              </w:r>
            </w:ins>
          </w:p>
        </w:tc>
        <w:tc>
          <w:tcPr>
            <w:tcW w:w="1443" w:type="dxa"/>
            <w:shd w:val="clear" w:color="auto" w:fill="auto"/>
            <w:noWrap/>
            <w:vAlign w:val="center"/>
            <w:hideMark/>
          </w:tcPr>
          <w:p w14:paraId="48422C00" w14:textId="77777777" w:rsidR="00D73460" w:rsidRPr="00DF6BDB" w:rsidDel="00D73460" w:rsidRDefault="00D73460" w:rsidP="00DF6BDB">
            <w:pPr>
              <w:spacing w:after="0" w:line="240" w:lineRule="auto"/>
              <w:jc w:val="center"/>
              <w:rPr>
                <w:ins w:id="5928" w:author="Mohammad Nayeem Hasan" w:date="2024-07-18T15:21:00Z" w16du:dateUtc="2024-07-18T09:21:00Z"/>
                <w:rFonts w:ascii="Times New Roman" w:eastAsia="Times New Roman" w:hAnsi="Times New Roman" w:cs="Times New Roman"/>
                <w:color w:val="000000"/>
                <w:sz w:val="24"/>
                <w:szCs w:val="24"/>
                <w:rPrChange w:id="5929" w:author="Mohammad Nayeem Hasan" w:date="2024-07-18T16:12:00Z" w16du:dateUtc="2024-07-18T10:12:00Z">
                  <w:rPr>
                    <w:ins w:id="5930" w:author="Mohammad Nayeem Hasan" w:date="2024-07-18T15:21:00Z" w16du:dateUtc="2024-07-18T09:21:00Z"/>
                    <w:rFonts w:ascii="Times New Roman" w:eastAsia="Times New Roman" w:hAnsi="Times New Roman" w:cs="Times New Roman"/>
                    <w:color w:val="000000"/>
                    <w:sz w:val="20"/>
                    <w:szCs w:val="20"/>
                  </w:rPr>
                </w:rPrChange>
              </w:rPr>
            </w:pPr>
            <w:ins w:id="5931" w:author="Mohammad Nayeem Hasan" w:date="2024-07-18T15:21:00Z" w16du:dateUtc="2024-07-18T09:21:00Z">
              <w:r w:rsidRPr="00DF6BDB" w:rsidDel="00D73460">
                <w:rPr>
                  <w:rFonts w:ascii="Times New Roman" w:eastAsia="Times New Roman" w:hAnsi="Times New Roman" w:cs="Times New Roman"/>
                  <w:color w:val="000000"/>
                  <w:sz w:val="24"/>
                  <w:szCs w:val="24"/>
                  <w:rPrChange w:id="5932" w:author="Mohammad Nayeem Hasan" w:date="2024-07-18T16:12:00Z" w16du:dateUtc="2024-07-18T10:12:00Z">
                    <w:rPr>
                      <w:rFonts w:ascii="Times New Roman" w:eastAsia="Times New Roman" w:hAnsi="Times New Roman" w:cs="Times New Roman"/>
                      <w:color w:val="000000"/>
                      <w:sz w:val="20"/>
                      <w:szCs w:val="20"/>
                    </w:rPr>
                  </w:rPrChange>
                </w:rPr>
                <w:t>3.88E-03</w:t>
              </w:r>
            </w:ins>
          </w:p>
        </w:tc>
        <w:tc>
          <w:tcPr>
            <w:tcW w:w="1443" w:type="dxa"/>
            <w:shd w:val="clear" w:color="auto" w:fill="auto"/>
            <w:noWrap/>
            <w:vAlign w:val="center"/>
            <w:hideMark/>
          </w:tcPr>
          <w:p w14:paraId="2D9EDAA3" w14:textId="77777777" w:rsidR="00D73460" w:rsidRPr="00DF6BDB" w:rsidDel="00D73460" w:rsidRDefault="00D73460" w:rsidP="00DF6BDB">
            <w:pPr>
              <w:spacing w:after="0" w:line="240" w:lineRule="auto"/>
              <w:jc w:val="center"/>
              <w:rPr>
                <w:ins w:id="5933" w:author="Mohammad Nayeem Hasan" w:date="2024-07-18T15:21:00Z" w16du:dateUtc="2024-07-18T09:21:00Z"/>
                <w:rFonts w:ascii="Times New Roman" w:eastAsia="Times New Roman" w:hAnsi="Times New Roman" w:cs="Times New Roman"/>
                <w:color w:val="000000"/>
                <w:sz w:val="24"/>
                <w:szCs w:val="24"/>
                <w:rPrChange w:id="5934" w:author="Mohammad Nayeem Hasan" w:date="2024-07-18T16:12:00Z" w16du:dateUtc="2024-07-18T10:12:00Z">
                  <w:rPr>
                    <w:ins w:id="5935" w:author="Mohammad Nayeem Hasan" w:date="2024-07-18T15:21:00Z" w16du:dateUtc="2024-07-18T09:21:00Z"/>
                    <w:rFonts w:ascii="Times New Roman" w:eastAsia="Times New Roman" w:hAnsi="Times New Roman" w:cs="Times New Roman"/>
                    <w:color w:val="000000"/>
                    <w:sz w:val="20"/>
                    <w:szCs w:val="20"/>
                  </w:rPr>
                </w:rPrChange>
              </w:rPr>
            </w:pPr>
            <w:ins w:id="5936" w:author="Mohammad Nayeem Hasan" w:date="2024-07-18T15:21:00Z" w16du:dateUtc="2024-07-18T09:21:00Z">
              <w:r w:rsidRPr="00DF6BDB" w:rsidDel="00D73460">
                <w:rPr>
                  <w:rFonts w:ascii="Times New Roman" w:eastAsia="Times New Roman" w:hAnsi="Times New Roman" w:cs="Times New Roman"/>
                  <w:color w:val="000000"/>
                  <w:sz w:val="24"/>
                  <w:szCs w:val="24"/>
                  <w:rPrChange w:id="5937" w:author="Mohammad Nayeem Hasan" w:date="2024-07-18T16:12:00Z" w16du:dateUtc="2024-07-18T10:12:00Z">
                    <w:rPr>
                      <w:rFonts w:ascii="Times New Roman" w:eastAsia="Times New Roman" w:hAnsi="Times New Roman" w:cs="Times New Roman"/>
                      <w:color w:val="000000"/>
                      <w:sz w:val="20"/>
                      <w:szCs w:val="20"/>
                    </w:rPr>
                  </w:rPrChange>
                </w:rPr>
                <w:t>-17.31</w:t>
              </w:r>
            </w:ins>
          </w:p>
        </w:tc>
      </w:tr>
      <w:tr w:rsidR="00D73460" w:rsidRPr="00DF6BDB" w:rsidDel="00D73460" w14:paraId="1EA16BE8" w14:textId="77777777" w:rsidTr="00145582">
        <w:trPr>
          <w:trHeight w:val="255"/>
          <w:ins w:id="5938" w:author="Mohammad Nayeem Hasan" w:date="2024-07-18T15:21:00Z"/>
        </w:trPr>
        <w:tc>
          <w:tcPr>
            <w:tcW w:w="5041" w:type="dxa"/>
            <w:shd w:val="clear" w:color="auto" w:fill="auto"/>
            <w:noWrap/>
            <w:vAlign w:val="center"/>
            <w:hideMark/>
          </w:tcPr>
          <w:p w14:paraId="3B6DA6AF" w14:textId="77777777" w:rsidR="00D73460" w:rsidRPr="00DF6BDB" w:rsidDel="00D73460" w:rsidRDefault="00D73460" w:rsidP="00DF6BDB">
            <w:pPr>
              <w:spacing w:after="0" w:line="240" w:lineRule="auto"/>
              <w:rPr>
                <w:ins w:id="5939" w:author="Mohammad Nayeem Hasan" w:date="2024-07-18T15:21:00Z" w16du:dateUtc="2024-07-18T09:21:00Z"/>
                <w:rFonts w:ascii="Times New Roman" w:eastAsia="Times New Roman" w:hAnsi="Times New Roman" w:cs="Times New Roman"/>
                <w:b/>
                <w:bCs/>
                <w:color w:val="000000"/>
                <w:sz w:val="24"/>
                <w:szCs w:val="24"/>
                <w:rPrChange w:id="5940" w:author="Mohammad Nayeem Hasan" w:date="2024-07-18T16:12:00Z" w16du:dateUtc="2024-07-18T10:12:00Z">
                  <w:rPr>
                    <w:ins w:id="5941" w:author="Mohammad Nayeem Hasan" w:date="2024-07-18T15:21:00Z" w16du:dateUtc="2024-07-18T09:21:00Z"/>
                    <w:rFonts w:ascii="Times New Roman" w:eastAsia="Times New Roman" w:hAnsi="Times New Roman" w:cs="Times New Roman"/>
                    <w:b/>
                    <w:bCs/>
                    <w:color w:val="000000"/>
                    <w:sz w:val="20"/>
                    <w:szCs w:val="20"/>
                  </w:rPr>
                </w:rPrChange>
              </w:rPr>
            </w:pPr>
            <w:ins w:id="5942"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943" w:author="Mohammad Nayeem Hasan" w:date="2024-07-18T16:12:00Z" w16du:dateUtc="2024-07-18T10:12:00Z">
                    <w:rPr>
                      <w:rFonts w:ascii="Times New Roman" w:eastAsia="Times New Roman" w:hAnsi="Times New Roman" w:cs="Times New Roman"/>
                      <w:b/>
                      <w:bCs/>
                      <w:color w:val="000000"/>
                      <w:sz w:val="20"/>
                      <w:szCs w:val="20"/>
                    </w:rPr>
                  </w:rPrChange>
                </w:rPr>
                <w:t>Wealth Index</w:t>
              </w:r>
            </w:ins>
          </w:p>
        </w:tc>
        <w:tc>
          <w:tcPr>
            <w:tcW w:w="1443" w:type="dxa"/>
            <w:shd w:val="clear" w:color="auto" w:fill="auto"/>
            <w:noWrap/>
            <w:vAlign w:val="center"/>
            <w:hideMark/>
          </w:tcPr>
          <w:p w14:paraId="78A06DC6" w14:textId="77777777" w:rsidR="00D73460" w:rsidRPr="00DF6BDB" w:rsidDel="00D73460" w:rsidRDefault="00D73460" w:rsidP="00DF6BDB">
            <w:pPr>
              <w:spacing w:after="0" w:line="240" w:lineRule="auto"/>
              <w:jc w:val="center"/>
              <w:rPr>
                <w:ins w:id="5944" w:author="Mohammad Nayeem Hasan" w:date="2024-07-18T15:21:00Z" w16du:dateUtc="2024-07-18T09:21:00Z"/>
                <w:rFonts w:ascii="Times New Roman" w:eastAsia="Times New Roman" w:hAnsi="Times New Roman" w:cs="Times New Roman"/>
                <w:color w:val="000000"/>
                <w:sz w:val="24"/>
                <w:szCs w:val="24"/>
                <w:rPrChange w:id="5945" w:author="Mohammad Nayeem Hasan" w:date="2024-07-18T16:12:00Z" w16du:dateUtc="2024-07-18T10:12:00Z">
                  <w:rPr>
                    <w:ins w:id="5946" w:author="Mohammad Nayeem Hasan" w:date="2024-07-18T15:21:00Z" w16du:dateUtc="2024-07-18T09:21:00Z"/>
                    <w:rFonts w:ascii="Times New Roman" w:eastAsia="Times New Roman" w:hAnsi="Times New Roman" w:cs="Times New Roman"/>
                    <w:color w:val="000000"/>
                  </w:rPr>
                </w:rPrChange>
              </w:rPr>
            </w:pPr>
            <w:ins w:id="5947" w:author="Mohammad Nayeem Hasan" w:date="2024-07-18T15:21:00Z" w16du:dateUtc="2024-07-18T09:21:00Z">
              <w:r w:rsidRPr="00DF6BDB" w:rsidDel="00D73460">
                <w:rPr>
                  <w:rFonts w:ascii="Times New Roman" w:eastAsia="Times New Roman" w:hAnsi="Times New Roman" w:cs="Times New Roman"/>
                  <w:color w:val="000000"/>
                  <w:sz w:val="24"/>
                  <w:szCs w:val="24"/>
                  <w:rPrChange w:id="5948" w:author="Mohammad Nayeem Hasan" w:date="2024-07-18T16:12:00Z" w16du:dateUtc="2024-07-18T10:12:00Z">
                    <w:rPr>
                      <w:rFonts w:ascii="Times New Roman" w:eastAsia="Times New Roman" w:hAnsi="Times New Roman" w:cs="Times New Roman"/>
                      <w:color w:val="000000"/>
                    </w:rPr>
                  </w:rPrChange>
                </w:rPr>
                <w:t>-0.011</w:t>
              </w:r>
            </w:ins>
          </w:p>
        </w:tc>
        <w:tc>
          <w:tcPr>
            <w:tcW w:w="1443" w:type="dxa"/>
            <w:shd w:val="clear" w:color="auto" w:fill="auto"/>
            <w:noWrap/>
            <w:vAlign w:val="center"/>
            <w:hideMark/>
          </w:tcPr>
          <w:p w14:paraId="3DA03BD7" w14:textId="77777777" w:rsidR="00D73460" w:rsidRPr="00DF6BDB" w:rsidDel="00D73460" w:rsidRDefault="00D73460" w:rsidP="00DF6BDB">
            <w:pPr>
              <w:spacing w:after="0" w:line="240" w:lineRule="auto"/>
              <w:jc w:val="center"/>
              <w:rPr>
                <w:ins w:id="5949" w:author="Mohammad Nayeem Hasan" w:date="2024-07-18T15:21:00Z" w16du:dateUtc="2024-07-18T09:21:00Z"/>
                <w:rFonts w:ascii="Times New Roman" w:eastAsia="Times New Roman" w:hAnsi="Times New Roman" w:cs="Times New Roman"/>
                <w:color w:val="000000"/>
                <w:sz w:val="24"/>
                <w:szCs w:val="24"/>
                <w:rPrChange w:id="5950" w:author="Mohammad Nayeem Hasan" w:date="2024-07-18T16:12:00Z" w16du:dateUtc="2024-07-18T10:12:00Z">
                  <w:rPr>
                    <w:ins w:id="5951" w:author="Mohammad Nayeem Hasan" w:date="2024-07-18T15:21:00Z" w16du:dateUtc="2024-07-18T09:21:00Z"/>
                    <w:rFonts w:ascii="Times New Roman" w:eastAsia="Times New Roman" w:hAnsi="Times New Roman" w:cs="Times New Roman"/>
                    <w:color w:val="000000"/>
                    <w:sz w:val="20"/>
                    <w:szCs w:val="20"/>
                  </w:rPr>
                </w:rPrChange>
              </w:rPr>
            </w:pPr>
            <w:ins w:id="5952" w:author="Mohammad Nayeem Hasan" w:date="2024-07-18T15:21:00Z" w16du:dateUtc="2024-07-18T09:21:00Z">
              <w:r w:rsidRPr="00DF6BDB" w:rsidDel="00D73460">
                <w:rPr>
                  <w:rFonts w:ascii="Times New Roman" w:eastAsia="Times New Roman" w:hAnsi="Times New Roman" w:cs="Times New Roman"/>
                  <w:color w:val="000000"/>
                  <w:sz w:val="24"/>
                  <w:szCs w:val="24"/>
                  <w:rPrChange w:id="5953" w:author="Mohammad Nayeem Hasan" w:date="2024-07-18T16:12:00Z" w16du:dateUtc="2024-07-18T10:12:00Z">
                    <w:rPr>
                      <w:rFonts w:ascii="Times New Roman" w:eastAsia="Times New Roman" w:hAnsi="Times New Roman" w:cs="Times New Roman"/>
                      <w:color w:val="000000"/>
                      <w:sz w:val="20"/>
                      <w:szCs w:val="20"/>
                    </w:rPr>
                  </w:rPrChange>
                </w:rPr>
                <w:t>-0.318</w:t>
              </w:r>
            </w:ins>
          </w:p>
        </w:tc>
        <w:tc>
          <w:tcPr>
            <w:tcW w:w="1443" w:type="dxa"/>
            <w:shd w:val="clear" w:color="auto" w:fill="auto"/>
            <w:noWrap/>
            <w:vAlign w:val="center"/>
            <w:hideMark/>
          </w:tcPr>
          <w:p w14:paraId="47248B22" w14:textId="77777777" w:rsidR="00D73460" w:rsidRPr="00DF6BDB" w:rsidDel="00D73460" w:rsidRDefault="00D73460" w:rsidP="00DF6BDB">
            <w:pPr>
              <w:spacing w:after="0" w:line="240" w:lineRule="auto"/>
              <w:jc w:val="center"/>
              <w:rPr>
                <w:ins w:id="5954" w:author="Mohammad Nayeem Hasan" w:date="2024-07-18T15:21:00Z" w16du:dateUtc="2024-07-18T09:21:00Z"/>
                <w:rFonts w:ascii="Times New Roman" w:eastAsia="Times New Roman" w:hAnsi="Times New Roman" w:cs="Times New Roman"/>
                <w:color w:val="000000"/>
                <w:sz w:val="24"/>
                <w:szCs w:val="24"/>
                <w:rPrChange w:id="5955" w:author="Mohammad Nayeem Hasan" w:date="2024-07-18T16:12:00Z" w16du:dateUtc="2024-07-18T10:12:00Z">
                  <w:rPr>
                    <w:ins w:id="5956" w:author="Mohammad Nayeem Hasan" w:date="2024-07-18T15:21:00Z" w16du:dateUtc="2024-07-18T09:21:00Z"/>
                    <w:rFonts w:ascii="Times New Roman" w:eastAsia="Times New Roman" w:hAnsi="Times New Roman" w:cs="Times New Roman"/>
                    <w:color w:val="000000"/>
                    <w:sz w:val="20"/>
                    <w:szCs w:val="20"/>
                  </w:rPr>
                </w:rPrChange>
              </w:rPr>
            </w:pPr>
            <w:ins w:id="5957" w:author="Mohammad Nayeem Hasan" w:date="2024-07-18T15:21:00Z" w16du:dateUtc="2024-07-18T09:21:00Z">
              <w:r w:rsidRPr="00DF6BDB" w:rsidDel="00D73460">
                <w:rPr>
                  <w:rFonts w:ascii="Times New Roman" w:eastAsia="Times New Roman" w:hAnsi="Times New Roman" w:cs="Times New Roman"/>
                  <w:color w:val="000000"/>
                  <w:sz w:val="24"/>
                  <w:szCs w:val="24"/>
                  <w:rPrChange w:id="5958" w:author="Mohammad Nayeem Hasan" w:date="2024-07-18T16:12:00Z" w16du:dateUtc="2024-07-18T10:12:00Z">
                    <w:rPr>
                      <w:rFonts w:ascii="Times New Roman" w:eastAsia="Times New Roman" w:hAnsi="Times New Roman" w:cs="Times New Roman"/>
                      <w:color w:val="000000"/>
                      <w:sz w:val="20"/>
                      <w:szCs w:val="20"/>
                    </w:rPr>
                  </w:rPrChange>
                </w:rPr>
                <w:t>0.4163</w:t>
              </w:r>
            </w:ins>
          </w:p>
        </w:tc>
        <w:tc>
          <w:tcPr>
            <w:tcW w:w="1443" w:type="dxa"/>
            <w:shd w:val="clear" w:color="auto" w:fill="auto"/>
            <w:noWrap/>
            <w:vAlign w:val="center"/>
            <w:hideMark/>
          </w:tcPr>
          <w:p w14:paraId="5FFA83FF" w14:textId="77777777" w:rsidR="00D73460" w:rsidRPr="00DF6BDB" w:rsidDel="00D73460" w:rsidRDefault="00D73460" w:rsidP="00DF6BDB">
            <w:pPr>
              <w:spacing w:after="0" w:line="240" w:lineRule="auto"/>
              <w:jc w:val="center"/>
              <w:rPr>
                <w:ins w:id="5959" w:author="Mohammad Nayeem Hasan" w:date="2024-07-18T15:21:00Z" w16du:dateUtc="2024-07-18T09:21:00Z"/>
                <w:rFonts w:ascii="Times New Roman" w:eastAsia="Times New Roman" w:hAnsi="Times New Roman" w:cs="Times New Roman"/>
                <w:color w:val="000000"/>
                <w:sz w:val="24"/>
                <w:szCs w:val="24"/>
                <w:rPrChange w:id="5960" w:author="Mohammad Nayeem Hasan" w:date="2024-07-18T16:12:00Z" w16du:dateUtc="2024-07-18T10:12:00Z">
                  <w:rPr>
                    <w:ins w:id="5961" w:author="Mohammad Nayeem Hasan" w:date="2024-07-18T15:21:00Z" w16du:dateUtc="2024-07-18T09:21:00Z"/>
                    <w:rFonts w:ascii="Times New Roman" w:eastAsia="Times New Roman" w:hAnsi="Times New Roman" w:cs="Times New Roman"/>
                    <w:color w:val="000000"/>
                    <w:sz w:val="20"/>
                    <w:szCs w:val="20"/>
                  </w:rPr>
                </w:rPrChange>
              </w:rPr>
            </w:pPr>
            <w:ins w:id="5962" w:author="Mohammad Nayeem Hasan" w:date="2024-07-18T15:21:00Z" w16du:dateUtc="2024-07-18T09:21:00Z">
              <w:r w:rsidRPr="00DF6BDB" w:rsidDel="00D73460">
                <w:rPr>
                  <w:rFonts w:ascii="Times New Roman" w:eastAsia="Times New Roman" w:hAnsi="Times New Roman" w:cs="Times New Roman"/>
                  <w:color w:val="000000"/>
                  <w:sz w:val="24"/>
                  <w:szCs w:val="24"/>
                  <w:rPrChange w:id="5963" w:author="Mohammad Nayeem Hasan" w:date="2024-07-18T16:12:00Z" w16du:dateUtc="2024-07-18T10:12:00Z">
                    <w:rPr>
                      <w:rFonts w:ascii="Times New Roman" w:eastAsia="Times New Roman" w:hAnsi="Times New Roman" w:cs="Times New Roman"/>
                      <w:color w:val="000000"/>
                      <w:sz w:val="20"/>
                      <w:szCs w:val="20"/>
                    </w:rPr>
                  </w:rPrChange>
                </w:rPr>
                <w:t>-1.32E-01</w:t>
              </w:r>
            </w:ins>
          </w:p>
        </w:tc>
        <w:tc>
          <w:tcPr>
            <w:tcW w:w="1443" w:type="dxa"/>
            <w:shd w:val="clear" w:color="auto" w:fill="auto"/>
            <w:noWrap/>
            <w:vAlign w:val="center"/>
            <w:hideMark/>
          </w:tcPr>
          <w:p w14:paraId="28A6B603" w14:textId="77777777" w:rsidR="00D73460" w:rsidRPr="00DF6BDB" w:rsidDel="00D73460" w:rsidRDefault="00D73460" w:rsidP="00DF6BDB">
            <w:pPr>
              <w:spacing w:after="0" w:line="240" w:lineRule="auto"/>
              <w:jc w:val="center"/>
              <w:rPr>
                <w:ins w:id="5964" w:author="Mohammad Nayeem Hasan" w:date="2024-07-18T15:21:00Z" w16du:dateUtc="2024-07-18T09:21:00Z"/>
                <w:rFonts w:ascii="Times New Roman" w:eastAsia="Times New Roman" w:hAnsi="Times New Roman" w:cs="Times New Roman"/>
                <w:color w:val="000000"/>
                <w:sz w:val="24"/>
                <w:szCs w:val="24"/>
                <w:rPrChange w:id="5965" w:author="Mohammad Nayeem Hasan" w:date="2024-07-18T16:12:00Z" w16du:dateUtc="2024-07-18T10:12:00Z">
                  <w:rPr>
                    <w:ins w:id="5966" w:author="Mohammad Nayeem Hasan" w:date="2024-07-18T15:21:00Z" w16du:dateUtc="2024-07-18T09:21:00Z"/>
                    <w:rFonts w:ascii="Times New Roman" w:eastAsia="Times New Roman" w:hAnsi="Times New Roman" w:cs="Times New Roman"/>
                    <w:color w:val="000000"/>
                    <w:sz w:val="20"/>
                    <w:szCs w:val="20"/>
                  </w:rPr>
                </w:rPrChange>
              </w:rPr>
            </w:pPr>
            <w:ins w:id="5967" w:author="Mohammad Nayeem Hasan" w:date="2024-07-18T15:21:00Z" w16du:dateUtc="2024-07-18T09:21:00Z">
              <w:r w:rsidRPr="00DF6BDB" w:rsidDel="00D73460">
                <w:rPr>
                  <w:rFonts w:ascii="Times New Roman" w:eastAsia="Times New Roman" w:hAnsi="Times New Roman" w:cs="Times New Roman"/>
                  <w:color w:val="000000"/>
                  <w:sz w:val="24"/>
                  <w:szCs w:val="24"/>
                  <w:rPrChange w:id="5968" w:author="Mohammad Nayeem Hasan" w:date="2024-07-18T16:12:00Z" w16du:dateUtc="2024-07-18T10:12:00Z">
                    <w:rPr>
                      <w:rFonts w:ascii="Times New Roman" w:eastAsia="Times New Roman" w:hAnsi="Times New Roman" w:cs="Times New Roman"/>
                      <w:color w:val="000000"/>
                      <w:sz w:val="20"/>
                      <w:szCs w:val="20"/>
                    </w:rPr>
                  </w:rPrChange>
                </w:rPr>
                <w:t>-31.77</w:t>
              </w:r>
            </w:ins>
          </w:p>
        </w:tc>
      </w:tr>
      <w:tr w:rsidR="00D73460" w:rsidRPr="00DF6BDB" w:rsidDel="00D73460" w14:paraId="11F92CEF" w14:textId="77777777" w:rsidTr="00145582">
        <w:trPr>
          <w:trHeight w:val="255"/>
          <w:ins w:id="5969" w:author="Mohammad Nayeem Hasan" w:date="2024-07-18T15:21:00Z"/>
        </w:trPr>
        <w:tc>
          <w:tcPr>
            <w:tcW w:w="5041" w:type="dxa"/>
            <w:shd w:val="clear" w:color="auto" w:fill="auto"/>
            <w:noWrap/>
            <w:vAlign w:val="center"/>
            <w:hideMark/>
          </w:tcPr>
          <w:p w14:paraId="31B55C74" w14:textId="77777777" w:rsidR="00D73460" w:rsidRPr="00DF6BDB" w:rsidDel="00D73460" w:rsidRDefault="00D73460" w:rsidP="00DF6BDB">
            <w:pPr>
              <w:spacing w:after="0" w:line="240" w:lineRule="auto"/>
              <w:rPr>
                <w:ins w:id="5970" w:author="Mohammad Nayeem Hasan" w:date="2024-07-18T15:21:00Z" w16du:dateUtc="2024-07-18T09:21:00Z"/>
                <w:rFonts w:ascii="Times New Roman" w:eastAsia="Times New Roman" w:hAnsi="Times New Roman" w:cs="Times New Roman"/>
                <w:b/>
                <w:bCs/>
                <w:color w:val="000000"/>
                <w:sz w:val="24"/>
                <w:szCs w:val="24"/>
                <w:rPrChange w:id="5971" w:author="Mohammad Nayeem Hasan" w:date="2024-07-18T16:12:00Z" w16du:dateUtc="2024-07-18T10:12:00Z">
                  <w:rPr>
                    <w:ins w:id="5972" w:author="Mohammad Nayeem Hasan" w:date="2024-07-18T15:21:00Z" w16du:dateUtc="2024-07-18T09:21:00Z"/>
                    <w:rFonts w:ascii="Times New Roman" w:eastAsia="Times New Roman" w:hAnsi="Times New Roman" w:cs="Times New Roman"/>
                    <w:b/>
                    <w:bCs/>
                    <w:color w:val="000000"/>
                    <w:sz w:val="20"/>
                    <w:szCs w:val="20"/>
                  </w:rPr>
                </w:rPrChange>
              </w:rPr>
            </w:pPr>
            <w:ins w:id="5973"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974" w:author="Mohammad Nayeem Hasan" w:date="2024-07-18T16:12:00Z" w16du:dateUtc="2024-07-18T10:12:00Z">
                    <w:rPr>
                      <w:rFonts w:ascii="Times New Roman" w:eastAsia="Times New Roman" w:hAnsi="Times New Roman" w:cs="Times New Roman"/>
                      <w:b/>
                      <w:bCs/>
                      <w:color w:val="000000"/>
                      <w:sz w:val="20"/>
                      <w:szCs w:val="20"/>
                    </w:rPr>
                  </w:rPrChange>
                </w:rPr>
                <w:t>Source water type</w:t>
              </w:r>
            </w:ins>
          </w:p>
        </w:tc>
        <w:tc>
          <w:tcPr>
            <w:tcW w:w="1443" w:type="dxa"/>
            <w:shd w:val="clear" w:color="auto" w:fill="auto"/>
            <w:noWrap/>
            <w:vAlign w:val="center"/>
            <w:hideMark/>
          </w:tcPr>
          <w:p w14:paraId="15A89853" w14:textId="77777777" w:rsidR="00D73460" w:rsidRPr="00DF6BDB" w:rsidDel="00D73460" w:rsidRDefault="00D73460" w:rsidP="00DF6BDB">
            <w:pPr>
              <w:spacing w:after="0" w:line="240" w:lineRule="auto"/>
              <w:jc w:val="center"/>
              <w:rPr>
                <w:ins w:id="5975" w:author="Mohammad Nayeem Hasan" w:date="2024-07-18T15:21:00Z" w16du:dateUtc="2024-07-18T09:21:00Z"/>
                <w:rFonts w:ascii="Times New Roman" w:eastAsia="Times New Roman" w:hAnsi="Times New Roman" w:cs="Times New Roman"/>
                <w:color w:val="000000"/>
                <w:sz w:val="24"/>
                <w:szCs w:val="24"/>
                <w:rPrChange w:id="5976" w:author="Mohammad Nayeem Hasan" w:date="2024-07-18T16:12:00Z" w16du:dateUtc="2024-07-18T10:12:00Z">
                  <w:rPr>
                    <w:ins w:id="5977" w:author="Mohammad Nayeem Hasan" w:date="2024-07-18T15:21:00Z" w16du:dateUtc="2024-07-18T09:21:00Z"/>
                    <w:rFonts w:ascii="Times New Roman" w:eastAsia="Times New Roman" w:hAnsi="Times New Roman" w:cs="Times New Roman"/>
                    <w:color w:val="000000"/>
                  </w:rPr>
                </w:rPrChange>
              </w:rPr>
            </w:pPr>
            <w:ins w:id="5978" w:author="Mohammad Nayeem Hasan" w:date="2024-07-18T15:21:00Z" w16du:dateUtc="2024-07-18T09:21:00Z">
              <w:r w:rsidRPr="00DF6BDB" w:rsidDel="00D73460">
                <w:rPr>
                  <w:rFonts w:ascii="Times New Roman" w:eastAsia="Times New Roman" w:hAnsi="Times New Roman" w:cs="Times New Roman"/>
                  <w:color w:val="000000"/>
                  <w:sz w:val="24"/>
                  <w:szCs w:val="24"/>
                  <w:rPrChange w:id="5979" w:author="Mohammad Nayeem Hasan" w:date="2024-07-18T16:12:00Z" w16du:dateUtc="2024-07-18T10:12:00Z">
                    <w:rPr>
                      <w:rFonts w:ascii="Times New Roman" w:eastAsia="Times New Roman" w:hAnsi="Times New Roman" w:cs="Times New Roman"/>
                      <w:color w:val="000000"/>
                    </w:rPr>
                  </w:rPrChange>
                </w:rPr>
                <w:t>0.073</w:t>
              </w:r>
            </w:ins>
          </w:p>
        </w:tc>
        <w:tc>
          <w:tcPr>
            <w:tcW w:w="1443" w:type="dxa"/>
            <w:shd w:val="clear" w:color="auto" w:fill="auto"/>
            <w:noWrap/>
            <w:vAlign w:val="center"/>
            <w:hideMark/>
          </w:tcPr>
          <w:p w14:paraId="7FE854E2" w14:textId="77777777" w:rsidR="00D73460" w:rsidRPr="00DF6BDB" w:rsidDel="00D73460" w:rsidRDefault="00D73460" w:rsidP="00DF6BDB">
            <w:pPr>
              <w:spacing w:after="0" w:line="240" w:lineRule="auto"/>
              <w:jc w:val="center"/>
              <w:rPr>
                <w:ins w:id="5980" w:author="Mohammad Nayeem Hasan" w:date="2024-07-18T15:21:00Z" w16du:dateUtc="2024-07-18T09:21:00Z"/>
                <w:rFonts w:ascii="Times New Roman" w:eastAsia="Times New Roman" w:hAnsi="Times New Roman" w:cs="Times New Roman"/>
                <w:color w:val="000000"/>
                <w:sz w:val="24"/>
                <w:szCs w:val="24"/>
                <w:rPrChange w:id="5981" w:author="Mohammad Nayeem Hasan" w:date="2024-07-18T16:12:00Z" w16du:dateUtc="2024-07-18T10:12:00Z">
                  <w:rPr>
                    <w:ins w:id="5982" w:author="Mohammad Nayeem Hasan" w:date="2024-07-18T15:21:00Z" w16du:dateUtc="2024-07-18T09:21:00Z"/>
                    <w:rFonts w:ascii="Times New Roman" w:eastAsia="Times New Roman" w:hAnsi="Times New Roman" w:cs="Times New Roman"/>
                    <w:color w:val="000000"/>
                    <w:sz w:val="20"/>
                    <w:szCs w:val="20"/>
                  </w:rPr>
                </w:rPrChange>
              </w:rPr>
            </w:pPr>
            <w:ins w:id="5983" w:author="Mohammad Nayeem Hasan" w:date="2024-07-18T15:21:00Z" w16du:dateUtc="2024-07-18T09:21:00Z">
              <w:r w:rsidRPr="00DF6BDB" w:rsidDel="00D73460">
                <w:rPr>
                  <w:rFonts w:ascii="Times New Roman" w:eastAsia="Times New Roman" w:hAnsi="Times New Roman" w:cs="Times New Roman"/>
                  <w:color w:val="000000"/>
                  <w:sz w:val="24"/>
                  <w:szCs w:val="24"/>
                  <w:rPrChange w:id="5984" w:author="Mohammad Nayeem Hasan" w:date="2024-07-18T16:12:00Z" w16du:dateUtc="2024-07-18T10:12:00Z">
                    <w:rPr>
                      <w:rFonts w:ascii="Times New Roman" w:eastAsia="Times New Roman" w:hAnsi="Times New Roman" w:cs="Times New Roman"/>
                      <w:color w:val="000000"/>
                      <w:sz w:val="20"/>
                      <w:szCs w:val="20"/>
                    </w:rPr>
                  </w:rPrChange>
                </w:rPr>
                <w:t>1.015</w:t>
              </w:r>
            </w:ins>
          </w:p>
        </w:tc>
        <w:tc>
          <w:tcPr>
            <w:tcW w:w="1443" w:type="dxa"/>
            <w:shd w:val="clear" w:color="auto" w:fill="auto"/>
            <w:noWrap/>
            <w:vAlign w:val="center"/>
            <w:hideMark/>
          </w:tcPr>
          <w:p w14:paraId="0F0D4CCE" w14:textId="77777777" w:rsidR="00D73460" w:rsidRPr="00DF6BDB" w:rsidDel="00D73460" w:rsidRDefault="00D73460" w:rsidP="00DF6BDB">
            <w:pPr>
              <w:spacing w:after="0" w:line="240" w:lineRule="auto"/>
              <w:jc w:val="center"/>
              <w:rPr>
                <w:ins w:id="5985" w:author="Mohammad Nayeem Hasan" w:date="2024-07-18T15:21:00Z" w16du:dateUtc="2024-07-18T09:21:00Z"/>
                <w:rFonts w:ascii="Times New Roman" w:eastAsia="Times New Roman" w:hAnsi="Times New Roman" w:cs="Times New Roman"/>
                <w:color w:val="000000"/>
                <w:sz w:val="24"/>
                <w:szCs w:val="24"/>
                <w:rPrChange w:id="5986" w:author="Mohammad Nayeem Hasan" w:date="2024-07-18T16:12:00Z" w16du:dateUtc="2024-07-18T10:12:00Z">
                  <w:rPr>
                    <w:ins w:id="5987" w:author="Mohammad Nayeem Hasan" w:date="2024-07-18T15:21:00Z" w16du:dateUtc="2024-07-18T09:21:00Z"/>
                    <w:rFonts w:ascii="Times New Roman" w:eastAsia="Times New Roman" w:hAnsi="Times New Roman" w:cs="Times New Roman"/>
                    <w:color w:val="000000"/>
                    <w:sz w:val="20"/>
                    <w:szCs w:val="20"/>
                  </w:rPr>
                </w:rPrChange>
              </w:rPr>
            </w:pPr>
            <w:ins w:id="5988" w:author="Mohammad Nayeem Hasan" w:date="2024-07-18T15:21:00Z" w16du:dateUtc="2024-07-18T09:21:00Z">
              <w:r w:rsidRPr="00DF6BDB" w:rsidDel="00D73460">
                <w:rPr>
                  <w:rFonts w:ascii="Times New Roman" w:eastAsia="Times New Roman" w:hAnsi="Times New Roman" w:cs="Times New Roman"/>
                  <w:color w:val="000000"/>
                  <w:sz w:val="24"/>
                  <w:szCs w:val="24"/>
                  <w:rPrChange w:id="5989" w:author="Mohammad Nayeem Hasan" w:date="2024-07-18T16:12:00Z" w16du:dateUtc="2024-07-18T10:12:00Z">
                    <w:rPr>
                      <w:rFonts w:ascii="Times New Roman" w:eastAsia="Times New Roman" w:hAnsi="Times New Roman" w:cs="Times New Roman"/>
                      <w:color w:val="000000"/>
                      <w:sz w:val="20"/>
                      <w:szCs w:val="20"/>
                    </w:rPr>
                  </w:rPrChange>
                </w:rPr>
                <w:t>0.0055</w:t>
              </w:r>
            </w:ins>
          </w:p>
        </w:tc>
        <w:tc>
          <w:tcPr>
            <w:tcW w:w="1443" w:type="dxa"/>
            <w:shd w:val="clear" w:color="auto" w:fill="auto"/>
            <w:noWrap/>
            <w:vAlign w:val="center"/>
            <w:hideMark/>
          </w:tcPr>
          <w:p w14:paraId="0C482121" w14:textId="77777777" w:rsidR="00D73460" w:rsidRPr="00DF6BDB" w:rsidDel="00D73460" w:rsidRDefault="00D73460" w:rsidP="00DF6BDB">
            <w:pPr>
              <w:spacing w:after="0" w:line="240" w:lineRule="auto"/>
              <w:jc w:val="center"/>
              <w:rPr>
                <w:ins w:id="5990" w:author="Mohammad Nayeem Hasan" w:date="2024-07-18T15:21:00Z" w16du:dateUtc="2024-07-18T09:21:00Z"/>
                <w:rFonts w:ascii="Times New Roman" w:eastAsia="Times New Roman" w:hAnsi="Times New Roman" w:cs="Times New Roman"/>
                <w:color w:val="000000"/>
                <w:sz w:val="24"/>
                <w:szCs w:val="24"/>
                <w:rPrChange w:id="5991" w:author="Mohammad Nayeem Hasan" w:date="2024-07-18T16:12:00Z" w16du:dateUtc="2024-07-18T10:12:00Z">
                  <w:rPr>
                    <w:ins w:id="5992" w:author="Mohammad Nayeem Hasan" w:date="2024-07-18T15:21:00Z" w16du:dateUtc="2024-07-18T09:21:00Z"/>
                    <w:rFonts w:ascii="Times New Roman" w:eastAsia="Times New Roman" w:hAnsi="Times New Roman" w:cs="Times New Roman"/>
                    <w:color w:val="000000"/>
                    <w:sz w:val="20"/>
                    <w:szCs w:val="20"/>
                  </w:rPr>
                </w:rPrChange>
              </w:rPr>
            </w:pPr>
            <w:ins w:id="5993" w:author="Mohammad Nayeem Hasan" w:date="2024-07-18T15:21:00Z" w16du:dateUtc="2024-07-18T09:21:00Z">
              <w:r w:rsidRPr="00DF6BDB" w:rsidDel="00D73460">
                <w:rPr>
                  <w:rFonts w:ascii="Times New Roman" w:eastAsia="Times New Roman" w:hAnsi="Times New Roman" w:cs="Times New Roman"/>
                  <w:color w:val="000000"/>
                  <w:sz w:val="24"/>
                  <w:szCs w:val="24"/>
                  <w:rPrChange w:id="5994" w:author="Mohammad Nayeem Hasan" w:date="2024-07-18T16:12:00Z" w16du:dateUtc="2024-07-18T10:12:00Z">
                    <w:rPr>
                      <w:rFonts w:ascii="Times New Roman" w:eastAsia="Times New Roman" w:hAnsi="Times New Roman" w:cs="Times New Roman"/>
                      <w:color w:val="000000"/>
                      <w:sz w:val="20"/>
                      <w:szCs w:val="20"/>
                    </w:rPr>
                  </w:rPrChange>
                </w:rPr>
                <w:t>5.53E-03</w:t>
              </w:r>
            </w:ins>
          </w:p>
        </w:tc>
        <w:tc>
          <w:tcPr>
            <w:tcW w:w="1443" w:type="dxa"/>
            <w:shd w:val="clear" w:color="auto" w:fill="auto"/>
            <w:noWrap/>
            <w:vAlign w:val="center"/>
            <w:hideMark/>
          </w:tcPr>
          <w:p w14:paraId="462B9B7F" w14:textId="77777777" w:rsidR="00D73460" w:rsidRPr="00DF6BDB" w:rsidDel="00D73460" w:rsidRDefault="00D73460" w:rsidP="00DF6BDB">
            <w:pPr>
              <w:spacing w:after="0" w:line="240" w:lineRule="auto"/>
              <w:jc w:val="center"/>
              <w:rPr>
                <w:ins w:id="5995" w:author="Mohammad Nayeem Hasan" w:date="2024-07-18T15:21:00Z" w16du:dateUtc="2024-07-18T09:21:00Z"/>
                <w:rFonts w:ascii="Times New Roman" w:eastAsia="Times New Roman" w:hAnsi="Times New Roman" w:cs="Times New Roman"/>
                <w:color w:val="000000"/>
                <w:sz w:val="24"/>
                <w:szCs w:val="24"/>
                <w:rPrChange w:id="5996" w:author="Mohammad Nayeem Hasan" w:date="2024-07-18T16:12:00Z" w16du:dateUtc="2024-07-18T10:12:00Z">
                  <w:rPr>
                    <w:ins w:id="5997" w:author="Mohammad Nayeem Hasan" w:date="2024-07-18T15:21:00Z" w16du:dateUtc="2024-07-18T09:21:00Z"/>
                    <w:rFonts w:ascii="Times New Roman" w:eastAsia="Times New Roman" w:hAnsi="Times New Roman" w:cs="Times New Roman"/>
                    <w:color w:val="000000"/>
                    <w:sz w:val="20"/>
                    <w:szCs w:val="20"/>
                  </w:rPr>
                </w:rPrChange>
              </w:rPr>
            </w:pPr>
            <w:ins w:id="5998" w:author="Mohammad Nayeem Hasan" w:date="2024-07-18T15:21:00Z" w16du:dateUtc="2024-07-18T09:21:00Z">
              <w:r w:rsidRPr="00DF6BDB" w:rsidDel="00D73460">
                <w:rPr>
                  <w:rFonts w:ascii="Times New Roman" w:eastAsia="Times New Roman" w:hAnsi="Times New Roman" w:cs="Times New Roman"/>
                  <w:color w:val="000000"/>
                  <w:sz w:val="24"/>
                  <w:szCs w:val="24"/>
                  <w:rPrChange w:id="5999" w:author="Mohammad Nayeem Hasan" w:date="2024-07-18T16:12:00Z" w16du:dateUtc="2024-07-18T10:12:00Z">
                    <w:rPr>
                      <w:rFonts w:ascii="Times New Roman" w:eastAsia="Times New Roman" w:hAnsi="Times New Roman" w:cs="Times New Roman"/>
                      <w:color w:val="000000"/>
                      <w:sz w:val="20"/>
                      <w:szCs w:val="20"/>
                    </w:rPr>
                  </w:rPrChange>
                </w:rPr>
                <w:t>101.51</w:t>
              </w:r>
            </w:ins>
          </w:p>
        </w:tc>
      </w:tr>
      <w:tr w:rsidR="00D73460" w:rsidRPr="00DF6BDB" w:rsidDel="00D73460" w14:paraId="6B2FDE24" w14:textId="77777777" w:rsidTr="00145582">
        <w:trPr>
          <w:trHeight w:val="255"/>
          <w:ins w:id="6000" w:author="Mohammad Nayeem Hasan" w:date="2024-07-18T15:21:00Z"/>
        </w:trPr>
        <w:tc>
          <w:tcPr>
            <w:tcW w:w="5041" w:type="dxa"/>
            <w:shd w:val="clear" w:color="auto" w:fill="auto"/>
            <w:noWrap/>
            <w:vAlign w:val="center"/>
            <w:hideMark/>
          </w:tcPr>
          <w:p w14:paraId="1F3D7F7A" w14:textId="77777777" w:rsidR="00D73460" w:rsidRPr="00DF6BDB" w:rsidDel="00D73460" w:rsidRDefault="00D73460" w:rsidP="00DF6BDB">
            <w:pPr>
              <w:spacing w:after="0" w:line="240" w:lineRule="auto"/>
              <w:rPr>
                <w:ins w:id="6001" w:author="Mohammad Nayeem Hasan" w:date="2024-07-18T15:21:00Z" w16du:dateUtc="2024-07-18T09:21:00Z"/>
                <w:rFonts w:ascii="Times New Roman" w:eastAsia="Times New Roman" w:hAnsi="Times New Roman" w:cs="Times New Roman"/>
                <w:b/>
                <w:bCs/>
                <w:color w:val="000000"/>
                <w:sz w:val="24"/>
                <w:szCs w:val="24"/>
                <w:rPrChange w:id="6002" w:author="Mohammad Nayeem Hasan" w:date="2024-07-18T16:12:00Z" w16du:dateUtc="2024-07-18T10:12:00Z">
                  <w:rPr>
                    <w:ins w:id="6003" w:author="Mohammad Nayeem Hasan" w:date="2024-07-18T15:21:00Z" w16du:dateUtc="2024-07-18T09:21:00Z"/>
                    <w:rFonts w:ascii="Times New Roman" w:eastAsia="Times New Roman" w:hAnsi="Times New Roman" w:cs="Times New Roman"/>
                    <w:b/>
                    <w:bCs/>
                    <w:color w:val="000000"/>
                    <w:sz w:val="20"/>
                    <w:szCs w:val="20"/>
                  </w:rPr>
                </w:rPrChange>
              </w:rPr>
            </w:pPr>
            <w:ins w:id="6004"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005" w:author="Mohammad Nayeem Hasan" w:date="2024-07-18T16:12:00Z" w16du:dateUtc="2024-07-18T10:12:00Z">
                    <w:rPr>
                      <w:rFonts w:ascii="Times New Roman" w:eastAsia="Times New Roman" w:hAnsi="Times New Roman" w:cs="Times New Roman"/>
                      <w:b/>
                      <w:bCs/>
                      <w:color w:val="000000"/>
                      <w:sz w:val="20"/>
                      <w:szCs w:val="20"/>
                    </w:rPr>
                  </w:rPrChange>
                </w:rPr>
                <w:t>Type of toilet facility</w:t>
              </w:r>
            </w:ins>
          </w:p>
        </w:tc>
        <w:tc>
          <w:tcPr>
            <w:tcW w:w="1443" w:type="dxa"/>
            <w:shd w:val="clear" w:color="auto" w:fill="auto"/>
            <w:noWrap/>
            <w:vAlign w:val="center"/>
            <w:hideMark/>
          </w:tcPr>
          <w:p w14:paraId="15503D12" w14:textId="77777777" w:rsidR="00D73460" w:rsidRPr="00DF6BDB" w:rsidDel="00D73460" w:rsidRDefault="00D73460" w:rsidP="00DF6BDB">
            <w:pPr>
              <w:spacing w:after="0" w:line="240" w:lineRule="auto"/>
              <w:jc w:val="center"/>
              <w:rPr>
                <w:ins w:id="6006" w:author="Mohammad Nayeem Hasan" w:date="2024-07-18T15:21:00Z" w16du:dateUtc="2024-07-18T09:21:00Z"/>
                <w:rFonts w:ascii="Times New Roman" w:eastAsia="Times New Roman" w:hAnsi="Times New Roman" w:cs="Times New Roman"/>
                <w:color w:val="000000"/>
                <w:sz w:val="24"/>
                <w:szCs w:val="24"/>
                <w:rPrChange w:id="6007" w:author="Mohammad Nayeem Hasan" w:date="2024-07-18T16:12:00Z" w16du:dateUtc="2024-07-18T10:12:00Z">
                  <w:rPr>
                    <w:ins w:id="6008" w:author="Mohammad Nayeem Hasan" w:date="2024-07-18T15:21:00Z" w16du:dateUtc="2024-07-18T09:21:00Z"/>
                    <w:rFonts w:ascii="Times New Roman" w:eastAsia="Times New Roman" w:hAnsi="Times New Roman" w:cs="Times New Roman"/>
                    <w:color w:val="000000"/>
                  </w:rPr>
                </w:rPrChange>
              </w:rPr>
            </w:pPr>
            <w:ins w:id="6009" w:author="Mohammad Nayeem Hasan" w:date="2024-07-18T15:21:00Z" w16du:dateUtc="2024-07-18T09:21:00Z">
              <w:r w:rsidRPr="00DF6BDB" w:rsidDel="00D73460">
                <w:rPr>
                  <w:rFonts w:ascii="Times New Roman" w:eastAsia="Times New Roman" w:hAnsi="Times New Roman" w:cs="Times New Roman"/>
                  <w:color w:val="000000"/>
                  <w:sz w:val="24"/>
                  <w:szCs w:val="24"/>
                  <w:rPrChange w:id="6010" w:author="Mohammad Nayeem Hasan" w:date="2024-07-18T16:12:00Z" w16du:dateUtc="2024-07-18T10:12:00Z">
                    <w:rPr>
                      <w:rFonts w:ascii="Times New Roman" w:eastAsia="Times New Roman" w:hAnsi="Times New Roman" w:cs="Times New Roman"/>
                      <w:color w:val="000000"/>
                    </w:rPr>
                  </w:rPrChange>
                </w:rPr>
                <w:t>-0.033</w:t>
              </w:r>
            </w:ins>
          </w:p>
        </w:tc>
        <w:tc>
          <w:tcPr>
            <w:tcW w:w="1443" w:type="dxa"/>
            <w:shd w:val="clear" w:color="auto" w:fill="auto"/>
            <w:noWrap/>
            <w:vAlign w:val="center"/>
            <w:hideMark/>
          </w:tcPr>
          <w:p w14:paraId="42439589" w14:textId="77777777" w:rsidR="00D73460" w:rsidRPr="00DF6BDB" w:rsidDel="00D73460" w:rsidRDefault="00D73460" w:rsidP="00DF6BDB">
            <w:pPr>
              <w:spacing w:after="0" w:line="240" w:lineRule="auto"/>
              <w:jc w:val="center"/>
              <w:rPr>
                <w:ins w:id="6011" w:author="Mohammad Nayeem Hasan" w:date="2024-07-18T15:21:00Z" w16du:dateUtc="2024-07-18T09:21:00Z"/>
                <w:rFonts w:ascii="Times New Roman" w:eastAsia="Times New Roman" w:hAnsi="Times New Roman" w:cs="Times New Roman"/>
                <w:color w:val="000000"/>
                <w:sz w:val="24"/>
                <w:szCs w:val="24"/>
                <w:rPrChange w:id="6012" w:author="Mohammad Nayeem Hasan" w:date="2024-07-18T16:12:00Z" w16du:dateUtc="2024-07-18T10:12:00Z">
                  <w:rPr>
                    <w:ins w:id="6013" w:author="Mohammad Nayeem Hasan" w:date="2024-07-18T15:21:00Z" w16du:dateUtc="2024-07-18T09:21:00Z"/>
                    <w:rFonts w:ascii="Times New Roman" w:eastAsia="Times New Roman" w:hAnsi="Times New Roman" w:cs="Times New Roman"/>
                    <w:color w:val="000000"/>
                    <w:sz w:val="20"/>
                    <w:szCs w:val="20"/>
                  </w:rPr>
                </w:rPrChange>
              </w:rPr>
            </w:pPr>
            <w:ins w:id="6014" w:author="Mohammad Nayeem Hasan" w:date="2024-07-18T15:21:00Z" w16du:dateUtc="2024-07-18T09:21:00Z">
              <w:r w:rsidRPr="00DF6BDB" w:rsidDel="00D73460">
                <w:rPr>
                  <w:rFonts w:ascii="Times New Roman" w:eastAsia="Times New Roman" w:hAnsi="Times New Roman" w:cs="Times New Roman"/>
                  <w:color w:val="000000"/>
                  <w:sz w:val="24"/>
                  <w:szCs w:val="24"/>
                  <w:rPrChange w:id="6015" w:author="Mohammad Nayeem Hasan" w:date="2024-07-18T16:12:00Z" w16du:dateUtc="2024-07-18T10:12:00Z">
                    <w:rPr>
                      <w:rFonts w:ascii="Times New Roman" w:eastAsia="Times New Roman" w:hAnsi="Times New Roman" w:cs="Times New Roman"/>
                      <w:color w:val="000000"/>
                      <w:sz w:val="20"/>
                      <w:szCs w:val="20"/>
                    </w:rPr>
                  </w:rPrChange>
                </w:rPr>
                <w:t>-0.043</w:t>
              </w:r>
            </w:ins>
          </w:p>
        </w:tc>
        <w:tc>
          <w:tcPr>
            <w:tcW w:w="1443" w:type="dxa"/>
            <w:shd w:val="clear" w:color="auto" w:fill="auto"/>
            <w:noWrap/>
            <w:vAlign w:val="center"/>
            <w:hideMark/>
          </w:tcPr>
          <w:p w14:paraId="35CC72E0" w14:textId="77777777" w:rsidR="00D73460" w:rsidRPr="00DF6BDB" w:rsidDel="00D73460" w:rsidRDefault="00D73460" w:rsidP="00DF6BDB">
            <w:pPr>
              <w:spacing w:after="0" w:line="240" w:lineRule="auto"/>
              <w:jc w:val="center"/>
              <w:rPr>
                <w:ins w:id="6016" w:author="Mohammad Nayeem Hasan" w:date="2024-07-18T15:21:00Z" w16du:dateUtc="2024-07-18T09:21:00Z"/>
                <w:rFonts w:ascii="Times New Roman" w:eastAsia="Times New Roman" w:hAnsi="Times New Roman" w:cs="Times New Roman"/>
                <w:color w:val="000000"/>
                <w:sz w:val="24"/>
                <w:szCs w:val="24"/>
                <w:rPrChange w:id="6017" w:author="Mohammad Nayeem Hasan" w:date="2024-07-18T16:12:00Z" w16du:dateUtc="2024-07-18T10:12:00Z">
                  <w:rPr>
                    <w:ins w:id="6018" w:author="Mohammad Nayeem Hasan" w:date="2024-07-18T15:21:00Z" w16du:dateUtc="2024-07-18T09:21:00Z"/>
                    <w:rFonts w:ascii="Times New Roman" w:eastAsia="Times New Roman" w:hAnsi="Times New Roman" w:cs="Times New Roman"/>
                    <w:color w:val="000000"/>
                    <w:sz w:val="20"/>
                    <w:szCs w:val="20"/>
                  </w:rPr>
                </w:rPrChange>
              </w:rPr>
            </w:pPr>
            <w:ins w:id="6019" w:author="Mohammad Nayeem Hasan" w:date="2024-07-18T15:21:00Z" w16du:dateUtc="2024-07-18T09:21:00Z">
              <w:r w:rsidRPr="00DF6BDB" w:rsidDel="00D73460">
                <w:rPr>
                  <w:rFonts w:ascii="Times New Roman" w:eastAsia="Times New Roman" w:hAnsi="Times New Roman" w:cs="Times New Roman"/>
                  <w:color w:val="000000"/>
                  <w:sz w:val="24"/>
                  <w:szCs w:val="24"/>
                  <w:rPrChange w:id="6020" w:author="Mohammad Nayeem Hasan" w:date="2024-07-18T16:12:00Z" w16du:dateUtc="2024-07-18T10:12:00Z">
                    <w:rPr>
                      <w:rFonts w:ascii="Times New Roman" w:eastAsia="Times New Roman" w:hAnsi="Times New Roman" w:cs="Times New Roman"/>
                      <w:color w:val="000000"/>
                      <w:sz w:val="20"/>
                      <w:szCs w:val="20"/>
                    </w:rPr>
                  </w:rPrChange>
                </w:rPr>
                <w:t>-0.0114</w:t>
              </w:r>
            </w:ins>
          </w:p>
        </w:tc>
        <w:tc>
          <w:tcPr>
            <w:tcW w:w="1443" w:type="dxa"/>
            <w:shd w:val="clear" w:color="auto" w:fill="auto"/>
            <w:noWrap/>
            <w:vAlign w:val="center"/>
            <w:hideMark/>
          </w:tcPr>
          <w:p w14:paraId="7F5FC780" w14:textId="77777777" w:rsidR="00D73460" w:rsidRPr="00DF6BDB" w:rsidDel="00D73460" w:rsidRDefault="00D73460" w:rsidP="00DF6BDB">
            <w:pPr>
              <w:spacing w:after="0" w:line="240" w:lineRule="auto"/>
              <w:jc w:val="center"/>
              <w:rPr>
                <w:ins w:id="6021" w:author="Mohammad Nayeem Hasan" w:date="2024-07-18T15:21:00Z" w16du:dateUtc="2024-07-18T09:21:00Z"/>
                <w:rFonts w:ascii="Times New Roman" w:eastAsia="Times New Roman" w:hAnsi="Times New Roman" w:cs="Times New Roman"/>
                <w:color w:val="000000"/>
                <w:sz w:val="24"/>
                <w:szCs w:val="24"/>
                <w:rPrChange w:id="6022" w:author="Mohammad Nayeem Hasan" w:date="2024-07-18T16:12:00Z" w16du:dateUtc="2024-07-18T10:12:00Z">
                  <w:rPr>
                    <w:ins w:id="6023" w:author="Mohammad Nayeem Hasan" w:date="2024-07-18T15:21:00Z" w16du:dateUtc="2024-07-18T09:21:00Z"/>
                    <w:rFonts w:ascii="Times New Roman" w:eastAsia="Times New Roman" w:hAnsi="Times New Roman" w:cs="Times New Roman"/>
                    <w:color w:val="000000"/>
                    <w:sz w:val="20"/>
                    <w:szCs w:val="20"/>
                  </w:rPr>
                </w:rPrChange>
              </w:rPr>
            </w:pPr>
            <w:ins w:id="6024" w:author="Mohammad Nayeem Hasan" w:date="2024-07-18T15:21:00Z" w16du:dateUtc="2024-07-18T09:21:00Z">
              <w:r w:rsidRPr="00DF6BDB" w:rsidDel="00D73460">
                <w:rPr>
                  <w:rFonts w:ascii="Times New Roman" w:eastAsia="Times New Roman" w:hAnsi="Times New Roman" w:cs="Times New Roman"/>
                  <w:color w:val="000000"/>
                  <w:sz w:val="24"/>
                  <w:szCs w:val="24"/>
                  <w:rPrChange w:id="6025" w:author="Mohammad Nayeem Hasan" w:date="2024-07-18T16:12:00Z" w16du:dateUtc="2024-07-18T10:12:00Z">
                    <w:rPr>
                      <w:rFonts w:ascii="Times New Roman" w:eastAsia="Times New Roman" w:hAnsi="Times New Roman" w:cs="Times New Roman"/>
                      <w:color w:val="000000"/>
                      <w:sz w:val="20"/>
                      <w:szCs w:val="20"/>
                    </w:rPr>
                  </w:rPrChange>
                </w:rPr>
                <w:t>4.89E-04</w:t>
              </w:r>
            </w:ins>
          </w:p>
        </w:tc>
        <w:tc>
          <w:tcPr>
            <w:tcW w:w="1443" w:type="dxa"/>
            <w:shd w:val="clear" w:color="auto" w:fill="auto"/>
            <w:noWrap/>
            <w:vAlign w:val="center"/>
            <w:hideMark/>
          </w:tcPr>
          <w:p w14:paraId="18756852" w14:textId="77777777" w:rsidR="00D73460" w:rsidRPr="00DF6BDB" w:rsidDel="00D73460" w:rsidRDefault="00D73460" w:rsidP="00DF6BDB">
            <w:pPr>
              <w:spacing w:after="0" w:line="240" w:lineRule="auto"/>
              <w:jc w:val="center"/>
              <w:rPr>
                <w:ins w:id="6026" w:author="Mohammad Nayeem Hasan" w:date="2024-07-18T15:21:00Z" w16du:dateUtc="2024-07-18T09:21:00Z"/>
                <w:rFonts w:ascii="Times New Roman" w:eastAsia="Times New Roman" w:hAnsi="Times New Roman" w:cs="Times New Roman"/>
                <w:color w:val="000000"/>
                <w:sz w:val="24"/>
                <w:szCs w:val="24"/>
                <w:rPrChange w:id="6027" w:author="Mohammad Nayeem Hasan" w:date="2024-07-18T16:12:00Z" w16du:dateUtc="2024-07-18T10:12:00Z">
                  <w:rPr>
                    <w:ins w:id="6028" w:author="Mohammad Nayeem Hasan" w:date="2024-07-18T15:21:00Z" w16du:dateUtc="2024-07-18T09:21:00Z"/>
                    <w:rFonts w:ascii="Times New Roman" w:eastAsia="Times New Roman" w:hAnsi="Times New Roman" w:cs="Times New Roman"/>
                    <w:color w:val="000000"/>
                    <w:sz w:val="20"/>
                    <w:szCs w:val="20"/>
                  </w:rPr>
                </w:rPrChange>
              </w:rPr>
            </w:pPr>
            <w:ins w:id="6029" w:author="Mohammad Nayeem Hasan" w:date="2024-07-18T15:21:00Z" w16du:dateUtc="2024-07-18T09:21:00Z">
              <w:r w:rsidRPr="00DF6BDB" w:rsidDel="00D73460">
                <w:rPr>
                  <w:rFonts w:ascii="Times New Roman" w:eastAsia="Times New Roman" w:hAnsi="Times New Roman" w:cs="Times New Roman"/>
                  <w:color w:val="000000"/>
                  <w:sz w:val="24"/>
                  <w:szCs w:val="24"/>
                  <w:rPrChange w:id="6030" w:author="Mohammad Nayeem Hasan" w:date="2024-07-18T16:12:00Z" w16du:dateUtc="2024-07-18T10:12:00Z">
                    <w:rPr>
                      <w:rFonts w:ascii="Times New Roman" w:eastAsia="Times New Roman" w:hAnsi="Times New Roman" w:cs="Times New Roman"/>
                      <w:color w:val="000000"/>
                      <w:sz w:val="20"/>
                      <w:szCs w:val="20"/>
                    </w:rPr>
                  </w:rPrChange>
                </w:rPr>
                <w:t>-4.30</w:t>
              </w:r>
            </w:ins>
          </w:p>
        </w:tc>
      </w:tr>
      <w:tr w:rsidR="00D73460" w:rsidRPr="00DF6BDB" w:rsidDel="00D73460" w14:paraId="51DC2057" w14:textId="77777777" w:rsidTr="00145582">
        <w:trPr>
          <w:trHeight w:val="255"/>
          <w:ins w:id="6031" w:author="Mohammad Nayeem Hasan" w:date="2024-07-18T15:21:00Z"/>
        </w:trPr>
        <w:tc>
          <w:tcPr>
            <w:tcW w:w="5041" w:type="dxa"/>
            <w:shd w:val="clear" w:color="auto" w:fill="auto"/>
            <w:noWrap/>
            <w:vAlign w:val="center"/>
            <w:hideMark/>
          </w:tcPr>
          <w:p w14:paraId="2669E871" w14:textId="77777777" w:rsidR="00D73460" w:rsidRPr="00DF6BDB" w:rsidDel="00D73460" w:rsidRDefault="00D73460" w:rsidP="00DF6BDB">
            <w:pPr>
              <w:spacing w:after="0" w:line="240" w:lineRule="auto"/>
              <w:rPr>
                <w:ins w:id="6032" w:author="Mohammad Nayeem Hasan" w:date="2024-07-18T15:21:00Z" w16du:dateUtc="2024-07-18T09:21:00Z"/>
                <w:rFonts w:ascii="Times New Roman" w:eastAsia="Times New Roman" w:hAnsi="Times New Roman" w:cs="Times New Roman"/>
                <w:b/>
                <w:bCs/>
                <w:color w:val="000000"/>
                <w:sz w:val="24"/>
                <w:szCs w:val="24"/>
                <w:rPrChange w:id="6033" w:author="Mohammad Nayeem Hasan" w:date="2024-07-18T16:12:00Z" w16du:dateUtc="2024-07-18T10:12:00Z">
                  <w:rPr>
                    <w:ins w:id="6034" w:author="Mohammad Nayeem Hasan" w:date="2024-07-18T15:21:00Z" w16du:dateUtc="2024-07-18T09:21:00Z"/>
                    <w:rFonts w:ascii="Times New Roman" w:eastAsia="Times New Roman" w:hAnsi="Times New Roman" w:cs="Times New Roman"/>
                    <w:b/>
                    <w:bCs/>
                    <w:color w:val="000000"/>
                    <w:sz w:val="20"/>
                    <w:szCs w:val="20"/>
                  </w:rPr>
                </w:rPrChange>
              </w:rPr>
            </w:pPr>
            <w:ins w:id="6035"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036" w:author="Mohammad Nayeem Hasan" w:date="2024-07-18T16:12:00Z" w16du:dateUtc="2024-07-18T10:12:00Z">
                    <w:rPr>
                      <w:rFonts w:ascii="Times New Roman" w:eastAsia="Times New Roman" w:hAnsi="Times New Roman" w:cs="Times New Roman"/>
                      <w:b/>
                      <w:bCs/>
                      <w:color w:val="000000"/>
                      <w:sz w:val="20"/>
                      <w:szCs w:val="20"/>
                    </w:rPr>
                  </w:rPrChange>
                </w:rPr>
                <w:t>Toilet facility shared</w:t>
              </w:r>
            </w:ins>
          </w:p>
        </w:tc>
        <w:tc>
          <w:tcPr>
            <w:tcW w:w="1443" w:type="dxa"/>
            <w:shd w:val="clear" w:color="auto" w:fill="auto"/>
            <w:noWrap/>
            <w:vAlign w:val="center"/>
            <w:hideMark/>
          </w:tcPr>
          <w:p w14:paraId="4806F71D" w14:textId="77777777" w:rsidR="00D73460" w:rsidRPr="00DF6BDB" w:rsidDel="00D73460" w:rsidRDefault="00D73460" w:rsidP="00DF6BDB">
            <w:pPr>
              <w:spacing w:after="0" w:line="240" w:lineRule="auto"/>
              <w:jc w:val="center"/>
              <w:rPr>
                <w:ins w:id="6037" w:author="Mohammad Nayeem Hasan" w:date="2024-07-18T15:21:00Z" w16du:dateUtc="2024-07-18T09:21:00Z"/>
                <w:rFonts w:ascii="Times New Roman" w:eastAsia="Times New Roman" w:hAnsi="Times New Roman" w:cs="Times New Roman"/>
                <w:color w:val="000000"/>
                <w:sz w:val="24"/>
                <w:szCs w:val="24"/>
                <w:rPrChange w:id="6038" w:author="Mohammad Nayeem Hasan" w:date="2024-07-18T16:12:00Z" w16du:dateUtc="2024-07-18T10:12:00Z">
                  <w:rPr>
                    <w:ins w:id="6039" w:author="Mohammad Nayeem Hasan" w:date="2024-07-18T15:21:00Z" w16du:dateUtc="2024-07-18T09:21:00Z"/>
                    <w:rFonts w:ascii="Times New Roman" w:eastAsia="Times New Roman" w:hAnsi="Times New Roman" w:cs="Times New Roman"/>
                    <w:color w:val="000000"/>
                  </w:rPr>
                </w:rPrChange>
              </w:rPr>
            </w:pPr>
            <w:ins w:id="6040" w:author="Mohammad Nayeem Hasan" w:date="2024-07-18T15:21:00Z" w16du:dateUtc="2024-07-18T09:21:00Z">
              <w:r w:rsidRPr="00DF6BDB" w:rsidDel="00D73460">
                <w:rPr>
                  <w:rFonts w:ascii="Times New Roman" w:eastAsia="Times New Roman" w:hAnsi="Times New Roman" w:cs="Times New Roman"/>
                  <w:color w:val="000000"/>
                  <w:sz w:val="24"/>
                  <w:szCs w:val="24"/>
                  <w:rPrChange w:id="6041" w:author="Mohammad Nayeem Hasan" w:date="2024-07-18T16:12:00Z" w16du:dateUtc="2024-07-18T10:12:00Z">
                    <w:rPr>
                      <w:rFonts w:ascii="Times New Roman" w:eastAsia="Times New Roman" w:hAnsi="Times New Roman" w:cs="Times New Roman"/>
                      <w:color w:val="000000"/>
                    </w:rPr>
                  </w:rPrChange>
                </w:rPr>
                <w:t>0.025</w:t>
              </w:r>
            </w:ins>
          </w:p>
        </w:tc>
        <w:tc>
          <w:tcPr>
            <w:tcW w:w="1443" w:type="dxa"/>
            <w:shd w:val="clear" w:color="auto" w:fill="auto"/>
            <w:noWrap/>
            <w:vAlign w:val="center"/>
            <w:hideMark/>
          </w:tcPr>
          <w:p w14:paraId="4E42F8FD" w14:textId="77777777" w:rsidR="00D73460" w:rsidRPr="00DF6BDB" w:rsidDel="00D73460" w:rsidRDefault="00D73460" w:rsidP="00DF6BDB">
            <w:pPr>
              <w:spacing w:after="0" w:line="240" w:lineRule="auto"/>
              <w:jc w:val="center"/>
              <w:rPr>
                <w:ins w:id="6042" w:author="Mohammad Nayeem Hasan" w:date="2024-07-18T15:21:00Z" w16du:dateUtc="2024-07-18T09:21:00Z"/>
                <w:rFonts w:ascii="Times New Roman" w:eastAsia="Times New Roman" w:hAnsi="Times New Roman" w:cs="Times New Roman"/>
                <w:color w:val="000000"/>
                <w:sz w:val="24"/>
                <w:szCs w:val="24"/>
                <w:rPrChange w:id="6043" w:author="Mohammad Nayeem Hasan" w:date="2024-07-18T16:12:00Z" w16du:dateUtc="2024-07-18T10:12:00Z">
                  <w:rPr>
                    <w:ins w:id="6044" w:author="Mohammad Nayeem Hasan" w:date="2024-07-18T15:21:00Z" w16du:dateUtc="2024-07-18T09:21:00Z"/>
                    <w:rFonts w:ascii="Times New Roman" w:eastAsia="Times New Roman" w:hAnsi="Times New Roman" w:cs="Times New Roman"/>
                    <w:color w:val="000000"/>
                    <w:sz w:val="20"/>
                    <w:szCs w:val="20"/>
                  </w:rPr>
                </w:rPrChange>
              </w:rPr>
            </w:pPr>
            <w:ins w:id="6045" w:author="Mohammad Nayeem Hasan" w:date="2024-07-18T15:21:00Z" w16du:dateUtc="2024-07-18T09:21:00Z">
              <w:r w:rsidRPr="00DF6BDB" w:rsidDel="00D73460">
                <w:rPr>
                  <w:rFonts w:ascii="Times New Roman" w:eastAsia="Times New Roman" w:hAnsi="Times New Roman" w:cs="Times New Roman"/>
                  <w:color w:val="000000"/>
                  <w:sz w:val="24"/>
                  <w:szCs w:val="24"/>
                  <w:rPrChange w:id="6046" w:author="Mohammad Nayeem Hasan" w:date="2024-07-18T16:12:00Z" w16du:dateUtc="2024-07-18T10:12:00Z">
                    <w:rPr>
                      <w:rFonts w:ascii="Times New Roman" w:eastAsia="Times New Roman" w:hAnsi="Times New Roman" w:cs="Times New Roman"/>
                      <w:color w:val="000000"/>
                      <w:sz w:val="20"/>
                      <w:szCs w:val="20"/>
                    </w:rPr>
                  </w:rPrChange>
                </w:rPr>
                <w:t>0.280</w:t>
              </w:r>
            </w:ins>
          </w:p>
        </w:tc>
        <w:tc>
          <w:tcPr>
            <w:tcW w:w="1443" w:type="dxa"/>
            <w:shd w:val="clear" w:color="auto" w:fill="auto"/>
            <w:noWrap/>
            <w:vAlign w:val="center"/>
            <w:hideMark/>
          </w:tcPr>
          <w:p w14:paraId="7A56D980" w14:textId="77777777" w:rsidR="00D73460" w:rsidRPr="00DF6BDB" w:rsidDel="00D73460" w:rsidRDefault="00D73460" w:rsidP="00DF6BDB">
            <w:pPr>
              <w:spacing w:after="0" w:line="240" w:lineRule="auto"/>
              <w:jc w:val="center"/>
              <w:rPr>
                <w:ins w:id="6047" w:author="Mohammad Nayeem Hasan" w:date="2024-07-18T15:21:00Z" w16du:dateUtc="2024-07-18T09:21:00Z"/>
                <w:rFonts w:ascii="Times New Roman" w:eastAsia="Times New Roman" w:hAnsi="Times New Roman" w:cs="Times New Roman"/>
                <w:color w:val="000000"/>
                <w:sz w:val="24"/>
                <w:szCs w:val="24"/>
                <w:rPrChange w:id="6048" w:author="Mohammad Nayeem Hasan" w:date="2024-07-18T16:12:00Z" w16du:dateUtc="2024-07-18T10:12:00Z">
                  <w:rPr>
                    <w:ins w:id="6049" w:author="Mohammad Nayeem Hasan" w:date="2024-07-18T15:21:00Z" w16du:dateUtc="2024-07-18T09:21:00Z"/>
                    <w:rFonts w:ascii="Times New Roman" w:eastAsia="Times New Roman" w:hAnsi="Times New Roman" w:cs="Times New Roman"/>
                    <w:color w:val="000000"/>
                    <w:sz w:val="20"/>
                    <w:szCs w:val="20"/>
                  </w:rPr>
                </w:rPrChange>
              </w:rPr>
            </w:pPr>
            <w:ins w:id="6050" w:author="Mohammad Nayeem Hasan" w:date="2024-07-18T15:21:00Z" w16du:dateUtc="2024-07-18T09:21:00Z">
              <w:r w:rsidRPr="00DF6BDB" w:rsidDel="00D73460">
                <w:rPr>
                  <w:rFonts w:ascii="Times New Roman" w:eastAsia="Times New Roman" w:hAnsi="Times New Roman" w:cs="Times New Roman"/>
                  <w:color w:val="000000"/>
                  <w:sz w:val="24"/>
                  <w:szCs w:val="24"/>
                  <w:rPrChange w:id="6051" w:author="Mohammad Nayeem Hasan" w:date="2024-07-18T16:12:00Z" w16du:dateUtc="2024-07-18T10:12:00Z">
                    <w:rPr>
                      <w:rFonts w:ascii="Times New Roman" w:eastAsia="Times New Roman" w:hAnsi="Times New Roman" w:cs="Times New Roman"/>
                      <w:color w:val="000000"/>
                      <w:sz w:val="20"/>
                      <w:szCs w:val="20"/>
                    </w:rPr>
                  </w:rPrChange>
                </w:rPr>
                <w:t>0.0090</w:t>
              </w:r>
            </w:ins>
          </w:p>
        </w:tc>
        <w:tc>
          <w:tcPr>
            <w:tcW w:w="1443" w:type="dxa"/>
            <w:shd w:val="clear" w:color="auto" w:fill="auto"/>
            <w:noWrap/>
            <w:vAlign w:val="center"/>
            <w:hideMark/>
          </w:tcPr>
          <w:p w14:paraId="70E2EA4D" w14:textId="77777777" w:rsidR="00D73460" w:rsidRPr="00DF6BDB" w:rsidDel="00D73460" w:rsidRDefault="00D73460" w:rsidP="00DF6BDB">
            <w:pPr>
              <w:spacing w:after="0" w:line="240" w:lineRule="auto"/>
              <w:jc w:val="center"/>
              <w:rPr>
                <w:ins w:id="6052" w:author="Mohammad Nayeem Hasan" w:date="2024-07-18T15:21:00Z" w16du:dateUtc="2024-07-18T09:21:00Z"/>
                <w:rFonts w:ascii="Times New Roman" w:eastAsia="Times New Roman" w:hAnsi="Times New Roman" w:cs="Times New Roman"/>
                <w:color w:val="000000"/>
                <w:sz w:val="24"/>
                <w:szCs w:val="24"/>
                <w:rPrChange w:id="6053" w:author="Mohammad Nayeem Hasan" w:date="2024-07-18T16:12:00Z" w16du:dateUtc="2024-07-18T10:12:00Z">
                  <w:rPr>
                    <w:ins w:id="6054" w:author="Mohammad Nayeem Hasan" w:date="2024-07-18T15:21:00Z" w16du:dateUtc="2024-07-18T09:21:00Z"/>
                    <w:rFonts w:ascii="Times New Roman" w:eastAsia="Times New Roman" w:hAnsi="Times New Roman" w:cs="Times New Roman"/>
                    <w:color w:val="000000"/>
                    <w:sz w:val="20"/>
                    <w:szCs w:val="20"/>
                  </w:rPr>
                </w:rPrChange>
              </w:rPr>
            </w:pPr>
            <w:ins w:id="6055" w:author="Mohammad Nayeem Hasan" w:date="2024-07-18T15:21:00Z" w16du:dateUtc="2024-07-18T09:21:00Z">
              <w:r w:rsidRPr="00DF6BDB" w:rsidDel="00D73460">
                <w:rPr>
                  <w:rFonts w:ascii="Times New Roman" w:eastAsia="Times New Roman" w:hAnsi="Times New Roman" w:cs="Times New Roman"/>
                  <w:color w:val="000000"/>
                  <w:sz w:val="24"/>
                  <w:szCs w:val="24"/>
                  <w:rPrChange w:id="6056" w:author="Mohammad Nayeem Hasan" w:date="2024-07-18T16:12:00Z" w16du:dateUtc="2024-07-18T10:12:00Z">
                    <w:rPr>
                      <w:rFonts w:ascii="Times New Roman" w:eastAsia="Times New Roman" w:hAnsi="Times New Roman" w:cs="Times New Roman"/>
                      <w:color w:val="000000"/>
                      <w:sz w:val="20"/>
                      <w:szCs w:val="20"/>
                    </w:rPr>
                  </w:rPrChange>
                </w:rPr>
                <w:t>2.52E-03</w:t>
              </w:r>
            </w:ins>
          </w:p>
        </w:tc>
        <w:tc>
          <w:tcPr>
            <w:tcW w:w="1443" w:type="dxa"/>
            <w:shd w:val="clear" w:color="auto" w:fill="auto"/>
            <w:noWrap/>
            <w:vAlign w:val="center"/>
            <w:hideMark/>
          </w:tcPr>
          <w:p w14:paraId="4C436DE7" w14:textId="77777777" w:rsidR="00D73460" w:rsidRPr="00DF6BDB" w:rsidDel="00D73460" w:rsidRDefault="00D73460" w:rsidP="00DF6BDB">
            <w:pPr>
              <w:spacing w:after="0" w:line="240" w:lineRule="auto"/>
              <w:jc w:val="center"/>
              <w:rPr>
                <w:ins w:id="6057" w:author="Mohammad Nayeem Hasan" w:date="2024-07-18T15:21:00Z" w16du:dateUtc="2024-07-18T09:21:00Z"/>
                <w:rFonts w:ascii="Times New Roman" w:eastAsia="Times New Roman" w:hAnsi="Times New Roman" w:cs="Times New Roman"/>
                <w:color w:val="000000"/>
                <w:sz w:val="24"/>
                <w:szCs w:val="24"/>
                <w:rPrChange w:id="6058" w:author="Mohammad Nayeem Hasan" w:date="2024-07-18T16:12:00Z" w16du:dateUtc="2024-07-18T10:12:00Z">
                  <w:rPr>
                    <w:ins w:id="6059" w:author="Mohammad Nayeem Hasan" w:date="2024-07-18T15:21:00Z" w16du:dateUtc="2024-07-18T09:21:00Z"/>
                    <w:rFonts w:ascii="Times New Roman" w:eastAsia="Times New Roman" w:hAnsi="Times New Roman" w:cs="Times New Roman"/>
                    <w:color w:val="000000"/>
                    <w:sz w:val="20"/>
                    <w:szCs w:val="20"/>
                  </w:rPr>
                </w:rPrChange>
              </w:rPr>
            </w:pPr>
            <w:ins w:id="6060" w:author="Mohammad Nayeem Hasan" w:date="2024-07-18T15:21:00Z" w16du:dateUtc="2024-07-18T09:21:00Z">
              <w:r w:rsidRPr="00DF6BDB" w:rsidDel="00D73460">
                <w:rPr>
                  <w:rFonts w:ascii="Times New Roman" w:eastAsia="Times New Roman" w:hAnsi="Times New Roman" w:cs="Times New Roman"/>
                  <w:color w:val="000000"/>
                  <w:sz w:val="24"/>
                  <w:szCs w:val="24"/>
                  <w:rPrChange w:id="6061" w:author="Mohammad Nayeem Hasan" w:date="2024-07-18T16:12:00Z" w16du:dateUtc="2024-07-18T10:12:00Z">
                    <w:rPr>
                      <w:rFonts w:ascii="Times New Roman" w:eastAsia="Times New Roman" w:hAnsi="Times New Roman" w:cs="Times New Roman"/>
                      <w:color w:val="000000"/>
                      <w:sz w:val="20"/>
                      <w:szCs w:val="20"/>
                    </w:rPr>
                  </w:rPrChange>
                </w:rPr>
                <w:t>27.96</w:t>
              </w:r>
            </w:ins>
          </w:p>
        </w:tc>
      </w:tr>
      <w:tr w:rsidR="00D73460" w:rsidRPr="00DF6BDB" w:rsidDel="00D73460" w14:paraId="582C5537" w14:textId="77777777" w:rsidTr="00145582">
        <w:trPr>
          <w:trHeight w:val="255"/>
          <w:ins w:id="6062" w:author="Mohammad Nayeem Hasan" w:date="2024-07-18T15:21:00Z"/>
        </w:trPr>
        <w:tc>
          <w:tcPr>
            <w:tcW w:w="5041" w:type="dxa"/>
            <w:shd w:val="clear" w:color="auto" w:fill="auto"/>
            <w:noWrap/>
            <w:vAlign w:val="center"/>
            <w:hideMark/>
          </w:tcPr>
          <w:p w14:paraId="04D19941" w14:textId="77777777" w:rsidR="00D73460" w:rsidRPr="00DF6BDB" w:rsidDel="00D73460" w:rsidRDefault="00D73460" w:rsidP="00DF6BDB">
            <w:pPr>
              <w:spacing w:after="0" w:line="240" w:lineRule="auto"/>
              <w:rPr>
                <w:ins w:id="6063" w:author="Mohammad Nayeem Hasan" w:date="2024-07-18T15:21:00Z" w16du:dateUtc="2024-07-18T09:21:00Z"/>
                <w:rFonts w:ascii="Times New Roman" w:eastAsia="Times New Roman" w:hAnsi="Times New Roman" w:cs="Times New Roman"/>
                <w:b/>
                <w:bCs/>
                <w:color w:val="000000"/>
                <w:sz w:val="24"/>
                <w:szCs w:val="24"/>
                <w:rPrChange w:id="6064" w:author="Mohammad Nayeem Hasan" w:date="2024-07-18T16:12:00Z" w16du:dateUtc="2024-07-18T10:12:00Z">
                  <w:rPr>
                    <w:ins w:id="6065" w:author="Mohammad Nayeem Hasan" w:date="2024-07-18T15:21:00Z" w16du:dateUtc="2024-07-18T09:21:00Z"/>
                    <w:rFonts w:ascii="Times New Roman" w:eastAsia="Times New Roman" w:hAnsi="Times New Roman" w:cs="Times New Roman"/>
                    <w:b/>
                    <w:bCs/>
                    <w:color w:val="000000"/>
                    <w:sz w:val="20"/>
                    <w:szCs w:val="20"/>
                  </w:rPr>
                </w:rPrChange>
              </w:rPr>
            </w:pPr>
            <w:ins w:id="6066"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067" w:author="Mohammad Nayeem Hasan" w:date="2024-07-18T16:12:00Z" w16du:dateUtc="2024-07-18T10:12:00Z">
                    <w:rPr>
                      <w:rFonts w:ascii="Times New Roman" w:eastAsia="Times New Roman" w:hAnsi="Times New Roman" w:cs="Times New Roman"/>
                      <w:b/>
                      <w:bCs/>
                      <w:color w:val="000000"/>
                      <w:sz w:val="20"/>
                      <w:szCs w:val="20"/>
                    </w:rPr>
                  </w:rPrChange>
                </w:rPr>
                <w:t>Household water test</w:t>
              </w:r>
            </w:ins>
          </w:p>
        </w:tc>
        <w:tc>
          <w:tcPr>
            <w:tcW w:w="1443" w:type="dxa"/>
            <w:shd w:val="clear" w:color="auto" w:fill="auto"/>
            <w:noWrap/>
            <w:vAlign w:val="center"/>
            <w:hideMark/>
          </w:tcPr>
          <w:p w14:paraId="77F0F873" w14:textId="77777777" w:rsidR="00D73460" w:rsidRPr="00DF6BDB" w:rsidDel="00D73460" w:rsidRDefault="00D73460" w:rsidP="00DF6BDB">
            <w:pPr>
              <w:spacing w:after="0" w:line="240" w:lineRule="auto"/>
              <w:jc w:val="center"/>
              <w:rPr>
                <w:ins w:id="6068" w:author="Mohammad Nayeem Hasan" w:date="2024-07-18T15:21:00Z" w16du:dateUtc="2024-07-18T09:21:00Z"/>
                <w:rFonts w:ascii="Times New Roman" w:eastAsia="Times New Roman" w:hAnsi="Times New Roman" w:cs="Times New Roman"/>
                <w:color w:val="000000"/>
                <w:sz w:val="24"/>
                <w:szCs w:val="24"/>
                <w:rPrChange w:id="6069" w:author="Mohammad Nayeem Hasan" w:date="2024-07-18T16:12:00Z" w16du:dateUtc="2024-07-18T10:12:00Z">
                  <w:rPr>
                    <w:ins w:id="6070" w:author="Mohammad Nayeem Hasan" w:date="2024-07-18T15:21:00Z" w16du:dateUtc="2024-07-18T09:21:00Z"/>
                    <w:rFonts w:ascii="Times New Roman" w:eastAsia="Times New Roman" w:hAnsi="Times New Roman" w:cs="Times New Roman"/>
                    <w:color w:val="000000"/>
                  </w:rPr>
                </w:rPrChange>
              </w:rPr>
            </w:pPr>
            <w:ins w:id="6071" w:author="Mohammad Nayeem Hasan" w:date="2024-07-18T15:21:00Z" w16du:dateUtc="2024-07-18T09:21:00Z">
              <w:r w:rsidRPr="00DF6BDB" w:rsidDel="00D73460">
                <w:rPr>
                  <w:rFonts w:ascii="Times New Roman" w:eastAsia="Times New Roman" w:hAnsi="Times New Roman" w:cs="Times New Roman"/>
                  <w:color w:val="000000"/>
                  <w:sz w:val="24"/>
                  <w:szCs w:val="24"/>
                  <w:rPrChange w:id="6072" w:author="Mohammad Nayeem Hasan" w:date="2024-07-18T16:12:00Z" w16du:dateUtc="2024-07-18T10:12:00Z">
                    <w:rPr>
                      <w:rFonts w:ascii="Times New Roman" w:eastAsia="Times New Roman" w:hAnsi="Times New Roman" w:cs="Times New Roman"/>
                      <w:color w:val="000000"/>
                    </w:rPr>
                  </w:rPrChange>
                </w:rPr>
                <w:t>-0.002</w:t>
              </w:r>
            </w:ins>
          </w:p>
        </w:tc>
        <w:tc>
          <w:tcPr>
            <w:tcW w:w="1443" w:type="dxa"/>
            <w:shd w:val="clear" w:color="auto" w:fill="auto"/>
            <w:noWrap/>
            <w:vAlign w:val="center"/>
            <w:hideMark/>
          </w:tcPr>
          <w:p w14:paraId="72784990" w14:textId="77777777" w:rsidR="00D73460" w:rsidRPr="00DF6BDB" w:rsidDel="00D73460" w:rsidRDefault="00D73460" w:rsidP="00DF6BDB">
            <w:pPr>
              <w:spacing w:after="0" w:line="240" w:lineRule="auto"/>
              <w:jc w:val="center"/>
              <w:rPr>
                <w:ins w:id="6073" w:author="Mohammad Nayeem Hasan" w:date="2024-07-18T15:21:00Z" w16du:dateUtc="2024-07-18T09:21:00Z"/>
                <w:rFonts w:ascii="Times New Roman" w:eastAsia="Times New Roman" w:hAnsi="Times New Roman" w:cs="Times New Roman"/>
                <w:color w:val="000000"/>
                <w:sz w:val="24"/>
                <w:szCs w:val="24"/>
                <w:rPrChange w:id="6074" w:author="Mohammad Nayeem Hasan" w:date="2024-07-18T16:12:00Z" w16du:dateUtc="2024-07-18T10:12:00Z">
                  <w:rPr>
                    <w:ins w:id="6075" w:author="Mohammad Nayeem Hasan" w:date="2024-07-18T15:21:00Z" w16du:dateUtc="2024-07-18T09:21:00Z"/>
                    <w:rFonts w:ascii="Times New Roman" w:eastAsia="Times New Roman" w:hAnsi="Times New Roman" w:cs="Times New Roman"/>
                    <w:color w:val="000000"/>
                    <w:sz w:val="20"/>
                    <w:szCs w:val="20"/>
                  </w:rPr>
                </w:rPrChange>
              </w:rPr>
            </w:pPr>
            <w:ins w:id="6076" w:author="Mohammad Nayeem Hasan" w:date="2024-07-18T15:21:00Z" w16du:dateUtc="2024-07-18T09:21:00Z">
              <w:r w:rsidRPr="00DF6BDB" w:rsidDel="00D73460">
                <w:rPr>
                  <w:rFonts w:ascii="Times New Roman" w:eastAsia="Times New Roman" w:hAnsi="Times New Roman" w:cs="Times New Roman"/>
                  <w:color w:val="000000"/>
                  <w:sz w:val="24"/>
                  <w:szCs w:val="24"/>
                  <w:rPrChange w:id="6077" w:author="Mohammad Nayeem Hasan" w:date="2024-07-18T16:12:00Z" w16du:dateUtc="2024-07-18T10:12:00Z">
                    <w:rPr>
                      <w:rFonts w:ascii="Times New Roman" w:eastAsia="Times New Roman" w:hAnsi="Times New Roman" w:cs="Times New Roman"/>
                      <w:color w:val="000000"/>
                      <w:sz w:val="20"/>
                      <w:szCs w:val="20"/>
                    </w:rPr>
                  </w:rPrChange>
                </w:rPr>
                <w:t>-0.044</w:t>
              </w:r>
            </w:ins>
          </w:p>
        </w:tc>
        <w:tc>
          <w:tcPr>
            <w:tcW w:w="1443" w:type="dxa"/>
            <w:shd w:val="clear" w:color="auto" w:fill="auto"/>
            <w:noWrap/>
            <w:vAlign w:val="center"/>
            <w:hideMark/>
          </w:tcPr>
          <w:p w14:paraId="0BAB07D6" w14:textId="77777777" w:rsidR="00D73460" w:rsidRPr="00DF6BDB" w:rsidDel="00D73460" w:rsidRDefault="00D73460" w:rsidP="00DF6BDB">
            <w:pPr>
              <w:spacing w:after="0" w:line="240" w:lineRule="auto"/>
              <w:jc w:val="center"/>
              <w:rPr>
                <w:ins w:id="6078" w:author="Mohammad Nayeem Hasan" w:date="2024-07-18T15:21:00Z" w16du:dateUtc="2024-07-18T09:21:00Z"/>
                <w:rFonts w:ascii="Times New Roman" w:eastAsia="Times New Roman" w:hAnsi="Times New Roman" w:cs="Times New Roman"/>
                <w:color w:val="000000"/>
                <w:sz w:val="24"/>
                <w:szCs w:val="24"/>
                <w:rPrChange w:id="6079" w:author="Mohammad Nayeem Hasan" w:date="2024-07-18T16:12:00Z" w16du:dateUtc="2024-07-18T10:12:00Z">
                  <w:rPr>
                    <w:ins w:id="6080" w:author="Mohammad Nayeem Hasan" w:date="2024-07-18T15:21:00Z" w16du:dateUtc="2024-07-18T09:21:00Z"/>
                    <w:rFonts w:ascii="Times New Roman" w:eastAsia="Times New Roman" w:hAnsi="Times New Roman" w:cs="Times New Roman"/>
                    <w:color w:val="000000"/>
                    <w:sz w:val="20"/>
                    <w:szCs w:val="20"/>
                  </w:rPr>
                </w:rPrChange>
              </w:rPr>
            </w:pPr>
            <w:ins w:id="6081" w:author="Mohammad Nayeem Hasan" w:date="2024-07-18T15:21:00Z" w16du:dateUtc="2024-07-18T09:21:00Z">
              <w:r w:rsidRPr="00DF6BDB" w:rsidDel="00D73460">
                <w:rPr>
                  <w:rFonts w:ascii="Times New Roman" w:eastAsia="Times New Roman" w:hAnsi="Times New Roman" w:cs="Times New Roman"/>
                  <w:color w:val="000000"/>
                  <w:sz w:val="24"/>
                  <w:szCs w:val="24"/>
                  <w:rPrChange w:id="6082" w:author="Mohammad Nayeem Hasan" w:date="2024-07-18T16:12:00Z" w16du:dateUtc="2024-07-18T10:12:00Z">
                    <w:rPr>
                      <w:rFonts w:ascii="Times New Roman" w:eastAsia="Times New Roman" w:hAnsi="Times New Roman" w:cs="Times New Roman"/>
                      <w:color w:val="000000"/>
                      <w:sz w:val="20"/>
                      <w:szCs w:val="20"/>
                    </w:rPr>
                  </w:rPrChange>
                </w:rPr>
                <w:t>-0.0011</w:t>
              </w:r>
            </w:ins>
          </w:p>
        </w:tc>
        <w:tc>
          <w:tcPr>
            <w:tcW w:w="1443" w:type="dxa"/>
            <w:shd w:val="clear" w:color="auto" w:fill="auto"/>
            <w:noWrap/>
            <w:vAlign w:val="center"/>
            <w:hideMark/>
          </w:tcPr>
          <w:p w14:paraId="3B584D39" w14:textId="77777777" w:rsidR="00D73460" w:rsidRPr="00DF6BDB" w:rsidDel="00D73460" w:rsidRDefault="00D73460" w:rsidP="00DF6BDB">
            <w:pPr>
              <w:spacing w:after="0" w:line="240" w:lineRule="auto"/>
              <w:jc w:val="center"/>
              <w:rPr>
                <w:ins w:id="6083" w:author="Mohammad Nayeem Hasan" w:date="2024-07-18T15:21:00Z" w16du:dateUtc="2024-07-18T09:21:00Z"/>
                <w:rFonts w:ascii="Times New Roman" w:eastAsia="Times New Roman" w:hAnsi="Times New Roman" w:cs="Times New Roman"/>
                <w:color w:val="000000"/>
                <w:sz w:val="24"/>
                <w:szCs w:val="24"/>
                <w:rPrChange w:id="6084" w:author="Mohammad Nayeem Hasan" w:date="2024-07-18T16:12:00Z" w16du:dateUtc="2024-07-18T10:12:00Z">
                  <w:rPr>
                    <w:ins w:id="6085" w:author="Mohammad Nayeem Hasan" w:date="2024-07-18T15:21:00Z" w16du:dateUtc="2024-07-18T09:21:00Z"/>
                    <w:rFonts w:ascii="Times New Roman" w:eastAsia="Times New Roman" w:hAnsi="Times New Roman" w:cs="Times New Roman"/>
                    <w:color w:val="000000"/>
                    <w:sz w:val="20"/>
                    <w:szCs w:val="20"/>
                  </w:rPr>
                </w:rPrChange>
              </w:rPr>
            </w:pPr>
            <w:ins w:id="6086" w:author="Mohammad Nayeem Hasan" w:date="2024-07-18T15:21:00Z" w16du:dateUtc="2024-07-18T09:21:00Z">
              <w:r w:rsidRPr="00DF6BDB" w:rsidDel="00D73460">
                <w:rPr>
                  <w:rFonts w:ascii="Times New Roman" w:eastAsia="Times New Roman" w:hAnsi="Times New Roman" w:cs="Times New Roman"/>
                  <w:color w:val="000000"/>
                  <w:sz w:val="24"/>
                  <w:szCs w:val="24"/>
                  <w:rPrChange w:id="6087" w:author="Mohammad Nayeem Hasan" w:date="2024-07-18T16:12:00Z" w16du:dateUtc="2024-07-18T10:12:00Z">
                    <w:rPr>
                      <w:rFonts w:ascii="Times New Roman" w:eastAsia="Times New Roman" w:hAnsi="Times New Roman" w:cs="Times New Roman"/>
                      <w:color w:val="000000"/>
                      <w:sz w:val="20"/>
                      <w:szCs w:val="20"/>
                    </w:rPr>
                  </w:rPrChange>
                </w:rPr>
                <w:t>4.67E-05</w:t>
              </w:r>
            </w:ins>
          </w:p>
        </w:tc>
        <w:tc>
          <w:tcPr>
            <w:tcW w:w="1443" w:type="dxa"/>
            <w:shd w:val="clear" w:color="auto" w:fill="auto"/>
            <w:noWrap/>
            <w:vAlign w:val="center"/>
            <w:hideMark/>
          </w:tcPr>
          <w:p w14:paraId="45974B30" w14:textId="77777777" w:rsidR="00D73460" w:rsidRPr="00DF6BDB" w:rsidDel="00D73460" w:rsidRDefault="00D73460" w:rsidP="00DF6BDB">
            <w:pPr>
              <w:spacing w:after="0" w:line="240" w:lineRule="auto"/>
              <w:jc w:val="center"/>
              <w:rPr>
                <w:ins w:id="6088" w:author="Mohammad Nayeem Hasan" w:date="2024-07-18T15:21:00Z" w16du:dateUtc="2024-07-18T09:21:00Z"/>
                <w:rFonts w:ascii="Times New Roman" w:eastAsia="Times New Roman" w:hAnsi="Times New Roman" w:cs="Times New Roman"/>
                <w:color w:val="000000"/>
                <w:sz w:val="24"/>
                <w:szCs w:val="24"/>
                <w:rPrChange w:id="6089" w:author="Mohammad Nayeem Hasan" w:date="2024-07-18T16:12:00Z" w16du:dateUtc="2024-07-18T10:12:00Z">
                  <w:rPr>
                    <w:ins w:id="6090" w:author="Mohammad Nayeem Hasan" w:date="2024-07-18T15:21:00Z" w16du:dateUtc="2024-07-18T09:21:00Z"/>
                    <w:rFonts w:ascii="Times New Roman" w:eastAsia="Times New Roman" w:hAnsi="Times New Roman" w:cs="Times New Roman"/>
                    <w:color w:val="000000"/>
                    <w:sz w:val="20"/>
                    <w:szCs w:val="20"/>
                  </w:rPr>
                </w:rPrChange>
              </w:rPr>
            </w:pPr>
            <w:ins w:id="6091" w:author="Mohammad Nayeem Hasan" w:date="2024-07-18T15:21:00Z" w16du:dateUtc="2024-07-18T09:21:00Z">
              <w:r w:rsidRPr="00DF6BDB" w:rsidDel="00D73460">
                <w:rPr>
                  <w:rFonts w:ascii="Times New Roman" w:eastAsia="Times New Roman" w:hAnsi="Times New Roman" w:cs="Times New Roman"/>
                  <w:color w:val="000000"/>
                  <w:sz w:val="24"/>
                  <w:szCs w:val="24"/>
                  <w:rPrChange w:id="6092" w:author="Mohammad Nayeem Hasan" w:date="2024-07-18T16:12:00Z" w16du:dateUtc="2024-07-18T10:12:00Z">
                    <w:rPr>
                      <w:rFonts w:ascii="Times New Roman" w:eastAsia="Times New Roman" w:hAnsi="Times New Roman" w:cs="Times New Roman"/>
                      <w:color w:val="000000"/>
                      <w:sz w:val="20"/>
                      <w:szCs w:val="20"/>
                    </w:rPr>
                  </w:rPrChange>
                </w:rPr>
                <w:t>-4.36</w:t>
              </w:r>
            </w:ins>
          </w:p>
        </w:tc>
      </w:tr>
      <w:tr w:rsidR="00D73460" w:rsidRPr="00DF6BDB" w:rsidDel="00D73460" w14:paraId="18876D69" w14:textId="77777777" w:rsidTr="00145582">
        <w:trPr>
          <w:trHeight w:val="255"/>
          <w:ins w:id="6093" w:author="Mohammad Nayeem Hasan" w:date="2024-07-18T15:21:00Z"/>
        </w:trPr>
        <w:tc>
          <w:tcPr>
            <w:tcW w:w="5041" w:type="dxa"/>
            <w:shd w:val="clear" w:color="auto" w:fill="auto"/>
            <w:noWrap/>
            <w:vAlign w:val="center"/>
            <w:hideMark/>
          </w:tcPr>
          <w:p w14:paraId="37CE0496" w14:textId="77777777" w:rsidR="00D73460" w:rsidRPr="00DF6BDB" w:rsidDel="00D73460" w:rsidRDefault="00D73460" w:rsidP="00DF6BDB">
            <w:pPr>
              <w:spacing w:after="0" w:line="240" w:lineRule="auto"/>
              <w:rPr>
                <w:ins w:id="6094" w:author="Mohammad Nayeem Hasan" w:date="2024-07-18T15:21:00Z" w16du:dateUtc="2024-07-18T09:21:00Z"/>
                <w:rFonts w:ascii="Times New Roman" w:eastAsia="Times New Roman" w:hAnsi="Times New Roman" w:cs="Times New Roman"/>
                <w:b/>
                <w:bCs/>
                <w:color w:val="000000"/>
                <w:sz w:val="24"/>
                <w:szCs w:val="24"/>
                <w:rPrChange w:id="6095" w:author="Mohammad Nayeem Hasan" w:date="2024-07-18T16:12:00Z" w16du:dateUtc="2024-07-18T10:12:00Z">
                  <w:rPr>
                    <w:ins w:id="6096" w:author="Mohammad Nayeem Hasan" w:date="2024-07-18T15:21:00Z" w16du:dateUtc="2024-07-18T09:21:00Z"/>
                    <w:rFonts w:ascii="Times New Roman" w:eastAsia="Times New Roman" w:hAnsi="Times New Roman" w:cs="Times New Roman"/>
                    <w:b/>
                    <w:bCs/>
                    <w:color w:val="000000"/>
                    <w:sz w:val="20"/>
                    <w:szCs w:val="20"/>
                  </w:rPr>
                </w:rPrChange>
              </w:rPr>
            </w:pPr>
            <w:ins w:id="6097"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098" w:author="Mohammad Nayeem Hasan" w:date="2024-07-18T16:12:00Z" w16du:dateUtc="2024-07-18T10:12:00Z">
                    <w:rPr>
                      <w:rFonts w:ascii="Times New Roman" w:eastAsia="Times New Roman" w:hAnsi="Times New Roman" w:cs="Times New Roman"/>
                      <w:b/>
                      <w:bCs/>
                      <w:color w:val="000000"/>
                      <w:sz w:val="20"/>
                      <w:szCs w:val="20"/>
                    </w:rPr>
                  </w:rPrChange>
                </w:rPr>
                <w:t>Source of water</w:t>
              </w:r>
            </w:ins>
          </w:p>
        </w:tc>
        <w:tc>
          <w:tcPr>
            <w:tcW w:w="1443" w:type="dxa"/>
            <w:shd w:val="clear" w:color="auto" w:fill="auto"/>
            <w:noWrap/>
            <w:vAlign w:val="center"/>
            <w:hideMark/>
          </w:tcPr>
          <w:p w14:paraId="7592ADA7" w14:textId="77777777" w:rsidR="00D73460" w:rsidRPr="00DF6BDB" w:rsidDel="00D73460" w:rsidRDefault="00D73460" w:rsidP="00DF6BDB">
            <w:pPr>
              <w:spacing w:after="0" w:line="240" w:lineRule="auto"/>
              <w:jc w:val="center"/>
              <w:rPr>
                <w:ins w:id="6099" w:author="Mohammad Nayeem Hasan" w:date="2024-07-18T15:21:00Z" w16du:dateUtc="2024-07-18T09:21:00Z"/>
                <w:rFonts w:ascii="Times New Roman" w:eastAsia="Times New Roman" w:hAnsi="Times New Roman" w:cs="Times New Roman"/>
                <w:color w:val="000000"/>
                <w:sz w:val="24"/>
                <w:szCs w:val="24"/>
                <w:rPrChange w:id="6100" w:author="Mohammad Nayeem Hasan" w:date="2024-07-18T16:12:00Z" w16du:dateUtc="2024-07-18T10:12:00Z">
                  <w:rPr>
                    <w:ins w:id="6101" w:author="Mohammad Nayeem Hasan" w:date="2024-07-18T15:21:00Z" w16du:dateUtc="2024-07-18T09:21:00Z"/>
                    <w:rFonts w:ascii="Times New Roman" w:eastAsia="Times New Roman" w:hAnsi="Times New Roman" w:cs="Times New Roman"/>
                    <w:color w:val="000000"/>
                  </w:rPr>
                </w:rPrChange>
              </w:rPr>
            </w:pPr>
            <w:ins w:id="6102" w:author="Mohammad Nayeem Hasan" w:date="2024-07-18T15:21:00Z" w16du:dateUtc="2024-07-18T09:21:00Z">
              <w:r w:rsidRPr="00DF6BDB" w:rsidDel="00D73460">
                <w:rPr>
                  <w:rFonts w:ascii="Times New Roman" w:eastAsia="Times New Roman" w:hAnsi="Times New Roman" w:cs="Times New Roman"/>
                  <w:color w:val="000000"/>
                  <w:sz w:val="24"/>
                  <w:szCs w:val="24"/>
                  <w:rPrChange w:id="6103" w:author="Mohammad Nayeem Hasan" w:date="2024-07-18T16:12:00Z" w16du:dateUtc="2024-07-18T10:12:00Z">
                    <w:rPr>
                      <w:rFonts w:ascii="Times New Roman" w:eastAsia="Times New Roman" w:hAnsi="Times New Roman" w:cs="Times New Roman"/>
                      <w:color w:val="000000"/>
                    </w:rPr>
                  </w:rPrChange>
                </w:rPr>
                <w:t>0.005</w:t>
              </w:r>
            </w:ins>
          </w:p>
        </w:tc>
        <w:tc>
          <w:tcPr>
            <w:tcW w:w="1443" w:type="dxa"/>
            <w:shd w:val="clear" w:color="auto" w:fill="auto"/>
            <w:noWrap/>
            <w:vAlign w:val="center"/>
            <w:hideMark/>
          </w:tcPr>
          <w:p w14:paraId="171CE498" w14:textId="77777777" w:rsidR="00D73460" w:rsidRPr="00DF6BDB" w:rsidDel="00D73460" w:rsidRDefault="00D73460" w:rsidP="00DF6BDB">
            <w:pPr>
              <w:spacing w:after="0" w:line="240" w:lineRule="auto"/>
              <w:jc w:val="center"/>
              <w:rPr>
                <w:ins w:id="6104" w:author="Mohammad Nayeem Hasan" w:date="2024-07-18T15:21:00Z" w16du:dateUtc="2024-07-18T09:21:00Z"/>
                <w:rFonts w:ascii="Times New Roman" w:eastAsia="Times New Roman" w:hAnsi="Times New Roman" w:cs="Times New Roman"/>
                <w:color w:val="000000"/>
                <w:sz w:val="24"/>
                <w:szCs w:val="24"/>
                <w:rPrChange w:id="6105" w:author="Mohammad Nayeem Hasan" w:date="2024-07-18T16:12:00Z" w16du:dateUtc="2024-07-18T10:12:00Z">
                  <w:rPr>
                    <w:ins w:id="6106" w:author="Mohammad Nayeem Hasan" w:date="2024-07-18T15:21:00Z" w16du:dateUtc="2024-07-18T09:21:00Z"/>
                    <w:rFonts w:ascii="Times New Roman" w:eastAsia="Times New Roman" w:hAnsi="Times New Roman" w:cs="Times New Roman"/>
                    <w:color w:val="000000"/>
                    <w:sz w:val="20"/>
                    <w:szCs w:val="20"/>
                  </w:rPr>
                </w:rPrChange>
              </w:rPr>
            </w:pPr>
            <w:ins w:id="6107" w:author="Mohammad Nayeem Hasan" w:date="2024-07-18T15:21:00Z" w16du:dateUtc="2024-07-18T09:21:00Z">
              <w:r w:rsidRPr="00DF6BDB" w:rsidDel="00D73460">
                <w:rPr>
                  <w:rFonts w:ascii="Times New Roman" w:eastAsia="Times New Roman" w:hAnsi="Times New Roman" w:cs="Times New Roman"/>
                  <w:color w:val="000000"/>
                  <w:sz w:val="24"/>
                  <w:szCs w:val="24"/>
                  <w:rPrChange w:id="6108" w:author="Mohammad Nayeem Hasan" w:date="2024-07-18T16:12:00Z" w16du:dateUtc="2024-07-18T10:12:00Z">
                    <w:rPr>
                      <w:rFonts w:ascii="Times New Roman" w:eastAsia="Times New Roman" w:hAnsi="Times New Roman" w:cs="Times New Roman"/>
                      <w:color w:val="000000"/>
                      <w:sz w:val="20"/>
                      <w:szCs w:val="20"/>
                    </w:rPr>
                  </w:rPrChange>
                </w:rPr>
                <w:t>0.083</w:t>
              </w:r>
            </w:ins>
          </w:p>
        </w:tc>
        <w:tc>
          <w:tcPr>
            <w:tcW w:w="1443" w:type="dxa"/>
            <w:shd w:val="clear" w:color="auto" w:fill="auto"/>
            <w:noWrap/>
            <w:vAlign w:val="center"/>
            <w:hideMark/>
          </w:tcPr>
          <w:p w14:paraId="4A7A57B0" w14:textId="77777777" w:rsidR="00D73460" w:rsidRPr="00DF6BDB" w:rsidDel="00D73460" w:rsidRDefault="00D73460" w:rsidP="00DF6BDB">
            <w:pPr>
              <w:spacing w:after="0" w:line="240" w:lineRule="auto"/>
              <w:jc w:val="center"/>
              <w:rPr>
                <w:ins w:id="6109" w:author="Mohammad Nayeem Hasan" w:date="2024-07-18T15:21:00Z" w16du:dateUtc="2024-07-18T09:21:00Z"/>
                <w:rFonts w:ascii="Times New Roman" w:eastAsia="Times New Roman" w:hAnsi="Times New Roman" w:cs="Times New Roman"/>
                <w:color w:val="000000"/>
                <w:sz w:val="24"/>
                <w:szCs w:val="24"/>
                <w:rPrChange w:id="6110" w:author="Mohammad Nayeem Hasan" w:date="2024-07-18T16:12:00Z" w16du:dateUtc="2024-07-18T10:12:00Z">
                  <w:rPr>
                    <w:ins w:id="6111" w:author="Mohammad Nayeem Hasan" w:date="2024-07-18T15:21:00Z" w16du:dateUtc="2024-07-18T09:21:00Z"/>
                    <w:rFonts w:ascii="Times New Roman" w:eastAsia="Times New Roman" w:hAnsi="Times New Roman" w:cs="Times New Roman"/>
                    <w:color w:val="000000"/>
                    <w:sz w:val="20"/>
                    <w:szCs w:val="20"/>
                  </w:rPr>
                </w:rPrChange>
              </w:rPr>
            </w:pPr>
            <w:ins w:id="6112" w:author="Mohammad Nayeem Hasan" w:date="2024-07-18T15:21:00Z" w16du:dateUtc="2024-07-18T09:21:00Z">
              <w:r w:rsidRPr="00DF6BDB" w:rsidDel="00D73460">
                <w:rPr>
                  <w:rFonts w:ascii="Times New Roman" w:eastAsia="Times New Roman" w:hAnsi="Times New Roman" w:cs="Times New Roman"/>
                  <w:color w:val="000000"/>
                  <w:sz w:val="24"/>
                  <w:szCs w:val="24"/>
                  <w:rPrChange w:id="6113" w:author="Mohammad Nayeem Hasan" w:date="2024-07-18T16:12:00Z" w16du:dateUtc="2024-07-18T10:12:00Z">
                    <w:rPr>
                      <w:rFonts w:ascii="Times New Roman" w:eastAsia="Times New Roman" w:hAnsi="Times New Roman" w:cs="Times New Roman"/>
                      <w:color w:val="000000"/>
                      <w:sz w:val="20"/>
                      <w:szCs w:val="20"/>
                    </w:rPr>
                  </w:rPrChange>
                </w:rPr>
                <w:t>-0.0036</w:t>
              </w:r>
            </w:ins>
          </w:p>
        </w:tc>
        <w:tc>
          <w:tcPr>
            <w:tcW w:w="1443" w:type="dxa"/>
            <w:shd w:val="clear" w:color="auto" w:fill="auto"/>
            <w:noWrap/>
            <w:vAlign w:val="center"/>
            <w:hideMark/>
          </w:tcPr>
          <w:p w14:paraId="5282C4D1" w14:textId="77777777" w:rsidR="00D73460" w:rsidRPr="00DF6BDB" w:rsidDel="00D73460" w:rsidRDefault="00D73460" w:rsidP="00DF6BDB">
            <w:pPr>
              <w:spacing w:after="0" w:line="240" w:lineRule="auto"/>
              <w:jc w:val="center"/>
              <w:rPr>
                <w:ins w:id="6114" w:author="Mohammad Nayeem Hasan" w:date="2024-07-18T15:21:00Z" w16du:dateUtc="2024-07-18T09:21:00Z"/>
                <w:rFonts w:ascii="Times New Roman" w:eastAsia="Times New Roman" w:hAnsi="Times New Roman" w:cs="Times New Roman"/>
                <w:color w:val="000000"/>
                <w:sz w:val="24"/>
                <w:szCs w:val="24"/>
                <w:rPrChange w:id="6115" w:author="Mohammad Nayeem Hasan" w:date="2024-07-18T16:12:00Z" w16du:dateUtc="2024-07-18T10:12:00Z">
                  <w:rPr>
                    <w:ins w:id="6116" w:author="Mohammad Nayeem Hasan" w:date="2024-07-18T15:21:00Z" w16du:dateUtc="2024-07-18T09:21:00Z"/>
                    <w:rFonts w:ascii="Times New Roman" w:eastAsia="Times New Roman" w:hAnsi="Times New Roman" w:cs="Times New Roman"/>
                    <w:color w:val="000000"/>
                    <w:sz w:val="20"/>
                    <w:szCs w:val="20"/>
                  </w:rPr>
                </w:rPrChange>
              </w:rPr>
            </w:pPr>
            <w:ins w:id="6117" w:author="Mohammad Nayeem Hasan" w:date="2024-07-18T15:21:00Z" w16du:dateUtc="2024-07-18T09:21:00Z">
              <w:r w:rsidRPr="00DF6BDB" w:rsidDel="00D73460">
                <w:rPr>
                  <w:rFonts w:ascii="Times New Roman" w:eastAsia="Times New Roman" w:hAnsi="Times New Roman" w:cs="Times New Roman"/>
                  <w:color w:val="000000"/>
                  <w:sz w:val="24"/>
                  <w:szCs w:val="24"/>
                  <w:rPrChange w:id="6118" w:author="Mohammad Nayeem Hasan" w:date="2024-07-18T16:12:00Z" w16du:dateUtc="2024-07-18T10:12:00Z">
                    <w:rPr>
                      <w:rFonts w:ascii="Times New Roman" w:eastAsia="Times New Roman" w:hAnsi="Times New Roman" w:cs="Times New Roman"/>
                      <w:color w:val="000000"/>
                      <w:sz w:val="20"/>
                      <w:szCs w:val="20"/>
                    </w:rPr>
                  </w:rPrChange>
                </w:rPr>
                <w:t>-2.98E-04</w:t>
              </w:r>
            </w:ins>
          </w:p>
        </w:tc>
        <w:tc>
          <w:tcPr>
            <w:tcW w:w="1443" w:type="dxa"/>
            <w:shd w:val="clear" w:color="auto" w:fill="auto"/>
            <w:noWrap/>
            <w:vAlign w:val="center"/>
            <w:hideMark/>
          </w:tcPr>
          <w:p w14:paraId="7DC56382" w14:textId="77777777" w:rsidR="00D73460" w:rsidRPr="00DF6BDB" w:rsidDel="00D73460" w:rsidRDefault="00D73460" w:rsidP="00DF6BDB">
            <w:pPr>
              <w:spacing w:after="0" w:line="240" w:lineRule="auto"/>
              <w:jc w:val="center"/>
              <w:rPr>
                <w:ins w:id="6119" w:author="Mohammad Nayeem Hasan" w:date="2024-07-18T15:21:00Z" w16du:dateUtc="2024-07-18T09:21:00Z"/>
                <w:rFonts w:ascii="Times New Roman" w:eastAsia="Times New Roman" w:hAnsi="Times New Roman" w:cs="Times New Roman"/>
                <w:color w:val="000000"/>
                <w:sz w:val="24"/>
                <w:szCs w:val="24"/>
                <w:rPrChange w:id="6120" w:author="Mohammad Nayeem Hasan" w:date="2024-07-18T16:12:00Z" w16du:dateUtc="2024-07-18T10:12:00Z">
                  <w:rPr>
                    <w:ins w:id="6121" w:author="Mohammad Nayeem Hasan" w:date="2024-07-18T15:21:00Z" w16du:dateUtc="2024-07-18T09:21:00Z"/>
                    <w:rFonts w:ascii="Times New Roman" w:eastAsia="Times New Roman" w:hAnsi="Times New Roman" w:cs="Times New Roman"/>
                    <w:color w:val="000000"/>
                    <w:sz w:val="20"/>
                    <w:szCs w:val="20"/>
                  </w:rPr>
                </w:rPrChange>
              </w:rPr>
            </w:pPr>
            <w:ins w:id="6122" w:author="Mohammad Nayeem Hasan" w:date="2024-07-18T15:21:00Z" w16du:dateUtc="2024-07-18T09:21:00Z">
              <w:r w:rsidRPr="00DF6BDB" w:rsidDel="00D73460">
                <w:rPr>
                  <w:rFonts w:ascii="Times New Roman" w:eastAsia="Times New Roman" w:hAnsi="Times New Roman" w:cs="Times New Roman"/>
                  <w:color w:val="000000"/>
                  <w:sz w:val="24"/>
                  <w:szCs w:val="24"/>
                  <w:rPrChange w:id="6123" w:author="Mohammad Nayeem Hasan" w:date="2024-07-18T16:12:00Z" w16du:dateUtc="2024-07-18T10:12:00Z">
                    <w:rPr>
                      <w:rFonts w:ascii="Times New Roman" w:eastAsia="Times New Roman" w:hAnsi="Times New Roman" w:cs="Times New Roman"/>
                      <w:color w:val="000000"/>
                      <w:sz w:val="20"/>
                      <w:szCs w:val="20"/>
                    </w:rPr>
                  </w:rPrChange>
                </w:rPr>
                <w:t>8.25</w:t>
              </w:r>
            </w:ins>
          </w:p>
        </w:tc>
      </w:tr>
      <w:tr w:rsidR="00D73460" w:rsidRPr="00DF6BDB" w:rsidDel="00D73460" w14:paraId="59424095" w14:textId="77777777" w:rsidTr="00145582">
        <w:trPr>
          <w:trHeight w:val="255"/>
          <w:ins w:id="6124" w:author="Mohammad Nayeem Hasan" w:date="2024-07-18T15:21:00Z"/>
        </w:trPr>
        <w:tc>
          <w:tcPr>
            <w:tcW w:w="5041" w:type="dxa"/>
            <w:shd w:val="clear" w:color="auto" w:fill="auto"/>
            <w:noWrap/>
            <w:vAlign w:val="center"/>
            <w:hideMark/>
          </w:tcPr>
          <w:p w14:paraId="1E7D204D" w14:textId="77777777" w:rsidR="00D73460" w:rsidRPr="00DF6BDB" w:rsidDel="00D73460" w:rsidRDefault="00D73460" w:rsidP="00DF6BDB">
            <w:pPr>
              <w:spacing w:after="0" w:line="240" w:lineRule="auto"/>
              <w:rPr>
                <w:ins w:id="6125" w:author="Mohammad Nayeem Hasan" w:date="2024-07-18T15:21:00Z" w16du:dateUtc="2024-07-18T09:21:00Z"/>
                <w:rFonts w:ascii="Times New Roman" w:eastAsia="Times New Roman" w:hAnsi="Times New Roman" w:cs="Times New Roman"/>
                <w:b/>
                <w:bCs/>
                <w:color w:val="000000"/>
                <w:sz w:val="24"/>
                <w:szCs w:val="24"/>
                <w:rPrChange w:id="6126" w:author="Mohammad Nayeem Hasan" w:date="2024-07-18T16:12:00Z" w16du:dateUtc="2024-07-18T10:12:00Z">
                  <w:rPr>
                    <w:ins w:id="6127" w:author="Mohammad Nayeem Hasan" w:date="2024-07-18T15:21:00Z" w16du:dateUtc="2024-07-18T09:21:00Z"/>
                    <w:rFonts w:ascii="Times New Roman" w:eastAsia="Times New Roman" w:hAnsi="Times New Roman" w:cs="Times New Roman"/>
                    <w:b/>
                    <w:bCs/>
                    <w:color w:val="000000"/>
                    <w:sz w:val="20"/>
                    <w:szCs w:val="20"/>
                  </w:rPr>
                </w:rPrChange>
              </w:rPr>
            </w:pPr>
            <w:ins w:id="6128"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129" w:author="Mohammad Nayeem Hasan" w:date="2024-07-18T16:12:00Z" w16du:dateUtc="2024-07-18T10:12:00Z">
                    <w:rPr>
                      <w:rFonts w:ascii="Times New Roman" w:eastAsia="Times New Roman" w:hAnsi="Times New Roman" w:cs="Times New Roman"/>
                      <w:b/>
                      <w:bCs/>
                      <w:color w:val="000000"/>
                      <w:sz w:val="20"/>
                      <w:szCs w:val="20"/>
                    </w:rPr>
                  </w:rPrChange>
                </w:rPr>
                <w:t>Source water Quality</w:t>
              </w:r>
            </w:ins>
          </w:p>
        </w:tc>
        <w:tc>
          <w:tcPr>
            <w:tcW w:w="1443" w:type="dxa"/>
            <w:shd w:val="clear" w:color="auto" w:fill="auto"/>
            <w:noWrap/>
            <w:vAlign w:val="center"/>
            <w:hideMark/>
          </w:tcPr>
          <w:p w14:paraId="414CE491" w14:textId="77777777" w:rsidR="00D73460" w:rsidRPr="00DF6BDB" w:rsidDel="00D73460" w:rsidRDefault="00D73460" w:rsidP="00DF6BDB">
            <w:pPr>
              <w:spacing w:after="0" w:line="240" w:lineRule="auto"/>
              <w:jc w:val="center"/>
              <w:rPr>
                <w:ins w:id="6130" w:author="Mohammad Nayeem Hasan" w:date="2024-07-18T15:21:00Z" w16du:dateUtc="2024-07-18T09:21:00Z"/>
                <w:rFonts w:ascii="Times New Roman" w:eastAsia="Times New Roman" w:hAnsi="Times New Roman" w:cs="Times New Roman"/>
                <w:color w:val="000000"/>
                <w:sz w:val="24"/>
                <w:szCs w:val="24"/>
                <w:rPrChange w:id="6131" w:author="Mohammad Nayeem Hasan" w:date="2024-07-18T16:12:00Z" w16du:dateUtc="2024-07-18T10:12:00Z">
                  <w:rPr>
                    <w:ins w:id="6132" w:author="Mohammad Nayeem Hasan" w:date="2024-07-18T15:21:00Z" w16du:dateUtc="2024-07-18T09:21:00Z"/>
                    <w:rFonts w:ascii="Times New Roman" w:eastAsia="Times New Roman" w:hAnsi="Times New Roman" w:cs="Times New Roman"/>
                    <w:color w:val="000000"/>
                  </w:rPr>
                </w:rPrChange>
              </w:rPr>
            </w:pPr>
            <w:ins w:id="6133" w:author="Mohammad Nayeem Hasan" w:date="2024-07-18T15:21:00Z" w16du:dateUtc="2024-07-18T09:21:00Z">
              <w:r w:rsidRPr="00DF6BDB" w:rsidDel="00D73460">
                <w:rPr>
                  <w:rFonts w:ascii="Times New Roman" w:eastAsia="Times New Roman" w:hAnsi="Times New Roman" w:cs="Times New Roman"/>
                  <w:color w:val="000000"/>
                  <w:sz w:val="24"/>
                  <w:szCs w:val="24"/>
                  <w:rPrChange w:id="6134" w:author="Mohammad Nayeem Hasan" w:date="2024-07-18T16:12:00Z" w16du:dateUtc="2024-07-18T10:12:00Z">
                    <w:rPr>
                      <w:rFonts w:ascii="Times New Roman" w:eastAsia="Times New Roman" w:hAnsi="Times New Roman" w:cs="Times New Roman"/>
                      <w:color w:val="000000"/>
                    </w:rPr>
                  </w:rPrChange>
                </w:rPr>
                <w:t>0.010</w:t>
              </w:r>
            </w:ins>
          </w:p>
        </w:tc>
        <w:tc>
          <w:tcPr>
            <w:tcW w:w="1443" w:type="dxa"/>
            <w:shd w:val="clear" w:color="auto" w:fill="auto"/>
            <w:noWrap/>
            <w:vAlign w:val="center"/>
            <w:hideMark/>
          </w:tcPr>
          <w:p w14:paraId="3DE96A2A" w14:textId="77777777" w:rsidR="00D73460" w:rsidRPr="00DF6BDB" w:rsidDel="00D73460" w:rsidRDefault="00D73460" w:rsidP="00DF6BDB">
            <w:pPr>
              <w:spacing w:after="0" w:line="240" w:lineRule="auto"/>
              <w:jc w:val="center"/>
              <w:rPr>
                <w:ins w:id="6135" w:author="Mohammad Nayeem Hasan" w:date="2024-07-18T15:21:00Z" w16du:dateUtc="2024-07-18T09:21:00Z"/>
                <w:rFonts w:ascii="Times New Roman" w:eastAsia="Times New Roman" w:hAnsi="Times New Roman" w:cs="Times New Roman"/>
                <w:color w:val="000000"/>
                <w:sz w:val="24"/>
                <w:szCs w:val="24"/>
                <w:rPrChange w:id="6136" w:author="Mohammad Nayeem Hasan" w:date="2024-07-18T16:12:00Z" w16du:dateUtc="2024-07-18T10:12:00Z">
                  <w:rPr>
                    <w:ins w:id="6137" w:author="Mohammad Nayeem Hasan" w:date="2024-07-18T15:21:00Z" w16du:dateUtc="2024-07-18T09:21:00Z"/>
                    <w:rFonts w:ascii="Times New Roman" w:eastAsia="Times New Roman" w:hAnsi="Times New Roman" w:cs="Times New Roman"/>
                    <w:color w:val="000000"/>
                    <w:sz w:val="20"/>
                    <w:szCs w:val="20"/>
                  </w:rPr>
                </w:rPrChange>
              </w:rPr>
            </w:pPr>
            <w:ins w:id="6138" w:author="Mohammad Nayeem Hasan" w:date="2024-07-18T15:21:00Z" w16du:dateUtc="2024-07-18T09:21:00Z">
              <w:r w:rsidRPr="00DF6BDB" w:rsidDel="00D73460">
                <w:rPr>
                  <w:rFonts w:ascii="Times New Roman" w:eastAsia="Times New Roman" w:hAnsi="Times New Roman" w:cs="Times New Roman"/>
                  <w:color w:val="000000"/>
                  <w:sz w:val="24"/>
                  <w:szCs w:val="24"/>
                  <w:rPrChange w:id="6139" w:author="Mohammad Nayeem Hasan" w:date="2024-07-18T16:12:00Z" w16du:dateUtc="2024-07-18T10:12:00Z">
                    <w:rPr>
                      <w:rFonts w:ascii="Times New Roman" w:eastAsia="Times New Roman" w:hAnsi="Times New Roman" w:cs="Times New Roman"/>
                      <w:color w:val="000000"/>
                      <w:sz w:val="20"/>
                      <w:szCs w:val="20"/>
                    </w:rPr>
                  </w:rPrChange>
                </w:rPr>
                <w:t>0.264</w:t>
              </w:r>
            </w:ins>
          </w:p>
        </w:tc>
        <w:tc>
          <w:tcPr>
            <w:tcW w:w="1443" w:type="dxa"/>
            <w:shd w:val="clear" w:color="auto" w:fill="auto"/>
            <w:noWrap/>
            <w:vAlign w:val="center"/>
            <w:hideMark/>
          </w:tcPr>
          <w:p w14:paraId="3E9A9EC8" w14:textId="77777777" w:rsidR="00D73460" w:rsidRPr="00DF6BDB" w:rsidDel="00D73460" w:rsidRDefault="00D73460" w:rsidP="00DF6BDB">
            <w:pPr>
              <w:spacing w:after="0" w:line="240" w:lineRule="auto"/>
              <w:jc w:val="center"/>
              <w:rPr>
                <w:ins w:id="6140" w:author="Mohammad Nayeem Hasan" w:date="2024-07-18T15:21:00Z" w16du:dateUtc="2024-07-18T09:21:00Z"/>
                <w:rFonts w:ascii="Times New Roman" w:eastAsia="Times New Roman" w:hAnsi="Times New Roman" w:cs="Times New Roman"/>
                <w:color w:val="000000"/>
                <w:sz w:val="24"/>
                <w:szCs w:val="24"/>
                <w:rPrChange w:id="6141" w:author="Mohammad Nayeem Hasan" w:date="2024-07-18T16:12:00Z" w16du:dateUtc="2024-07-18T10:12:00Z">
                  <w:rPr>
                    <w:ins w:id="6142" w:author="Mohammad Nayeem Hasan" w:date="2024-07-18T15:21:00Z" w16du:dateUtc="2024-07-18T09:21:00Z"/>
                    <w:rFonts w:ascii="Times New Roman" w:eastAsia="Times New Roman" w:hAnsi="Times New Roman" w:cs="Times New Roman"/>
                    <w:color w:val="000000"/>
                    <w:sz w:val="20"/>
                    <w:szCs w:val="20"/>
                  </w:rPr>
                </w:rPrChange>
              </w:rPr>
            </w:pPr>
            <w:ins w:id="6143" w:author="Mohammad Nayeem Hasan" w:date="2024-07-18T15:21:00Z" w16du:dateUtc="2024-07-18T09:21:00Z">
              <w:r w:rsidRPr="00DF6BDB" w:rsidDel="00D73460">
                <w:rPr>
                  <w:rFonts w:ascii="Times New Roman" w:eastAsia="Times New Roman" w:hAnsi="Times New Roman" w:cs="Times New Roman"/>
                  <w:color w:val="000000"/>
                  <w:sz w:val="24"/>
                  <w:szCs w:val="24"/>
                  <w:rPrChange w:id="6144" w:author="Mohammad Nayeem Hasan" w:date="2024-07-18T16:12:00Z" w16du:dateUtc="2024-07-18T10:12:00Z">
                    <w:rPr>
                      <w:rFonts w:ascii="Times New Roman" w:eastAsia="Times New Roman" w:hAnsi="Times New Roman" w:cs="Times New Roman"/>
                      <w:color w:val="000000"/>
                      <w:sz w:val="20"/>
                      <w:szCs w:val="20"/>
                    </w:rPr>
                  </w:rPrChange>
                </w:rPr>
                <w:t>-0.0014</w:t>
              </w:r>
            </w:ins>
          </w:p>
        </w:tc>
        <w:tc>
          <w:tcPr>
            <w:tcW w:w="1443" w:type="dxa"/>
            <w:shd w:val="clear" w:color="auto" w:fill="auto"/>
            <w:noWrap/>
            <w:vAlign w:val="center"/>
            <w:hideMark/>
          </w:tcPr>
          <w:p w14:paraId="4CCA2A1C" w14:textId="77777777" w:rsidR="00D73460" w:rsidRPr="00DF6BDB" w:rsidDel="00D73460" w:rsidRDefault="00D73460" w:rsidP="00DF6BDB">
            <w:pPr>
              <w:spacing w:after="0" w:line="240" w:lineRule="auto"/>
              <w:jc w:val="center"/>
              <w:rPr>
                <w:ins w:id="6145" w:author="Mohammad Nayeem Hasan" w:date="2024-07-18T15:21:00Z" w16du:dateUtc="2024-07-18T09:21:00Z"/>
                <w:rFonts w:ascii="Times New Roman" w:eastAsia="Times New Roman" w:hAnsi="Times New Roman" w:cs="Times New Roman"/>
                <w:color w:val="000000"/>
                <w:sz w:val="24"/>
                <w:szCs w:val="24"/>
                <w:rPrChange w:id="6146" w:author="Mohammad Nayeem Hasan" w:date="2024-07-18T16:12:00Z" w16du:dateUtc="2024-07-18T10:12:00Z">
                  <w:rPr>
                    <w:ins w:id="6147" w:author="Mohammad Nayeem Hasan" w:date="2024-07-18T15:21:00Z" w16du:dateUtc="2024-07-18T09:21:00Z"/>
                    <w:rFonts w:ascii="Times New Roman" w:eastAsia="Times New Roman" w:hAnsi="Times New Roman" w:cs="Times New Roman"/>
                    <w:color w:val="000000"/>
                    <w:sz w:val="20"/>
                    <w:szCs w:val="20"/>
                  </w:rPr>
                </w:rPrChange>
              </w:rPr>
            </w:pPr>
            <w:ins w:id="6148" w:author="Mohammad Nayeem Hasan" w:date="2024-07-18T15:21:00Z" w16du:dateUtc="2024-07-18T09:21:00Z">
              <w:r w:rsidRPr="00DF6BDB" w:rsidDel="00D73460">
                <w:rPr>
                  <w:rFonts w:ascii="Times New Roman" w:eastAsia="Times New Roman" w:hAnsi="Times New Roman" w:cs="Times New Roman"/>
                  <w:color w:val="000000"/>
                  <w:sz w:val="24"/>
                  <w:szCs w:val="24"/>
                  <w:rPrChange w:id="6149" w:author="Mohammad Nayeem Hasan" w:date="2024-07-18T16:12:00Z" w16du:dateUtc="2024-07-18T10:12:00Z">
                    <w:rPr>
                      <w:rFonts w:ascii="Times New Roman" w:eastAsia="Times New Roman" w:hAnsi="Times New Roman" w:cs="Times New Roman"/>
                      <w:color w:val="000000"/>
                      <w:sz w:val="20"/>
                      <w:szCs w:val="20"/>
                    </w:rPr>
                  </w:rPrChange>
                </w:rPr>
                <w:t>-3.65E-04</w:t>
              </w:r>
            </w:ins>
          </w:p>
        </w:tc>
        <w:tc>
          <w:tcPr>
            <w:tcW w:w="1443" w:type="dxa"/>
            <w:shd w:val="clear" w:color="auto" w:fill="auto"/>
            <w:noWrap/>
            <w:vAlign w:val="center"/>
            <w:hideMark/>
          </w:tcPr>
          <w:p w14:paraId="02BE4AA5" w14:textId="77777777" w:rsidR="00D73460" w:rsidRPr="00DF6BDB" w:rsidDel="00D73460" w:rsidRDefault="00D73460" w:rsidP="00DF6BDB">
            <w:pPr>
              <w:spacing w:after="0" w:line="240" w:lineRule="auto"/>
              <w:jc w:val="center"/>
              <w:rPr>
                <w:ins w:id="6150" w:author="Mohammad Nayeem Hasan" w:date="2024-07-18T15:21:00Z" w16du:dateUtc="2024-07-18T09:21:00Z"/>
                <w:rFonts w:ascii="Times New Roman" w:eastAsia="Times New Roman" w:hAnsi="Times New Roman" w:cs="Times New Roman"/>
                <w:color w:val="000000"/>
                <w:sz w:val="24"/>
                <w:szCs w:val="24"/>
                <w:rPrChange w:id="6151" w:author="Mohammad Nayeem Hasan" w:date="2024-07-18T16:12:00Z" w16du:dateUtc="2024-07-18T10:12:00Z">
                  <w:rPr>
                    <w:ins w:id="6152" w:author="Mohammad Nayeem Hasan" w:date="2024-07-18T15:21:00Z" w16du:dateUtc="2024-07-18T09:21:00Z"/>
                    <w:rFonts w:ascii="Times New Roman" w:eastAsia="Times New Roman" w:hAnsi="Times New Roman" w:cs="Times New Roman"/>
                    <w:color w:val="000000"/>
                    <w:sz w:val="20"/>
                    <w:szCs w:val="20"/>
                  </w:rPr>
                </w:rPrChange>
              </w:rPr>
            </w:pPr>
            <w:ins w:id="6153" w:author="Mohammad Nayeem Hasan" w:date="2024-07-18T15:21:00Z" w16du:dateUtc="2024-07-18T09:21:00Z">
              <w:r w:rsidRPr="00DF6BDB" w:rsidDel="00D73460">
                <w:rPr>
                  <w:rFonts w:ascii="Times New Roman" w:eastAsia="Times New Roman" w:hAnsi="Times New Roman" w:cs="Times New Roman"/>
                  <w:color w:val="000000"/>
                  <w:sz w:val="24"/>
                  <w:szCs w:val="24"/>
                  <w:rPrChange w:id="6154" w:author="Mohammad Nayeem Hasan" w:date="2024-07-18T16:12:00Z" w16du:dateUtc="2024-07-18T10:12:00Z">
                    <w:rPr>
                      <w:rFonts w:ascii="Times New Roman" w:eastAsia="Times New Roman" w:hAnsi="Times New Roman" w:cs="Times New Roman"/>
                      <w:color w:val="000000"/>
                      <w:sz w:val="20"/>
                      <w:szCs w:val="20"/>
                    </w:rPr>
                  </w:rPrChange>
                </w:rPr>
                <w:t>26.44</w:t>
              </w:r>
            </w:ins>
          </w:p>
        </w:tc>
      </w:tr>
      <w:tr w:rsidR="00D73460" w:rsidRPr="00DF6BDB" w:rsidDel="00D73460" w14:paraId="433183E4" w14:textId="77777777" w:rsidTr="00145582">
        <w:trPr>
          <w:trHeight w:val="255"/>
          <w:ins w:id="6155" w:author="Mohammad Nayeem Hasan" w:date="2024-07-18T15:21:00Z"/>
        </w:trPr>
        <w:tc>
          <w:tcPr>
            <w:tcW w:w="5041" w:type="dxa"/>
            <w:shd w:val="clear" w:color="auto" w:fill="auto"/>
            <w:noWrap/>
            <w:vAlign w:val="center"/>
            <w:hideMark/>
          </w:tcPr>
          <w:p w14:paraId="5DB46726" w14:textId="77777777" w:rsidR="00D73460" w:rsidRPr="00DF6BDB" w:rsidDel="00D73460" w:rsidRDefault="00D73460" w:rsidP="00DF6BDB">
            <w:pPr>
              <w:spacing w:after="0" w:line="240" w:lineRule="auto"/>
              <w:rPr>
                <w:ins w:id="6156" w:author="Mohammad Nayeem Hasan" w:date="2024-07-18T15:21:00Z" w16du:dateUtc="2024-07-18T09:21:00Z"/>
                <w:rFonts w:ascii="Times New Roman" w:eastAsia="Times New Roman" w:hAnsi="Times New Roman" w:cs="Times New Roman"/>
                <w:b/>
                <w:bCs/>
                <w:color w:val="000000"/>
                <w:sz w:val="24"/>
                <w:szCs w:val="24"/>
                <w:rPrChange w:id="6157" w:author="Mohammad Nayeem Hasan" w:date="2024-07-18T16:12:00Z" w16du:dateUtc="2024-07-18T10:12:00Z">
                  <w:rPr>
                    <w:ins w:id="6158" w:author="Mohammad Nayeem Hasan" w:date="2024-07-18T15:21:00Z" w16du:dateUtc="2024-07-18T09:21:00Z"/>
                    <w:rFonts w:ascii="Times New Roman" w:eastAsia="Times New Roman" w:hAnsi="Times New Roman" w:cs="Times New Roman"/>
                    <w:b/>
                    <w:bCs/>
                    <w:color w:val="000000"/>
                    <w:sz w:val="20"/>
                    <w:szCs w:val="20"/>
                  </w:rPr>
                </w:rPrChange>
              </w:rPr>
            </w:pPr>
            <w:ins w:id="6159"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160" w:author="Mohammad Nayeem Hasan" w:date="2024-07-18T16:12:00Z" w16du:dateUtc="2024-07-18T10:12:00Z">
                    <w:rPr>
                      <w:rFonts w:ascii="Times New Roman" w:eastAsia="Times New Roman" w:hAnsi="Times New Roman" w:cs="Times New Roman"/>
                      <w:b/>
                      <w:bCs/>
                      <w:color w:val="000000"/>
                      <w:sz w:val="20"/>
                      <w:szCs w:val="20"/>
                    </w:rPr>
                  </w:rPrChange>
                </w:rPr>
                <w:t>Treat water to make safer for drinking</w:t>
              </w:r>
            </w:ins>
          </w:p>
        </w:tc>
        <w:tc>
          <w:tcPr>
            <w:tcW w:w="1443" w:type="dxa"/>
            <w:shd w:val="clear" w:color="auto" w:fill="auto"/>
            <w:noWrap/>
            <w:vAlign w:val="center"/>
            <w:hideMark/>
          </w:tcPr>
          <w:p w14:paraId="6CE61789" w14:textId="77777777" w:rsidR="00D73460" w:rsidRPr="00DF6BDB" w:rsidDel="00D73460" w:rsidRDefault="00D73460" w:rsidP="00DF6BDB">
            <w:pPr>
              <w:spacing w:after="0" w:line="240" w:lineRule="auto"/>
              <w:jc w:val="center"/>
              <w:rPr>
                <w:ins w:id="6161" w:author="Mohammad Nayeem Hasan" w:date="2024-07-18T15:21:00Z" w16du:dateUtc="2024-07-18T09:21:00Z"/>
                <w:rFonts w:ascii="Times New Roman" w:eastAsia="Times New Roman" w:hAnsi="Times New Roman" w:cs="Times New Roman"/>
                <w:color w:val="000000"/>
                <w:sz w:val="24"/>
                <w:szCs w:val="24"/>
                <w:rPrChange w:id="6162" w:author="Mohammad Nayeem Hasan" w:date="2024-07-18T16:12:00Z" w16du:dateUtc="2024-07-18T10:12:00Z">
                  <w:rPr>
                    <w:ins w:id="6163" w:author="Mohammad Nayeem Hasan" w:date="2024-07-18T15:21:00Z" w16du:dateUtc="2024-07-18T09:21:00Z"/>
                    <w:rFonts w:ascii="Times New Roman" w:eastAsia="Times New Roman" w:hAnsi="Times New Roman" w:cs="Times New Roman"/>
                    <w:color w:val="000000"/>
                  </w:rPr>
                </w:rPrChange>
              </w:rPr>
            </w:pPr>
            <w:ins w:id="6164" w:author="Mohammad Nayeem Hasan" w:date="2024-07-18T15:21:00Z" w16du:dateUtc="2024-07-18T09:21:00Z">
              <w:r w:rsidRPr="00DF6BDB" w:rsidDel="00D73460">
                <w:rPr>
                  <w:rFonts w:ascii="Times New Roman" w:eastAsia="Times New Roman" w:hAnsi="Times New Roman" w:cs="Times New Roman"/>
                  <w:color w:val="000000"/>
                  <w:sz w:val="24"/>
                  <w:szCs w:val="24"/>
                  <w:rPrChange w:id="6165" w:author="Mohammad Nayeem Hasan" w:date="2024-07-18T16:12:00Z" w16du:dateUtc="2024-07-18T10:12:00Z">
                    <w:rPr>
                      <w:rFonts w:ascii="Times New Roman" w:eastAsia="Times New Roman" w:hAnsi="Times New Roman" w:cs="Times New Roman"/>
                      <w:color w:val="000000"/>
                    </w:rPr>
                  </w:rPrChange>
                </w:rPr>
                <w:t>-0.023</w:t>
              </w:r>
            </w:ins>
          </w:p>
        </w:tc>
        <w:tc>
          <w:tcPr>
            <w:tcW w:w="1443" w:type="dxa"/>
            <w:shd w:val="clear" w:color="auto" w:fill="auto"/>
            <w:noWrap/>
            <w:vAlign w:val="center"/>
            <w:hideMark/>
          </w:tcPr>
          <w:p w14:paraId="5221D0D7" w14:textId="77777777" w:rsidR="00D73460" w:rsidRPr="00DF6BDB" w:rsidDel="00D73460" w:rsidRDefault="00D73460" w:rsidP="00DF6BDB">
            <w:pPr>
              <w:spacing w:after="0" w:line="240" w:lineRule="auto"/>
              <w:jc w:val="center"/>
              <w:rPr>
                <w:ins w:id="6166" w:author="Mohammad Nayeem Hasan" w:date="2024-07-18T15:21:00Z" w16du:dateUtc="2024-07-18T09:21:00Z"/>
                <w:rFonts w:ascii="Times New Roman" w:eastAsia="Times New Roman" w:hAnsi="Times New Roman" w:cs="Times New Roman"/>
                <w:color w:val="000000"/>
                <w:sz w:val="24"/>
                <w:szCs w:val="24"/>
                <w:rPrChange w:id="6167" w:author="Mohammad Nayeem Hasan" w:date="2024-07-18T16:12:00Z" w16du:dateUtc="2024-07-18T10:12:00Z">
                  <w:rPr>
                    <w:ins w:id="6168" w:author="Mohammad Nayeem Hasan" w:date="2024-07-18T15:21:00Z" w16du:dateUtc="2024-07-18T09:21:00Z"/>
                    <w:rFonts w:ascii="Times New Roman" w:eastAsia="Times New Roman" w:hAnsi="Times New Roman" w:cs="Times New Roman"/>
                    <w:color w:val="000000"/>
                    <w:sz w:val="20"/>
                    <w:szCs w:val="20"/>
                  </w:rPr>
                </w:rPrChange>
              </w:rPr>
            </w:pPr>
            <w:ins w:id="6169" w:author="Mohammad Nayeem Hasan" w:date="2024-07-18T15:21:00Z" w16du:dateUtc="2024-07-18T09:21:00Z">
              <w:r w:rsidRPr="00DF6BDB" w:rsidDel="00D73460">
                <w:rPr>
                  <w:rFonts w:ascii="Times New Roman" w:eastAsia="Times New Roman" w:hAnsi="Times New Roman" w:cs="Times New Roman"/>
                  <w:color w:val="000000"/>
                  <w:sz w:val="24"/>
                  <w:szCs w:val="24"/>
                  <w:rPrChange w:id="6170" w:author="Mohammad Nayeem Hasan" w:date="2024-07-18T16:12:00Z" w16du:dateUtc="2024-07-18T10:12:00Z">
                    <w:rPr>
                      <w:rFonts w:ascii="Times New Roman" w:eastAsia="Times New Roman" w:hAnsi="Times New Roman" w:cs="Times New Roman"/>
                      <w:color w:val="000000"/>
                      <w:sz w:val="20"/>
                      <w:szCs w:val="20"/>
                    </w:rPr>
                  </w:rPrChange>
                </w:rPr>
                <w:t>-0.289</w:t>
              </w:r>
            </w:ins>
          </w:p>
        </w:tc>
        <w:tc>
          <w:tcPr>
            <w:tcW w:w="1443" w:type="dxa"/>
            <w:shd w:val="clear" w:color="auto" w:fill="auto"/>
            <w:noWrap/>
            <w:vAlign w:val="center"/>
            <w:hideMark/>
          </w:tcPr>
          <w:p w14:paraId="76559B7F" w14:textId="77777777" w:rsidR="00D73460" w:rsidRPr="00DF6BDB" w:rsidDel="00D73460" w:rsidRDefault="00D73460" w:rsidP="00DF6BDB">
            <w:pPr>
              <w:spacing w:after="0" w:line="240" w:lineRule="auto"/>
              <w:jc w:val="center"/>
              <w:rPr>
                <w:ins w:id="6171" w:author="Mohammad Nayeem Hasan" w:date="2024-07-18T15:21:00Z" w16du:dateUtc="2024-07-18T09:21:00Z"/>
                <w:rFonts w:ascii="Times New Roman" w:eastAsia="Times New Roman" w:hAnsi="Times New Roman" w:cs="Times New Roman"/>
                <w:color w:val="000000"/>
                <w:sz w:val="24"/>
                <w:szCs w:val="24"/>
                <w:rPrChange w:id="6172" w:author="Mohammad Nayeem Hasan" w:date="2024-07-18T16:12:00Z" w16du:dateUtc="2024-07-18T10:12:00Z">
                  <w:rPr>
                    <w:ins w:id="6173" w:author="Mohammad Nayeem Hasan" w:date="2024-07-18T15:21:00Z" w16du:dateUtc="2024-07-18T09:21:00Z"/>
                    <w:rFonts w:ascii="Times New Roman" w:eastAsia="Times New Roman" w:hAnsi="Times New Roman" w:cs="Times New Roman"/>
                    <w:color w:val="000000"/>
                    <w:sz w:val="20"/>
                    <w:szCs w:val="20"/>
                  </w:rPr>
                </w:rPrChange>
              </w:rPr>
            </w:pPr>
            <w:ins w:id="6174" w:author="Mohammad Nayeem Hasan" w:date="2024-07-18T15:21:00Z" w16du:dateUtc="2024-07-18T09:21:00Z">
              <w:r w:rsidRPr="00DF6BDB" w:rsidDel="00D73460">
                <w:rPr>
                  <w:rFonts w:ascii="Times New Roman" w:eastAsia="Times New Roman" w:hAnsi="Times New Roman" w:cs="Times New Roman"/>
                  <w:color w:val="000000"/>
                  <w:sz w:val="24"/>
                  <w:szCs w:val="24"/>
                  <w:rPrChange w:id="6175" w:author="Mohammad Nayeem Hasan" w:date="2024-07-18T16:12:00Z" w16du:dateUtc="2024-07-18T10:12:00Z">
                    <w:rPr>
                      <w:rFonts w:ascii="Times New Roman" w:eastAsia="Times New Roman" w:hAnsi="Times New Roman" w:cs="Times New Roman"/>
                      <w:color w:val="000000"/>
                      <w:sz w:val="20"/>
                      <w:szCs w:val="20"/>
                    </w:rPr>
                  </w:rPrChange>
                </w:rPr>
                <w:t>-0.0007</w:t>
              </w:r>
            </w:ins>
          </w:p>
        </w:tc>
        <w:tc>
          <w:tcPr>
            <w:tcW w:w="1443" w:type="dxa"/>
            <w:shd w:val="clear" w:color="auto" w:fill="auto"/>
            <w:noWrap/>
            <w:vAlign w:val="center"/>
            <w:hideMark/>
          </w:tcPr>
          <w:p w14:paraId="4D3B5DB5" w14:textId="77777777" w:rsidR="00D73460" w:rsidRPr="00DF6BDB" w:rsidDel="00D73460" w:rsidRDefault="00D73460" w:rsidP="00DF6BDB">
            <w:pPr>
              <w:spacing w:after="0" w:line="240" w:lineRule="auto"/>
              <w:jc w:val="center"/>
              <w:rPr>
                <w:ins w:id="6176" w:author="Mohammad Nayeem Hasan" w:date="2024-07-18T15:21:00Z" w16du:dateUtc="2024-07-18T09:21:00Z"/>
                <w:rFonts w:ascii="Times New Roman" w:eastAsia="Times New Roman" w:hAnsi="Times New Roman" w:cs="Times New Roman"/>
                <w:color w:val="000000"/>
                <w:sz w:val="24"/>
                <w:szCs w:val="24"/>
                <w:rPrChange w:id="6177" w:author="Mohammad Nayeem Hasan" w:date="2024-07-18T16:12:00Z" w16du:dateUtc="2024-07-18T10:12:00Z">
                  <w:rPr>
                    <w:ins w:id="6178" w:author="Mohammad Nayeem Hasan" w:date="2024-07-18T15:21:00Z" w16du:dateUtc="2024-07-18T09:21:00Z"/>
                    <w:rFonts w:ascii="Times New Roman" w:eastAsia="Times New Roman" w:hAnsi="Times New Roman" w:cs="Times New Roman"/>
                    <w:color w:val="000000"/>
                    <w:sz w:val="20"/>
                    <w:szCs w:val="20"/>
                  </w:rPr>
                </w:rPrChange>
              </w:rPr>
            </w:pPr>
            <w:ins w:id="6179" w:author="Mohammad Nayeem Hasan" w:date="2024-07-18T15:21:00Z" w16du:dateUtc="2024-07-18T09:21:00Z">
              <w:r w:rsidRPr="00DF6BDB" w:rsidDel="00D73460">
                <w:rPr>
                  <w:rFonts w:ascii="Times New Roman" w:eastAsia="Times New Roman" w:hAnsi="Times New Roman" w:cs="Times New Roman"/>
                  <w:color w:val="000000"/>
                  <w:sz w:val="24"/>
                  <w:szCs w:val="24"/>
                  <w:rPrChange w:id="6180" w:author="Mohammad Nayeem Hasan" w:date="2024-07-18T16:12:00Z" w16du:dateUtc="2024-07-18T10:12:00Z">
                    <w:rPr>
                      <w:rFonts w:ascii="Times New Roman" w:eastAsia="Times New Roman" w:hAnsi="Times New Roman" w:cs="Times New Roman"/>
                      <w:color w:val="000000"/>
                      <w:sz w:val="20"/>
                      <w:szCs w:val="20"/>
                    </w:rPr>
                  </w:rPrChange>
                </w:rPr>
                <w:t>1.95E-04</w:t>
              </w:r>
            </w:ins>
          </w:p>
        </w:tc>
        <w:tc>
          <w:tcPr>
            <w:tcW w:w="1443" w:type="dxa"/>
            <w:shd w:val="clear" w:color="auto" w:fill="auto"/>
            <w:noWrap/>
            <w:vAlign w:val="center"/>
            <w:hideMark/>
          </w:tcPr>
          <w:p w14:paraId="7986CB48" w14:textId="77777777" w:rsidR="00D73460" w:rsidRPr="00DF6BDB" w:rsidDel="00D73460" w:rsidRDefault="00D73460" w:rsidP="00DF6BDB">
            <w:pPr>
              <w:spacing w:after="0" w:line="240" w:lineRule="auto"/>
              <w:jc w:val="center"/>
              <w:rPr>
                <w:ins w:id="6181" w:author="Mohammad Nayeem Hasan" w:date="2024-07-18T15:21:00Z" w16du:dateUtc="2024-07-18T09:21:00Z"/>
                <w:rFonts w:ascii="Times New Roman" w:eastAsia="Times New Roman" w:hAnsi="Times New Roman" w:cs="Times New Roman"/>
                <w:color w:val="000000"/>
                <w:sz w:val="24"/>
                <w:szCs w:val="24"/>
                <w:rPrChange w:id="6182" w:author="Mohammad Nayeem Hasan" w:date="2024-07-18T16:12:00Z" w16du:dateUtc="2024-07-18T10:12:00Z">
                  <w:rPr>
                    <w:ins w:id="6183" w:author="Mohammad Nayeem Hasan" w:date="2024-07-18T15:21:00Z" w16du:dateUtc="2024-07-18T09:21:00Z"/>
                    <w:rFonts w:ascii="Times New Roman" w:eastAsia="Times New Roman" w:hAnsi="Times New Roman" w:cs="Times New Roman"/>
                    <w:color w:val="000000"/>
                    <w:sz w:val="20"/>
                    <w:szCs w:val="20"/>
                  </w:rPr>
                </w:rPrChange>
              </w:rPr>
            </w:pPr>
            <w:ins w:id="6184" w:author="Mohammad Nayeem Hasan" w:date="2024-07-18T15:21:00Z" w16du:dateUtc="2024-07-18T09:21:00Z">
              <w:r w:rsidRPr="00DF6BDB" w:rsidDel="00D73460">
                <w:rPr>
                  <w:rFonts w:ascii="Times New Roman" w:eastAsia="Times New Roman" w:hAnsi="Times New Roman" w:cs="Times New Roman"/>
                  <w:color w:val="000000"/>
                  <w:sz w:val="24"/>
                  <w:szCs w:val="24"/>
                  <w:rPrChange w:id="6185" w:author="Mohammad Nayeem Hasan" w:date="2024-07-18T16:12:00Z" w16du:dateUtc="2024-07-18T10:12:00Z">
                    <w:rPr>
                      <w:rFonts w:ascii="Times New Roman" w:eastAsia="Times New Roman" w:hAnsi="Times New Roman" w:cs="Times New Roman"/>
                      <w:color w:val="000000"/>
                      <w:sz w:val="20"/>
                      <w:szCs w:val="20"/>
                    </w:rPr>
                  </w:rPrChange>
                </w:rPr>
                <w:t>-28.86</w:t>
              </w:r>
            </w:ins>
          </w:p>
        </w:tc>
      </w:tr>
      <w:tr w:rsidR="00D73460" w:rsidRPr="00DF6BDB" w:rsidDel="00D73460" w14:paraId="22615714" w14:textId="77777777" w:rsidTr="00145582">
        <w:trPr>
          <w:trHeight w:val="255"/>
          <w:ins w:id="6186" w:author="Mohammad Nayeem Hasan" w:date="2024-07-18T15:21:00Z"/>
        </w:trPr>
        <w:tc>
          <w:tcPr>
            <w:tcW w:w="5041" w:type="dxa"/>
            <w:shd w:val="clear" w:color="auto" w:fill="auto"/>
            <w:noWrap/>
            <w:vAlign w:val="center"/>
            <w:hideMark/>
          </w:tcPr>
          <w:p w14:paraId="5D9D89AF" w14:textId="77777777" w:rsidR="00D73460" w:rsidRPr="00DF6BDB" w:rsidDel="00D73460" w:rsidRDefault="00D73460" w:rsidP="00DF6BDB">
            <w:pPr>
              <w:spacing w:after="0" w:line="240" w:lineRule="auto"/>
              <w:rPr>
                <w:ins w:id="6187" w:author="Mohammad Nayeem Hasan" w:date="2024-07-18T15:21:00Z" w16du:dateUtc="2024-07-18T09:21:00Z"/>
                <w:rFonts w:ascii="Times New Roman" w:eastAsia="Times New Roman" w:hAnsi="Times New Roman" w:cs="Times New Roman"/>
                <w:b/>
                <w:bCs/>
                <w:color w:val="000000"/>
                <w:sz w:val="24"/>
                <w:szCs w:val="24"/>
                <w:rPrChange w:id="6188" w:author="Mohammad Nayeem Hasan" w:date="2024-07-18T16:12:00Z" w16du:dateUtc="2024-07-18T10:12:00Z">
                  <w:rPr>
                    <w:ins w:id="6189" w:author="Mohammad Nayeem Hasan" w:date="2024-07-18T15:21:00Z" w16du:dateUtc="2024-07-18T09:21:00Z"/>
                    <w:rFonts w:ascii="Times New Roman" w:eastAsia="Times New Roman" w:hAnsi="Times New Roman" w:cs="Times New Roman"/>
                    <w:b/>
                    <w:bCs/>
                    <w:color w:val="000000"/>
                    <w:sz w:val="20"/>
                    <w:szCs w:val="20"/>
                  </w:rPr>
                </w:rPrChange>
              </w:rPr>
            </w:pPr>
            <w:ins w:id="6190"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191" w:author="Mohammad Nayeem Hasan" w:date="2024-07-18T16:12:00Z" w16du:dateUtc="2024-07-18T10:12:00Z">
                    <w:rPr>
                      <w:rFonts w:ascii="Times New Roman" w:eastAsia="Times New Roman" w:hAnsi="Times New Roman" w:cs="Times New Roman"/>
                      <w:b/>
                      <w:bCs/>
                      <w:color w:val="000000"/>
                      <w:sz w:val="20"/>
                      <w:szCs w:val="20"/>
                    </w:rPr>
                  </w:rPrChange>
                </w:rPr>
                <w:t>Division</w:t>
              </w:r>
            </w:ins>
          </w:p>
        </w:tc>
        <w:tc>
          <w:tcPr>
            <w:tcW w:w="1443" w:type="dxa"/>
            <w:shd w:val="clear" w:color="auto" w:fill="auto"/>
            <w:noWrap/>
            <w:vAlign w:val="center"/>
            <w:hideMark/>
          </w:tcPr>
          <w:p w14:paraId="7FB7DFD4" w14:textId="77777777" w:rsidR="00D73460" w:rsidRPr="00DF6BDB" w:rsidDel="00D73460" w:rsidRDefault="00D73460" w:rsidP="00DF6BDB">
            <w:pPr>
              <w:spacing w:after="0" w:line="240" w:lineRule="auto"/>
              <w:jc w:val="center"/>
              <w:rPr>
                <w:ins w:id="6192" w:author="Mohammad Nayeem Hasan" w:date="2024-07-18T15:21:00Z" w16du:dateUtc="2024-07-18T09:21:00Z"/>
                <w:rFonts w:ascii="Times New Roman" w:eastAsia="Times New Roman" w:hAnsi="Times New Roman" w:cs="Times New Roman"/>
                <w:color w:val="000000"/>
                <w:sz w:val="24"/>
                <w:szCs w:val="24"/>
                <w:rPrChange w:id="6193" w:author="Mohammad Nayeem Hasan" w:date="2024-07-18T16:12:00Z" w16du:dateUtc="2024-07-18T10:12:00Z">
                  <w:rPr>
                    <w:ins w:id="6194" w:author="Mohammad Nayeem Hasan" w:date="2024-07-18T15:21:00Z" w16du:dateUtc="2024-07-18T09:21:00Z"/>
                    <w:rFonts w:ascii="Times New Roman" w:eastAsia="Times New Roman" w:hAnsi="Times New Roman" w:cs="Times New Roman"/>
                    <w:color w:val="000000"/>
                  </w:rPr>
                </w:rPrChange>
              </w:rPr>
            </w:pPr>
            <w:ins w:id="6195" w:author="Mohammad Nayeem Hasan" w:date="2024-07-18T15:21:00Z" w16du:dateUtc="2024-07-18T09:21:00Z">
              <w:r w:rsidRPr="00DF6BDB" w:rsidDel="00D73460">
                <w:rPr>
                  <w:rFonts w:ascii="Times New Roman" w:eastAsia="Times New Roman" w:hAnsi="Times New Roman" w:cs="Times New Roman"/>
                  <w:color w:val="000000"/>
                  <w:sz w:val="24"/>
                  <w:szCs w:val="24"/>
                  <w:rPrChange w:id="6196" w:author="Mohammad Nayeem Hasan" w:date="2024-07-18T16:12:00Z" w16du:dateUtc="2024-07-18T10:12:00Z">
                    <w:rPr>
                      <w:rFonts w:ascii="Times New Roman" w:eastAsia="Times New Roman" w:hAnsi="Times New Roman" w:cs="Times New Roman"/>
                      <w:color w:val="000000"/>
                    </w:rPr>
                  </w:rPrChange>
                </w:rPr>
                <w:t>-0.004</w:t>
              </w:r>
            </w:ins>
          </w:p>
        </w:tc>
        <w:tc>
          <w:tcPr>
            <w:tcW w:w="1443" w:type="dxa"/>
            <w:shd w:val="clear" w:color="auto" w:fill="auto"/>
            <w:noWrap/>
            <w:vAlign w:val="center"/>
            <w:hideMark/>
          </w:tcPr>
          <w:p w14:paraId="4C12BF60" w14:textId="77777777" w:rsidR="00D73460" w:rsidRPr="00DF6BDB" w:rsidDel="00D73460" w:rsidRDefault="00D73460" w:rsidP="00DF6BDB">
            <w:pPr>
              <w:spacing w:after="0" w:line="240" w:lineRule="auto"/>
              <w:jc w:val="center"/>
              <w:rPr>
                <w:ins w:id="6197" w:author="Mohammad Nayeem Hasan" w:date="2024-07-18T15:21:00Z" w16du:dateUtc="2024-07-18T09:21:00Z"/>
                <w:rFonts w:ascii="Times New Roman" w:eastAsia="Times New Roman" w:hAnsi="Times New Roman" w:cs="Times New Roman"/>
                <w:color w:val="000000"/>
                <w:sz w:val="24"/>
                <w:szCs w:val="24"/>
                <w:rPrChange w:id="6198" w:author="Mohammad Nayeem Hasan" w:date="2024-07-18T16:12:00Z" w16du:dateUtc="2024-07-18T10:12:00Z">
                  <w:rPr>
                    <w:ins w:id="6199" w:author="Mohammad Nayeem Hasan" w:date="2024-07-18T15:21:00Z" w16du:dateUtc="2024-07-18T09:21:00Z"/>
                    <w:rFonts w:ascii="Times New Roman" w:eastAsia="Times New Roman" w:hAnsi="Times New Roman" w:cs="Times New Roman"/>
                    <w:color w:val="000000"/>
                    <w:sz w:val="20"/>
                    <w:szCs w:val="20"/>
                  </w:rPr>
                </w:rPrChange>
              </w:rPr>
            </w:pPr>
            <w:ins w:id="6200" w:author="Mohammad Nayeem Hasan" w:date="2024-07-18T15:21:00Z" w16du:dateUtc="2024-07-18T09:21:00Z">
              <w:r w:rsidRPr="00DF6BDB" w:rsidDel="00D73460">
                <w:rPr>
                  <w:rFonts w:ascii="Times New Roman" w:eastAsia="Times New Roman" w:hAnsi="Times New Roman" w:cs="Times New Roman"/>
                  <w:color w:val="000000"/>
                  <w:sz w:val="24"/>
                  <w:szCs w:val="24"/>
                  <w:rPrChange w:id="6201" w:author="Mohammad Nayeem Hasan" w:date="2024-07-18T16:12:00Z" w16du:dateUtc="2024-07-18T10:12:00Z">
                    <w:rPr>
                      <w:rFonts w:ascii="Times New Roman" w:eastAsia="Times New Roman" w:hAnsi="Times New Roman" w:cs="Times New Roman"/>
                      <w:color w:val="000000"/>
                      <w:sz w:val="20"/>
                      <w:szCs w:val="20"/>
                    </w:rPr>
                  </w:rPrChange>
                </w:rPr>
                <w:t>-0.173</w:t>
              </w:r>
            </w:ins>
          </w:p>
        </w:tc>
        <w:tc>
          <w:tcPr>
            <w:tcW w:w="1443" w:type="dxa"/>
            <w:shd w:val="clear" w:color="auto" w:fill="auto"/>
            <w:noWrap/>
            <w:vAlign w:val="center"/>
            <w:hideMark/>
          </w:tcPr>
          <w:p w14:paraId="0644AD5B" w14:textId="77777777" w:rsidR="00D73460" w:rsidRPr="00DF6BDB" w:rsidDel="00D73460" w:rsidRDefault="00D73460" w:rsidP="00DF6BDB">
            <w:pPr>
              <w:spacing w:after="0" w:line="240" w:lineRule="auto"/>
              <w:jc w:val="center"/>
              <w:rPr>
                <w:ins w:id="6202" w:author="Mohammad Nayeem Hasan" w:date="2024-07-18T15:21:00Z" w16du:dateUtc="2024-07-18T09:21:00Z"/>
                <w:rFonts w:ascii="Times New Roman" w:eastAsia="Times New Roman" w:hAnsi="Times New Roman" w:cs="Times New Roman"/>
                <w:color w:val="000000"/>
                <w:sz w:val="24"/>
                <w:szCs w:val="24"/>
                <w:rPrChange w:id="6203" w:author="Mohammad Nayeem Hasan" w:date="2024-07-18T16:12:00Z" w16du:dateUtc="2024-07-18T10:12:00Z">
                  <w:rPr>
                    <w:ins w:id="6204" w:author="Mohammad Nayeem Hasan" w:date="2024-07-18T15:21:00Z" w16du:dateUtc="2024-07-18T09:21:00Z"/>
                    <w:rFonts w:ascii="Times New Roman" w:eastAsia="Times New Roman" w:hAnsi="Times New Roman" w:cs="Times New Roman"/>
                    <w:color w:val="000000"/>
                    <w:sz w:val="20"/>
                    <w:szCs w:val="20"/>
                  </w:rPr>
                </w:rPrChange>
              </w:rPr>
            </w:pPr>
            <w:ins w:id="6205" w:author="Mohammad Nayeem Hasan" w:date="2024-07-18T15:21:00Z" w16du:dateUtc="2024-07-18T09:21:00Z">
              <w:r w:rsidRPr="00DF6BDB" w:rsidDel="00D73460">
                <w:rPr>
                  <w:rFonts w:ascii="Times New Roman" w:eastAsia="Times New Roman" w:hAnsi="Times New Roman" w:cs="Times New Roman"/>
                  <w:color w:val="000000"/>
                  <w:sz w:val="24"/>
                  <w:szCs w:val="24"/>
                  <w:rPrChange w:id="6206" w:author="Mohammad Nayeem Hasan" w:date="2024-07-18T16:12:00Z" w16du:dateUtc="2024-07-18T10:12:00Z">
                    <w:rPr>
                      <w:rFonts w:ascii="Times New Roman" w:eastAsia="Times New Roman" w:hAnsi="Times New Roman" w:cs="Times New Roman"/>
                      <w:color w:val="000000"/>
                      <w:sz w:val="20"/>
                      <w:szCs w:val="20"/>
                    </w:rPr>
                  </w:rPrChange>
                </w:rPr>
                <w:t>-0.0604</w:t>
              </w:r>
            </w:ins>
          </w:p>
        </w:tc>
        <w:tc>
          <w:tcPr>
            <w:tcW w:w="1443" w:type="dxa"/>
            <w:shd w:val="clear" w:color="auto" w:fill="auto"/>
            <w:noWrap/>
            <w:vAlign w:val="center"/>
            <w:hideMark/>
          </w:tcPr>
          <w:p w14:paraId="13BB299E" w14:textId="77777777" w:rsidR="00D73460" w:rsidRPr="00DF6BDB" w:rsidDel="00D73460" w:rsidRDefault="00D73460" w:rsidP="00DF6BDB">
            <w:pPr>
              <w:spacing w:after="0" w:line="240" w:lineRule="auto"/>
              <w:jc w:val="center"/>
              <w:rPr>
                <w:ins w:id="6207" w:author="Mohammad Nayeem Hasan" w:date="2024-07-18T15:21:00Z" w16du:dateUtc="2024-07-18T09:21:00Z"/>
                <w:rFonts w:ascii="Times New Roman" w:eastAsia="Times New Roman" w:hAnsi="Times New Roman" w:cs="Times New Roman"/>
                <w:color w:val="000000"/>
                <w:sz w:val="24"/>
                <w:szCs w:val="24"/>
                <w:rPrChange w:id="6208" w:author="Mohammad Nayeem Hasan" w:date="2024-07-18T16:12:00Z" w16du:dateUtc="2024-07-18T10:12:00Z">
                  <w:rPr>
                    <w:ins w:id="6209" w:author="Mohammad Nayeem Hasan" w:date="2024-07-18T15:21:00Z" w16du:dateUtc="2024-07-18T09:21:00Z"/>
                    <w:rFonts w:ascii="Times New Roman" w:eastAsia="Times New Roman" w:hAnsi="Times New Roman" w:cs="Times New Roman"/>
                    <w:color w:val="000000"/>
                    <w:sz w:val="20"/>
                    <w:szCs w:val="20"/>
                  </w:rPr>
                </w:rPrChange>
              </w:rPr>
            </w:pPr>
            <w:ins w:id="6210" w:author="Mohammad Nayeem Hasan" w:date="2024-07-18T15:21:00Z" w16du:dateUtc="2024-07-18T09:21:00Z">
              <w:r w:rsidRPr="00DF6BDB" w:rsidDel="00D73460">
                <w:rPr>
                  <w:rFonts w:ascii="Times New Roman" w:eastAsia="Times New Roman" w:hAnsi="Times New Roman" w:cs="Times New Roman"/>
                  <w:color w:val="000000"/>
                  <w:sz w:val="24"/>
                  <w:szCs w:val="24"/>
                  <w:rPrChange w:id="6211" w:author="Mohammad Nayeem Hasan" w:date="2024-07-18T16:12:00Z" w16du:dateUtc="2024-07-18T10:12:00Z">
                    <w:rPr>
                      <w:rFonts w:ascii="Times New Roman" w:eastAsia="Times New Roman" w:hAnsi="Times New Roman" w:cs="Times New Roman"/>
                      <w:color w:val="000000"/>
                      <w:sz w:val="20"/>
                      <w:szCs w:val="20"/>
                    </w:rPr>
                  </w:rPrChange>
                </w:rPr>
                <w:t>1.04E-02</w:t>
              </w:r>
            </w:ins>
          </w:p>
        </w:tc>
        <w:tc>
          <w:tcPr>
            <w:tcW w:w="1443" w:type="dxa"/>
            <w:shd w:val="clear" w:color="auto" w:fill="auto"/>
            <w:noWrap/>
            <w:vAlign w:val="center"/>
            <w:hideMark/>
          </w:tcPr>
          <w:p w14:paraId="0E3856A9" w14:textId="77777777" w:rsidR="00D73460" w:rsidRPr="00DF6BDB" w:rsidDel="00D73460" w:rsidRDefault="00D73460" w:rsidP="00DF6BDB">
            <w:pPr>
              <w:spacing w:after="0" w:line="240" w:lineRule="auto"/>
              <w:jc w:val="center"/>
              <w:rPr>
                <w:ins w:id="6212" w:author="Mohammad Nayeem Hasan" w:date="2024-07-18T15:21:00Z" w16du:dateUtc="2024-07-18T09:21:00Z"/>
                <w:rFonts w:ascii="Times New Roman" w:eastAsia="Times New Roman" w:hAnsi="Times New Roman" w:cs="Times New Roman"/>
                <w:color w:val="000000"/>
                <w:sz w:val="24"/>
                <w:szCs w:val="24"/>
                <w:rPrChange w:id="6213" w:author="Mohammad Nayeem Hasan" w:date="2024-07-18T16:12:00Z" w16du:dateUtc="2024-07-18T10:12:00Z">
                  <w:rPr>
                    <w:ins w:id="6214" w:author="Mohammad Nayeem Hasan" w:date="2024-07-18T15:21:00Z" w16du:dateUtc="2024-07-18T09:21:00Z"/>
                    <w:rFonts w:ascii="Times New Roman" w:eastAsia="Times New Roman" w:hAnsi="Times New Roman" w:cs="Times New Roman"/>
                    <w:color w:val="000000"/>
                    <w:sz w:val="20"/>
                    <w:szCs w:val="20"/>
                  </w:rPr>
                </w:rPrChange>
              </w:rPr>
            </w:pPr>
            <w:ins w:id="6215" w:author="Mohammad Nayeem Hasan" w:date="2024-07-18T15:21:00Z" w16du:dateUtc="2024-07-18T09:21:00Z">
              <w:r w:rsidRPr="00DF6BDB" w:rsidDel="00D73460">
                <w:rPr>
                  <w:rFonts w:ascii="Times New Roman" w:eastAsia="Times New Roman" w:hAnsi="Times New Roman" w:cs="Times New Roman"/>
                  <w:color w:val="000000"/>
                  <w:sz w:val="24"/>
                  <w:szCs w:val="24"/>
                  <w:rPrChange w:id="6216" w:author="Mohammad Nayeem Hasan" w:date="2024-07-18T16:12:00Z" w16du:dateUtc="2024-07-18T10:12:00Z">
                    <w:rPr>
                      <w:rFonts w:ascii="Times New Roman" w:eastAsia="Times New Roman" w:hAnsi="Times New Roman" w:cs="Times New Roman"/>
                      <w:color w:val="000000"/>
                      <w:sz w:val="20"/>
                      <w:szCs w:val="20"/>
                    </w:rPr>
                  </w:rPrChange>
                </w:rPr>
                <w:t>-17.28</w:t>
              </w:r>
            </w:ins>
          </w:p>
        </w:tc>
      </w:tr>
      <w:tr w:rsidR="00D73460" w:rsidRPr="00DF6BDB" w:rsidDel="00D73460" w14:paraId="127FB06D" w14:textId="77777777" w:rsidTr="00145582">
        <w:trPr>
          <w:trHeight w:val="255"/>
          <w:ins w:id="6217" w:author="Mohammad Nayeem Hasan" w:date="2024-07-18T15:21:00Z"/>
        </w:trPr>
        <w:tc>
          <w:tcPr>
            <w:tcW w:w="5041" w:type="dxa"/>
            <w:shd w:val="clear" w:color="auto" w:fill="auto"/>
            <w:noWrap/>
            <w:vAlign w:val="center"/>
            <w:hideMark/>
          </w:tcPr>
          <w:p w14:paraId="0B567143" w14:textId="77777777" w:rsidR="00D73460" w:rsidRPr="00DF6BDB" w:rsidDel="00D73460" w:rsidRDefault="00D73460" w:rsidP="00DF6BDB">
            <w:pPr>
              <w:spacing w:after="0" w:line="240" w:lineRule="auto"/>
              <w:rPr>
                <w:ins w:id="6218" w:author="Mohammad Nayeem Hasan" w:date="2024-07-18T15:21:00Z" w16du:dateUtc="2024-07-18T09:21:00Z"/>
                <w:rFonts w:ascii="Times New Roman" w:eastAsia="Times New Roman" w:hAnsi="Times New Roman" w:cs="Times New Roman"/>
                <w:b/>
                <w:bCs/>
                <w:color w:val="000000"/>
                <w:sz w:val="24"/>
                <w:szCs w:val="24"/>
                <w:rPrChange w:id="6219" w:author="Mohammad Nayeem Hasan" w:date="2024-07-18T16:12:00Z" w16du:dateUtc="2024-07-18T10:12:00Z">
                  <w:rPr>
                    <w:ins w:id="6220" w:author="Mohammad Nayeem Hasan" w:date="2024-07-18T15:21:00Z" w16du:dateUtc="2024-07-18T09:21:00Z"/>
                    <w:rFonts w:ascii="Times New Roman" w:eastAsia="Times New Roman" w:hAnsi="Times New Roman" w:cs="Times New Roman"/>
                    <w:b/>
                    <w:bCs/>
                    <w:color w:val="000000"/>
                    <w:sz w:val="20"/>
                    <w:szCs w:val="20"/>
                  </w:rPr>
                </w:rPrChange>
              </w:rPr>
            </w:pPr>
            <w:ins w:id="6221"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6222" w:author="Mohammad Nayeem Hasan" w:date="2024-07-18T16:12:00Z" w16du:dateUtc="2024-07-18T10:12:00Z">
                    <w:rPr>
                      <w:rFonts w:ascii="Times New Roman" w:eastAsia="Times New Roman" w:hAnsi="Times New Roman" w:cs="Times New Roman"/>
                      <w:b/>
                      <w:bCs/>
                      <w:color w:val="000000"/>
                      <w:sz w:val="20"/>
                      <w:szCs w:val="20"/>
                    </w:rPr>
                  </w:rPrChange>
                </w:rPr>
                <w:t>Total inequality explained</w:t>
              </w:r>
            </w:ins>
          </w:p>
        </w:tc>
        <w:tc>
          <w:tcPr>
            <w:tcW w:w="5775" w:type="dxa"/>
            <w:gridSpan w:val="4"/>
            <w:shd w:val="clear" w:color="auto" w:fill="auto"/>
            <w:noWrap/>
            <w:vAlign w:val="bottom"/>
            <w:hideMark/>
          </w:tcPr>
          <w:p w14:paraId="0E43C666" w14:textId="77777777" w:rsidR="00D73460" w:rsidRPr="00DF6BDB" w:rsidDel="00D73460" w:rsidRDefault="00D73460" w:rsidP="00DF6BDB">
            <w:pPr>
              <w:spacing w:after="0" w:line="240" w:lineRule="auto"/>
              <w:rPr>
                <w:ins w:id="6223" w:author="Mohammad Nayeem Hasan" w:date="2024-07-18T15:21:00Z" w16du:dateUtc="2024-07-18T09:21:00Z"/>
                <w:rFonts w:ascii="Times New Roman" w:eastAsia="Times New Roman" w:hAnsi="Times New Roman" w:cs="Times New Roman"/>
                <w:color w:val="000000"/>
                <w:sz w:val="24"/>
                <w:szCs w:val="24"/>
                <w:rPrChange w:id="6224" w:author="Mohammad Nayeem Hasan" w:date="2024-07-18T16:12:00Z" w16du:dateUtc="2024-07-18T10:12:00Z">
                  <w:rPr>
                    <w:ins w:id="6225" w:author="Mohammad Nayeem Hasan" w:date="2024-07-18T15:21:00Z" w16du:dateUtc="2024-07-18T09:21:00Z"/>
                    <w:rFonts w:ascii="Calibri" w:eastAsia="Times New Roman" w:hAnsi="Calibri" w:cs="Calibri"/>
                    <w:color w:val="000000"/>
                  </w:rPr>
                </w:rPrChange>
              </w:rPr>
            </w:pPr>
            <w:ins w:id="6226" w:author="Mohammad Nayeem Hasan" w:date="2024-07-18T15:21:00Z" w16du:dateUtc="2024-07-18T09:21:00Z">
              <w:r w:rsidRPr="00DF6BDB" w:rsidDel="00D73460">
                <w:rPr>
                  <w:rFonts w:ascii="Times New Roman" w:eastAsia="Times New Roman" w:hAnsi="Times New Roman" w:cs="Times New Roman"/>
                  <w:color w:val="000000"/>
                  <w:sz w:val="24"/>
                  <w:szCs w:val="24"/>
                  <w:rPrChange w:id="6227" w:author="Mohammad Nayeem Hasan" w:date="2024-07-18T16:12:00Z" w16du:dateUtc="2024-07-18T10:12:00Z">
                    <w:rPr>
                      <w:rFonts w:ascii="Calibri" w:eastAsia="Times New Roman" w:hAnsi="Calibri" w:cs="Calibri"/>
                      <w:color w:val="000000"/>
                    </w:rPr>
                  </w:rPrChange>
                </w:rPr>
                <w:t> </w:t>
              </w:r>
            </w:ins>
          </w:p>
        </w:tc>
        <w:tc>
          <w:tcPr>
            <w:tcW w:w="1443" w:type="dxa"/>
            <w:shd w:val="clear" w:color="auto" w:fill="auto"/>
            <w:noWrap/>
            <w:vAlign w:val="bottom"/>
            <w:hideMark/>
          </w:tcPr>
          <w:p w14:paraId="591EED3A" w14:textId="77777777" w:rsidR="00D73460" w:rsidRPr="00DF6BDB" w:rsidDel="00D73460" w:rsidRDefault="00D73460" w:rsidP="00DF6BDB">
            <w:pPr>
              <w:spacing w:after="0" w:line="240" w:lineRule="auto"/>
              <w:jc w:val="right"/>
              <w:rPr>
                <w:ins w:id="6228" w:author="Mohammad Nayeem Hasan" w:date="2024-07-18T15:21:00Z" w16du:dateUtc="2024-07-18T09:21:00Z"/>
                <w:rFonts w:ascii="Times New Roman" w:eastAsia="Times New Roman" w:hAnsi="Times New Roman" w:cs="Times New Roman"/>
                <w:color w:val="000000"/>
                <w:sz w:val="24"/>
                <w:szCs w:val="24"/>
                <w:rPrChange w:id="6229" w:author="Mohammad Nayeem Hasan" w:date="2024-07-18T16:12:00Z" w16du:dateUtc="2024-07-18T10:12:00Z">
                  <w:rPr>
                    <w:ins w:id="6230" w:author="Mohammad Nayeem Hasan" w:date="2024-07-18T15:21:00Z" w16du:dateUtc="2024-07-18T09:21:00Z"/>
                    <w:rFonts w:ascii="Calibri" w:eastAsia="Times New Roman" w:hAnsi="Calibri" w:cs="Calibri"/>
                    <w:color w:val="000000"/>
                  </w:rPr>
                </w:rPrChange>
              </w:rPr>
            </w:pPr>
            <w:ins w:id="6231" w:author="Mohammad Nayeem Hasan" w:date="2024-07-18T15:21:00Z" w16du:dateUtc="2024-07-18T09:21:00Z">
              <w:r w:rsidRPr="00DF6BDB" w:rsidDel="00D73460">
                <w:rPr>
                  <w:rFonts w:ascii="Times New Roman" w:eastAsia="Times New Roman" w:hAnsi="Times New Roman" w:cs="Times New Roman"/>
                  <w:color w:val="000000"/>
                  <w:sz w:val="24"/>
                  <w:szCs w:val="24"/>
                  <w:rPrChange w:id="6232" w:author="Mohammad Nayeem Hasan" w:date="2024-07-18T16:12:00Z" w16du:dateUtc="2024-07-18T10:12:00Z">
                    <w:rPr>
                      <w:rFonts w:ascii="Calibri" w:eastAsia="Times New Roman" w:hAnsi="Calibri" w:cs="Calibri"/>
                      <w:color w:val="000000"/>
                    </w:rPr>
                  </w:rPrChange>
                </w:rPr>
                <w:t>81.82</w:t>
              </w:r>
            </w:ins>
          </w:p>
        </w:tc>
      </w:tr>
    </w:tbl>
    <w:p w14:paraId="479FFDB8" w14:textId="77777777" w:rsidR="00D73460" w:rsidRPr="00DF6BDB" w:rsidDel="00D73460" w:rsidRDefault="00D73460" w:rsidP="00DF6BDB">
      <w:pPr>
        <w:spacing w:line="240" w:lineRule="auto"/>
        <w:rPr>
          <w:ins w:id="6233" w:author="Mohammad Nayeem Hasan" w:date="2024-07-18T15:21:00Z" w16du:dateUtc="2024-07-18T09:21:00Z"/>
          <w:rFonts w:ascii="Times New Roman" w:hAnsi="Times New Roman" w:cs="Times New Roman"/>
          <w:sz w:val="24"/>
          <w:szCs w:val="24"/>
          <w:rPrChange w:id="6234" w:author="Mohammad Nayeem Hasan" w:date="2024-07-18T16:12:00Z" w16du:dateUtc="2024-07-18T10:12:00Z">
            <w:rPr>
              <w:ins w:id="6235" w:author="Mohammad Nayeem Hasan" w:date="2024-07-18T15:21:00Z" w16du:dateUtc="2024-07-18T09:21:00Z"/>
              <w:rFonts w:ascii="Times New Roman" w:hAnsi="Times New Roman" w:cs="Times New Roman"/>
              <w:sz w:val="16"/>
              <w:szCs w:val="16"/>
            </w:rPr>
          </w:rPrChange>
        </w:rPr>
      </w:pPr>
    </w:p>
    <w:p w14:paraId="5FD5578E" w14:textId="77777777" w:rsidR="00D73460" w:rsidRPr="00DF6BDB" w:rsidDel="00D73460" w:rsidRDefault="00D73460" w:rsidP="00DF6BDB">
      <w:pPr>
        <w:spacing w:line="240" w:lineRule="auto"/>
        <w:rPr>
          <w:ins w:id="6236" w:author="Mohammad Nayeem Hasan" w:date="2024-07-18T15:21:00Z" w16du:dateUtc="2024-07-18T09:21:00Z"/>
          <w:rFonts w:ascii="Times New Roman" w:hAnsi="Times New Roman" w:cs="Times New Roman"/>
          <w:sz w:val="24"/>
          <w:szCs w:val="24"/>
          <w:rPrChange w:id="6237" w:author="Mohammad Nayeem Hasan" w:date="2024-07-18T16:12:00Z" w16du:dateUtc="2024-07-18T10:12:00Z">
            <w:rPr>
              <w:ins w:id="6238" w:author="Mohammad Nayeem Hasan" w:date="2024-07-18T15:21:00Z" w16du:dateUtc="2024-07-18T09:21:00Z"/>
              <w:rFonts w:ascii="Times New Roman" w:hAnsi="Times New Roman" w:cs="Times New Roman"/>
            </w:rPr>
          </w:rPrChange>
        </w:rPr>
        <w:sectPr w:rsidR="00D73460" w:rsidRPr="00DF6BDB" w:rsidDel="00D73460" w:rsidSect="00D73460">
          <w:pgSz w:w="15840" w:h="12240" w:orient="landscape"/>
          <w:pgMar w:top="1440" w:right="1440" w:bottom="1440" w:left="1440" w:header="720" w:footer="720" w:gutter="0"/>
          <w:cols w:space="720"/>
          <w:docGrid w:linePitch="360"/>
        </w:sectPr>
      </w:pPr>
      <w:ins w:id="6239" w:author="Mohammad Nayeem Hasan" w:date="2024-07-18T15:21:00Z" w16du:dateUtc="2024-07-18T09:21:00Z">
        <w:r w:rsidRPr="00DF6BDB" w:rsidDel="00D73460">
          <w:rPr>
            <w:rFonts w:ascii="Times New Roman" w:hAnsi="Times New Roman" w:cs="Times New Roman"/>
            <w:sz w:val="24"/>
            <w:szCs w:val="24"/>
            <w:rPrChange w:id="6240" w:author="Mohammad Nayeem Hasan" w:date="2024-07-18T16:12:00Z" w16du:dateUtc="2024-07-18T10:12:00Z">
              <w:rPr>
                <w:rFonts w:ascii="Times New Roman" w:hAnsi="Times New Roman" w:cs="Times New Roman"/>
                <w:sz w:val="16"/>
                <w:szCs w:val="16"/>
              </w:rPr>
            </w:rPrChange>
          </w:rPr>
          <w:t>Coff. =Coefficient</w:t>
        </w:r>
        <w:r w:rsidRPr="00DF6BDB" w:rsidDel="00D73460">
          <w:rPr>
            <w:rFonts w:ascii="Times New Roman" w:hAnsi="Times New Roman" w:cs="Times New Roman"/>
            <w:sz w:val="24"/>
            <w:szCs w:val="24"/>
            <w:rPrChange w:id="6241" w:author="Mohammad Nayeem Hasan" w:date="2024-07-18T16:12:00Z" w16du:dateUtc="2024-07-18T10:12:00Z">
              <w:rPr>
                <w:rFonts w:ascii="Times New Roman" w:hAnsi="Times New Roman" w:cs="Times New Roman"/>
                <w:sz w:val="16"/>
                <w:szCs w:val="16"/>
              </w:rPr>
            </w:rPrChange>
          </w:rPr>
          <w:tab/>
          <w:t xml:space="preserve"> E=Elasticity   CI=Concentration Index    C=Contribution     %C= Percentage Contribution</w:t>
        </w:r>
      </w:ins>
    </w:p>
    <w:p w14:paraId="32085D8B" w14:textId="77777777" w:rsidR="00D73460" w:rsidRPr="00DF6BDB" w:rsidDel="00D73460" w:rsidRDefault="00D73460" w:rsidP="00DF6BDB">
      <w:pPr>
        <w:spacing w:line="240" w:lineRule="auto"/>
        <w:rPr>
          <w:ins w:id="6242" w:author="Mohammad Nayeem Hasan" w:date="2024-07-18T15:21:00Z" w16du:dateUtc="2024-07-18T09:21:00Z"/>
          <w:rFonts w:ascii="Times New Roman" w:hAnsi="Times New Roman" w:cs="Times New Roman"/>
          <w:sz w:val="24"/>
          <w:szCs w:val="24"/>
        </w:rPr>
      </w:pPr>
      <w:ins w:id="6243" w:author="Mohammad Nayeem Hasan" w:date="2024-07-18T15:21:00Z" w16du:dateUtc="2024-07-18T09:21:00Z">
        <w:r w:rsidRPr="00DF6BDB" w:rsidDel="00D73460">
          <w:rPr>
            <w:rFonts w:ascii="Times New Roman" w:hAnsi="Times New Roman" w:cs="Times New Roman"/>
            <w:sz w:val="24"/>
            <w:szCs w:val="24"/>
          </w:rPr>
          <w:lastRenderedPageBreak/>
          <w:t>Supplementary files</w:t>
        </w:r>
      </w:ins>
    </w:p>
    <w:tbl>
      <w:tblPr>
        <w:tblStyle w:val="TableGrid"/>
        <w:tblW w:w="0" w:type="auto"/>
        <w:tblLook w:val="04A0" w:firstRow="1" w:lastRow="0" w:firstColumn="1" w:lastColumn="0" w:noHBand="0" w:noVBand="1"/>
      </w:tblPr>
      <w:tblGrid>
        <w:gridCol w:w="9350"/>
      </w:tblGrid>
      <w:tr w:rsidR="00D73460" w:rsidRPr="00DF6BDB" w:rsidDel="00D73460" w14:paraId="4E0DB3CB" w14:textId="77777777" w:rsidTr="00755549">
        <w:trPr>
          <w:ins w:id="6244" w:author="Mohammad Nayeem Hasan" w:date="2024-07-18T15:21:00Z"/>
        </w:trPr>
        <w:tc>
          <w:tcPr>
            <w:tcW w:w="9350" w:type="dxa"/>
          </w:tcPr>
          <w:p w14:paraId="05F97517" w14:textId="77777777" w:rsidR="00D73460" w:rsidRPr="00DF6BDB" w:rsidDel="00D73460" w:rsidRDefault="00D73460">
            <w:pPr>
              <w:spacing w:line="240" w:lineRule="auto"/>
              <w:jc w:val="center"/>
              <w:rPr>
                <w:ins w:id="6245" w:author="Mohammad Nayeem Hasan" w:date="2024-07-18T15:21:00Z" w16du:dateUtc="2024-07-18T09:21:00Z"/>
                <w:rFonts w:ascii="Times New Roman" w:hAnsi="Times New Roman" w:cs="Times New Roman"/>
                <w:sz w:val="24"/>
                <w:szCs w:val="24"/>
              </w:rPr>
              <w:pPrChange w:id="6246" w:author="Mohammad Nayeem Hasan" w:date="2024-07-18T16:13:00Z" w16du:dateUtc="2024-07-18T10:13:00Z">
                <w:pPr>
                  <w:spacing w:after="0" w:line="240" w:lineRule="auto"/>
                  <w:jc w:val="center"/>
                </w:pPr>
              </w:pPrChange>
            </w:pPr>
            <w:ins w:id="6247" w:author="Mohammad Nayeem Hasan" w:date="2024-07-18T15:21:00Z" w16du:dateUtc="2024-07-18T09:21:00Z">
              <w:r w:rsidRPr="00DF6BDB" w:rsidDel="00D73460">
                <w:rPr>
                  <w:rFonts w:ascii="Times New Roman" w:hAnsi="Times New Roman" w:cs="Times New Roman"/>
                  <w:noProof/>
                  <w:sz w:val="24"/>
                  <w:szCs w:val="24"/>
                </w:rPr>
                <w:drawing>
                  <wp:inline distT="0" distB="0" distL="0" distR="0" wp14:anchorId="35279041" wp14:editId="49D5E08F">
                    <wp:extent cx="4914900" cy="3440429"/>
                    <wp:effectExtent l="0" t="0" r="0" b="8255"/>
                    <wp:docPr id="561956274" name="Picture 561956274"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ins>
          </w:p>
        </w:tc>
      </w:tr>
      <w:tr w:rsidR="00D73460" w:rsidRPr="00DF6BDB" w:rsidDel="00D73460" w14:paraId="5A385A32" w14:textId="77777777" w:rsidTr="00755549">
        <w:trPr>
          <w:ins w:id="6248" w:author="Mohammad Nayeem Hasan" w:date="2024-07-18T15:21:00Z"/>
        </w:trPr>
        <w:tc>
          <w:tcPr>
            <w:tcW w:w="9350" w:type="dxa"/>
          </w:tcPr>
          <w:p w14:paraId="7EB754AD" w14:textId="77777777" w:rsidR="00D73460" w:rsidRPr="00DF6BDB" w:rsidDel="00D73460" w:rsidRDefault="00D73460">
            <w:pPr>
              <w:spacing w:line="240" w:lineRule="auto"/>
              <w:jc w:val="center"/>
              <w:rPr>
                <w:ins w:id="6249" w:author="Mohammad Nayeem Hasan" w:date="2024-07-18T15:21:00Z" w16du:dateUtc="2024-07-18T09:21:00Z"/>
                <w:rFonts w:ascii="Times New Roman" w:hAnsi="Times New Roman" w:cs="Times New Roman"/>
                <w:noProof/>
                <w:sz w:val="24"/>
                <w:szCs w:val="24"/>
              </w:rPr>
              <w:pPrChange w:id="6250" w:author="Mohammad Nayeem Hasan" w:date="2024-07-18T16:13:00Z" w16du:dateUtc="2024-07-18T10:13:00Z">
                <w:pPr>
                  <w:spacing w:after="0" w:line="240" w:lineRule="auto"/>
                  <w:jc w:val="center"/>
                </w:pPr>
              </w:pPrChange>
            </w:pPr>
            <w:ins w:id="6251" w:author="Mohammad Nayeem Hasan" w:date="2024-07-18T15:21:00Z" w16du:dateUtc="2024-07-18T09:21:00Z">
              <w:r w:rsidRPr="00DF6BDB" w:rsidDel="00D73460">
                <w:rPr>
                  <w:rFonts w:ascii="Times New Roman" w:hAnsi="Times New Roman" w:cs="Times New Roman"/>
                  <w:sz w:val="24"/>
                  <w:szCs w:val="24"/>
                </w:rPr>
                <w:t>MICS 2019</w:t>
              </w:r>
            </w:ins>
          </w:p>
        </w:tc>
      </w:tr>
    </w:tbl>
    <w:p w14:paraId="45E42250" w14:textId="77777777" w:rsidR="00D73460" w:rsidRPr="00DF6BDB" w:rsidDel="00D73460" w:rsidRDefault="00D73460" w:rsidP="00DF6BDB">
      <w:pPr>
        <w:spacing w:line="240" w:lineRule="auto"/>
        <w:rPr>
          <w:ins w:id="6252" w:author="Mohammad Nayeem Hasan" w:date="2024-07-18T15:21:00Z" w16du:dateUtc="2024-07-18T09:21:00Z"/>
          <w:rFonts w:ascii="Times New Roman" w:hAnsi="Times New Roman" w:cs="Times New Roman"/>
          <w:bCs/>
          <w:sz w:val="24"/>
          <w:szCs w:val="24"/>
        </w:rPr>
      </w:pPr>
      <w:ins w:id="6253" w:author="Mohammad Nayeem Hasan" w:date="2024-07-18T15:21:00Z" w16du:dateUtc="2024-07-18T09:21:00Z">
        <w:r w:rsidRPr="00DF6BDB" w:rsidDel="00D73460">
          <w:rPr>
            <w:rFonts w:ascii="Times New Roman" w:hAnsi="Times New Roman" w:cs="Times New Roman"/>
            <w:bCs/>
            <w:sz w:val="24"/>
            <w:szCs w:val="24"/>
          </w:rPr>
          <w:t>Figure S1. Categories of E. coli contaminations in unweighted and propensity score-weighted samples with Standardized mean differences (SMD) in household drinking water in Bangladesh</w:t>
        </w:r>
      </w:ins>
    </w:p>
    <w:p w14:paraId="5C05394B" w14:textId="77777777" w:rsidR="00D73460" w:rsidRPr="00DF6BDB" w:rsidDel="00D73460" w:rsidRDefault="00D73460" w:rsidP="00DF6BDB">
      <w:pPr>
        <w:spacing w:line="240" w:lineRule="auto"/>
        <w:rPr>
          <w:ins w:id="6254" w:author="Mohammad Nayeem Hasan" w:date="2024-07-18T15:21:00Z" w16du:dateUtc="2024-07-18T09:21:00Z"/>
          <w:rFonts w:ascii="Times New Roman" w:hAnsi="Times New Roman" w:cs="Times New Roman"/>
          <w:sz w:val="24"/>
          <w:szCs w:val="24"/>
        </w:rPr>
      </w:pPr>
    </w:p>
    <w:p w14:paraId="4F73D11B" w14:textId="77777777" w:rsidR="00D73460" w:rsidRPr="00DF6BDB" w:rsidRDefault="00D73460" w:rsidP="00DF6BDB">
      <w:pPr>
        <w:spacing w:line="240" w:lineRule="auto"/>
        <w:rPr>
          <w:ins w:id="6255" w:author="Mohammad Nayeem Hasan" w:date="2024-07-18T15:21:00Z" w16du:dateUtc="2024-07-18T09:21:00Z"/>
          <w:rFonts w:ascii="Times New Roman" w:hAnsi="Times New Roman" w:cs="Times New Roman"/>
          <w:sz w:val="24"/>
          <w:szCs w:val="24"/>
          <w:rPrChange w:id="6256" w:author="Mohammad Nayeem Hasan" w:date="2024-07-18T16:12:00Z" w16du:dateUtc="2024-07-18T10:12:00Z">
            <w:rPr>
              <w:ins w:id="6257" w:author="Mohammad Nayeem Hasan" w:date="2024-07-18T15:21:00Z" w16du:dateUtc="2024-07-18T09:21:00Z"/>
            </w:rPr>
          </w:rPrChange>
        </w:rPr>
      </w:pPr>
    </w:p>
    <w:p w14:paraId="2DEA9216" w14:textId="5B65203E" w:rsidR="007F7F1D" w:rsidRPr="00DF6BDB" w:rsidDel="00D73460" w:rsidRDefault="007F7F1D">
      <w:pPr>
        <w:spacing w:line="240" w:lineRule="auto"/>
        <w:rPr>
          <w:del w:id="6258" w:author="Mohammad Nayeem Hasan" w:date="2024-07-18T15:20:00Z" w16du:dateUtc="2024-07-18T09:20:00Z"/>
          <w:rFonts w:ascii="Times New Roman" w:hAnsi="Times New Roman" w:cs="Times New Roman"/>
          <w:b/>
          <w:sz w:val="24"/>
          <w:szCs w:val="24"/>
        </w:rPr>
      </w:pPr>
      <w:del w:id="6259" w:author="Mohammad Nayeem Hasan" w:date="2024-07-18T15:20:00Z" w16du:dateUtc="2024-07-18T09:20:00Z">
        <w:r w:rsidRPr="00DF6BDB" w:rsidDel="00D73460">
          <w:rPr>
            <w:rFonts w:ascii="Times New Roman" w:hAnsi="Times New Roman" w:cs="Times New Roman"/>
            <w:b/>
            <w:sz w:val="24"/>
            <w:szCs w:val="24"/>
          </w:rPr>
          <w:delText xml:space="preserve">E. coli contamination in household drinking water </w:delText>
        </w:r>
      </w:del>
      <w:del w:id="6260" w:author="Mohammad Nayeem Hasan" w:date="2024-07-18T13:10:00Z" w16du:dateUtc="2024-07-18T07:10:00Z">
        <w:r w:rsidRPr="00DF6BDB" w:rsidDel="00CE45D1">
          <w:rPr>
            <w:rFonts w:ascii="Times New Roman" w:hAnsi="Times New Roman" w:cs="Times New Roman"/>
            <w:b/>
            <w:sz w:val="24"/>
            <w:szCs w:val="24"/>
          </w:rPr>
          <w:delText xml:space="preserve">and </w:delText>
        </w:r>
      </w:del>
      <w:del w:id="6261" w:author="Mohammad Nayeem Hasan" w:date="2024-07-18T12:09:00Z" w16du:dateUtc="2024-07-18T06:09:00Z">
        <w:r w:rsidRPr="00DF6BDB" w:rsidDel="005425FE">
          <w:rPr>
            <w:rFonts w:ascii="Times New Roman" w:hAnsi="Times New Roman" w:cs="Times New Roman"/>
            <w:b/>
            <w:sz w:val="24"/>
            <w:szCs w:val="24"/>
          </w:rPr>
          <w:delText>residence-related d</w:delText>
        </w:r>
        <w:r w:rsidR="00CB660D" w:rsidRPr="00DF6BDB" w:rsidDel="005425FE">
          <w:rPr>
            <w:rFonts w:ascii="Times New Roman" w:hAnsi="Times New Roman" w:cs="Times New Roman"/>
            <w:b/>
            <w:sz w:val="24"/>
            <w:szCs w:val="24"/>
          </w:rPr>
          <w:delText>isparities</w:delText>
        </w:r>
      </w:del>
      <w:del w:id="6262" w:author="Mohammad Nayeem Hasan" w:date="2024-07-18T11:46:00Z" w16du:dateUtc="2024-07-18T05:46:00Z">
        <w:r w:rsidRPr="00DF6BDB" w:rsidDel="009066D6">
          <w:rPr>
            <w:rFonts w:ascii="Times New Roman" w:hAnsi="Times New Roman" w:cs="Times New Roman"/>
            <w:b/>
            <w:sz w:val="24"/>
            <w:szCs w:val="24"/>
          </w:rPr>
          <w:delText xml:space="preserve"> </w:delText>
        </w:r>
      </w:del>
      <w:del w:id="6263" w:author="Mohammad Nayeem Hasan" w:date="2024-07-18T11:45:00Z" w16du:dateUtc="2024-07-18T05:45:00Z">
        <w:r w:rsidRPr="00DF6BDB" w:rsidDel="009066D6">
          <w:rPr>
            <w:rFonts w:ascii="Times New Roman" w:hAnsi="Times New Roman" w:cs="Times New Roman"/>
            <w:b/>
            <w:sz w:val="24"/>
            <w:szCs w:val="24"/>
          </w:rPr>
          <w:delText xml:space="preserve">in the risk factors </w:delText>
        </w:r>
      </w:del>
      <w:del w:id="6264" w:author="Mohammad Nayeem Hasan" w:date="2024-07-18T11:44:00Z" w16du:dateUtc="2024-07-18T05:44:00Z">
        <w:r w:rsidRPr="00DF6BDB" w:rsidDel="009066D6">
          <w:rPr>
            <w:rFonts w:ascii="Times New Roman" w:hAnsi="Times New Roman" w:cs="Times New Roman"/>
            <w:b/>
            <w:sz w:val="24"/>
            <w:szCs w:val="24"/>
          </w:rPr>
          <w:delText>for diarrhea in Bangladeshi children under five years old</w:delText>
        </w:r>
      </w:del>
    </w:p>
    <w:p w14:paraId="0642FD16" w14:textId="445D49D6" w:rsidR="00E37857" w:rsidRPr="00DF6BDB" w:rsidDel="00D73460" w:rsidRDefault="00187B0F">
      <w:pPr>
        <w:spacing w:line="240" w:lineRule="auto"/>
        <w:rPr>
          <w:del w:id="6265" w:author="Mohammad Nayeem Hasan" w:date="2024-07-18T15:20:00Z" w16du:dateUtc="2024-07-18T09:20:00Z"/>
          <w:rFonts w:ascii="Times New Roman" w:hAnsi="Times New Roman" w:cs="Times New Roman"/>
          <w:sz w:val="24"/>
          <w:szCs w:val="24"/>
        </w:rPr>
      </w:pPr>
      <w:del w:id="6266" w:author="Mohammad Nayeem Hasan" w:date="2024-07-18T15:20:00Z" w16du:dateUtc="2024-07-18T09:20:00Z">
        <w:r w:rsidRPr="00DF6BDB" w:rsidDel="00D73460">
          <w:rPr>
            <w:rFonts w:ascii="Times New Roman" w:hAnsi="Times New Roman" w:cs="Times New Roman"/>
            <w:sz w:val="24"/>
            <w:szCs w:val="24"/>
          </w:rPr>
          <w:delText>Mohammad Nayeem Hasan</w:delText>
        </w:r>
        <w:r w:rsidRPr="00DF6BDB" w:rsidDel="00D73460">
          <w:rPr>
            <w:rFonts w:ascii="Times New Roman" w:hAnsi="Times New Roman" w:cs="Times New Roman"/>
            <w:sz w:val="24"/>
            <w:szCs w:val="24"/>
            <w:vertAlign w:val="superscript"/>
          </w:rPr>
          <w:delText>1</w:delText>
        </w:r>
        <w:r w:rsidRPr="00DF6BDB" w:rsidDel="00D73460">
          <w:rPr>
            <w:rFonts w:ascii="Times New Roman" w:hAnsi="Times New Roman" w:cs="Times New Roman"/>
            <w:sz w:val="24"/>
            <w:szCs w:val="24"/>
          </w:rPr>
          <w:delText xml:space="preserve">, </w:delText>
        </w:r>
      </w:del>
      <w:del w:id="6267" w:author="Mohammad Nayeem Hasan" w:date="2024-07-18T12:21:00Z" w16du:dateUtc="2024-07-18T06:21:00Z">
        <w:r w:rsidRPr="00DF6BDB" w:rsidDel="007B0F7D">
          <w:rPr>
            <w:rFonts w:ascii="Times New Roman" w:hAnsi="Times New Roman" w:cs="Times New Roman"/>
            <w:sz w:val="24"/>
            <w:szCs w:val="24"/>
          </w:rPr>
          <w:delText>Muhammad Abdul Baker Chowdhury</w:delText>
        </w:r>
        <w:r w:rsidRPr="00DF6BDB" w:rsidDel="007B0F7D">
          <w:rPr>
            <w:rFonts w:ascii="Times New Roman" w:hAnsi="Times New Roman" w:cs="Times New Roman"/>
            <w:sz w:val="24"/>
            <w:szCs w:val="24"/>
            <w:vertAlign w:val="superscript"/>
          </w:rPr>
          <w:delText>2</w:delText>
        </w:r>
        <w:r w:rsidRPr="00DF6BDB" w:rsidDel="007B0F7D">
          <w:rPr>
            <w:rFonts w:ascii="Times New Roman" w:hAnsi="Times New Roman" w:cs="Times New Roman"/>
            <w:sz w:val="24"/>
            <w:szCs w:val="24"/>
          </w:rPr>
          <w:delText xml:space="preserve">, </w:delText>
        </w:r>
      </w:del>
      <w:del w:id="6268" w:author="Mohammad Nayeem Hasan" w:date="2024-07-18T15:20:00Z" w16du:dateUtc="2024-07-18T09:20:00Z">
        <w:r w:rsidRPr="00DF6BDB" w:rsidDel="00D73460">
          <w:rPr>
            <w:rFonts w:ascii="Times New Roman" w:hAnsi="Times New Roman" w:cs="Times New Roman"/>
            <w:sz w:val="24"/>
            <w:szCs w:val="24"/>
          </w:rPr>
          <w:delText>Maya Biswas</w:delText>
        </w:r>
        <w:r w:rsidRPr="00DF6BDB" w:rsidDel="00D73460">
          <w:rPr>
            <w:rFonts w:ascii="Times New Roman" w:hAnsi="Times New Roman" w:cs="Times New Roman"/>
            <w:sz w:val="24"/>
            <w:szCs w:val="24"/>
            <w:vertAlign w:val="superscript"/>
          </w:rPr>
          <w:delText>1</w:delText>
        </w:r>
        <w:r w:rsidRPr="00DF6BDB" w:rsidDel="00D73460">
          <w:rPr>
            <w:rFonts w:ascii="Times New Roman" w:hAnsi="Times New Roman" w:cs="Times New Roman"/>
            <w:sz w:val="24"/>
            <w:szCs w:val="24"/>
          </w:rPr>
          <w:delText>, Moumita Paul</w:delText>
        </w:r>
        <w:r w:rsidRPr="00DF6BDB" w:rsidDel="00D73460">
          <w:rPr>
            <w:rFonts w:ascii="Times New Roman" w:hAnsi="Times New Roman" w:cs="Times New Roman"/>
            <w:sz w:val="24"/>
            <w:szCs w:val="24"/>
            <w:vertAlign w:val="superscript"/>
          </w:rPr>
          <w:delText>1</w:delText>
        </w:r>
        <w:r w:rsidR="00A6579C" w:rsidRPr="00DF6BDB" w:rsidDel="00D73460">
          <w:rPr>
            <w:rFonts w:ascii="Times New Roman" w:hAnsi="Times New Roman" w:cs="Times New Roman"/>
            <w:sz w:val="24"/>
            <w:szCs w:val="24"/>
          </w:rPr>
          <w:delText xml:space="preserve">, </w:delText>
        </w:r>
      </w:del>
      <w:del w:id="6269" w:author="Mohammad Nayeem Hasan" w:date="2024-07-18T12:21:00Z" w16du:dateUtc="2024-07-18T06:21:00Z">
        <w:r w:rsidR="00A6579C" w:rsidRPr="00DF6BDB" w:rsidDel="007B0F7D">
          <w:rPr>
            <w:rFonts w:ascii="Times New Roman" w:hAnsi="Times New Roman" w:cs="Times New Roman"/>
            <w:sz w:val="24"/>
            <w:szCs w:val="24"/>
          </w:rPr>
          <w:delText>A.T.M. Shariful Alam</w:delText>
        </w:r>
        <w:r w:rsidR="00E37857" w:rsidRPr="00DF6BDB" w:rsidDel="007B0F7D">
          <w:rPr>
            <w:rFonts w:ascii="Times New Roman" w:hAnsi="Times New Roman" w:cs="Times New Roman"/>
            <w:sz w:val="24"/>
            <w:szCs w:val="24"/>
            <w:vertAlign w:val="superscript"/>
          </w:rPr>
          <w:delText>1</w:delText>
        </w:r>
        <w:r w:rsidR="00E37857" w:rsidRPr="00DF6BDB" w:rsidDel="007B0F7D">
          <w:rPr>
            <w:rFonts w:ascii="Times New Roman" w:hAnsi="Times New Roman" w:cs="Times New Roman"/>
            <w:sz w:val="24"/>
            <w:szCs w:val="24"/>
          </w:rPr>
          <w:delText xml:space="preserve">, </w:delText>
        </w:r>
      </w:del>
      <w:del w:id="6270" w:author="Mohammad Nayeem Hasan" w:date="2024-07-18T15:20:00Z" w16du:dateUtc="2024-07-18T09:20:00Z">
        <w:r w:rsidR="00E37857" w:rsidRPr="00DF6BDB" w:rsidDel="00D73460">
          <w:rPr>
            <w:rFonts w:ascii="Times New Roman" w:hAnsi="Times New Roman" w:cs="Times New Roman"/>
            <w:sz w:val="24"/>
            <w:szCs w:val="24"/>
          </w:rPr>
          <w:delText>Md Jamal Uddin</w:delText>
        </w:r>
        <w:r w:rsidR="00E37857" w:rsidRPr="00DF6BDB" w:rsidDel="00D73460">
          <w:rPr>
            <w:rFonts w:ascii="Times New Roman" w:hAnsi="Times New Roman" w:cs="Times New Roman"/>
            <w:sz w:val="24"/>
            <w:szCs w:val="24"/>
            <w:vertAlign w:val="superscript"/>
          </w:rPr>
          <w:delText>1</w:delText>
        </w:r>
        <w:r w:rsidR="001D3E62" w:rsidRPr="00DF6BDB" w:rsidDel="00D73460">
          <w:rPr>
            <w:rFonts w:ascii="Times New Roman" w:hAnsi="Times New Roman" w:cs="Times New Roman"/>
            <w:sz w:val="24"/>
            <w:szCs w:val="24"/>
            <w:vertAlign w:val="superscript"/>
          </w:rPr>
          <w:delText>,3</w:delText>
        </w:r>
        <w:r w:rsidR="00D107E0" w:rsidRPr="00DF6BDB" w:rsidDel="00D73460">
          <w:rPr>
            <w:rFonts w:ascii="Times New Roman" w:hAnsi="Times New Roman" w:cs="Times New Roman"/>
            <w:sz w:val="24"/>
            <w:szCs w:val="24"/>
            <w:vertAlign w:val="superscript"/>
          </w:rPr>
          <w:delText>*</w:delText>
        </w:r>
      </w:del>
    </w:p>
    <w:p w14:paraId="5D5DF4D9" w14:textId="07D3ED39" w:rsidR="00187B0F" w:rsidRPr="00DF6BDB" w:rsidDel="00D73460" w:rsidRDefault="001D3E62">
      <w:pPr>
        <w:spacing w:line="240" w:lineRule="auto"/>
        <w:ind w:firstLine="720"/>
        <w:rPr>
          <w:del w:id="6271" w:author="Mohammad Nayeem Hasan" w:date="2024-07-18T15:20:00Z" w16du:dateUtc="2024-07-18T09:20:00Z"/>
          <w:rFonts w:ascii="Times New Roman" w:hAnsi="Times New Roman" w:cs="Times New Roman"/>
          <w:sz w:val="24"/>
          <w:szCs w:val="24"/>
        </w:rPr>
      </w:pPr>
      <w:del w:id="6272" w:author="Mohammad Nayeem Hasan" w:date="2024-07-18T15:20:00Z" w16du:dateUtc="2024-07-18T09:20:00Z">
        <w:r w:rsidRPr="00DF6BDB" w:rsidDel="00D73460">
          <w:rPr>
            <w:rFonts w:ascii="Times New Roman" w:hAnsi="Times New Roman" w:cs="Times New Roman"/>
            <w:sz w:val="24"/>
            <w:szCs w:val="24"/>
            <w:vertAlign w:val="superscript"/>
          </w:rPr>
          <w:delText xml:space="preserve">1 </w:delText>
        </w:r>
        <w:r w:rsidR="00187B0F" w:rsidRPr="00DF6BDB" w:rsidDel="00D73460">
          <w:rPr>
            <w:rFonts w:ascii="Times New Roman" w:hAnsi="Times New Roman" w:cs="Times New Roman"/>
            <w:sz w:val="24"/>
            <w:szCs w:val="24"/>
          </w:rPr>
          <w:delText>Department of Statistics, Shahjalal University of Science &amp; Technology, Sylhet-3114, Bangladesh</w:delText>
        </w:r>
      </w:del>
    </w:p>
    <w:p w14:paraId="78871DCB" w14:textId="04F10C05" w:rsidR="00187B0F" w:rsidRPr="00DF6BDB" w:rsidDel="00D73460" w:rsidRDefault="001D3E62">
      <w:pPr>
        <w:spacing w:line="240" w:lineRule="auto"/>
        <w:ind w:firstLine="720"/>
        <w:rPr>
          <w:del w:id="6273" w:author="Mohammad Nayeem Hasan" w:date="2024-07-18T15:20:00Z" w16du:dateUtc="2024-07-18T09:20:00Z"/>
          <w:rFonts w:ascii="Times New Roman" w:hAnsi="Times New Roman" w:cs="Times New Roman"/>
          <w:sz w:val="24"/>
          <w:szCs w:val="24"/>
        </w:rPr>
      </w:pPr>
      <w:del w:id="6274" w:author="Mohammad Nayeem Hasan" w:date="2024-07-18T15:20:00Z" w16du:dateUtc="2024-07-18T09:20:00Z">
        <w:r w:rsidRPr="00DF6BDB" w:rsidDel="00D73460">
          <w:rPr>
            <w:rFonts w:ascii="Times New Roman" w:hAnsi="Times New Roman" w:cs="Times New Roman"/>
            <w:sz w:val="24"/>
            <w:szCs w:val="24"/>
            <w:vertAlign w:val="superscript"/>
          </w:rPr>
          <w:delText>2</w:delText>
        </w:r>
        <w:r w:rsidRPr="00DF6BDB" w:rsidDel="00D73460">
          <w:rPr>
            <w:rFonts w:ascii="Times New Roman" w:hAnsi="Times New Roman" w:cs="Times New Roman"/>
            <w:sz w:val="24"/>
            <w:szCs w:val="24"/>
          </w:rPr>
          <w:delText xml:space="preserve"> </w:delText>
        </w:r>
        <w:r w:rsidR="00187B0F" w:rsidRPr="00DF6BDB" w:rsidDel="00D73460">
          <w:rPr>
            <w:rFonts w:ascii="Times New Roman" w:hAnsi="Times New Roman" w:cs="Times New Roman"/>
            <w:sz w:val="24"/>
            <w:szCs w:val="24"/>
          </w:rPr>
          <w:delText xml:space="preserve">Department of Emergency Medicine, University of Florida College of Medicine, Gainesville, FL, USA. </w:delText>
        </w:r>
      </w:del>
    </w:p>
    <w:p w14:paraId="467FCD6F" w14:textId="27A46B6C" w:rsidR="00331691" w:rsidRPr="00DF6BDB" w:rsidDel="00D73460" w:rsidRDefault="001D3E62">
      <w:pPr>
        <w:spacing w:line="240" w:lineRule="auto"/>
        <w:ind w:firstLine="720"/>
        <w:rPr>
          <w:del w:id="6275" w:author="Mohammad Nayeem Hasan" w:date="2024-07-18T15:20:00Z" w16du:dateUtc="2024-07-18T09:20:00Z"/>
          <w:rFonts w:ascii="Times New Roman" w:hAnsi="Times New Roman" w:cs="Times New Roman"/>
          <w:sz w:val="24"/>
          <w:szCs w:val="24"/>
        </w:rPr>
      </w:pPr>
      <w:del w:id="6276" w:author="Mohammad Nayeem Hasan" w:date="2024-07-18T15:20:00Z" w16du:dateUtc="2024-07-18T09:20:00Z">
        <w:r w:rsidRPr="00DF6BDB" w:rsidDel="00D73460">
          <w:rPr>
            <w:rFonts w:ascii="Times New Roman" w:hAnsi="Times New Roman" w:cs="Times New Roman"/>
            <w:sz w:val="24"/>
            <w:szCs w:val="24"/>
            <w:vertAlign w:val="superscript"/>
          </w:rPr>
          <w:delText>3</w:delText>
        </w:r>
        <w:r w:rsidRPr="00DF6BDB" w:rsidDel="00D73460">
          <w:rPr>
            <w:rFonts w:ascii="Times New Roman" w:hAnsi="Times New Roman" w:cs="Times New Roman"/>
            <w:sz w:val="24"/>
            <w:szCs w:val="24"/>
          </w:rPr>
          <w:delText xml:space="preserve"> </w:delText>
        </w:r>
        <w:r w:rsidR="00D107E0" w:rsidRPr="00DF6BDB" w:rsidDel="00D73460">
          <w:rPr>
            <w:rFonts w:ascii="Times New Roman" w:hAnsi="Times New Roman" w:cs="Times New Roman"/>
            <w:sz w:val="24"/>
            <w:szCs w:val="24"/>
          </w:rPr>
          <w:delText>Department of General Educational and Development, Daffodil International University, Dhaka, Bangladesh</w:delText>
        </w:r>
      </w:del>
    </w:p>
    <w:p w14:paraId="2FF9025A" w14:textId="6473D00E" w:rsidR="00331691" w:rsidRPr="00DF6BDB" w:rsidDel="00D73460" w:rsidRDefault="00331691">
      <w:pPr>
        <w:spacing w:line="240" w:lineRule="auto"/>
        <w:ind w:firstLine="720"/>
        <w:jc w:val="both"/>
        <w:rPr>
          <w:del w:id="6277" w:author="Mohammad Nayeem Hasan" w:date="2024-07-18T15:20:00Z" w16du:dateUtc="2024-07-18T09:20:00Z"/>
          <w:rFonts w:ascii="Times New Roman" w:hAnsi="Times New Roman" w:cs="Times New Roman"/>
          <w:sz w:val="24"/>
          <w:szCs w:val="24"/>
        </w:rPr>
      </w:pPr>
      <w:del w:id="6278" w:author="Mohammad Nayeem Hasan" w:date="2024-07-18T15:20:00Z" w16du:dateUtc="2024-07-18T09:20:00Z">
        <w:r w:rsidRPr="00DF6BDB" w:rsidDel="00D73460">
          <w:rPr>
            <w:rFonts w:ascii="Times New Roman" w:hAnsi="Times New Roman" w:cs="Times New Roman"/>
            <w:sz w:val="24"/>
            <w:szCs w:val="24"/>
          </w:rPr>
          <w:delText xml:space="preserve">*Corresponding Author: </w:delText>
        </w:r>
        <w:r w:rsidR="00A57C25" w:rsidRPr="00DF6BDB" w:rsidDel="00D73460">
          <w:rPr>
            <w:rFonts w:ascii="Times New Roman" w:hAnsi="Times New Roman" w:cs="Times New Roman"/>
            <w:sz w:val="24"/>
            <w:szCs w:val="24"/>
          </w:rPr>
          <w:delText>Md Jamal Uddin</w:delText>
        </w:r>
        <w:r w:rsidRPr="00DF6BDB" w:rsidDel="00D73460">
          <w:rPr>
            <w:rFonts w:ascii="Times New Roman" w:hAnsi="Times New Roman" w:cs="Times New Roman"/>
            <w:sz w:val="24"/>
            <w:szCs w:val="24"/>
          </w:rPr>
          <w:delText>;</w:delText>
        </w:r>
        <w:r w:rsidR="0044623D" w:rsidRPr="00DF6BDB" w:rsidDel="00D73460">
          <w:rPr>
            <w:rFonts w:ascii="Times New Roman" w:hAnsi="Times New Roman" w:cs="Times New Roman"/>
            <w:sz w:val="24"/>
            <w:szCs w:val="24"/>
            <w:rPrChange w:id="6279" w:author="Mohammad Nayeem Hasan" w:date="2024-07-18T16:12:00Z" w16du:dateUtc="2024-07-18T10:12:00Z">
              <w:rPr/>
            </w:rPrChange>
          </w:rPr>
          <w:delText xml:space="preserve"> </w:delText>
        </w:r>
        <w:r w:rsidRPr="00DF6BDB" w:rsidDel="00D73460">
          <w:rPr>
            <w:rFonts w:ascii="Times New Roman" w:hAnsi="Times New Roman" w:cs="Times New Roman"/>
            <w:sz w:val="24"/>
            <w:szCs w:val="24"/>
            <w:rPrChange w:id="6280" w:author="Mohammad Nayeem Hasan" w:date="2024-07-18T16:12:00Z" w16du:dateUtc="2024-07-18T10:12:00Z">
              <w:rPr/>
            </w:rPrChange>
          </w:rPr>
          <w:fldChar w:fldCharType="begin"/>
        </w:r>
        <w:r w:rsidRPr="00DF6BDB" w:rsidDel="00D73460">
          <w:rPr>
            <w:rFonts w:ascii="Times New Roman" w:hAnsi="Times New Roman" w:cs="Times New Roman"/>
            <w:sz w:val="24"/>
            <w:szCs w:val="24"/>
            <w:rPrChange w:id="6281" w:author="Mohammad Nayeem Hasan" w:date="2024-07-18T16:12:00Z" w16du:dateUtc="2024-07-18T10:12:00Z">
              <w:rPr/>
            </w:rPrChange>
          </w:rPr>
          <w:delInstrText>HYPERLINK "mailto:jamal-sta@sust.edu"</w:delInstrText>
        </w:r>
        <w:r w:rsidRPr="00A54B7D" w:rsidDel="00D73460">
          <w:rPr>
            <w:rFonts w:ascii="Times New Roman" w:hAnsi="Times New Roman" w:cs="Times New Roman"/>
            <w:sz w:val="24"/>
            <w:szCs w:val="24"/>
          </w:rPr>
        </w:r>
        <w:r w:rsidRPr="00DF6BDB" w:rsidDel="00D73460">
          <w:rPr>
            <w:rFonts w:ascii="Times New Roman" w:hAnsi="Times New Roman" w:cs="Times New Roman"/>
            <w:sz w:val="24"/>
            <w:szCs w:val="24"/>
            <w:rPrChange w:id="6282" w:author="Mohammad Nayeem Hasan" w:date="2024-07-18T16:12:00Z" w16du:dateUtc="2024-07-18T10:12:00Z">
              <w:rPr>
                <w:rStyle w:val="Hyperlink"/>
                <w:rFonts w:ascii="Times New Roman" w:hAnsi="Times New Roman" w:cs="Times New Roman"/>
                <w:sz w:val="24"/>
                <w:szCs w:val="24"/>
              </w:rPr>
            </w:rPrChange>
          </w:rPr>
          <w:fldChar w:fldCharType="separate"/>
        </w:r>
        <w:r w:rsidR="0044623D" w:rsidRPr="00DF6BDB" w:rsidDel="00D73460">
          <w:rPr>
            <w:rStyle w:val="Hyperlink"/>
            <w:rFonts w:ascii="Times New Roman" w:hAnsi="Times New Roman" w:cs="Times New Roman"/>
            <w:sz w:val="24"/>
            <w:szCs w:val="24"/>
          </w:rPr>
          <w:delText>jamal-sta@sust.edu</w:delText>
        </w:r>
        <w:r w:rsidRPr="00DF6BDB" w:rsidDel="00D73460">
          <w:rPr>
            <w:rStyle w:val="Hyperlink"/>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Department of Statistics, Shahjalal University of Science and Technology, Sylhet 3114, Bangladesh.</w:delText>
        </w:r>
      </w:del>
    </w:p>
    <w:p w14:paraId="5A207F52" w14:textId="4A019369" w:rsidR="0044623D" w:rsidRPr="00DF6BDB" w:rsidDel="00D73460" w:rsidRDefault="0044623D">
      <w:pPr>
        <w:spacing w:line="240" w:lineRule="auto"/>
        <w:rPr>
          <w:del w:id="6283" w:author="Mohammad Nayeem Hasan" w:date="2024-07-18T15:20:00Z" w16du:dateUtc="2024-07-18T09:20:00Z"/>
          <w:rFonts w:ascii="Times New Roman" w:hAnsi="Times New Roman" w:cs="Times New Roman"/>
          <w:b/>
          <w:bCs/>
          <w:sz w:val="24"/>
          <w:szCs w:val="24"/>
        </w:rPr>
      </w:pPr>
    </w:p>
    <w:p w14:paraId="74F54AD4" w14:textId="3980F352" w:rsidR="003B4B33" w:rsidRPr="00DF6BDB" w:rsidDel="00D73460" w:rsidRDefault="003B4B33">
      <w:pPr>
        <w:spacing w:line="240" w:lineRule="auto"/>
        <w:rPr>
          <w:del w:id="6284" w:author="Mohammad Nayeem Hasan" w:date="2024-07-18T15:20:00Z" w16du:dateUtc="2024-07-18T09:20:00Z"/>
          <w:rFonts w:ascii="Times New Roman" w:hAnsi="Times New Roman" w:cs="Times New Roman"/>
          <w:b/>
          <w:bCs/>
          <w:sz w:val="24"/>
          <w:szCs w:val="24"/>
        </w:rPr>
      </w:pPr>
    </w:p>
    <w:p w14:paraId="0BD3FC79" w14:textId="230351E7" w:rsidR="003B4B33" w:rsidRPr="00DF6BDB" w:rsidDel="00D73460" w:rsidRDefault="003B4B33">
      <w:pPr>
        <w:spacing w:line="240" w:lineRule="auto"/>
        <w:rPr>
          <w:del w:id="6285" w:author="Mohammad Nayeem Hasan" w:date="2024-07-18T15:20:00Z" w16du:dateUtc="2024-07-18T09:20:00Z"/>
          <w:rFonts w:ascii="Times New Roman" w:hAnsi="Times New Roman" w:cs="Times New Roman"/>
          <w:sz w:val="24"/>
          <w:szCs w:val="24"/>
        </w:rPr>
      </w:pPr>
    </w:p>
    <w:p w14:paraId="56BF38C1" w14:textId="5169DED6" w:rsidR="003B4B33" w:rsidRPr="00DF6BDB" w:rsidDel="00D73460" w:rsidRDefault="003B4B33">
      <w:pPr>
        <w:spacing w:line="240" w:lineRule="auto"/>
        <w:rPr>
          <w:del w:id="6286" w:author="Mohammad Nayeem Hasan" w:date="2024-07-18T15:20:00Z" w16du:dateUtc="2024-07-18T09:20:00Z"/>
          <w:rFonts w:ascii="Times New Roman" w:hAnsi="Times New Roman" w:cs="Times New Roman"/>
          <w:sz w:val="24"/>
          <w:szCs w:val="24"/>
        </w:rPr>
      </w:pPr>
    </w:p>
    <w:p w14:paraId="758C32E5" w14:textId="6596A25D" w:rsidR="003B4B33" w:rsidRPr="00DF6BDB" w:rsidDel="00D73460" w:rsidRDefault="003B4B33">
      <w:pPr>
        <w:spacing w:line="240" w:lineRule="auto"/>
        <w:rPr>
          <w:del w:id="6287" w:author="Mohammad Nayeem Hasan" w:date="2024-07-18T15:20:00Z" w16du:dateUtc="2024-07-18T09:20:00Z"/>
          <w:rFonts w:ascii="Times New Roman" w:hAnsi="Times New Roman" w:cs="Times New Roman"/>
          <w:b/>
          <w:bCs/>
          <w:sz w:val="24"/>
          <w:szCs w:val="24"/>
        </w:rPr>
      </w:pPr>
    </w:p>
    <w:p w14:paraId="1C2179ED" w14:textId="474F835F" w:rsidR="00780F0E" w:rsidRPr="00DF6BDB" w:rsidDel="00D73460" w:rsidRDefault="00780F0E">
      <w:pPr>
        <w:spacing w:line="240" w:lineRule="auto"/>
        <w:rPr>
          <w:ins w:id="6288" w:author="Alam Shihab" w:date="2023-10-22T13:11:00Z"/>
          <w:del w:id="6289" w:author="Mohammad Nayeem Hasan" w:date="2024-07-18T15:20:00Z" w16du:dateUtc="2024-07-18T09:20:00Z"/>
          <w:rFonts w:ascii="Times New Roman" w:hAnsi="Times New Roman" w:cs="Times New Roman"/>
          <w:b/>
          <w:bCs/>
          <w:sz w:val="24"/>
          <w:szCs w:val="24"/>
        </w:rPr>
        <w:pPrChange w:id="6290" w:author="Mohammad Nayeem Hasan" w:date="2024-07-18T16:13:00Z" w16du:dateUtc="2024-07-18T10:13:00Z">
          <w:pPr>
            <w:spacing w:after="160" w:line="259" w:lineRule="auto"/>
          </w:pPr>
        </w:pPrChange>
      </w:pPr>
      <w:ins w:id="6291" w:author="Alam Shihab" w:date="2023-10-22T13:11:00Z">
        <w:del w:id="6292" w:author="Mohammad Nayeem Hasan" w:date="2024-07-18T15:20:00Z" w16du:dateUtc="2024-07-18T09:20:00Z">
          <w:r w:rsidRPr="00DF6BDB" w:rsidDel="00D73460">
            <w:rPr>
              <w:rFonts w:ascii="Times New Roman" w:hAnsi="Times New Roman" w:cs="Times New Roman"/>
              <w:b/>
              <w:bCs/>
              <w:sz w:val="24"/>
              <w:szCs w:val="24"/>
            </w:rPr>
            <w:br w:type="page"/>
          </w:r>
        </w:del>
      </w:ins>
    </w:p>
    <w:p w14:paraId="39F358B3" w14:textId="506FA8EE" w:rsidR="003B4B33" w:rsidRPr="00DF6BDB" w:rsidDel="00D73460" w:rsidRDefault="003B4B33">
      <w:pPr>
        <w:spacing w:line="240" w:lineRule="auto"/>
        <w:rPr>
          <w:del w:id="6293" w:author="Mohammad Nayeem Hasan" w:date="2024-07-18T15:20:00Z" w16du:dateUtc="2024-07-18T09:20:00Z"/>
          <w:rFonts w:ascii="Times New Roman" w:hAnsi="Times New Roman" w:cs="Times New Roman"/>
          <w:b/>
          <w:bCs/>
          <w:sz w:val="24"/>
          <w:szCs w:val="24"/>
        </w:rPr>
      </w:pPr>
    </w:p>
    <w:p w14:paraId="18941270" w14:textId="7E617264" w:rsidR="00187B0F" w:rsidRPr="00DF6BDB" w:rsidDel="00D73460" w:rsidRDefault="00187B0F">
      <w:pPr>
        <w:spacing w:line="240" w:lineRule="auto"/>
        <w:rPr>
          <w:del w:id="6294" w:author="Mohammad Nayeem Hasan" w:date="2024-07-18T15:20:00Z" w16du:dateUtc="2024-07-18T09:20:00Z"/>
          <w:rFonts w:ascii="Times New Roman" w:hAnsi="Times New Roman" w:cs="Times New Roman"/>
          <w:b/>
          <w:bCs/>
          <w:sz w:val="24"/>
          <w:szCs w:val="24"/>
        </w:rPr>
      </w:pPr>
      <w:del w:id="6295" w:author="Mohammad Nayeem Hasan" w:date="2024-07-18T15:20:00Z" w16du:dateUtc="2024-07-18T09:20:00Z">
        <w:r w:rsidRPr="00DF6BDB" w:rsidDel="00D73460">
          <w:rPr>
            <w:rFonts w:ascii="Times New Roman" w:hAnsi="Times New Roman" w:cs="Times New Roman"/>
            <w:b/>
            <w:bCs/>
            <w:sz w:val="24"/>
            <w:szCs w:val="24"/>
          </w:rPr>
          <w:delText>Abstract</w:delText>
        </w:r>
        <w:r w:rsidR="0044623D" w:rsidRPr="00DF6BDB" w:rsidDel="00D73460">
          <w:rPr>
            <w:rFonts w:ascii="Times New Roman" w:hAnsi="Times New Roman" w:cs="Times New Roman"/>
            <w:b/>
            <w:bCs/>
            <w:sz w:val="24"/>
            <w:szCs w:val="24"/>
          </w:rPr>
          <w:delText>:</w:delText>
        </w:r>
      </w:del>
    </w:p>
    <w:p w14:paraId="0A634B22" w14:textId="7FB5D6CC" w:rsidR="009919DC" w:rsidRPr="00DF6BDB" w:rsidDel="00D73460" w:rsidRDefault="009919DC">
      <w:pPr>
        <w:spacing w:line="240" w:lineRule="auto"/>
        <w:jc w:val="both"/>
        <w:rPr>
          <w:del w:id="6296" w:author="Mohammad Nayeem Hasan" w:date="2024-07-18T15:20:00Z" w16du:dateUtc="2024-07-18T09:20:00Z"/>
          <w:rFonts w:ascii="Times New Roman" w:hAnsi="Times New Roman" w:cs="Times New Roman"/>
          <w:sz w:val="24"/>
          <w:szCs w:val="24"/>
        </w:rPr>
      </w:pPr>
      <w:del w:id="6297" w:author="Mohammad Nayeem Hasan" w:date="2024-07-18T15:20:00Z" w16du:dateUtc="2024-07-18T09:20:00Z">
        <w:r w:rsidRPr="00DF6BDB" w:rsidDel="00D73460">
          <w:rPr>
            <w:rFonts w:ascii="Times New Roman" w:hAnsi="Times New Roman" w:cs="Times New Roman"/>
            <w:sz w:val="24"/>
            <w:szCs w:val="24"/>
          </w:rPr>
          <w:delText>Escherichia coli (E. coli) is one of the most prevalent pathogens that causes moderate-to-severe diarrhea. E. coli differs along an urban-rural gradient, thus it's crucial to quantify the disparities in order to pro</w:delText>
        </w:r>
        <w:r w:rsidR="006074F4" w:rsidRPr="00DF6BDB" w:rsidDel="00D73460">
          <w:rPr>
            <w:rFonts w:ascii="Times New Roman" w:hAnsi="Times New Roman" w:cs="Times New Roman"/>
            <w:sz w:val="24"/>
            <w:szCs w:val="24"/>
          </w:rPr>
          <w:delText>vide evidence</w:delText>
        </w:r>
        <w:r w:rsidRPr="00DF6BDB" w:rsidDel="00D73460">
          <w:rPr>
            <w:rFonts w:ascii="Times New Roman" w:hAnsi="Times New Roman" w:cs="Times New Roman"/>
            <w:sz w:val="24"/>
            <w:szCs w:val="24"/>
          </w:rPr>
          <w:delText xml:space="preserve"> that can </w:delText>
        </w:r>
        <w:r w:rsidR="006074F4" w:rsidRPr="00DF6BDB" w:rsidDel="00D73460">
          <w:rPr>
            <w:rFonts w:ascii="Times New Roman" w:hAnsi="Times New Roman" w:cs="Times New Roman"/>
            <w:sz w:val="24"/>
            <w:szCs w:val="24"/>
          </w:rPr>
          <w:delText>guide</w:delText>
        </w:r>
        <w:r w:rsidRPr="00DF6BDB" w:rsidDel="00D73460">
          <w:rPr>
            <w:rFonts w:ascii="Times New Roman" w:hAnsi="Times New Roman" w:cs="Times New Roman"/>
            <w:sz w:val="24"/>
            <w:szCs w:val="24"/>
          </w:rPr>
          <w:delText xml:space="preserve"> policy</w:delText>
        </w:r>
        <w:r w:rsidR="006074F4" w:rsidRPr="00DF6BDB" w:rsidDel="00D73460">
          <w:rPr>
            <w:rFonts w:ascii="Times New Roman" w:hAnsi="Times New Roman" w:cs="Times New Roman"/>
            <w:sz w:val="24"/>
            <w:szCs w:val="24"/>
          </w:rPr>
          <w:delText xml:space="preserve"> makers</w:delText>
        </w:r>
        <w:r w:rsidRPr="00DF6BDB" w:rsidDel="00D73460">
          <w:rPr>
            <w:rFonts w:ascii="Times New Roman" w:hAnsi="Times New Roman" w:cs="Times New Roman"/>
            <w:sz w:val="24"/>
            <w:szCs w:val="24"/>
          </w:rPr>
          <w:delText xml:space="preserve">. In this study, we intended to comprehend </w:delText>
        </w:r>
      </w:del>
      <w:ins w:id="6298" w:author="Alam Shihab" w:date="2023-10-22T19:26:00Z">
        <w:del w:id="6299" w:author="Mohammad Nayeem Hasan" w:date="2024-07-18T15:20:00Z" w16du:dateUtc="2024-07-18T09:20:00Z">
          <w:r w:rsidR="007A7014" w:rsidRPr="00DF6BDB" w:rsidDel="00D73460">
            <w:rPr>
              <w:rFonts w:ascii="Times New Roman" w:hAnsi="Times New Roman" w:cs="Times New Roman"/>
              <w:sz w:val="24"/>
              <w:szCs w:val="24"/>
            </w:rPr>
            <w:delText xml:space="preserve">urban-rural </w:delText>
          </w:r>
        </w:del>
      </w:ins>
      <w:del w:id="6300" w:author="Mohammad Nayeem Hasan" w:date="2024-07-18T15:20:00Z" w16du:dateUtc="2024-07-18T09:20:00Z">
        <w:r w:rsidRPr="00DF6BDB" w:rsidDel="00D73460">
          <w:rPr>
            <w:rFonts w:ascii="Times New Roman" w:hAnsi="Times New Roman" w:cs="Times New Roman"/>
            <w:sz w:val="24"/>
            <w:szCs w:val="24"/>
          </w:rPr>
          <w:delText xml:space="preserve">residence-related </w:delText>
        </w:r>
        <w:r w:rsidR="006074F4" w:rsidRPr="00DF6BDB" w:rsidDel="00D73460">
          <w:rPr>
            <w:rFonts w:ascii="Times New Roman" w:hAnsi="Times New Roman" w:cs="Times New Roman"/>
            <w:sz w:val="24"/>
            <w:szCs w:val="24"/>
          </w:rPr>
          <w:delText>disparities</w:delText>
        </w:r>
        <w:r w:rsidRPr="00DF6BDB" w:rsidDel="00D73460">
          <w:rPr>
            <w:rFonts w:ascii="Times New Roman" w:hAnsi="Times New Roman" w:cs="Times New Roman"/>
            <w:sz w:val="24"/>
            <w:szCs w:val="24"/>
          </w:rPr>
          <w:delText xml:space="preserve"> in the risk factors for diarrhea in children under the age of five, as well as E. coli contamination in household drinking water.</w:delText>
        </w:r>
      </w:del>
    </w:p>
    <w:p w14:paraId="3FCFB409" w14:textId="127B8E7E" w:rsidR="00122A30" w:rsidRPr="00DF6BDB" w:rsidDel="00D73460" w:rsidRDefault="000B49D7">
      <w:pPr>
        <w:spacing w:line="240" w:lineRule="auto"/>
        <w:jc w:val="both"/>
        <w:rPr>
          <w:del w:id="6301" w:author="Mohammad Nayeem Hasan" w:date="2024-07-18T15:20:00Z" w16du:dateUtc="2024-07-18T09:20:00Z"/>
          <w:rFonts w:ascii="Times New Roman" w:hAnsi="Times New Roman" w:cs="Times New Roman"/>
          <w:sz w:val="24"/>
          <w:szCs w:val="24"/>
        </w:rPr>
      </w:pPr>
      <w:del w:id="6302" w:author="Mohammad Nayeem Hasan" w:date="2024-07-18T15:20:00Z" w16du:dateUtc="2024-07-18T09:20:00Z">
        <w:r w:rsidRPr="00DF6BDB" w:rsidDel="00D73460">
          <w:rPr>
            <w:rFonts w:ascii="Times New Roman" w:hAnsi="Times New Roman" w:cs="Times New Roman"/>
            <w:sz w:val="24"/>
            <w:szCs w:val="24"/>
          </w:rPr>
          <w:delText>In this study, data from the 2012 and 2019 waves of the Multiple Indicator Cluster Survey (MICS) were used. Colonies of E. coli were</w:delText>
        </w:r>
      </w:del>
      <w:ins w:id="6303" w:author="Alam Shihab" w:date="2023-10-22T19:28:00Z">
        <w:del w:id="6304" w:author="Mohammad Nayeem Hasan" w:date="2024-07-18T15:20:00Z" w16du:dateUtc="2024-07-18T09:20:00Z">
          <w:r w:rsidR="007A7014" w:rsidRPr="00DF6BDB" w:rsidDel="00D73460">
            <w:rPr>
              <w:rFonts w:ascii="Times New Roman" w:hAnsi="Times New Roman" w:cs="Times New Roman"/>
              <w:sz w:val="24"/>
              <w:szCs w:val="24"/>
            </w:rPr>
            <w:delText>was</w:delText>
          </w:r>
        </w:del>
      </w:ins>
      <w:del w:id="6305" w:author="Mohammad Nayeem Hasan" w:date="2024-07-18T15:20:00Z" w16du:dateUtc="2024-07-18T09:20:00Z">
        <w:r w:rsidRPr="00DF6BDB" w:rsidDel="00D73460">
          <w:rPr>
            <w:rFonts w:ascii="Times New Roman" w:hAnsi="Times New Roman" w:cs="Times New Roman"/>
            <w:sz w:val="24"/>
            <w:szCs w:val="24"/>
          </w:rPr>
          <w:delText xml:space="preserve">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considering complex survey design. </w:delText>
        </w:r>
      </w:del>
    </w:p>
    <w:p w14:paraId="3472F9DC" w14:textId="67EABCF5" w:rsidR="000B49D7" w:rsidRPr="00DF6BDB" w:rsidDel="00D73460" w:rsidRDefault="000B49D7">
      <w:pPr>
        <w:spacing w:line="240" w:lineRule="auto"/>
        <w:jc w:val="both"/>
        <w:rPr>
          <w:del w:id="6306" w:author="Mohammad Nayeem Hasan" w:date="2024-07-18T15:20:00Z" w16du:dateUtc="2024-07-18T09:20:00Z"/>
          <w:rFonts w:ascii="Times New Roman" w:hAnsi="Times New Roman" w:cs="Times New Roman"/>
          <w:sz w:val="24"/>
          <w:szCs w:val="24"/>
        </w:rPr>
      </w:pPr>
      <w:del w:id="6307" w:author="Mohammad Nayeem Hasan" w:date="2024-07-18T15:20:00Z" w16du:dateUtc="2024-07-18T09:20:00Z">
        <w:r w:rsidRPr="00DF6BDB" w:rsidDel="00D73460">
          <w:rPr>
            <w:rFonts w:ascii="Times New Roman" w:hAnsi="Times New Roman" w:cs="Times New Roman"/>
            <w:sz w:val="24"/>
            <w:szCs w:val="24"/>
          </w:rPr>
          <w:delText xml:space="preserve">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delText>
        </w:r>
        <w:r w:rsidR="0018371C" w:rsidRPr="00DF6BDB" w:rsidDel="00D73460">
          <w:rPr>
            <w:rFonts w:ascii="Times New Roman" w:hAnsi="Times New Roman" w:cs="Times New Roman"/>
            <w:sz w:val="24"/>
            <w:szCs w:val="24"/>
          </w:rPr>
          <w:delText>was</w:delText>
        </w:r>
        <w:r w:rsidRPr="00DF6BDB" w:rsidDel="00D73460">
          <w:rPr>
            <w:rFonts w:ascii="Times New Roman" w:hAnsi="Times New Roman" w:cs="Times New Roman"/>
            <w:sz w:val="24"/>
            <w:szCs w:val="24"/>
          </w:rPr>
          <w:delText xml:space="preserve">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delText>
        </w:r>
      </w:del>
    </w:p>
    <w:p w14:paraId="641BA421" w14:textId="4D0573AC" w:rsidR="00187B0F" w:rsidRPr="00DF6BDB" w:rsidDel="00D73460" w:rsidRDefault="00187B0F">
      <w:pPr>
        <w:spacing w:line="240" w:lineRule="auto"/>
        <w:rPr>
          <w:del w:id="6308" w:author="Mohammad Nayeem Hasan" w:date="2024-07-18T15:20:00Z" w16du:dateUtc="2024-07-18T09:20:00Z"/>
          <w:rFonts w:ascii="Times New Roman" w:hAnsi="Times New Roman" w:cs="Times New Roman"/>
          <w:sz w:val="24"/>
          <w:szCs w:val="24"/>
        </w:rPr>
      </w:pPr>
      <w:del w:id="6309" w:author="Mohammad Nayeem Hasan" w:date="2024-07-18T15:20:00Z" w16du:dateUtc="2024-07-18T09:20:00Z">
        <w:r w:rsidRPr="00DF6BDB" w:rsidDel="00D73460">
          <w:rPr>
            <w:rFonts w:ascii="Times New Roman" w:hAnsi="Times New Roman" w:cs="Times New Roman"/>
            <w:b/>
            <w:bCs/>
            <w:sz w:val="24"/>
            <w:szCs w:val="24"/>
          </w:rPr>
          <w:delText>Key Words:</w:delText>
        </w:r>
        <w:r w:rsidRPr="00DF6BDB" w:rsidDel="00D73460">
          <w:rPr>
            <w:rFonts w:ascii="Times New Roman" w:hAnsi="Times New Roman" w:cs="Times New Roman"/>
            <w:sz w:val="24"/>
            <w:szCs w:val="24"/>
          </w:rPr>
          <w:delText xml:space="preserve"> Escherichia coli, Drinking water, Childhood disease, Diarrhea, Under-5 children</w:delText>
        </w:r>
      </w:del>
    </w:p>
    <w:p w14:paraId="76EE273F" w14:textId="5111E4EE" w:rsidR="00187B0F" w:rsidRPr="00DF6BDB" w:rsidDel="00D73460" w:rsidRDefault="00187B0F">
      <w:pPr>
        <w:pStyle w:val="ListParagraph"/>
        <w:numPr>
          <w:ilvl w:val="0"/>
          <w:numId w:val="1"/>
        </w:numPr>
        <w:spacing w:line="240" w:lineRule="auto"/>
        <w:jc w:val="both"/>
        <w:rPr>
          <w:del w:id="6310" w:author="Mohammad Nayeem Hasan" w:date="2024-07-18T15:20:00Z" w16du:dateUtc="2024-07-18T09:20:00Z"/>
          <w:rFonts w:ascii="Times New Roman" w:hAnsi="Times New Roman" w:cs="Times New Roman"/>
          <w:sz w:val="24"/>
          <w:szCs w:val="24"/>
        </w:rPr>
      </w:pPr>
      <w:del w:id="6311" w:author="Mohammad Nayeem Hasan" w:date="2024-07-18T15:20:00Z" w16du:dateUtc="2024-07-18T09:20:00Z">
        <w:r w:rsidRPr="00DF6BDB" w:rsidDel="00D73460">
          <w:rPr>
            <w:rFonts w:ascii="Times New Roman" w:hAnsi="Times New Roman" w:cs="Times New Roman"/>
            <w:sz w:val="24"/>
            <w:szCs w:val="24"/>
          </w:rPr>
          <w:br w:type="page"/>
        </w:r>
        <w:r w:rsidRPr="00DF6BDB" w:rsidDel="00D73460">
          <w:rPr>
            <w:rFonts w:ascii="Times New Roman" w:hAnsi="Times New Roman" w:cs="Times New Roman"/>
            <w:bCs/>
            <w:sz w:val="24"/>
            <w:szCs w:val="24"/>
          </w:rPr>
          <w:delText>Introduction</w:delText>
        </w:r>
      </w:del>
    </w:p>
    <w:p w14:paraId="29649FB0" w14:textId="26A6F380" w:rsidR="00187B0F" w:rsidRPr="00DF6BDB" w:rsidDel="00D73460" w:rsidRDefault="00187B0F">
      <w:pPr>
        <w:spacing w:line="240" w:lineRule="auto"/>
        <w:jc w:val="both"/>
        <w:rPr>
          <w:del w:id="6312" w:author="Mohammad Nayeem Hasan" w:date="2024-07-18T15:20:00Z" w16du:dateUtc="2024-07-18T09:20:00Z"/>
          <w:rFonts w:ascii="Times New Roman" w:hAnsi="Times New Roman" w:cs="Times New Roman"/>
          <w:sz w:val="24"/>
          <w:szCs w:val="24"/>
        </w:rPr>
      </w:pPr>
      <w:del w:id="6313" w:author="Mohammad Nayeem Hasan" w:date="2024-07-18T15:20:00Z" w16du:dateUtc="2024-07-18T09:20:00Z">
        <w:r w:rsidRPr="00DF6BDB" w:rsidDel="00D73460">
          <w:rPr>
            <w:rFonts w:ascii="Times New Roman" w:hAnsi="Times New Roman" w:cs="Times New Roman"/>
            <w:sz w:val="24"/>
            <w:szCs w:val="24"/>
          </w:rPr>
          <w:delText xml:space="preserve">Diarrhea is caused by variety of bacterial, viral, and parasite organisms, the majority of which are spread by contaminated water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{"citationItems":[{"id":"ITEM-1","itemData":{"author":[{"dropping-particle":"","family":"WHO","given":"","non-dropping-particle":"","parse-names":false,"suffix":""}],"id":"ITEM-1","issued":{"date-parts":[["2022"]]},"title":"Diarrhoea, Diarrhoeal diseases, diarrhea, acute watery diarrhoea","type":"webpage"},"uris":["http://www.mendeley.com/documents/?uuid=a46265bf-e60c-3b4d-a5b6-d16744f16db7","http://www.mendeley.com/documents/?uuid=a5fe6dcc-ee73-4a0c-9f41-03ee887857d9"]}],"mendeley":{"formattedCitation":"&lt;sup&gt;1&lt;/sup&gt;","plainTextFormattedCitation":"1","previouslyFormattedCitation":"&lt;sup&gt;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Having at least three loose, liquid, or watery bowel motions each day is the </w:delText>
        </w:r>
        <w:r w:rsidR="00030EDE" w:rsidRPr="00DF6BDB" w:rsidDel="00D73460">
          <w:rPr>
            <w:rFonts w:ascii="Times New Roman" w:hAnsi="Times New Roman" w:cs="Times New Roman"/>
            <w:sz w:val="24"/>
            <w:szCs w:val="24"/>
          </w:rPr>
          <w:delText>condition</w:delText>
        </w:r>
        <w:r w:rsidRPr="00DF6BDB" w:rsidDel="00D73460">
          <w:rPr>
            <w:rFonts w:ascii="Times New Roman" w:hAnsi="Times New Roman" w:cs="Times New Roman"/>
            <w:sz w:val="24"/>
            <w:szCs w:val="24"/>
          </w:rPr>
          <w:delText xml:space="preserve"> of diarrhea. Due to fluid loss, it frequently lasts for a few days and can lead to dehydration. Diarrhea may be acute, persistent, or chronic. It is one of the leading causes of pediatric sickness and mortality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{"citationItems":[{"id":"ITEM-1","itemData":{"DOI":"10.1596/978-1-4648-0348-2_CH9","PMID":"27227225","author":[{"dropping-particle":"","family":"Keusch","given":"Gerald T.","non-dropping-particle":"","parse-names":false,"suffix":""},{"dropping-particle":"","family":"Walker","given":"Christa Fischer","non-dropping-particle":"","parse-names":false,"suffix":""},{"dropping-particle":"","family":"Das","given":"Jai K.","non-dropping-particle":"","parse-names":false,"suffix":""},{"dropping-particle":"","family":"Horton","given":"Susan","non-dropping-particle":"","parse-names":false,"suffix":""},{"dropping-particle":"","family":"Habte","given":"Demissie","non-dropping-particle":"","parse-names":false,"suffix":""}],"container-title":"Disease Control Priorities, Third Edition (Volume 2): Reproductive, Maternal, Newborn, and Child Health","id":"ITEM-1","issued":{"date-parts":[["2016","4"]]},"page":"163-185","publisher":"The International Bank for Reconstruction and Development / The World Bank","title":"Diarrheal Diseases","type":"article-journal"},"uris":["http://www.mendeley.com/documents/?uuid=e0373b96-d27a-349e-8382-7e2682875a2d","http://www.mendeley.com/documents/?uuid=4f2b3f8c-7982-4ce6-a5f5-5018e2d55068"]}],"mendeley":{"formattedCitation":"&lt;sup&gt;2&lt;/sup&gt;","plainTextFormattedCitation":"2","previouslyFormattedCitation":"&lt;sup&gt;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Every year, there are around 1.7 billion cases of childhood diarrhea worldwide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f67a676c-c8ee-3651-a086-d9e68aa1ad5c","http://www.mendeley.com/documents/?uuid=aa88f364-c1c2-428c-b9d0-8dc1f9c527ff"]}],"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UNICEF","given":"","non-dropping-particle":"","parse-names":false,"suffix":""}],"id":"ITEM-1","issued":{"date-parts":[["2021"]]},"title":"Diarrhoea","type":"webpage"},"uris":["http://www.mendeley.com/documents/?uuid=01a3cb67-a39a-3052-ae8b-e93daa1da52e","http://www.mendeley.com/documents/?uuid=93df3a00-f906-4b2d-876a-10074081d708"]}],"mendeley":{"formattedCitation":"&lt;sup&gt;4&lt;/sup&gt;","plainTextFormattedCitation":"4","previouslyFormattedCitation":"&lt;sup&gt;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Diarrhea is the second most common cause of death in children under five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aa88f364-c1c2-428c-b9d0-8dc1f9c527ff","http://www.mendeley.com/documents/?uuid=f67a676c-c8ee-3651-a086-d9e68aa1ad5c"]}],"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is, however, both treatable and preventable by using clean water, maintain proper sanitation, and practice good hygiene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{"citationItems":[{"id":"ITEM-1","itemData":{"DOI":"10.1596/978-1-4648-0522-6_CH9","ISBN":"9781464805226","PMID":"30212108","abstract":"Safe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author":[{"dropping-particle":"","family":"Hutton","given":"Guy","non-dropping-particle":"","parse-names":false,"suffix":""},{"dropping-particle":"","family":"Chase","given":"Claire","non-dropping-particle":"","parse-names":false,"suffix":""}],"container-title":"Disease Control Priorities, Third Edition (Volume 7): Injury Prevention and Environmental Health","id":"ITEM-1","issued":{"date-parts":[["2017","10"]]},"page":"171-198","publisher":"The International Bank for Reconstruction and Development / The World Bank","title":"Water Supply, Sanitation, and Hygiene","type":"article-journal"},"uris":["http://www.mendeley.com/documents/?uuid=b6ce6f01-6acc-377f-a3b2-731aa35507fd","http://www.mendeley.com/documents/?uuid=886ea60d-2706-4e76-9400-c253e87e11f5"]}],"mendeley":{"formattedCitation":"&lt;sup&gt;5&lt;/sup&gt;","plainTextFormattedCitation":"5","previouslyFormattedCitation":"&lt;sup&gt;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144EE9E6" w14:textId="4F0BBD68" w:rsidR="00187B0F" w:rsidRPr="00DF6BDB" w:rsidDel="00D73460" w:rsidRDefault="00187B0F">
      <w:pPr>
        <w:spacing w:line="240" w:lineRule="auto"/>
        <w:jc w:val="both"/>
        <w:rPr>
          <w:del w:id="6314" w:author="Mohammad Nayeem Hasan" w:date="2024-07-18T15:20:00Z" w16du:dateUtc="2024-07-18T09:20:00Z"/>
          <w:rFonts w:ascii="Times New Roman" w:hAnsi="Times New Roman" w:cs="Times New Roman"/>
          <w:sz w:val="24"/>
          <w:szCs w:val="24"/>
        </w:rPr>
      </w:pPr>
      <w:del w:id="6315" w:author="Mohammad Nayeem Hasan" w:date="2024-07-18T15:20:00Z" w16du:dateUtc="2024-07-18T09:20:00Z">
        <w:r w:rsidRPr="00DF6BDB" w:rsidDel="00D73460">
          <w:rPr>
            <w:rFonts w:ascii="Times New Roman" w:hAnsi="Times New Roman" w:cs="Times New Roman"/>
            <w:sz w:val="24"/>
            <w:szCs w:val="24"/>
          </w:rPr>
          <w:delText xml:space="preserve">In low- and middle-income nations, </w:delText>
        </w:r>
        <w:r w:rsidR="0026635B" w:rsidRPr="00DF6BDB" w:rsidDel="00D73460">
          <w:rPr>
            <w:rFonts w:ascii="Times New Roman" w:hAnsi="Times New Roman" w:cs="Times New Roman"/>
            <w:sz w:val="24"/>
            <w:szCs w:val="24"/>
          </w:rPr>
          <w:delText xml:space="preserve">Escherichia coli (E. coli) </w:delText>
        </w:r>
        <w:r w:rsidRPr="00DF6BDB" w:rsidDel="00D73460">
          <w:rPr>
            <w:rFonts w:ascii="Times New Roman" w:hAnsi="Times New Roman" w:cs="Times New Roman"/>
            <w:sz w:val="24"/>
            <w:szCs w:val="24"/>
          </w:rPr>
          <w:delText xml:space="preserve">is one of the most frequent etiological agents of moderate-to-severe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aa88f364-c1c2-428c-b9d0-8dc1f9c527ff","http://www.mendeley.com/documents/?uuid=f67a676c-c8ee-3651-a086-d9e68aa1ad5c"]}],"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can be found in the intestines of mammals, including humans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{"citationItems":[{"id":"ITEM-1","itemData":{"DOI":"10.3389/FCIMB.2020.548492/BIBTEX","ISSN":"22352988","PMID":"33409157","abstract":"Genetic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infections.","author":[{"dropping-particle":"","family":"Braz","given":"Vânia Santos","non-dropping-particle":"","parse-names":false,"suffix":""},{"dropping-particle":"","family":"Melchior","given":"Karine","non-dropping-particle":"","parse-names":false,"suffix":""},{"dropping-particle":"","family":"Moreira","given":"Cristiano Gallina","non-dropping-particle":"","parse-names":false,"suffix":""}],"container-title":"Frontiers in Cellular and Infection Microbiology","id":"ITEM-1","issued":{"date-parts":[["2020","12"]]},"page":"793","publisher":"Frontiers Media S.A.","title":"Escherichia coli as a Multifaceted Pathogenic and Versatile Bacterium","type":"article-journal","volume":"10"},"uris":["http://www.mendeley.com/documents/?uuid=57b00213-9969-388f-a5c2-3464532aa927","http://www.mendeley.com/documents/?uuid=6bd084e5-4c33-41d0-970d-406ab626b16d"]}],"mendeley":{"formattedCitation":"&lt;sup&gt;6&lt;/sup&gt;","plainTextFormattedCitation":"6","previouslyFormattedCitation":"&lt;sup&gt;6&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6</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E. coli was suspected in 138 samples, and it was discovered that 30 of these samples contained strains that were diarrheagenic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{"citationItems":[{"id":"ITEM-1","itemData":{"DOI":"10.1590/S0074-02762005000400004","ISSN":"0074-0276","PMID":"16113883","abstract":"We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Brazil.","author":[{"dropping-particle":"","family":"Franzolin","given":"Marcia Regina","non-dropping-particle":"","parse-names":false,"suffix":""},{"dropping-particle":"","family":"Alves","given":"Rosely Cabette Barbosa","non-dropping-particle":"","parse-names":false,"suffix":""},{"dropping-particle":"","family":"Keller","given":"Rogéria","non-dropping-particle":"","parse-names":false,"suffix":""},{"dropping-particle":"","family":"Gomes","given":"Tânia Aparecida Tardelli","non-dropping-particle":"","parse-names":false,"suffix":""},{"dropping-particle":"","family":"Beutin","given":"Lothar","non-dropping-particle":"","parse-names":false,"suffix":""},{"dropping-particle":"","family":"Barreto","given":"Mauricio Lima","non-dropping-particle":"","parse-names":false,"suffix":""},{"dropping-particle":"","family":"Milroy","given":"Craig","non-dropping-particle":"","parse-names":false,"suffix":""},{"dropping-particle":"","family":"Strina","given":"Agostino","non-dropping-particle":"","parse-names":false,"suffix":""},{"dropping-particle":"","family":"Ribeiro","given":"Hugo","non-dropping-particle":"","parse-names":false,"suffix":""},{"dropping-particle":"","family":"Trabulsi","given":"Luiz Rachid","non-dropping-particle":"","parse-names":false,"suffix":""}],"container-title":"Memórias do Instituto Oswaldo Cruz","id":"ITEM-1","issue":"4","issued":{"date-parts":[["2005"]]},"page":"359-363","publisher":"Instituto Oswaldo Cruz, Ministério da Saúde","title":"Prevalence of diarrheagenic Escherichia coli in children with diarrhea in Salvador, Bahia, Brazil","type":"article-journal","volume":"100"},"uris":["http://www.mendeley.com/documents/?uuid=0bdd372b-1f2c-3056-b89a-f9e651eb482e","http://www.mendeley.com/documents/?uuid=51091dae-0e2e-4d84-a06f-2248738eea93"]}],"mendeley":{"formattedCitation":"&lt;sup&gt;7&lt;/sup&gt;","plainTextFormattedCitation":"7","previouslyFormattedCitation":"&lt;sup&gt;7&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7</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noProof/>
            <w:sz w:val="24"/>
            <w:szCs w:val="24"/>
          </w:rPr>
          <w:delText xml:space="preserve">Salmanzadeh-Ahrabi et al. </w:delText>
        </w:r>
        <w:r w:rsidRPr="00DF6BDB" w:rsidDel="00D73460">
          <w:rPr>
            <w:rFonts w:ascii="Times New Roman" w:hAnsi="Times New Roman" w:cs="Times New Roman"/>
            <w:sz w:val="24"/>
            <w:szCs w:val="24"/>
          </w:rPr>
          <w:delText xml:space="preserve">investigated at E. coli in youngsters from Tehran who had serious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{"citationItems":[{"id":"ITEM-1","itemData":{"DOI":"10.1179/146532805X23335","ISSN":"0272-4936","PMID":"15814047","abstract":"From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author":[{"dropping-particle":"","family":"Salmanzadeh-Ahrabi","given":"Siavosh","non-dropping-particle":"","parse-names":false,"suffix":""},{"dropping-particle":"","family":"Habibi","given":"Effat","non-dropping-particle":"","parse-names":false,"suffix":""},{"dropping-particle":"","family":"Jaafari","given":"Fereshteh","non-dropping-particle":"","parse-names":false,"suffix":""},{"dropping-particle":"","family":"Zali","given":"Mohammad Reza","non-dropping-particle":"","parse-names":false,"suffix":""}],"container-title":"Annals of tropical paediatrics","id":"ITEM-1","issue":"1","issued":{"date-parts":[["2005","3"]]},"page":"35-39","publisher":"Ann Trop Paediatr","title":"Molecular epidemiology of Escherichia coli diarrhoea in children in Tehran","type":"article-journal","volume":"25"},"uris":["http://www.mendeley.com/documents/?uuid=53c126e0-e4e7-3b23-855e-b808f63c0f15","http://www.mendeley.com/documents/?uuid=eecc8398-8b6b-4598-a927-078ca8268e35"]}],"mendeley":{"formattedCitation":"&lt;sup&gt;8&lt;/sup&gt;","plainTextFormattedCitation":"8","previouslyFormattedCitation":"&lt;sup&gt;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was shown that diarrhea caused by E. coli occurs often in children under the age of five in Eastern Ethiopia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{"citationItems":[{"id":"ITEM-1","itemData":{"DOI":"10.1371/JOURNAL.PONE.0246024","ISBN":"1111111111","ISSN":"1932-6203","PMID":"33508023","abstract":"Background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in.","author":[{"dropping-particle":"","family":"Getaneh","given":"Dawit Kassaye","non-dropping-particle":"","parse-names":false,"suffix":""},{"dropping-particle":"","family":"Hordofa","given":"Lemessa Oljira","non-dropping-particle":"","parse-names":false,"suffix":""},{"dropping-particle":"","family":"Ayana","given":"Desalegn Admassu","non-dropping-particle":"","parse-names":false,"suffix":""},{"dropping-particle":"","family":"Tessema","given":"Tesfaye Sisay","non-dropping-particle":"","parse-names":false,"suffix":""},{"dropping-particle":"","family":"Regassa","given":"Lemma Demissie","non-dropping-particle":"","parse-names":false,"suffix":""}],"container-title":"PLOS ONE","id":"ITEM-1","issue":"1","issued":{"date-parts":[["2021","1"]]},"page":"e0246024","publisher":"Public Library of Science","title":"Prevalence of Escherichia coli O157:H7 and associated factors in under-five children in Eastern Ethiopia","type":"article-journal","volume":"16"},"uris":["http://www.mendeley.com/documents/?uuid=9e4095c9-f1a4-3bfa-9570-d1d7db12898f","http://www.mendeley.com/documents/?uuid=a8a5ce88-ed90-4452-a7b2-7a44ba95004a"]}],"mendeley":{"formattedCitation":"&lt;sup&gt;9&lt;/sup&gt;","plainTextFormattedCitation":"9","previouslyFormattedCitation":"&lt;sup&gt;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a different study, Yu et al. (2015) evaluated 2524 patients and found that 10.7% cases had diarrhea and 4.6% causes from E. coli (4.6 percent)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{"citationItems":[{"id":"ITEM-1","itemData":{"DOI":"10.1016/J.JINF.2015.03.001","ISSN":"1532-2742","PMID":"25753104","abstract":"Objectives: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author":[{"dropping-particle":"","family":"Yu","given":"Jianxing","non-dropping-particle":"","parse-names":false,"suffix":""},{"dropping-particle":"","family":"Jing","given":"Huaiqi","non-dropping-particle":"","parse-names":false,"suffix":""},{"dropping-particle":"","family":"Lai","given":"Shengjie","non-dropping-particle":"","parse-names":false,"suffix":""},{"dropping-particle":"","family":"Xu","given":"Wenbo","non-dropping-particle":"","parse-names":false,"suffix":""},{"dropping-particle":"","family":"Li","given":"Mengfeng","non-dropping-particle":"","parse-names":false,"suffix":""},{"dropping-particle":"","family":"Wu","given":"Jianguo","non-dropping-particle":"","parse-names":false,"suffix":""},{"dropping-particle":"","family":"Liu","given":"Wei","non-dropping-particle":"","parse-names":false,"suffix":""},{"dropping-particle":"","family":"Yuan","given":"Zhenghong","non-dropping-particle":"","parse-names":false,"suffix":""},{"dropping-particle":"","family":"Chen","given":"Yu","non-dropping-particle":"","parse-names":false,"suffix":""},{"dropping-particle":"","family":"Zhao","given":"Shiwen","non-dropping-particle":"","parse-names":false,"suffix":""},{"dropping-particle":"","family":"Wang","given":"Xinhua","non-dropping-particle":"","parse-names":false,"suffix":""},{"dropping-particle":"","family":"Zhao","given":"Zhuo","non-dropping-particle":"","parse-names":false,"suffix":""},{"dropping-particle":"","family":"Ran","given":"Lu","non-dropping-particle":"","parse-names":false,"suffix":""},{"dropping-particle":"","family":"Wu","given":"Shuyu","non-dropping-particle":"","parse-names":false,"suffix":""},{"dropping-particle":"","family":"Klena","given":"John D.","non-dropping-particle":"","parse-names":false,"suffix":""},{"dropping-particle":"","family":"Feng","given":"Luzhao","non-dropping-particle":"","parse-names":false,"suffix":""},{"dropping-particle":"","family":"Li","given":"Fu","non-dropping-particle":"","parse-names":false,"suffix":""},{"dropping-particle":"","family":"Ye","given":"Xianfei","non-dropping-particle":"","parse-names":false,"suffix":""},{"dropping-particle":"","family":"Qiu","given":"Yanzi","non-dropping-particle":"","parse-names":false,"suffix":""},{"dropping-particle":"","family":"Wang","given":"Xin","non-dropping-particle":"","parse-names":false,"suffix":""},{"dropping-particle":"","family":"Yu","given":"Hongjie","non-dropping-particle":"","parse-names":false,"suffix":""},{"dropping-particle":"","family":"Li","given":"Zhongjie","non-dropping-particle":"","parse-names":false,"suffix":""},{"dropping-particle":"","family":"Yang","given":"Weizhong","non-dropping-particle":"","parse-names":false,"suffix":""}],"container-title":"The Journal of infection","id":"ITEM-1","issue":"1","issued":{"date-parts":[["2015","7"]]},"page":"19-27","publisher":"J Infect","title":"Etiology of diarrhea among children under the age five in China: Results from a five-year surveillance","type":"article-journal","volume":"71"},"uris":["http://www.mendeley.com/documents/?uuid=b70c0e9d-8621-3693-89e2-75c58dd3e5b1","http://www.mendeley.com/documents/?uuid=402ca189-4935-440e-85d6-b10290ee4360"]}],"mendeley":{"formattedCitation":"&lt;sup&gt;10&lt;/sup&gt;","plainTextFormattedCitation":"10","previouslyFormattedCitation":"&lt;sup&gt;10&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10</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39079CDA" w14:textId="4FCEEF97" w:rsidR="00A42B30" w:rsidRPr="00DF6BDB" w:rsidDel="00D73460" w:rsidRDefault="00187B0F">
      <w:pPr>
        <w:spacing w:line="240" w:lineRule="auto"/>
        <w:jc w:val="both"/>
        <w:rPr>
          <w:del w:id="6316" w:author="Mohammad Nayeem Hasan" w:date="2024-07-18T15:20:00Z" w16du:dateUtc="2024-07-18T09:20:00Z"/>
          <w:rFonts w:ascii="Times New Roman" w:hAnsi="Times New Roman" w:cs="Times New Roman"/>
          <w:sz w:val="24"/>
          <w:szCs w:val="24"/>
        </w:rPr>
      </w:pPr>
      <w:del w:id="6317" w:author="Mohammad Nayeem Hasan" w:date="2024-07-18T15:20:00Z" w16du:dateUtc="2024-07-18T09:20:00Z">
        <w:r w:rsidRPr="00DF6BDB" w:rsidDel="00D73460">
          <w:rPr>
            <w:rFonts w:ascii="Times New Roman" w:hAnsi="Times New Roman" w:cs="Times New Roman"/>
            <w:sz w:val="24"/>
            <w:szCs w:val="24"/>
          </w:rPr>
          <w:delText xml:space="preserve">Around 7% of Bangladesh's children under five get affected by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http://www.mendeley.com/documents/?uuid=54a3556a-c736-44ea-9e95-52890ed078d0"]}],"mendeley":{"formattedCitation":"&lt;sup&gt;11&lt;/sup&gt;","plainTextFormattedCitation":"11","previouslyFormattedCitation":"&lt;sup&gt;11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Around half of those surveyed claimed that diarrheal illness had cost them more than 10% of their income, with the cost of treating diarrhea in Bangladesh estimated to be $79 million in 2018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{"citationItems":[{"id":"ITEM-1","itemData":{"DOI":"10.1016/J.IJID.2021.04.038","ISSN":"1878-3511","PMID":"33864914","abstract":"Background: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burden.","author":[{"dropping-particle":"","family":"Hasan","given":"Md Zahid","non-dropping-particle":"","parse-names":false,"suffix":""},{"dropping-particle":"","family":"Mehdi","given":"Gazi Golam","non-dropping-particle":"","parse-names":false,"suffix":""},{"dropping-particle":"","family":"Broucker","given":"Gatien","non-dropping-particle":"De","parse-names":false,"suffix":""},{"dropping-particle":"","family":"Ahmed","given":"Sayem","non-dropping-particle":"","parse-names":false,"suffix":""},{"dropping-particle":"","family":"Ali","given":"Md Wazed","non-dropping-particle":"","parse-names":false,"suffix":""},{"dropping-particle":"","family":"Martin Del Campo","given":"Jorge","non-dropping-particle":"","parse-names":false,"suffix":""},{"dropping-particle":"","family":"Constenla","given":"Dagna","non-dropping-particle":"","parse-names":false,"suffix":""},{"dropping-particle":"","family":"Patenaude","given":"Bryan","non-dropping-particle":"","parse-names":false,"suffix":""},{"dropping-particle":"","family":"Uddin","given":"Md Jasim","non-dropping-particle":"","parse-names":false,"suffix":""}],"container-title":"International journal of infectious diseases : IJID : official publication of the International Society for Infectious Diseases","id":"ITEM-1","issued":{"date-parts":[["2021","6"]]},"page":"37-46","publisher":"Int J Infect Dis","title":"The economic burden of diarrhea in children under 5 years in Bangladesh","type":"article-journal","volume":"107"},"uris":["http://www.mendeley.com/documents/?uuid=3e42a3dd-53d5-356b-a4a8-1b79ee553dc1","http://www.mendeley.com/documents/?uuid=f0050c24-b5b6-4b05-8a12-908afd97a45c"]}],"mendeley":{"formattedCitation":"&lt;sup&gt;12&lt;/sup&gt;","plainTextFormattedCitation":"12","previouslyFormattedCitation":"&lt;sup&gt;12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Water contamination by E. coli is fairly widespread in Bangladesh. </w:delText>
        </w:r>
        <w:r w:rsidR="00926933" w:rsidRPr="00DF6BDB" w:rsidDel="00D73460">
          <w:rPr>
            <w:rFonts w:ascii="Times New Roman" w:hAnsi="Times New Roman" w:cs="Times New Roman"/>
            <w:sz w:val="24"/>
            <w:szCs w:val="24"/>
          </w:rPr>
          <w:delText xml:space="preserve">According to MICS 2012 and MICS 2019, respectively, around 62% and 82% of people used contaminated drinking water with bacteria like E. coli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{"citationItems":[{"id":"ITEM-1","itemData":{"author":[{"dropping-particle":"","family":"MICS","given":"","non-dropping-particle":"","parse-names":false,"suffix":""}],"id":"ITEM-1","issued":{"date-parts":[["2014"]]},"title":"BANGLADESH 2012-13 MICS Report","type":"webpage"},"uris":["http://www.mendeley.com/documents/?uuid=98c5bc91-53d2-3395-91b1-1ed2feca0350","http://www.mendeley.com/documents/?uuid=6bc73b16-1c8b-4575-8856-9e404b16f4d3"]},{"id":"ITEM-2","itemData":{"ISBN":"9789848969342","author":[{"dropping-particle":"","family":"MICS","given":"","non-dropping-particle":"","parse-names":false,"suffix":""}],"id":"ITEM-2","issue":"1","issued":{"date-parts":[["2019"]]},"title":"Bangladesh 2019 MICS Report","type":"book"},"uris":["http://www.mendeley.com/documents/?uuid=54a3556a-c736-44ea-9e95-52890ed078d0","http://www.mendeley.com/documents/?uuid=352d5c4f-b61a-3434-a8f9-78b4152460a1"]}],"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9F1763" w:rsidRPr="00DF6BDB" w:rsidDel="00D73460">
          <w:rPr>
            <w:rFonts w:ascii="Times New Roman" w:hAnsi="Times New Roman" w:cs="Times New Roman"/>
            <w:sz w:val="24"/>
            <w:szCs w:val="24"/>
          </w:rPr>
          <w:delText xml:space="preserve">The spatial risk distribution and underlying causes of E. coli contamination in household drinking water have been identified by a recent study conducted in Bangladesh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{"citationItems":[{"id":"ITEM-1","itemData":{"DOI":"10.1080/09603123.2019.1593328","ISSN":"1369-1619","PMID":"30924350","abstract":"The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Bangladesh.","author":[{"dropping-particle":"","family":"Khan","given":"Jahidur Rahman","non-dropping-particle":"","parse-names":false,"suffix":""},{"dropping-particle":"","family":"Bakar","given":"K. Shuvo","non-dropping-particle":"","parse-names":false,"suffix":""}],"container-title":"International journal of environmental health research","id":"ITEM-1","issue":"3","issued":{"date-parts":[["2020","5"]]},"page":"268-283","publisher":"Int J Environ Health Res","title":"Spatial risk distribution and determinants of E. coli contamination in household drinking water: a case study of Bangladesh","type":"article-journal","volume":"30"},"uris":["http://www.mendeley.com/documents/?uuid=fac85a72-227c-3861-8eac-1f672f5ee938","http://www.mendeley.com/documents/?uuid=9c6e89f7-9c01-4ae9-8ef5-7558a2686a44"]}],"mendeley":{"formattedCitation":"&lt;sup&gt;14&lt;/sup&gt;","plainTextFormattedCitation":"14","previouslyFormattedCitation":"&lt;sup&gt;14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After examining data from fifty villages in rural Bangladesh, Luby et al.  discovered an association between the severity of childhood diarrhea and E. coli-polluted drinking water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{"citationItems":[{"id":"ITEM-1","itemData":{"DOI":"10.1016/S2214-109X(17)30490-4/ATTACHMENT/D718A6CB-BF20-4FE5-87E5-1CC731A30C11/MMC1.PDF","ISSN":"2214109X","PMID":"29396217","abstract":"Background: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18…","author":[{"dropping-particle":"","family":"Luby","given":"Stephen P.","non-dropping-particle":"","parse-names":false,"suffix":""},{"dropping-particle":"","family":"Rahman","given":"Mahbubur","non-dropping-particle":"","parse-names":false,"suffix":""},{"dropping-particle":"","family":"Arnold","given":"Benjamin F.","non-dropping-particle":"","parse-names":false,"suffix":""},{"dropping-particle":"","family":"Unicomb","given":"Leanne","non-dropping-particle":"","parse-names":false,"suffix":""},{"dropping-particle":"","family":"Ashraf","given":"Sania","non-dropping-particle":"","parse-names":false,"suffix":""},{"dropping-particle":"","family":"Winch","given":"Peter J.","non-dropping-particle":"","parse-names":false,"suffix":""},{"dropping-particle":"","family":"Stewart","given":"Christine P.","non-dropping-particle":"","parse-names":false,"suffix":""},{"dropping-particle":"","family":"Begum","given":"Farzana","non-dropping-particle":"","parse-names":false,"suffix":""},{"dropping-particle":"","family":"Hussain","given":"Faruqe","non-dropping-particle":"","parse-names":false,"suffix":""},{"dropping-particle":"","family":"Benjamin-Chung","given":"Jade","non-dropping-particle":"","parse-names":false,"suffix":""},{"dropping-particle":"","family":"Leontsini","given":"Elli","non-dropping-particle":"","parse-names":false,"suffix":""},{"dropping-particle":"","family":"Naser","given":"Abu M.","non-dropping-particle":"","parse-names":false,"suffix":""},{"dropping-particle":"","family":"Parvez","given":"Sarker M.","non-dropping-particle":"","parse-names":false,"suffix":""},{"dropping-particle":"","family":"Hubbard","given":"Alan E.","non-dropping-particle":"","parse-names":false,"suffix":""},{"dropping-particle":"","family":"Lin","given":"Audrie","non-dropping-particle":"","parse-names":false,"suffix":""},{"dropping-particle":"","family":"Nizame","given":"Fosiul A.","non-dropping-particle":"","parse-names":false,"suffix":""},{"dropping-particle":"","family":"Jannat","given":"Kaniz","non-dropping-particle":"","parse-names":false,"suffix":""},{"dropping-particle":"","family":"Ercumen","given":"Ayse","non-dropping-particle":"","parse-names":false,"suffix":""},{"dropping-particle":"","family":"Ram","given":"Pavani K.","non-dropping-particle":"","parse-names":false,"suffix":""},{"dropping-particle":"","family":"Das","given":"Kishor K.","non-dropping-particle":"","parse-names":false,"suffix":""},{"dropping-particle":"","family":"Abedin","given":"Jaynal","non-dropping-particle":"","parse-names":false,"suffix":""},{"dropping-particle":"","family":"Clasen","given":"Thomas F.","non-dropping-particle":"","parse-names":false,"suffix":""},{"dropping-particle":"","family":"Dewey","given":"Kathryn G.","non-dropping-particle":"","parse-names":false,"suffix":""},{"dropping-particle":"","family":"Fernald","given":"Lia C.","non-dropping-particle":"","parse-names":false,"suffix":""},{"dropping-particle":"","family":"Null","given":"Clair","non-dropping-particle":"","parse-names":false,"suffix":""},{"dropping-particle":"","family":"Ahmed","given":"Tahmeed","non-dropping-particle":"","parse-names":false,"suffix":""},{"dropping-particle":"","family":"Colford","given":"John M.","non-dropping-particle":"","parse-names":false,"suffix":""}],"container-title":"The Lancet Global Health","id":"ITEM-1","issue":"3","issued":{"date-parts":[["2018","3"]]},"page":"e302-e315","publisher":"Elsevier Ltd","title":"Effects of water quality, sanitation, handwashing, and nutritional interventions on diarrhoea and child growth in rural Bangladesh: a cluster randomised controlled trial","type":"article-journal","volume":"6"},"uris":["http://www.mendeley.com/documents/?uuid=c9f41d9d-735a-3550-932b-b804d3e6d185","http://www.mendeley.com/documents/?uuid=b70e1b4c-2b51-4d6b-a506-56feea21b2c8"]}],"mendeley":{"formattedCitation":"&lt;sup&gt;15&lt;/sup&gt;","plainTextFormattedCitation":"15","previouslyFormattedCitation":"&lt;sup&gt;15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06A0B3AD" w14:textId="06708BF7" w:rsidR="00187B0F" w:rsidRPr="00DF6BDB" w:rsidDel="00A42B30" w:rsidRDefault="00187B0F">
      <w:pPr>
        <w:spacing w:line="240" w:lineRule="auto"/>
        <w:jc w:val="both"/>
        <w:rPr>
          <w:del w:id="6318" w:author="Mohammad Nayeem Hasan" w:date="2024-07-18T12:47:00Z" w16du:dateUtc="2024-07-18T06:47:00Z"/>
          <w:rFonts w:ascii="Times New Roman" w:hAnsi="Times New Roman" w:cs="Times New Roman"/>
          <w:sz w:val="24"/>
          <w:szCs w:val="24"/>
        </w:rPr>
      </w:pPr>
      <w:del w:id="6319" w:author="Mohammad Nayeem Hasan" w:date="2024-07-18T12:47:00Z" w16du:dateUtc="2024-07-18T06:47:00Z">
        <w:r w:rsidRPr="00DF6BDB" w:rsidDel="00A42B30">
          <w:rPr>
            <w:rFonts w:ascii="Times New Roman" w:hAnsi="Times New Roman" w:cs="Times New Roman"/>
            <w:sz w:val="24"/>
            <w:szCs w:val="24"/>
          </w:rPr>
          <w:delText xml:space="preserve">However, there is a lack of empirical study comparing various survey data on the relationship between E. coli risk groups and diarrhea in children under five. </w:delText>
        </w:r>
        <w:r w:rsidR="00C013F2" w:rsidRPr="00DF6BDB" w:rsidDel="00A42B30">
          <w:rPr>
            <w:rFonts w:ascii="Times New Roman" w:hAnsi="Times New Roman" w:cs="Times New Roman"/>
            <w:sz w:val="24"/>
            <w:szCs w:val="24"/>
          </w:rPr>
          <w:delText xml:space="preserve">The current study aimed to observed E. coli contamination in household drinking water in Bangladesh and its relationship to diarrheal disease in under five children. </w:delText>
        </w:r>
        <w:r w:rsidRPr="00DF6BDB" w:rsidDel="00A42B30">
          <w:rPr>
            <w:rFonts w:ascii="Times New Roman" w:hAnsi="Times New Roman" w:cs="Times New Roman"/>
            <w:sz w:val="24"/>
            <w:szCs w:val="24"/>
          </w:rPr>
          <w:delText>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delText>
        </w:r>
      </w:del>
    </w:p>
    <w:p w14:paraId="1A90BD2E" w14:textId="7D47097F" w:rsidR="00187B0F" w:rsidRPr="00DF6BDB" w:rsidDel="00D73460" w:rsidRDefault="00187B0F">
      <w:pPr>
        <w:pStyle w:val="ListParagraph"/>
        <w:numPr>
          <w:ilvl w:val="0"/>
          <w:numId w:val="1"/>
        </w:numPr>
        <w:spacing w:line="240" w:lineRule="auto"/>
        <w:rPr>
          <w:del w:id="6320" w:author="Mohammad Nayeem Hasan" w:date="2024-07-18T15:20:00Z" w16du:dateUtc="2024-07-18T09:20:00Z"/>
          <w:rFonts w:ascii="Times New Roman" w:hAnsi="Times New Roman" w:cs="Times New Roman"/>
          <w:bCs/>
          <w:sz w:val="24"/>
          <w:szCs w:val="24"/>
        </w:rPr>
      </w:pPr>
      <w:del w:id="6321" w:author="Mohammad Nayeem Hasan" w:date="2024-07-18T15:20:00Z" w16du:dateUtc="2024-07-18T09:20:00Z">
        <w:r w:rsidRPr="00DF6BDB" w:rsidDel="00D73460">
          <w:rPr>
            <w:rFonts w:ascii="Times New Roman" w:hAnsi="Times New Roman" w:cs="Times New Roman"/>
            <w:bCs/>
            <w:sz w:val="24"/>
            <w:szCs w:val="24"/>
          </w:rPr>
          <w:delText>Material and methods</w:delText>
        </w:r>
      </w:del>
    </w:p>
    <w:p w14:paraId="3DB640D0" w14:textId="396F55C6" w:rsidR="00187B0F" w:rsidRPr="00DF6BDB" w:rsidDel="00D73460" w:rsidRDefault="00187B0F">
      <w:pPr>
        <w:spacing w:line="240" w:lineRule="auto"/>
        <w:jc w:val="both"/>
        <w:rPr>
          <w:del w:id="6322" w:author="Mohammad Nayeem Hasan" w:date="2024-07-18T15:20:00Z" w16du:dateUtc="2024-07-18T09:20:00Z"/>
          <w:rFonts w:ascii="Times New Roman" w:hAnsi="Times New Roman" w:cs="Times New Roman"/>
          <w:sz w:val="24"/>
          <w:szCs w:val="24"/>
        </w:rPr>
      </w:pPr>
      <w:del w:id="6323" w:author="Mohammad Nayeem Hasan" w:date="2024-07-18T15:20:00Z" w16du:dateUtc="2024-07-18T09:20:00Z">
        <w:r w:rsidRPr="00DF6BDB" w:rsidDel="00D73460">
          <w:rPr>
            <w:rFonts w:ascii="Times New Roman" w:hAnsi="Times New Roman" w:cs="Times New Roman"/>
            <w:sz w:val="24"/>
            <w:szCs w:val="24"/>
          </w:rPr>
          <w:delText>To improve the reporting of observational cross-sectional studies in epidemiology, we adhered to the STROBE guideline (see Supplementary Materials for more details).</w:delText>
        </w:r>
      </w:del>
    </w:p>
    <w:p w14:paraId="13E140C2" w14:textId="7D6E91C8" w:rsidR="00187B0F" w:rsidRPr="00DF6BDB" w:rsidDel="00D73460" w:rsidRDefault="00187B0F">
      <w:pPr>
        <w:pStyle w:val="ListParagraph"/>
        <w:numPr>
          <w:ilvl w:val="1"/>
          <w:numId w:val="1"/>
        </w:numPr>
        <w:spacing w:line="240" w:lineRule="auto"/>
        <w:rPr>
          <w:del w:id="6324" w:author="Mohammad Nayeem Hasan" w:date="2024-07-18T15:20:00Z" w16du:dateUtc="2024-07-18T09:20:00Z"/>
          <w:rFonts w:ascii="Times New Roman" w:hAnsi="Times New Roman" w:cs="Times New Roman"/>
          <w:bCs/>
          <w:sz w:val="24"/>
          <w:szCs w:val="24"/>
        </w:rPr>
      </w:pPr>
      <w:del w:id="6325" w:author="Mohammad Nayeem Hasan" w:date="2024-07-18T15:20:00Z" w16du:dateUtc="2024-07-18T09:20:00Z">
        <w:r w:rsidRPr="00DF6BDB" w:rsidDel="00D73460">
          <w:rPr>
            <w:rFonts w:ascii="Times New Roman" w:hAnsi="Times New Roman" w:cs="Times New Roman"/>
            <w:bCs/>
            <w:sz w:val="24"/>
            <w:szCs w:val="24"/>
          </w:rPr>
          <w:delText>Data source and sampling design</w:delText>
        </w:r>
      </w:del>
    </w:p>
    <w:p w14:paraId="437E1A1C" w14:textId="5721BEB6" w:rsidR="00187B0F" w:rsidRPr="00DF6BDB" w:rsidDel="00D73460" w:rsidRDefault="00187B0F">
      <w:pPr>
        <w:spacing w:line="240" w:lineRule="auto"/>
        <w:jc w:val="both"/>
        <w:rPr>
          <w:del w:id="6326" w:author="Mohammad Nayeem Hasan" w:date="2024-07-18T15:20:00Z" w16du:dateUtc="2024-07-18T09:20:00Z"/>
          <w:rFonts w:ascii="Times New Roman" w:hAnsi="Times New Roman" w:cs="Times New Roman"/>
          <w:sz w:val="24"/>
          <w:szCs w:val="24"/>
        </w:rPr>
      </w:pPr>
      <w:del w:id="6327" w:author="Mohammad Nayeem Hasan" w:date="2024-07-18T14:46:00Z" w16du:dateUtc="2024-07-18T08:46:00Z">
        <w:r w:rsidRPr="00DF6BDB" w:rsidDel="001F3480">
          <w:rPr>
            <w:rFonts w:ascii="Times New Roman" w:hAnsi="Times New Roman" w:cs="Times New Roman"/>
            <w:sz w:val="24"/>
            <w:szCs w:val="24"/>
          </w:rPr>
          <w:delText xml:space="preserve">Two reports from the </w:delText>
        </w:r>
      </w:del>
      <w:del w:id="6328" w:author="Mohammad Nayeem Hasan" w:date="2024-07-18T14:50:00Z" w16du:dateUtc="2024-07-18T08:50:00Z">
        <w:r w:rsidRPr="00DF6BDB" w:rsidDel="001F3480">
          <w:rPr>
            <w:rFonts w:ascii="Times New Roman" w:hAnsi="Times New Roman" w:cs="Times New Roman"/>
            <w:sz w:val="24"/>
            <w:szCs w:val="24"/>
          </w:rPr>
          <w:delText>Multiple Indicator Cluster Surveys (MICS) of Bangladesh</w:delText>
        </w:r>
      </w:del>
      <w:del w:id="6329" w:author="Mohammad Nayeem Hasan" w:date="2024-07-18T14:46:00Z" w16du:dateUtc="2024-07-18T08:46:00Z">
        <w:r w:rsidRPr="00DF6BDB" w:rsidDel="001F3480">
          <w:rPr>
            <w:rFonts w:ascii="Times New Roman" w:hAnsi="Times New Roman" w:cs="Times New Roman"/>
            <w:sz w:val="24"/>
            <w:szCs w:val="24"/>
          </w:rPr>
          <w:delText>, from 2012 and 2019</w:delText>
        </w:r>
      </w:del>
      <w:del w:id="6330" w:author="Mohammad Nayeem Hasan" w:date="2024-07-18T14:50:00Z" w16du:dateUtc="2024-07-18T08:50:00Z">
        <w:r w:rsidRPr="00DF6BDB" w:rsidDel="001F3480">
          <w:rPr>
            <w:rFonts w:ascii="Times New Roman" w:hAnsi="Times New Roman" w:cs="Times New Roman"/>
            <w:sz w:val="24"/>
            <w:szCs w:val="24"/>
          </w:rPr>
          <w:delText xml:space="preserve"> (</w:delText>
        </w:r>
        <w:r w:rsidRPr="00DF6BDB" w:rsidDel="001F3480">
          <w:rPr>
            <w:rFonts w:ascii="Times New Roman" w:hAnsi="Times New Roman" w:cs="Times New Roman"/>
            <w:sz w:val="24"/>
            <w:szCs w:val="24"/>
            <w:rPrChange w:id="6331" w:author="Mohammad Nayeem Hasan" w:date="2024-07-18T16:12:00Z" w16du:dateUtc="2024-07-18T10:12:00Z">
              <w:rPr/>
            </w:rPrChange>
          </w:rPr>
          <w:fldChar w:fldCharType="begin"/>
        </w:r>
        <w:r w:rsidRPr="00DF6BDB" w:rsidDel="001F3480">
          <w:rPr>
            <w:rFonts w:ascii="Times New Roman" w:hAnsi="Times New Roman" w:cs="Times New Roman"/>
            <w:sz w:val="24"/>
            <w:szCs w:val="24"/>
            <w:rPrChange w:id="6332" w:author="Mohammad Nayeem Hasan" w:date="2024-07-18T16:12:00Z" w16du:dateUtc="2024-07-18T10:12:00Z">
              <w:rPr/>
            </w:rPrChange>
          </w:rPr>
          <w:delInstrText>HYPERLINK "https://www.unicef.org/"</w:delInstrText>
        </w:r>
        <w:r w:rsidRPr="00A54B7D" w:rsidDel="001F3480">
          <w:rPr>
            <w:rFonts w:ascii="Times New Roman" w:hAnsi="Times New Roman" w:cs="Times New Roman"/>
            <w:sz w:val="24"/>
            <w:szCs w:val="24"/>
          </w:rPr>
        </w:r>
        <w:r w:rsidRPr="00DF6BDB" w:rsidDel="001F3480">
          <w:rPr>
            <w:rFonts w:ascii="Times New Roman" w:hAnsi="Times New Roman" w:cs="Times New Roman"/>
            <w:sz w:val="24"/>
            <w:szCs w:val="24"/>
            <w:rPrChange w:id="6333" w:author="Mohammad Nayeem Hasan" w:date="2024-07-18T16:12:00Z" w16du:dateUtc="2024-07-18T10:12:00Z">
              <w:rPr>
                <w:rStyle w:val="Hyperlink"/>
                <w:rFonts w:ascii="Times New Roman" w:hAnsi="Times New Roman" w:cs="Times New Roman"/>
                <w:sz w:val="24"/>
                <w:szCs w:val="24"/>
              </w:rPr>
            </w:rPrChange>
          </w:rPr>
          <w:fldChar w:fldCharType="separate"/>
        </w:r>
        <w:r w:rsidR="00B370A2" w:rsidRPr="00DF6BDB" w:rsidDel="001F3480">
          <w:rPr>
            <w:rStyle w:val="Hyperlink"/>
            <w:rFonts w:ascii="Times New Roman" w:hAnsi="Times New Roman" w:cs="Times New Roman"/>
            <w:sz w:val="24"/>
            <w:szCs w:val="24"/>
          </w:rPr>
          <w:delText>https://www.unicef.org/</w:delText>
        </w:r>
        <w:r w:rsidRPr="00DF6BDB" w:rsidDel="001F3480">
          <w:rPr>
            <w:rStyle w:val="Hyperlink"/>
            <w:rFonts w:ascii="Times New Roman" w:hAnsi="Times New Roman" w:cs="Times New Roman"/>
            <w:sz w:val="24"/>
            <w:szCs w:val="24"/>
          </w:rPr>
          <w:fldChar w:fldCharType="end"/>
        </w:r>
        <w:r w:rsidR="00B370A2" w:rsidRPr="00DF6BDB" w:rsidDel="001F3480">
          <w:rPr>
            <w:rFonts w:ascii="Times New Roman" w:hAnsi="Times New Roman" w:cs="Times New Roman"/>
            <w:sz w:val="24"/>
            <w:szCs w:val="24"/>
          </w:rPr>
          <w:delText xml:space="preserve"> </w:delText>
        </w:r>
        <w:r w:rsidRPr="00DF6BDB" w:rsidDel="001F3480">
          <w:rPr>
            <w:rFonts w:ascii="Times New Roman" w:hAnsi="Times New Roman" w:cs="Times New Roman"/>
            <w:sz w:val="24"/>
            <w:szCs w:val="24"/>
          </w:rPr>
          <w:delText>), were used</w:delText>
        </w:r>
      </w:del>
      <w:del w:id="6334" w:author="Mohammad Nayeem Hasan" w:date="2024-07-18T15:20:00Z" w16du:dateUtc="2024-07-18T09:20:00Z">
        <w:r w:rsidRPr="00DF6BDB" w:rsidDel="00D73460">
          <w:rPr>
            <w:rFonts w:ascii="Times New Roman" w:hAnsi="Times New Roman" w:cs="Times New Roman"/>
            <w:sz w:val="24"/>
            <w:szCs w:val="24"/>
          </w:rPr>
          <w:delText>. To gather information at the household level for this nationwide survey, a two-stage stratified cluster sampling method was used. The final report of the Bangladesh MICS surveys from 2012 and 2019 contains information on the comprehensive survey methodology. 64,400 households participated in MICS 2019, compared to 51,895 households in MICS 2012.</w:delText>
        </w:r>
      </w:del>
      <w:ins w:id="6335" w:author="Alam Shihab" w:date="2023-11-01T18:41:00Z">
        <w:del w:id="6336" w:author="Mohammad Nayeem Hasan" w:date="2024-07-18T15:20:00Z" w16du:dateUtc="2024-07-18T09:20:00Z">
          <w:r w:rsidR="002F76C0" w:rsidRPr="00DF6BDB" w:rsidDel="00D73460">
            <w:rPr>
              <w:rFonts w:ascii="Times New Roman" w:hAnsi="Times New Roman" w:cs="Times New Roman"/>
              <w:sz w:val="24"/>
              <w:szCs w:val="24"/>
            </w:rPr>
            <w:delText xml:space="preserve">. </w:delText>
          </w:r>
        </w:del>
      </w:ins>
      <w:del w:id="6337" w:author="Mohammad Nayeem Hasan" w:date="2024-07-18T15:20:00Z" w16du:dateUtc="2024-07-18T09:20:00Z">
        <w:r w:rsidRPr="00DF6BDB" w:rsidDel="00D73460">
          <w:rPr>
            <w:rFonts w:ascii="Times New Roman" w:hAnsi="Times New Roman" w:cs="Times New Roman"/>
            <w:sz w:val="24"/>
            <w:szCs w:val="24"/>
          </w:rPr>
          <w:delText xml:space="preserve"> A randomly determined subset of 2760 and 6440 households, respectively, were chosen in MICS 2012 and MICS 2019 for water quality testing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0d97791a-af1a-4d2a-8f58-f9ce8c0a85d4"]}],"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335A20A" w14:textId="08D2527E" w:rsidR="00187B0F" w:rsidRPr="00DF6BDB" w:rsidDel="00D73460" w:rsidRDefault="00187B0F">
      <w:pPr>
        <w:pStyle w:val="ListParagraph"/>
        <w:numPr>
          <w:ilvl w:val="1"/>
          <w:numId w:val="1"/>
        </w:numPr>
        <w:spacing w:line="240" w:lineRule="auto"/>
        <w:rPr>
          <w:del w:id="6338" w:author="Mohammad Nayeem Hasan" w:date="2024-07-18T15:20:00Z" w16du:dateUtc="2024-07-18T09:20:00Z"/>
          <w:rFonts w:ascii="Times New Roman" w:hAnsi="Times New Roman" w:cs="Times New Roman"/>
          <w:bCs/>
          <w:sz w:val="24"/>
          <w:szCs w:val="24"/>
        </w:rPr>
      </w:pPr>
      <w:del w:id="6339" w:author="Mohammad Nayeem Hasan" w:date="2024-07-18T15:20:00Z" w16du:dateUtc="2024-07-18T09:20:00Z">
        <w:r w:rsidRPr="00DF6BDB" w:rsidDel="00D73460">
          <w:rPr>
            <w:rFonts w:ascii="Times New Roman" w:hAnsi="Times New Roman" w:cs="Times New Roman"/>
            <w:bCs/>
            <w:sz w:val="24"/>
            <w:szCs w:val="24"/>
          </w:rPr>
          <w:delText>Outcome variables</w:delText>
        </w:r>
      </w:del>
    </w:p>
    <w:p w14:paraId="18F10D11" w14:textId="51B68A07" w:rsidR="00E071A6" w:rsidRPr="00DF6BDB" w:rsidDel="00D73460" w:rsidRDefault="00187B0F">
      <w:pPr>
        <w:spacing w:line="240" w:lineRule="auto"/>
        <w:jc w:val="both"/>
        <w:rPr>
          <w:del w:id="6340" w:author="Mohammad Nayeem Hasan" w:date="2024-07-18T15:20:00Z" w16du:dateUtc="2024-07-18T09:20:00Z"/>
          <w:rFonts w:ascii="Times New Roman" w:hAnsi="Times New Roman" w:cs="Times New Roman"/>
          <w:sz w:val="24"/>
          <w:szCs w:val="24"/>
        </w:rPr>
      </w:pPr>
      <w:del w:id="6341" w:author="Mohammad Nayeem Hasan" w:date="2024-07-18T15:20:00Z" w16du:dateUtc="2024-07-18T09:20:00Z">
        <w:r w:rsidRPr="00DF6BDB" w:rsidDel="00D73460">
          <w:rPr>
            <w:rFonts w:ascii="Times New Roman" w:hAnsi="Times New Roman" w:cs="Times New Roman"/>
            <w:sz w:val="24"/>
            <w:szCs w:val="24"/>
          </w:rPr>
          <w:delText xml:space="preserve">The outcome variable was childhood diarrhea, which was defined if the mother's or caregivers experienced any sort of diarrheal disease with their children within two weeks prior to the survey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6ba4cd12-46f0-479c-8caa-e6975f6fc441"]}],"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E1EA53B" w14:textId="60C2B1CF" w:rsidR="00187B0F" w:rsidRPr="00DF6BDB" w:rsidDel="00D73460" w:rsidRDefault="00E071A6">
      <w:pPr>
        <w:pStyle w:val="ListParagraph"/>
        <w:numPr>
          <w:ilvl w:val="1"/>
          <w:numId w:val="1"/>
        </w:numPr>
        <w:spacing w:line="240" w:lineRule="auto"/>
        <w:rPr>
          <w:del w:id="6342" w:author="Mohammad Nayeem Hasan" w:date="2024-07-18T15:20:00Z" w16du:dateUtc="2024-07-18T09:20:00Z"/>
          <w:rFonts w:ascii="Times New Roman" w:hAnsi="Times New Roman" w:cs="Times New Roman"/>
          <w:bCs/>
          <w:sz w:val="24"/>
          <w:szCs w:val="24"/>
        </w:rPr>
      </w:pPr>
      <w:del w:id="6343" w:author="Mohammad Nayeem Hasan" w:date="2024-07-18T15:20:00Z" w16du:dateUtc="2024-07-18T09:20:00Z">
        <w:r w:rsidRPr="00DF6BDB" w:rsidDel="00D73460">
          <w:rPr>
            <w:rFonts w:ascii="Times New Roman" w:hAnsi="Times New Roman" w:cs="Times New Roman"/>
            <w:bCs/>
            <w:sz w:val="24"/>
            <w:szCs w:val="24"/>
          </w:rPr>
          <w:delText>Exposure</w:delText>
        </w:r>
      </w:del>
    </w:p>
    <w:p w14:paraId="78B5D5AC" w14:textId="2B76DD25" w:rsidR="00187B0F" w:rsidRPr="00DF6BDB" w:rsidDel="00D73460" w:rsidRDefault="00187B0F">
      <w:pPr>
        <w:spacing w:line="240" w:lineRule="auto"/>
        <w:jc w:val="both"/>
        <w:rPr>
          <w:del w:id="6344" w:author="Mohammad Nayeem Hasan" w:date="2024-07-18T15:20:00Z" w16du:dateUtc="2024-07-18T09:20:00Z"/>
          <w:rFonts w:ascii="Times New Roman" w:hAnsi="Times New Roman" w:cs="Times New Roman"/>
          <w:sz w:val="24"/>
          <w:szCs w:val="24"/>
        </w:rPr>
      </w:pPr>
      <w:del w:id="6345" w:author="Mohammad Nayeem Hasan" w:date="2024-07-18T15:20:00Z" w16du:dateUtc="2024-07-18T09:20:00Z">
        <w:r w:rsidRPr="00DF6BDB" w:rsidDel="00D73460">
          <w:rPr>
            <w:rFonts w:ascii="Times New Roman" w:hAnsi="Times New Roman" w:cs="Times New Roman"/>
            <w:sz w:val="24"/>
            <w:szCs w:val="24"/>
          </w:rPr>
          <w:delText xml:space="preserve">The exposure variable was the level of E. coli present in household water. A glass of water that the respondents often drink was requested of them to water test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1a876665-6e4f-4b70-a1d4-294e46b0fafb"]}],"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this study, 100 ml sample of drinking water was tested for E. coli and test was done within 30 minutes of sample collection. Colonies of E. coli per 100 ml of water were measured to categorized the risk of water quality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a3747c55-d06e-458d-a275-658b3ba2d788"]}],"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98726c74-8a07-43be-8318-3f8eb543b89e"]}],"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4AE00D19" w14:textId="6D7DB1A4" w:rsidR="00E071A6" w:rsidRPr="00DF6BDB" w:rsidDel="00D73460" w:rsidRDefault="00E071A6">
      <w:pPr>
        <w:pStyle w:val="ListParagraph"/>
        <w:numPr>
          <w:ilvl w:val="1"/>
          <w:numId w:val="1"/>
        </w:numPr>
        <w:spacing w:line="240" w:lineRule="auto"/>
        <w:rPr>
          <w:del w:id="6346" w:author="Mohammad Nayeem Hasan" w:date="2024-07-18T15:20:00Z" w16du:dateUtc="2024-07-18T09:20:00Z"/>
          <w:rFonts w:ascii="Times New Roman" w:hAnsi="Times New Roman" w:cs="Times New Roman"/>
          <w:bCs/>
          <w:sz w:val="24"/>
          <w:szCs w:val="24"/>
        </w:rPr>
      </w:pPr>
      <w:del w:id="6347" w:author="Mohammad Nayeem Hasan" w:date="2024-07-18T15:20:00Z" w16du:dateUtc="2024-07-18T09:20:00Z">
        <w:r w:rsidRPr="00DF6BDB" w:rsidDel="00D73460">
          <w:rPr>
            <w:rFonts w:ascii="Times New Roman" w:hAnsi="Times New Roman" w:cs="Times New Roman"/>
            <w:bCs/>
            <w:sz w:val="24"/>
            <w:szCs w:val="24"/>
          </w:rPr>
          <w:delText>Confounding variables</w:delText>
        </w:r>
      </w:del>
    </w:p>
    <w:p w14:paraId="64FA4BE6" w14:textId="01F7F9DB" w:rsidR="00187B0F" w:rsidRPr="00DF6BDB" w:rsidDel="00D73460" w:rsidRDefault="00187B0F">
      <w:pPr>
        <w:spacing w:line="240" w:lineRule="auto"/>
        <w:jc w:val="both"/>
        <w:rPr>
          <w:del w:id="6348" w:author="Mohammad Nayeem Hasan" w:date="2024-07-18T15:20:00Z" w16du:dateUtc="2024-07-18T09:20:00Z"/>
          <w:rFonts w:ascii="Times New Roman" w:hAnsi="Times New Roman" w:cs="Times New Roman"/>
          <w:sz w:val="24"/>
          <w:szCs w:val="24"/>
        </w:rPr>
      </w:pPr>
      <w:del w:id="6349" w:author="Mohammad Nayeem Hasan" w:date="2024-07-18T15:20:00Z" w16du:dateUtc="2024-07-18T09:20:00Z">
        <w:r w:rsidRPr="00DF6BDB" w:rsidDel="00D73460">
          <w:rPr>
            <w:rFonts w:ascii="Times New Roman" w:hAnsi="Times New Roman" w:cs="Times New Roman"/>
            <w:sz w:val="24"/>
            <w:szCs w:val="24"/>
          </w:rPr>
          <w:delText>Based on the available data, the variables child age at months,</w:delText>
        </w:r>
      </w:del>
      <w:ins w:id="6350" w:author="Alam Shihab" w:date="2023-11-01T18:47:00Z">
        <w:del w:id="6351" w:author="Mohammad Nayeem Hasan" w:date="2024-07-18T15:20:00Z" w16du:dateUtc="2024-07-18T09:20:00Z">
          <w:r w:rsidR="00170E16" w:rsidRPr="00DF6BDB" w:rsidDel="00D73460">
            <w:rPr>
              <w:rFonts w:ascii="Times New Roman" w:hAnsi="Times New Roman" w:cs="Times New Roman"/>
              <w:sz w:val="24"/>
              <w:szCs w:val="24"/>
            </w:rPr>
            <w:delText xml:space="preserve"> </w:delText>
          </w:r>
        </w:del>
      </w:ins>
      <w:del w:id="6352" w:author="Mohammad Nayeem Hasan" w:date="2024-07-18T15:20:00Z" w16du:dateUtc="2024-07-18T09:20:00Z">
        <w:r w:rsidRPr="00DF6BDB" w:rsidDel="00D73460">
          <w:rPr>
            <w:rFonts w:ascii="Times New Roman" w:hAnsi="Times New Roman" w:cs="Times New Roman"/>
            <w:sz w:val="24"/>
            <w:szCs w:val="24"/>
          </w:rPr>
          <w:delText xml:space="preserve"> gender</w:delText>
        </w:r>
      </w:del>
      <w:ins w:id="6353" w:author="ATM Shariful Shihab" w:date="2024-03-04T16:26:00Z">
        <w:del w:id="6354" w:author="Mohammad Nayeem Hasan" w:date="2024-07-18T15:20:00Z" w16du:dateUtc="2024-07-18T09:20:00Z">
          <w:r w:rsidR="001C1149" w:rsidRPr="00DF6BDB" w:rsidDel="00D73460">
            <w:rPr>
              <w:rFonts w:ascii="Times New Roman" w:hAnsi="Times New Roman" w:cs="Times New Roman"/>
              <w:sz w:val="24"/>
              <w:szCs w:val="24"/>
            </w:rPr>
            <w:delText>months, gender</w:delText>
          </w:r>
        </w:del>
      </w:ins>
      <w:del w:id="6355" w:author="Mohammad Nayeem Hasan" w:date="2024-07-18T15:20:00Z" w16du:dateUtc="2024-07-18T09:20:00Z">
        <w:r w:rsidRPr="00DF6BDB" w:rsidDel="00D73460">
          <w:rPr>
            <w:rFonts w:ascii="Times New Roman" w:hAnsi="Times New Roman" w:cs="Times New Roman"/>
            <w:sz w:val="24"/>
            <w:szCs w:val="24"/>
          </w:rPr>
          <w:delText xml:space="preserve">, and mother's educational status were included to the study. Household size (&lt;5 or 5/5+), household wealth status (Poor, middle or rich), and other factors were taken into account. </w:delText>
        </w:r>
        <w:r w:rsidR="00166BEB" w:rsidRPr="00DF6BDB" w:rsidDel="00D73460">
          <w:rPr>
            <w:rFonts w:ascii="Times New Roman" w:hAnsi="Times New Roman" w:cs="Times New Roman"/>
            <w:sz w:val="24"/>
            <w:szCs w:val="24"/>
          </w:rPr>
          <w:delText>Household wealth index was calculated using a principal component analysis and separated into three groups</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8aa32702-e776-41f8-9cce-b89774b657fd"]}],"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Place of residence (rural vs. urban) and administrative division were two variables at the community level (Barisal, Chattogram, Dhaka, Khulna, Mymensingh, Rajshahi, Rangpur and Sylhet).</w:delText>
        </w:r>
      </w:del>
    </w:p>
    <w:p w14:paraId="0D8C54A0" w14:textId="2750A195" w:rsidR="00E97160" w:rsidRPr="00DF6BDB" w:rsidDel="00D73460" w:rsidRDefault="00187B0F">
      <w:pPr>
        <w:spacing w:line="240" w:lineRule="auto"/>
        <w:jc w:val="both"/>
        <w:rPr>
          <w:del w:id="6356" w:author="Mohammad Nayeem Hasan" w:date="2024-07-18T15:20:00Z" w16du:dateUtc="2024-07-18T09:20:00Z"/>
          <w:rFonts w:ascii="Times New Roman" w:hAnsi="Times New Roman" w:cs="Times New Roman"/>
          <w:sz w:val="24"/>
          <w:szCs w:val="24"/>
        </w:rPr>
      </w:pPr>
      <w:del w:id="6357" w:author="Mohammad Nayeem Hasan" w:date="2024-07-18T15:20:00Z" w16du:dateUtc="2024-07-18T09:20:00Z">
        <w:r w:rsidRPr="00DF6BDB" w:rsidDel="00D73460">
          <w:rPr>
            <w:rFonts w:ascii="Times New Roman" w:hAnsi="Times New Roman" w:cs="Times New Roman"/>
            <w:sz w:val="24"/>
            <w:szCs w:val="24"/>
          </w:rPr>
          <w:delText xml:space="preserve">In addition, </w:delText>
        </w:r>
        <w:r w:rsidR="009E37D8" w:rsidRPr="00DF6BDB" w:rsidDel="00D73460">
          <w:rPr>
            <w:rFonts w:ascii="Times New Roman" w:hAnsi="Times New Roman" w:cs="Times New Roman"/>
            <w:sz w:val="24"/>
            <w:szCs w:val="24"/>
          </w:rPr>
          <w:delText xml:space="preserve">types of </w:delText>
        </w:r>
        <w:r w:rsidRPr="00DF6BDB" w:rsidDel="00D73460">
          <w:rPr>
            <w:rFonts w:ascii="Times New Roman" w:hAnsi="Times New Roman" w:cs="Times New Roman"/>
            <w:sz w:val="24"/>
            <w:szCs w:val="24"/>
          </w:rPr>
          <w:delText xml:space="preserve">toilet facility, shared toilet facilities, and source water quality (low, moderate, and high) should all be considered. </w:delText>
        </w:r>
        <w:r w:rsidR="00E97160" w:rsidRPr="00DF6BDB" w:rsidDel="00D73460">
          <w:rPr>
            <w:rFonts w:ascii="Times New Roman" w:hAnsi="Times New Roman" w:cs="Times New Roman"/>
            <w:sz w:val="24"/>
            <w:szCs w:val="24"/>
          </w:rPr>
          <w:delText>Similar to an exposure sample test, source water E. coli test was used to assess the risk of E. coli contamination in the source water.</w:delText>
        </w:r>
      </w:del>
    </w:p>
    <w:p w14:paraId="65A387D7" w14:textId="325D0E94" w:rsidR="00401B31" w:rsidRPr="00DF6BDB" w:rsidDel="00D73460" w:rsidRDefault="00401B31">
      <w:pPr>
        <w:pStyle w:val="ListParagraph"/>
        <w:numPr>
          <w:ilvl w:val="1"/>
          <w:numId w:val="1"/>
        </w:numPr>
        <w:spacing w:line="240" w:lineRule="auto"/>
        <w:rPr>
          <w:del w:id="6358" w:author="Mohammad Nayeem Hasan" w:date="2024-07-18T15:20:00Z" w16du:dateUtc="2024-07-18T09:20:00Z"/>
          <w:rFonts w:ascii="Times New Roman" w:hAnsi="Times New Roman" w:cs="Times New Roman"/>
          <w:bCs/>
          <w:sz w:val="24"/>
          <w:szCs w:val="24"/>
        </w:rPr>
      </w:pPr>
      <w:del w:id="6359" w:author="Mohammad Nayeem Hasan" w:date="2024-07-18T15:20:00Z" w16du:dateUtc="2024-07-18T09:20:00Z">
        <w:r w:rsidRPr="00DF6BDB" w:rsidDel="00D73460">
          <w:rPr>
            <w:rFonts w:ascii="Times New Roman" w:hAnsi="Times New Roman" w:cs="Times New Roman"/>
            <w:bCs/>
            <w:sz w:val="24"/>
            <w:szCs w:val="24"/>
          </w:rPr>
          <w:delText>Statistical analysis</w:delText>
        </w:r>
      </w:del>
    </w:p>
    <w:p w14:paraId="57A54E24" w14:textId="0EF5D8AE" w:rsidR="00206EE0" w:rsidRPr="00DF6BDB" w:rsidDel="00D73460" w:rsidRDefault="00187B0F">
      <w:pPr>
        <w:pStyle w:val="ListParagraph"/>
        <w:numPr>
          <w:ilvl w:val="1"/>
          <w:numId w:val="1"/>
        </w:numPr>
        <w:spacing w:line="240" w:lineRule="auto"/>
        <w:rPr>
          <w:del w:id="6360" w:author="Mohammad Nayeem Hasan" w:date="2024-07-18T15:20:00Z" w16du:dateUtc="2024-07-18T09:20:00Z"/>
          <w:rFonts w:ascii="Times New Roman" w:hAnsi="Times New Roman" w:cs="Times New Roman"/>
          <w:sz w:val="24"/>
          <w:szCs w:val="24"/>
        </w:rPr>
        <w:pPrChange w:id="6361" w:author="Mohammad Nayeem Hasan" w:date="2024-07-18T16:13:00Z" w16du:dateUtc="2024-07-18T10:13:00Z">
          <w:pPr>
            <w:spacing w:line="240" w:lineRule="auto"/>
            <w:jc w:val="both"/>
          </w:pPr>
        </w:pPrChange>
      </w:pPr>
      <w:del w:id="6362" w:author="Mohammad Nayeem Hasan" w:date="2024-07-18T15:20:00Z" w16du:dateUtc="2024-07-18T09:20:00Z">
        <w:r w:rsidRPr="00DF6BDB" w:rsidDel="00D73460">
          <w:rPr>
            <w:rFonts w:ascii="Times New Roman" w:hAnsi="Times New Roman" w:cs="Times New Roman"/>
            <w:sz w:val="24"/>
            <w:szCs w:val="24"/>
          </w:rPr>
          <w:delTex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w:delText>
        </w:r>
        <w:r w:rsidR="00A617B7" w:rsidRPr="00DF6BDB" w:rsidDel="00D73460">
          <w:rPr>
            <w:rFonts w:ascii="Times New Roman" w:hAnsi="Times New Roman" w:cs="Times New Roman"/>
            <w:sz w:val="24"/>
            <w:szCs w:val="24"/>
          </w:rPr>
          <w:delText>The 95% confidence interval (CI), the crude odds ratio (COR), and the adjusted odds ratio (AOR)</w:delText>
        </w:r>
        <w:r w:rsidRPr="00DF6BDB" w:rsidDel="00D73460">
          <w:rPr>
            <w:rFonts w:ascii="Times New Roman" w:hAnsi="Times New Roman" w:cs="Times New Roman"/>
            <w:sz w:val="24"/>
            <w:szCs w:val="24"/>
          </w:rPr>
          <w:delText xml:space="preserve"> were presented. All investigations were performed utilizing R software 4.2.1. </w:delText>
        </w:r>
      </w:del>
    </w:p>
    <w:p w14:paraId="4347C5A2" w14:textId="5DB5F1E9" w:rsidR="00187B0F" w:rsidRPr="00DF6BDB" w:rsidDel="00D73460" w:rsidRDefault="00187B0F">
      <w:pPr>
        <w:spacing w:line="240" w:lineRule="auto"/>
        <w:jc w:val="both"/>
        <w:rPr>
          <w:del w:id="6363" w:author="Mohammad Nayeem Hasan" w:date="2024-07-18T15:20:00Z" w16du:dateUtc="2024-07-18T09:20:00Z"/>
          <w:rFonts w:ascii="Times New Roman" w:hAnsi="Times New Roman" w:cs="Times New Roman"/>
          <w:sz w:val="24"/>
          <w:szCs w:val="24"/>
        </w:rPr>
      </w:pPr>
      <w:del w:id="6364" w:author="Mohammad Nayeem Hasan" w:date="2024-07-18T14:46:00Z" w16du:dateUtc="2024-07-18T08:46:00Z">
        <w:r w:rsidRPr="00DF6BDB" w:rsidDel="001F3480">
          <w:rPr>
            <w:rFonts w:ascii="Times New Roman" w:hAnsi="Times New Roman" w:cs="Times New Roman"/>
            <w:sz w:val="24"/>
            <w:szCs w:val="24"/>
          </w:rPr>
          <w:delText>T</w:delText>
        </w:r>
      </w:del>
      <w:del w:id="6365" w:author="Mohammad Nayeem Hasan" w:date="2024-07-18T14:52:00Z" w16du:dateUtc="2024-07-18T08:52:00Z">
        <w:r w:rsidRPr="00DF6BDB" w:rsidDel="001F3480">
          <w:rPr>
            <w:rFonts w:ascii="Times New Roman" w:hAnsi="Times New Roman" w:cs="Times New Roman"/>
            <w:sz w:val="24"/>
            <w:szCs w:val="24"/>
          </w:rPr>
          <w:delText>he</w:delText>
        </w:r>
      </w:del>
      <w:del w:id="6366" w:author="Mohammad Nayeem Hasan" w:date="2024-07-18T15:20:00Z" w16du:dateUtc="2024-07-18T09:20:00Z">
        <w:r w:rsidRPr="00DF6BDB" w:rsidDel="00D73460">
          <w:rPr>
            <w:rFonts w:ascii="Times New Roman" w:hAnsi="Times New Roman" w:cs="Times New Roman"/>
            <w:sz w:val="24"/>
            <w:szCs w:val="24"/>
          </w:rPr>
          <w:delText xml:space="preserve"> propensity score (PS) approach was used to evaluate the reliability of the conclusions from our primary studies. By balancing observed baseline factors across treatment groups, PS approaches, </w:delText>
        </w:r>
        <w:r w:rsidR="00060F38" w:rsidRPr="00DF6BDB" w:rsidDel="00D73460">
          <w:rPr>
            <w:rFonts w:ascii="Times New Roman" w:hAnsi="Times New Roman" w:cs="Times New Roman"/>
            <w:sz w:val="24"/>
            <w:szCs w:val="24"/>
          </w:rPr>
          <w:delText>widely used in observational studies with dichotomous variables</w:delText>
        </w:r>
        <w:r w:rsidRPr="00DF6BDB" w:rsidDel="00D73460">
          <w:rPr>
            <w:rFonts w:ascii="Times New Roman" w:hAnsi="Times New Roman" w:cs="Times New Roman"/>
            <w:sz w:val="24"/>
            <w:szCs w:val="24"/>
          </w:rPr>
          <w:delText xml:space="preserve">, imitate the intended benefits of randomization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{"citationItems":[{"id":"ITEM-1","itemData":{"DOI":"10.1111/J.1742-7843.2006.PTO_293.X","ISSN":"1742-7835","PMID":"16611199","abstract":"Use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reserved.","author":[{"dropping-particle":"","family":"Glynn","given":"Robert J.","non-dropping-particle":"","parse-names":false,"suffix":""},{"dropping-particle":"","family":"Schneeweiss","given":"Sebastian","non-dropping-particle":"","parse-names":false,"suffix":""},{"dropping-particle":"","family":"Stürmer","given":"Til","non-dropping-particle":"","parse-names":false,"suffix":""}],"container-title":"Basic &amp; clinical pharmacology &amp; toxicology","id":"ITEM-1","issue":"3","issued":{"date-parts":[["2006","3"]]},"page":"253-259","publisher":"Basic Clin Pharmacol Toxicol","title":"Indications for propensity scores and review of their use in pharmacoepidemiology","type":"article-journal","volume":"98"},"uris":["http://www.mendeley.com/documents/?uuid=b17de5e3-4a76-3590-97af-d35156ecb867","http://www.mendeley.com/documents/?uuid=0bcff7c6-e4ac-4d56-a7d7-2f25b3effbba"]}],"mendeley":{"formattedCitation":"&lt;sup&gt;16&lt;/sup&gt;","plainTextFormattedCitation":"16","previouslyFormattedCitation":"&lt;sup&gt;16&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16</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w:delText>
        </w:r>
        <w:r w:rsidR="00657BB7" w:rsidRPr="00DF6BDB" w:rsidDel="00D73460">
          <w:rPr>
            <w:rFonts w:ascii="Times New Roman" w:hAnsi="Times New Roman" w:cs="Times New Roman"/>
            <w:sz w:val="24"/>
            <w:szCs w:val="24"/>
          </w:rPr>
          <w:delText>A good covariate balancing (0.1) was determined between exposed and non-exposed by the standardized mean difference</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{"citationItems":[{"id":"ITEM-1","itemData":{"DOI":"10.21037/ATM.2018.12.10","ISSN":"23055839","PMID":"30788363","abstract":"Propensity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explained.","author":[{"dropping-particle":"","family":"Zhang","given":"Zhongheng","non-dropping-particle":"","parse-names":false,"suffix":""},{"dropping-particle":"","family":"Kim","given":"Hwa Jung","non-dropping-particle":"","parse-names":false,"suffix":""},{"dropping-particle":"","family":"Lonjon","given":"Guillaume","non-dropping-particle":"","parse-names":false,"suffix":""},{"dropping-particle":"","family":"Zhu","given":"Yibing","non-dropping-particle":"","parse-names":false,"suffix":""},{"dropping-particle":"","family":"Group","given":"written on behalf of AME Big-Data Clinical Trial Collaborative","non-dropping-particle":"","parse-names":false,"suffix":""}],"container-title":"Annals of Translational Medicine","id":"ITEM-1","issue":"1","issued":{"date-parts":[["2019","1"]]},"page":"16-16","publisher":"AME Publications","title":"Balance diagnostics after propensity score matching","type":"article-journal","volume":"7"},"uris":["http://www.mendeley.com/documents/?uuid=01ce709b-35fa-348b-8135-57fdb1c77728","http://www.mendeley.com/documents/?uuid=f4934f38-14a1-4308-8b84-cfa21b325562"]}],"mendeley":{"formattedCitation":"&lt;sup&gt;17&lt;/sup&gt;","plainTextFormattedCitation":"17","previouslyFormattedCitation":"&lt;sup&gt;17&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17</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1E3E4A" w:rsidRPr="00DF6BDB" w:rsidDel="00D73460">
          <w:rPr>
            <w:rFonts w:ascii="Times New Roman" w:hAnsi="Times New Roman" w:cs="Times New Roman"/>
            <w:sz w:val="24"/>
            <w:szCs w:val="24"/>
          </w:rPr>
          <w:delText>Using the same covariates as the primary study, we computed the PS using multivariable logistic regression. To eliminate the residual covariate imbalance between the exposed and non-exposed groups, we changed the model by adding related confounders</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{"citationItems":[{"id":"ITEM-1","itemData":{"DOI":"10.1093/AJE/KWM069","ISSN":"0002-9262","PMID":"17504780","abstract":"The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reserved.","author":[{"dropping-particle":"","family":"Månsson","given":"Roger","non-dropping-particle":"","parse-names":false,"suffix":""},{"dropping-particle":"","family":"Joffe","given":"Marshall M.","non-dropping-particle":"","parse-names":false,"suffix":""},{"dropping-particle":"","family":"Sun","given":"Wenguang","non-dropping-particle":"","parse-names":false,"suffix":""},{"dropping-particle":"","family":"Hennessy","given":"Sean","non-dropping-particle":"","parse-names":false,"suffix":""}],"container-title":"American Journal of Epidemiology","id":"ITEM-1","issue":"3","issued":{"date-parts":[["2007","8"]]},"page":"332-339","publisher":"Oxford Academic","title":"On the Estimation and Use of Propensity Scores in Case-Control and Case-Cohort Studies","type":"article-journal","volume":"166"},"uris":["http://www.mendeley.com/documents/?uuid=873579b1-5861-35cb-8ac0-b3c16837b77e","http://www.mendeley.com/documents/?uuid=f1a37c30-46e1-4ce7-a579-d04c3a80860b"]}],"mendeley":{"formattedCitation":"&lt;sup&gt;18&lt;/sup&gt;","plainTextFormattedCitation":"18","previouslyFormattedCitation":"&lt;sup&gt;18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EB4D512" w14:textId="33AFC9DB" w:rsidR="00030EDE" w:rsidRPr="00DF6BDB" w:rsidDel="00D73460" w:rsidRDefault="00030EDE">
      <w:pPr>
        <w:pStyle w:val="ListParagraph"/>
        <w:numPr>
          <w:ilvl w:val="1"/>
          <w:numId w:val="1"/>
        </w:numPr>
        <w:spacing w:line="240" w:lineRule="auto"/>
        <w:rPr>
          <w:del w:id="6367" w:author="Mohammad Nayeem Hasan" w:date="2024-07-18T15:20:00Z" w16du:dateUtc="2024-07-18T09:20:00Z"/>
          <w:rFonts w:ascii="Times New Roman" w:hAnsi="Times New Roman" w:cs="Times New Roman"/>
          <w:bCs/>
          <w:sz w:val="24"/>
          <w:szCs w:val="24"/>
          <w:rPrChange w:id="6368" w:author="Mohammad Nayeem Hasan" w:date="2024-07-18T16:12:00Z" w16du:dateUtc="2024-07-18T10:12:00Z">
            <w:rPr>
              <w:del w:id="6369" w:author="Mohammad Nayeem Hasan" w:date="2024-07-18T15:20:00Z" w16du:dateUtc="2024-07-18T09:20:00Z"/>
              <w:rFonts w:ascii="Times New Roman" w:hAnsi="Times New Roman" w:cs="Times New Roman"/>
              <w:b/>
              <w:bCs/>
              <w:color w:val="000000" w:themeColor="text1"/>
              <w:sz w:val="28"/>
              <w:szCs w:val="28"/>
            </w:rPr>
          </w:rPrChange>
        </w:rPr>
        <w:pPrChange w:id="6370" w:author="Mohammad Nayeem Hasan" w:date="2024-07-18T16:13:00Z" w16du:dateUtc="2024-07-18T10:13:00Z">
          <w:pPr/>
        </w:pPrChange>
      </w:pPr>
      <w:bookmarkStart w:id="6371" w:name="_Hlk143964729"/>
      <w:del w:id="6372" w:author="Mohammad Nayeem Hasan" w:date="2024-07-18T14:58:00Z" w16du:dateUtc="2024-07-18T08:58:00Z">
        <w:r w:rsidRPr="00DF6BDB" w:rsidDel="00DF4508">
          <w:rPr>
            <w:rFonts w:ascii="Times New Roman" w:hAnsi="Times New Roman" w:cs="Times New Roman"/>
            <w:bCs/>
            <w:sz w:val="24"/>
            <w:szCs w:val="24"/>
            <w:rPrChange w:id="6373" w:author="Mohammad Nayeem Hasan" w:date="2024-07-18T16:12:00Z" w16du:dateUtc="2024-07-18T10:12:00Z">
              <w:rPr>
                <w:rFonts w:ascii="Times New Roman" w:hAnsi="Times New Roman" w:cs="Times New Roman"/>
                <w:b/>
                <w:bCs/>
                <w:color w:val="000000" w:themeColor="text1"/>
                <w:sz w:val="28"/>
                <w:szCs w:val="28"/>
              </w:rPr>
            </w:rPrChange>
          </w:rPr>
          <w:delText xml:space="preserve">2.6 </w:delText>
        </w:r>
      </w:del>
      <w:del w:id="6374" w:author="Mohammad Nayeem Hasan" w:date="2024-07-18T15:20:00Z" w16du:dateUtc="2024-07-18T09:20:00Z">
        <w:r w:rsidR="009E75EA" w:rsidRPr="00DF6BDB" w:rsidDel="00D73460">
          <w:rPr>
            <w:rFonts w:ascii="Times New Roman" w:hAnsi="Times New Roman" w:cs="Times New Roman"/>
            <w:bCs/>
            <w:sz w:val="24"/>
            <w:szCs w:val="24"/>
            <w:rPrChange w:id="6375" w:author="Mohammad Nayeem Hasan" w:date="2024-07-18T16:12:00Z" w16du:dateUtc="2024-07-18T10:12:00Z">
              <w:rPr>
                <w:rFonts w:ascii="Times New Roman" w:hAnsi="Times New Roman" w:cs="Times New Roman"/>
                <w:b/>
                <w:bCs/>
                <w:color w:val="000000" w:themeColor="text1"/>
                <w:sz w:val="28"/>
                <w:szCs w:val="28"/>
              </w:rPr>
            </w:rPrChange>
          </w:rPr>
          <w:delText xml:space="preserve">Decomposition of the </w:delText>
        </w:r>
        <w:r w:rsidRPr="00DF6BDB" w:rsidDel="00D73460">
          <w:rPr>
            <w:rFonts w:ascii="Times New Roman" w:hAnsi="Times New Roman" w:cs="Times New Roman"/>
            <w:bCs/>
            <w:sz w:val="24"/>
            <w:szCs w:val="24"/>
            <w:rPrChange w:id="6376" w:author="Mohammad Nayeem Hasan" w:date="2024-07-18T16:12:00Z" w16du:dateUtc="2024-07-18T10:12:00Z">
              <w:rPr>
                <w:rFonts w:ascii="Times New Roman" w:hAnsi="Times New Roman" w:cs="Times New Roman"/>
                <w:b/>
                <w:bCs/>
                <w:color w:val="000000" w:themeColor="text1"/>
                <w:sz w:val="28"/>
                <w:szCs w:val="28"/>
              </w:rPr>
            </w:rPrChange>
          </w:rPr>
          <w:delText>Concentration Index</w:delText>
        </w:r>
      </w:del>
    </w:p>
    <w:p w14:paraId="29E00C33" w14:textId="63156C82" w:rsidR="00C97C90" w:rsidRPr="00DF6BDB" w:rsidDel="00D73460" w:rsidRDefault="00C97C90">
      <w:pPr>
        <w:spacing w:line="240" w:lineRule="auto"/>
        <w:jc w:val="both"/>
        <w:rPr>
          <w:ins w:id="6377" w:author="Alam Shihab" w:date="2024-04-22T14:07:00Z" w16du:dateUtc="2024-04-22T08:07:00Z"/>
          <w:del w:id="6378" w:author="Mohammad Nayeem Hasan" w:date="2024-07-18T15:20:00Z" w16du:dateUtc="2024-07-18T09:20:00Z"/>
          <w:rFonts w:ascii="Times New Roman" w:hAnsi="Times New Roman" w:cs="Times New Roman"/>
          <w:color w:val="000000" w:themeColor="text1"/>
          <w:sz w:val="24"/>
          <w:szCs w:val="24"/>
          <w:rPrChange w:id="6379" w:author="Mohammad Nayeem Hasan" w:date="2024-07-18T16:12:00Z" w16du:dateUtc="2024-07-18T10:12:00Z">
            <w:rPr>
              <w:ins w:id="6380" w:author="Alam Shihab" w:date="2024-04-22T14:07:00Z" w16du:dateUtc="2024-04-22T08:07:00Z"/>
              <w:del w:id="6381" w:author="Mohammad Nayeem Hasan" w:date="2024-07-18T15:20:00Z" w16du:dateUtc="2024-07-18T09:20:00Z"/>
              <w:rFonts w:ascii="Times New Roman" w:hAnsi="Times New Roman" w:cs="Times New Roman"/>
              <w:color w:val="000000" w:themeColor="text1"/>
            </w:rPr>
          </w:rPrChange>
        </w:rPr>
        <w:pPrChange w:id="6382" w:author="Mohammad Nayeem Hasan" w:date="2024-07-18T16:13:00Z" w16du:dateUtc="2024-07-18T10:13:00Z">
          <w:pPr>
            <w:jc w:val="both"/>
          </w:pPr>
        </w:pPrChange>
      </w:pPr>
      <w:ins w:id="6383" w:author="Alam Shihab" w:date="2024-04-22T14:07:00Z" w16du:dateUtc="2024-04-22T08:07:00Z">
        <w:del w:id="6384" w:author="Mohammad Nayeem Hasan" w:date="2024-07-18T15:20:00Z" w16du:dateUtc="2024-07-18T09:20:00Z">
          <w:r w:rsidRPr="00DF6BDB" w:rsidDel="00D73460">
            <w:rPr>
              <w:rFonts w:ascii="Times New Roman" w:hAnsi="Times New Roman" w:cs="Times New Roman"/>
              <w:color w:val="000000" w:themeColor="text1"/>
              <w:sz w:val="24"/>
              <w:szCs w:val="24"/>
              <w:rPrChange w:id="6385" w:author="Mohammad Nayeem Hasan" w:date="2024-07-18T16:12:00Z" w16du:dateUtc="2024-07-18T10:12:00Z">
                <w:rPr>
                  <w:rFonts w:ascii="Times New Roman" w:hAnsi="Times New Roman" w:cs="Times New Roman"/>
                  <w:color w:val="000000" w:themeColor="text1"/>
                </w:rPr>
              </w:rPrChange>
            </w:rPr>
            <w:delText>In Wagstaff decomposition, the concentration index—which is frequently applied to evaluate socioeconomic disparities in health—is essential</w:delText>
          </w:r>
        </w:del>
      </w:ins>
      <w:ins w:id="6386" w:author="Alam Shihab" w:date="2024-04-22T14:08:00Z" w16du:dateUtc="2024-04-22T08:08:00Z">
        <w:del w:id="6387" w:author="Mohammad Nayeem Hasan" w:date="2024-07-18T15:20:00Z" w16du:dateUtc="2024-07-18T09:20:00Z">
          <w:r w:rsidRPr="00DF6BDB" w:rsidDel="00D73460">
            <w:rPr>
              <w:rFonts w:ascii="Times New Roman" w:hAnsi="Times New Roman" w:cs="Times New Roman"/>
              <w:color w:val="000000" w:themeColor="text1"/>
              <w:sz w:val="24"/>
              <w:szCs w:val="24"/>
              <w:rPrChange w:id="6388" w:author="Mohammad Nayeem Hasan" w:date="2024-07-18T16:12:00Z" w16du:dateUtc="2024-07-18T10:12:00Z">
                <w:rPr>
                  <w:rFonts w:ascii="Times New Roman" w:hAnsi="Times New Roman" w:cs="Times New Roman"/>
                  <w:color w:val="000000" w:themeColor="text1"/>
                </w:rPr>
              </w:rPrChange>
            </w:rPr>
            <w:delText xml:space="preserve"> </w:delText>
          </w:r>
        </w:del>
        <w:del w:id="6389" w:author="Mohammad Nayeem Hasan" w:date="2024-07-18T15:19:00Z" w16du:dateUtc="2024-07-18T09:19:00Z">
          <w:r w:rsidRPr="00DF6BDB" w:rsidDel="00D73460">
            <w:rPr>
              <w:rFonts w:ascii="Times New Roman" w:hAnsi="Times New Roman" w:cs="Times New Roman"/>
              <w:color w:val="000000" w:themeColor="text1"/>
              <w:sz w:val="24"/>
              <w:szCs w:val="24"/>
              <w:highlight w:val="yellow"/>
              <w:rPrChange w:id="6390" w:author="Mohammad Nayeem Hasan" w:date="2024-07-18T16:12:00Z" w16du:dateUtc="2024-07-18T10:12:00Z">
                <w:rPr>
                  <w:rFonts w:ascii="Times New Roman" w:hAnsi="Times New Roman" w:cs="Times New Roman"/>
                  <w:color w:val="000000" w:themeColor="text1"/>
                </w:rPr>
              </w:rPrChange>
            </w:rPr>
            <w:delText>(10.1136/JECH-2017-210432</w:delText>
          </w:r>
          <w:r w:rsidRPr="00DF6BDB" w:rsidDel="00D73460">
            <w:rPr>
              <w:rFonts w:ascii="Times New Roman" w:hAnsi="Times New Roman" w:cs="Times New Roman"/>
              <w:color w:val="000000" w:themeColor="text1"/>
              <w:sz w:val="24"/>
              <w:szCs w:val="24"/>
              <w:rPrChange w:id="6391" w:author="Mohammad Nayeem Hasan" w:date="2024-07-18T16:12:00Z" w16du:dateUtc="2024-07-18T10:12:00Z">
                <w:rPr>
                  <w:rFonts w:ascii="Times New Roman" w:hAnsi="Times New Roman" w:cs="Times New Roman"/>
                  <w:color w:val="000000" w:themeColor="text1"/>
                </w:rPr>
              </w:rPrChange>
            </w:rPr>
            <w:delText>)</w:delText>
          </w:r>
        </w:del>
        <w:del w:id="6392" w:author="Mohammad Nayeem Hasan" w:date="2024-07-18T15:20:00Z" w16du:dateUtc="2024-07-18T09:20:00Z">
          <w:r w:rsidRPr="00DF6BDB" w:rsidDel="00D73460">
            <w:rPr>
              <w:rFonts w:ascii="Times New Roman" w:hAnsi="Times New Roman" w:cs="Times New Roman"/>
              <w:color w:val="000000" w:themeColor="text1"/>
              <w:sz w:val="24"/>
              <w:szCs w:val="24"/>
              <w:rPrChange w:id="6393" w:author="Mohammad Nayeem Hasan" w:date="2024-07-18T16:12:00Z" w16du:dateUtc="2024-07-18T10:12:00Z">
                <w:rPr>
                  <w:rFonts w:ascii="Times New Roman" w:hAnsi="Times New Roman" w:cs="Times New Roman"/>
                  <w:color w:val="000000" w:themeColor="text1"/>
                </w:rPr>
              </w:rPrChange>
            </w:rPr>
            <w:delText xml:space="preserve">. </w:delText>
          </w:r>
        </w:del>
      </w:ins>
      <w:ins w:id="6394" w:author="Alam Shihab" w:date="2024-04-22T14:10:00Z" w16du:dateUtc="2024-04-22T08:10:00Z">
        <w:del w:id="6395" w:author="Mohammad Nayeem Hasan" w:date="2024-07-18T15:20:00Z" w16du:dateUtc="2024-07-18T09:20:00Z">
          <w:r w:rsidRPr="00DF6BDB" w:rsidDel="00D73460">
            <w:rPr>
              <w:rFonts w:ascii="Times New Roman" w:hAnsi="Times New Roman" w:cs="Times New Roman"/>
              <w:color w:val="000000" w:themeColor="text1"/>
              <w:sz w:val="24"/>
              <w:szCs w:val="24"/>
              <w:rPrChange w:id="6396" w:author="Mohammad Nayeem Hasan" w:date="2024-07-18T16:12:00Z" w16du:dateUtc="2024-07-18T10:12:00Z">
                <w:rPr>
                  <w:rFonts w:ascii="Times New Roman" w:hAnsi="Times New Roman" w:cs="Times New Roman"/>
                  <w:color w:val="000000" w:themeColor="text1"/>
                </w:rPr>
              </w:rPrChange>
            </w:rPr>
            <w:delText>Research has demonstrated that it is possible to break down the concentration index and determine the factors that influence health disparities, including occupation, education level, and socioeconomic group</w:delText>
          </w:r>
        </w:del>
      </w:ins>
      <w:ins w:id="6397" w:author="Alam Shihab" w:date="2024-04-22T14:13:00Z" w16du:dateUtc="2024-04-22T08:13:00Z">
        <w:del w:id="6398" w:author="Mohammad Nayeem Hasan" w:date="2024-07-18T15:20:00Z" w16du:dateUtc="2024-07-18T09:20:00Z">
          <w:r w:rsidRPr="00DF6BDB" w:rsidDel="00D73460">
            <w:rPr>
              <w:rFonts w:ascii="Times New Roman" w:hAnsi="Times New Roman" w:cs="Times New Roman"/>
              <w:color w:val="000000" w:themeColor="text1"/>
              <w:sz w:val="24"/>
              <w:szCs w:val="24"/>
              <w:rPrChange w:id="6399" w:author="Mohammad Nayeem Hasan" w:date="2024-07-18T16:12:00Z" w16du:dateUtc="2024-07-18T10:12:00Z">
                <w:rPr>
                  <w:rFonts w:ascii="Times New Roman" w:hAnsi="Times New Roman" w:cs="Times New Roman"/>
                  <w:color w:val="000000" w:themeColor="text1"/>
                </w:rPr>
              </w:rPrChange>
            </w:rPr>
            <w:delText xml:space="preserve"> (</w:delText>
          </w:r>
        </w:del>
      </w:ins>
      <w:ins w:id="6400" w:author="Alam Shihab" w:date="2024-04-22T14:14:00Z" w16du:dateUtc="2024-04-22T08:14:00Z">
        <w:del w:id="6401" w:author="Mohammad Nayeem Hasan" w:date="2024-07-18T15:20:00Z" w16du:dateUtc="2024-07-18T09:20:00Z">
          <w:r w:rsidRPr="00DF6BDB" w:rsidDel="00D73460">
            <w:rPr>
              <w:rFonts w:ascii="Times New Roman" w:hAnsi="Times New Roman" w:cs="Times New Roman"/>
              <w:color w:val="404040"/>
              <w:sz w:val="24"/>
              <w:szCs w:val="24"/>
              <w:highlight w:val="yellow"/>
              <w:shd w:val="clear" w:color="auto" w:fill="F7F7F7"/>
              <w:rPrChange w:id="6402" w:author="Mohammad Nayeem Hasan" w:date="2024-07-18T16:12:00Z" w16du:dateUtc="2024-07-18T10:12:00Z">
                <w:rPr>
                  <w:rFonts w:ascii="Segoe UI" w:hAnsi="Segoe UI" w:cs="Segoe UI"/>
                  <w:color w:val="404040"/>
                  <w:sz w:val="21"/>
                  <w:szCs w:val="21"/>
                  <w:shd w:val="clear" w:color="auto" w:fill="F7F7F7"/>
                </w:rPr>
              </w:rPrChange>
            </w:rPr>
            <w:delText>Guido, Erreygers. (2006). Correcting the Concentration Index. Research Papers in Economics</w:delText>
          </w:r>
          <w:r w:rsidRPr="00DF6BDB" w:rsidDel="00D73460">
            <w:rPr>
              <w:rFonts w:ascii="Times New Roman" w:hAnsi="Times New Roman" w:cs="Times New Roman"/>
              <w:color w:val="404040"/>
              <w:sz w:val="24"/>
              <w:szCs w:val="24"/>
              <w:shd w:val="clear" w:color="auto" w:fill="F7F7F7"/>
              <w:rPrChange w:id="6403" w:author="Mohammad Nayeem Hasan" w:date="2024-07-18T16:12:00Z" w16du:dateUtc="2024-07-18T10:12:00Z">
                <w:rPr>
                  <w:rFonts w:ascii="Segoe UI" w:hAnsi="Segoe UI" w:cs="Segoe UI"/>
                  <w:color w:val="404040"/>
                  <w:sz w:val="21"/>
                  <w:szCs w:val="21"/>
                  <w:shd w:val="clear" w:color="auto" w:fill="F7F7F7"/>
                </w:rPr>
              </w:rPrChange>
            </w:rPr>
            <w:delText>,</w:delText>
          </w:r>
        </w:del>
      </w:ins>
      <w:ins w:id="6404" w:author="Alam Shihab" w:date="2024-04-22T14:13:00Z" w16du:dateUtc="2024-04-22T08:13:00Z">
        <w:del w:id="6405" w:author="Mohammad Nayeem Hasan" w:date="2024-07-18T15:20:00Z" w16du:dateUtc="2024-07-18T09:20:00Z">
          <w:r w:rsidRPr="00DF6BDB" w:rsidDel="00D73460">
            <w:rPr>
              <w:rFonts w:ascii="Times New Roman" w:hAnsi="Times New Roman" w:cs="Times New Roman"/>
              <w:color w:val="000000" w:themeColor="text1"/>
              <w:sz w:val="24"/>
              <w:szCs w:val="24"/>
              <w:rPrChange w:id="6406" w:author="Mohammad Nayeem Hasan" w:date="2024-07-18T16:12:00Z" w16du:dateUtc="2024-07-18T10:12:00Z">
                <w:rPr>
                  <w:rFonts w:ascii="Times New Roman" w:hAnsi="Times New Roman" w:cs="Times New Roman"/>
                  <w:color w:val="000000" w:themeColor="text1"/>
                </w:rPr>
              </w:rPrChange>
            </w:rPr>
            <w:delText>)</w:delText>
          </w:r>
        </w:del>
      </w:ins>
    </w:p>
    <w:p w14:paraId="464533DC" w14:textId="369483BC" w:rsidR="004204FE" w:rsidRPr="00DF6BDB" w:rsidDel="00D73460" w:rsidRDefault="00901D6F">
      <w:pPr>
        <w:spacing w:line="240" w:lineRule="auto"/>
        <w:jc w:val="both"/>
        <w:rPr>
          <w:del w:id="6407" w:author="Mohammad Nayeem Hasan" w:date="2024-07-18T15:20:00Z" w16du:dateUtc="2024-07-18T09:20:00Z"/>
          <w:rFonts w:ascii="Times New Roman" w:hAnsi="Times New Roman" w:cs="Times New Roman"/>
          <w:color w:val="000000" w:themeColor="text1"/>
          <w:sz w:val="24"/>
          <w:szCs w:val="24"/>
          <w:rPrChange w:id="6408" w:author="Mohammad Nayeem Hasan" w:date="2024-07-18T16:12:00Z" w16du:dateUtc="2024-07-18T10:12:00Z">
            <w:rPr>
              <w:del w:id="6409" w:author="Mohammad Nayeem Hasan" w:date="2024-07-18T15:20:00Z" w16du:dateUtc="2024-07-18T09:20:00Z"/>
              <w:rFonts w:ascii="Times New Roman" w:hAnsi="Times New Roman" w:cs="Times New Roman"/>
              <w:color w:val="000000" w:themeColor="text1"/>
            </w:rPr>
          </w:rPrChange>
        </w:rPr>
        <w:pPrChange w:id="6410" w:author="Mohammad Nayeem Hasan" w:date="2024-07-18T16:13:00Z" w16du:dateUtc="2024-07-18T10:13:00Z">
          <w:pPr>
            <w:jc w:val="both"/>
          </w:pPr>
        </w:pPrChange>
      </w:pPr>
      <w:ins w:id="6411" w:author="Alam Shihab" w:date="2024-05-23T13:13:00Z" w16du:dateUtc="2024-05-23T07:13:00Z">
        <w:del w:id="6412" w:author="Mohammad Nayeem Hasan" w:date="2024-07-18T15:20:00Z" w16du:dateUtc="2024-07-18T09:20:00Z">
          <w:r w:rsidRPr="00DF6BDB" w:rsidDel="00D73460">
            <w:rPr>
              <w:rFonts w:ascii="Times New Roman" w:hAnsi="Times New Roman" w:cs="Times New Roman"/>
              <w:color w:val="000000" w:themeColor="text1"/>
              <w:sz w:val="24"/>
              <w:szCs w:val="24"/>
              <w:rPrChange w:id="6413" w:author="Mohammad Nayeem Hasan" w:date="2024-07-18T16:12:00Z" w16du:dateUtc="2024-07-18T10:12:00Z">
                <w:rPr>
                  <w:rFonts w:ascii="Times New Roman" w:hAnsi="Times New Roman" w:cs="Times New Roman"/>
                  <w:color w:val="000000" w:themeColor="text1"/>
                </w:rPr>
              </w:rPrChange>
            </w:rPr>
            <w:delText>When measuring health-related inequalities, the concentration index approach for Wagstaff decomposition is employed; however, Erreygers et al. pointed out that it could be interpreted incorrectly for ordinal health variables (</w:delText>
          </w:r>
        </w:del>
      </w:ins>
      <w:ins w:id="6414" w:author="Alam Shihab" w:date="2024-05-23T14:23:00Z" w16du:dateUtc="2024-05-23T08:23:00Z">
        <w:del w:id="6415"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6416" w:author="Mohammad Nayeem Hasan" w:date="2024-07-18T16:12:00Z" w16du:dateUtc="2024-07-18T10:12:00Z">
                <w:rPr>
                  <w:rFonts w:ascii="Times New Roman" w:hAnsi="Times New Roman" w:cs="Times New Roman"/>
                  <w:color w:val="000000" w:themeColor="text1"/>
                </w:rPr>
              </w:rPrChange>
            </w:rPr>
            <w:delText>Nattino G, Lemeshow S, Phillips G, Finazzi S, Bertolini G. Assessing the calibration of dichotomous outcome models with the calibration belt. Stata J. 2017;17(4):1003–14</w:delText>
          </w:r>
          <w:r w:rsidR="009E60DC" w:rsidRPr="00DF6BDB" w:rsidDel="00D73460">
            <w:rPr>
              <w:rFonts w:ascii="Times New Roman" w:hAnsi="Times New Roman" w:cs="Times New Roman"/>
              <w:color w:val="000000" w:themeColor="text1"/>
              <w:sz w:val="24"/>
              <w:szCs w:val="24"/>
              <w:rPrChange w:id="6417" w:author="Mohammad Nayeem Hasan" w:date="2024-07-18T16:12:00Z" w16du:dateUtc="2024-07-18T10:12:00Z">
                <w:rPr>
                  <w:rFonts w:ascii="Times New Roman" w:hAnsi="Times New Roman" w:cs="Times New Roman"/>
                  <w:color w:val="000000" w:themeColor="text1"/>
                </w:rPr>
              </w:rPrChange>
            </w:rPr>
            <w:delText>.</w:delText>
          </w:r>
        </w:del>
      </w:ins>
      <w:ins w:id="6418" w:author="Alam Shihab" w:date="2024-05-23T13:13:00Z" w16du:dateUtc="2024-05-23T07:13:00Z">
        <w:del w:id="6419" w:author="Mohammad Nayeem Hasan" w:date="2024-07-18T15:20:00Z" w16du:dateUtc="2024-07-18T09:20:00Z">
          <w:r w:rsidRPr="00DF6BDB" w:rsidDel="00D73460">
            <w:rPr>
              <w:rFonts w:ascii="Times New Roman" w:hAnsi="Times New Roman" w:cs="Times New Roman"/>
              <w:color w:val="000000" w:themeColor="text1"/>
              <w:sz w:val="24"/>
              <w:szCs w:val="24"/>
              <w:rPrChange w:id="6420" w:author="Mohammad Nayeem Hasan" w:date="2024-07-18T16:12:00Z" w16du:dateUtc="2024-07-18T10:12:00Z">
                <w:rPr>
                  <w:rFonts w:ascii="Times New Roman" w:hAnsi="Times New Roman" w:cs="Times New Roman"/>
                  <w:color w:val="000000" w:themeColor="text1"/>
                </w:rPr>
              </w:rPrChange>
            </w:rPr>
            <w:delText>). Ataguba et al. highlighted the difficulties associated with binary health variables, highlighting the fact that sample size and sampling weight affect the reliability of the index (</w:delText>
          </w:r>
        </w:del>
      </w:ins>
      <w:ins w:id="6421" w:author="Alam Shihab" w:date="2024-05-23T14:25:00Z" w16du:dateUtc="2024-05-23T08:25:00Z">
        <w:del w:id="6422"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6423" w:author="Mohammad Nayeem Hasan" w:date="2024-07-18T16:12:00Z" w16du:dateUtc="2024-07-18T10:12:00Z">
                <w:rPr>
                  <w:rFonts w:ascii="Times New Roman" w:hAnsi="Times New Roman" w:cs="Times New Roman"/>
                  <w:color w:val="000000" w:themeColor="text1"/>
                </w:rPr>
              </w:rPrChange>
            </w:rPr>
            <w:delText>https://onlinelibrary.wiley.com/doi/full/10.1002/hec.4515</w:delText>
          </w:r>
        </w:del>
      </w:ins>
      <w:ins w:id="6424" w:author="Alam Shihab" w:date="2024-05-23T13:13:00Z" w16du:dateUtc="2024-05-23T07:13:00Z">
        <w:del w:id="6425" w:author="Mohammad Nayeem Hasan" w:date="2024-07-18T15:20:00Z" w16du:dateUtc="2024-07-18T09:20:00Z">
          <w:r w:rsidRPr="00DF6BDB" w:rsidDel="00D73460">
            <w:rPr>
              <w:rFonts w:ascii="Times New Roman" w:hAnsi="Times New Roman" w:cs="Times New Roman"/>
              <w:color w:val="000000" w:themeColor="text1"/>
              <w:sz w:val="24"/>
              <w:szCs w:val="24"/>
              <w:rPrChange w:id="6426" w:author="Mohammad Nayeem Hasan" w:date="2024-07-18T16:12:00Z" w16du:dateUtc="2024-07-18T10:12:00Z">
                <w:rPr>
                  <w:rFonts w:ascii="Times New Roman" w:hAnsi="Times New Roman" w:cs="Times New Roman"/>
                  <w:color w:val="000000" w:themeColor="text1"/>
                </w:rPr>
              </w:rPrChange>
            </w:rPr>
            <w:delText>). In order to address these problems, we used a corrected concentration index, as recommended by recent research (</w:delText>
          </w:r>
        </w:del>
      </w:ins>
      <w:ins w:id="6427" w:author="Alam Shihab" w:date="2024-05-23T14:26:00Z" w16du:dateUtc="2024-05-23T08:26:00Z">
        <w:del w:id="6428"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6429" w:author="Mohammad Nayeem Hasan" w:date="2024-07-18T16:12:00Z" w16du:dateUtc="2024-07-18T10:12:00Z">
                <w:rPr>
                  <w:rFonts w:ascii="Times New Roman" w:hAnsi="Times New Roman" w:cs="Times New Roman"/>
                  <w:color w:val="000000" w:themeColor="text1"/>
                </w:rPr>
              </w:rPrChange>
            </w:rPr>
            <w:fldChar w:fldCharType="begin"/>
          </w:r>
          <w:r w:rsidR="009E60DC" w:rsidRPr="00DF6BDB" w:rsidDel="00D73460">
            <w:rPr>
              <w:rFonts w:ascii="Times New Roman" w:hAnsi="Times New Roman" w:cs="Times New Roman"/>
              <w:color w:val="000000" w:themeColor="text1"/>
              <w:sz w:val="24"/>
              <w:szCs w:val="24"/>
              <w:highlight w:val="yellow"/>
              <w:rPrChange w:id="6430" w:author="Mohammad Nayeem Hasan" w:date="2024-07-18T16:12:00Z" w16du:dateUtc="2024-07-18T10:12:00Z">
                <w:rPr>
                  <w:rFonts w:ascii="Times New Roman" w:hAnsi="Times New Roman" w:cs="Times New Roman"/>
                  <w:color w:val="000000" w:themeColor="text1"/>
                </w:rPr>
              </w:rPrChange>
            </w:rPr>
            <w:delInstrText>HYPERLINK "https://onlinelibrary.wiley.com/doi/full/10.1002/hec.4515"</w:delInstrText>
          </w:r>
          <w:r w:rsidR="009E60DC" w:rsidRPr="00A54B7D" w:rsidDel="00D73460">
            <w:rPr>
              <w:rFonts w:ascii="Times New Roman" w:hAnsi="Times New Roman" w:cs="Times New Roman"/>
              <w:color w:val="000000" w:themeColor="text1"/>
              <w:sz w:val="24"/>
              <w:szCs w:val="24"/>
              <w:highlight w:val="yellow"/>
            </w:rPr>
          </w:r>
          <w:r w:rsidR="009E60DC" w:rsidRPr="00DF6BDB" w:rsidDel="00D73460">
            <w:rPr>
              <w:rFonts w:ascii="Times New Roman" w:hAnsi="Times New Roman" w:cs="Times New Roman"/>
              <w:color w:val="000000" w:themeColor="text1"/>
              <w:sz w:val="24"/>
              <w:szCs w:val="24"/>
              <w:highlight w:val="yellow"/>
              <w:rPrChange w:id="6431" w:author="Mohammad Nayeem Hasan" w:date="2024-07-18T16:12:00Z" w16du:dateUtc="2024-07-18T10:12:00Z">
                <w:rPr>
                  <w:rFonts w:ascii="Times New Roman" w:hAnsi="Times New Roman" w:cs="Times New Roman"/>
                  <w:color w:val="000000" w:themeColor="text1"/>
                </w:rPr>
              </w:rPrChange>
            </w:rPr>
            <w:fldChar w:fldCharType="separate"/>
          </w:r>
          <w:r w:rsidR="009E60DC" w:rsidRPr="00DF6BDB" w:rsidDel="00D73460">
            <w:rPr>
              <w:rStyle w:val="Hyperlink"/>
              <w:rFonts w:ascii="Times New Roman" w:hAnsi="Times New Roman" w:cs="Times New Roman"/>
              <w:sz w:val="24"/>
              <w:szCs w:val="24"/>
              <w:highlight w:val="yellow"/>
              <w:rPrChange w:id="6432" w:author="Mohammad Nayeem Hasan" w:date="2024-07-18T16:12:00Z" w16du:dateUtc="2024-07-18T10:12:00Z">
                <w:rPr>
                  <w:rStyle w:val="Hyperlink"/>
                  <w:rFonts w:ascii="Times New Roman" w:hAnsi="Times New Roman" w:cs="Times New Roman"/>
                </w:rPr>
              </w:rPrChange>
            </w:rPr>
            <w:delText>https://onlinelibrary.wiley.com/doi/full/10.1002/hec.4515</w:delText>
          </w:r>
          <w:r w:rsidR="009E60DC" w:rsidRPr="00DF6BDB" w:rsidDel="00D73460">
            <w:rPr>
              <w:rFonts w:ascii="Times New Roman" w:hAnsi="Times New Roman" w:cs="Times New Roman"/>
              <w:color w:val="000000" w:themeColor="text1"/>
              <w:sz w:val="24"/>
              <w:szCs w:val="24"/>
              <w:highlight w:val="yellow"/>
              <w:rPrChange w:id="6433" w:author="Mohammad Nayeem Hasan" w:date="2024-07-18T16:12:00Z" w16du:dateUtc="2024-07-18T10:12:00Z">
                <w:rPr>
                  <w:rFonts w:ascii="Times New Roman" w:hAnsi="Times New Roman" w:cs="Times New Roman"/>
                  <w:color w:val="000000" w:themeColor="text1"/>
                </w:rPr>
              </w:rPrChange>
            </w:rPr>
            <w:fldChar w:fldCharType="end"/>
          </w:r>
          <w:r w:rsidR="009E60DC" w:rsidRPr="00DF6BDB" w:rsidDel="00D73460">
            <w:rPr>
              <w:rFonts w:ascii="Times New Roman" w:hAnsi="Times New Roman" w:cs="Times New Roman"/>
              <w:color w:val="000000" w:themeColor="text1"/>
              <w:sz w:val="24"/>
              <w:szCs w:val="24"/>
              <w:highlight w:val="yellow"/>
              <w:rPrChange w:id="6434" w:author="Mohammad Nayeem Hasan" w:date="2024-07-18T16:12:00Z" w16du:dateUtc="2024-07-18T10:12:00Z">
                <w:rPr>
                  <w:rFonts w:ascii="Times New Roman" w:hAnsi="Times New Roman" w:cs="Times New Roman"/>
                  <w:color w:val="000000" w:themeColor="text1"/>
                </w:rPr>
              </w:rPrChange>
            </w:rPr>
            <w:delText xml:space="preserve"> </w:delText>
          </w:r>
        </w:del>
      </w:ins>
      <w:ins w:id="6435" w:author="Alam Shihab" w:date="2024-05-23T13:13:00Z" w16du:dateUtc="2024-05-23T07:13:00Z">
        <w:del w:id="6436" w:author="Mohammad Nayeem Hasan" w:date="2024-07-18T15:20:00Z" w16du:dateUtc="2024-07-18T09:20:00Z">
          <w:r w:rsidRPr="00DF6BDB" w:rsidDel="00D73460">
            <w:rPr>
              <w:rFonts w:ascii="Times New Roman" w:hAnsi="Times New Roman" w:cs="Times New Roman"/>
              <w:color w:val="000000" w:themeColor="text1"/>
              <w:sz w:val="24"/>
              <w:szCs w:val="24"/>
              <w:highlight w:val="yellow"/>
              <w:rPrChange w:id="6437" w:author="Mohammad Nayeem Hasan" w:date="2024-07-18T16:12:00Z" w16du:dateUtc="2024-07-18T10:12:00Z">
                <w:rPr>
                  <w:rFonts w:ascii="Times New Roman" w:hAnsi="Times New Roman" w:cs="Times New Roman"/>
                  <w:color w:val="000000" w:themeColor="text1"/>
                </w:rPr>
              </w:rPrChange>
            </w:rPr>
            <w:delText>,</w:delText>
          </w:r>
        </w:del>
      </w:ins>
      <w:ins w:id="6438" w:author="Alam Shihab" w:date="2024-05-23T14:27:00Z" w16du:dateUtc="2024-05-23T08:27:00Z">
        <w:del w:id="6439" w:author="Mohammad Nayeem Hasan" w:date="2024-07-18T15:20:00Z" w16du:dateUtc="2024-07-18T09:20:00Z">
          <w:r w:rsidR="009E60DC" w:rsidRPr="00DF6BDB" w:rsidDel="00D73460">
            <w:rPr>
              <w:rFonts w:ascii="Times New Roman" w:hAnsi="Times New Roman" w:cs="Times New Roman"/>
              <w:sz w:val="24"/>
              <w:szCs w:val="24"/>
              <w:highlight w:val="yellow"/>
              <w:rPrChange w:id="6440" w:author="Mohammad Nayeem Hasan" w:date="2024-07-18T16:12:00Z" w16du:dateUtc="2024-07-18T10:12:00Z">
                <w:rPr/>
              </w:rPrChange>
            </w:rPr>
            <w:delText xml:space="preserve"> </w:delText>
          </w:r>
          <w:r w:rsidR="009E60DC" w:rsidRPr="00DF6BDB" w:rsidDel="00D73460">
            <w:rPr>
              <w:rFonts w:ascii="Times New Roman" w:hAnsi="Times New Roman" w:cs="Times New Roman"/>
              <w:color w:val="000000" w:themeColor="text1"/>
              <w:sz w:val="24"/>
              <w:szCs w:val="24"/>
              <w:highlight w:val="yellow"/>
              <w:rPrChange w:id="6441" w:author="Mohammad Nayeem Hasan" w:date="2024-07-18T16:12:00Z" w16du:dateUtc="2024-07-18T10:12:00Z">
                <w:rPr>
                  <w:rFonts w:ascii="Times New Roman" w:hAnsi="Times New Roman" w:cs="Times New Roman"/>
                  <w:color w:val="000000" w:themeColor="text1"/>
                </w:rPr>
              </w:rPrChange>
            </w:rPr>
            <w:delText>https://equityhealthj.biomedcentral.com/articles/10.1186/s12939-023-01895-6</w:delText>
          </w:r>
        </w:del>
      </w:ins>
      <w:ins w:id="6442" w:author="Alam Shihab" w:date="2024-05-23T13:13:00Z" w16du:dateUtc="2024-05-23T07:13:00Z">
        <w:del w:id="6443" w:author="Mohammad Nayeem Hasan" w:date="2024-07-18T15:20:00Z" w16du:dateUtc="2024-07-18T09:20:00Z">
          <w:r w:rsidRPr="00DF6BDB" w:rsidDel="00D73460">
            <w:rPr>
              <w:rFonts w:ascii="Times New Roman" w:hAnsi="Times New Roman" w:cs="Times New Roman"/>
              <w:color w:val="000000" w:themeColor="text1"/>
              <w:sz w:val="24"/>
              <w:szCs w:val="24"/>
              <w:rPrChange w:id="6444" w:author="Mohammad Nayeem Hasan" w:date="2024-07-18T16:12:00Z" w16du:dateUtc="2024-07-18T10:12:00Z">
                <w:rPr>
                  <w:rFonts w:ascii="Times New Roman" w:hAnsi="Times New Roman" w:cs="Times New Roman"/>
                  <w:color w:val="000000" w:themeColor="text1"/>
                </w:rPr>
              </w:rPrChange>
            </w:rPr>
            <w:delText>).</w:delText>
          </w:r>
        </w:del>
      </w:ins>
      <w:del w:id="6445" w:author="Mohammad Nayeem Hasan" w:date="2024-07-18T15:20:00Z" w16du:dateUtc="2024-07-18T09:20:00Z">
        <w:r w:rsidR="004204FE" w:rsidRPr="00DF6BDB" w:rsidDel="00D73460">
          <w:rPr>
            <w:rFonts w:ascii="Times New Roman" w:hAnsi="Times New Roman" w:cs="Times New Roman"/>
            <w:color w:val="000000" w:themeColor="text1"/>
            <w:sz w:val="24"/>
            <w:szCs w:val="24"/>
            <w:rPrChange w:id="6446" w:author="Mohammad Nayeem Hasan" w:date="2024-07-18T16:12:00Z" w16du:dateUtc="2024-07-18T10:12:00Z">
              <w:rPr>
                <w:rFonts w:ascii="Times New Roman" w:hAnsi="Times New Roman" w:cs="Times New Roman"/>
                <w:color w:val="000000" w:themeColor="text1"/>
              </w:rPr>
            </w:rPrChange>
          </w:rPr>
          <w:delText>The Concentration Index (CI) was used as an analytical approach to discern the inequities within the dispersion of occurrences of diarrhea, with a specific focus on their correlation with Wealth Index Scores. This study has computed the CI as covariance of the health outcome variable and a pearson’s rank in terms of wealth status multiplied by two over mean of the health variable. The Concentration Index (CI) in this study was determined by taking the covariance between the health outcome variable and a person's rank in terms of wealth status, multiplying it by two, and then dividing by the mean of the health variable</w:delText>
        </w:r>
        <w:r w:rsidR="00A5177C" w:rsidRPr="00DF6BDB" w:rsidDel="00D73460">
          <w:rPr>
            <w:rFonts w:ascii="Times New Roman" w:hAnsi="Times New Roman" w:cs="Times New Roman"/>
            <w:color w:val="000000" w:themeColor="text1"/>
            <w:sz w:val="24"/>
            <w:szCs w:val="24"/>
            <w:rPrChange w:id="6447" w:author="Mohammad Nayeem Hasan" w:date="2024-07-18T16:12:00Z" w16du:dateUtc="2024-07-18T10:12:00Z">
              <w:rPr>
                <w:rFonts w:ascii="Times New Roman" w:hAnsi="Times New Roman" w:cs="Times New Roman"/>
                <w:color w:val="000000" w:themeColor="text1"/>
              </w:rPr>
            </w:rPrChange>
          </w:rPr>
          <w:fldChar w:fldCharType="begin" w:fldLock="1"/>
        </w:r>
        <w:r w:rsidR="00A5177C" w:rsidRPr="00DF6BDB" w:rsidDel="00D73460">
          <w:rPr>
            <w:rFonts w:ascii="Times New Roman" w:hAnsi="Times New Roman" w:cs="Times New Roman"/>
            <w:color w:val="000000" w:themeColor="text1"/>
            <w:sz w:val="24"/>
            <w:szCs w:val="24"/>
            <w:rPrChange w:id="6448" w:author="Mohammad Nayeem Hasan" w:date="2024-07-18T16:12:00Z" w16du:dateUtc="2024-07-18T10:12:00Z">
              <w:rPr>
                <w:rFonts w:ascii="Times New Roman" w:hAnsi="Times New Roman" w:cs="Times New Roman"/>
                <w:color w:val="000000" w:themeColor="text1"/>
              </w:rPr>
            </w:rPrChange>
          </w:rPr>
          <w:delInstrText>ADDIN CSL_CITATION {"citationItems":[{"id":"ITEM-1","itemData":{"DOI":"10.1016/S0304-4076(96)01807-6","ISSN":"03044076","abstract":"This paper clarifies the relationship between two widely used indices of health inequality and explains why these are superior to others indices used in the literature. It also develops asymptotic estimators for their variances and clarifies the role that demographic standardization plays in the analysis of socioeconomic inequalities in health. Empirical illustrations are presented for Dutch health survey data.","author":[{"dropping-particle":"","family":"Kakwani","given":"Nanak","non-dropping-particle":"","parse-names":false,"suffix":""},{"dropping-particle":"","family":"Wagstaff","given":"Adam","non-dropping-particle":"","parse-names":false,"suffix":""},{"dropping-particle":"","family":"Doorslaer","given":"Eddy","non-dropping-particle":"Van","parse-names":false,"suffix":""}],"container-title":"Journal of Econometrics","id":"ITEM-1","issue":"1","issued":{"date-parts":[["1997"]]},"title":"Socioeconomic inequalities in health: Measurement, computation, and statistical inference","type":"article-journal","volume":"77"},"uris":["http://www.mendeley.com/documents/?uuid=9f9dcddd-04c8-334c-9d6f-a1f0fabe3495"]}],"mendeley":{"formattedCitation":"&lt;sup&gt;19&lt;/sup&gt;","plainTextFormattedCitation":"19","previouslyFormattedCitation":"&lt;sup&gt;19&lt;/sup&gt;"},"properties":{"noteIndex":0},"schema":"https://github.com/citation-style-language/schema/raw/master/csl-citation.json"}</w:delInstrText>
        </w:r>
        <w:r w:rsidR="00A5177C" w:rsidRPr="00DF6BDB" w:rsidDel="00D73460">
          <w:rPr>
            <w:rFonts w:ascii="Times New Roman" w:hAnsi="Times New Roman" w:cs="Times New Roman"/>
            <w:color w:val="000000" w:themeColor="text1"/>
            <w:sz w:val="24"/>
            <w:szCs w:val="24"/>
            <w:rPrChange w:id="6449" w:author="Mohammad Nayeem Hasan" w:date="2024-07-18T16:12:00Z" w16du:dateUtc="2024-07-18T10:12:00Z">
              <w:rPr>
                <w:rFonts w:ascii="Times New Roman" w:hAnsi="Times New Roman" w:cs="Times New Roman"/>
                <w:color w:val="000000" w:themeColor="text1"/>
              </w:rPr>
            </w:rPrChange>
          </w:rPr>
          <w:fldChar w:fldCharType="separate"/>
        </w:r>
        <w:r w:rsidR="00A5177C" w:rsidRPr="00DF6BDB" w:rsidDel="00D73460">
          <w:rPr>
            <w:rFonts w:ascii="Times New Roman" w:hAnsi="Times New Roman" w:cs="Times New Roman"/>
            <w:noProof/>
            <w:color w:val="000000" w:themeColor="text1"/>
            <w:sz w:val="24"/>
            <w:szCs w:val="24"/>
            <w:vertAlign w:val="superscript"/>
            <w:rPrChange w:id="6450" w:author="Mohammad Nayeem Hasan" w:date="2024-07-18T16:12:00Z" w16du:dateUtc="2024-07-18T10:12:00Z">
              <w:rPr>
                <w:rFonts w:ascii="Times New Roman" w:hAnsi="Times New Roman" w:cs="Times New Roman"/>
                <w:noProof/>
                <w:color w:val="000000" w:themeColor="text1"/>
                <w:vertAlign w:val="superscript"/>
              </w:rPr>
            </w:rPrChange>
          </w:rPr>
          <w:delText>19</w:delText>
        </w:r>
        <w:r w:rsidR="00A5177C" w:rsidRPr="00DF6BDB" w:rsidDel="00D73460">
          <w:rPr>
            <w:rFonts w:ascii="Times New Roman" w:hAnsi="Times New Roman" w:cs="Times New Roman"/>
            <w:color w:val="000000" w:themeColor="text1"/>
            <w:sz w:val="24"/>
            <w:szCs w:val="24"/>
            <w:rPrChange w:id="6451" w:author="Mohammad Nayeem Hasan" w:date="2024-07-18T16:12:00Z" w16du:dateUtc="2024-07-18T10:12:00Z">
              <w:rPr>
                <w:rFonts w:ascii="Times New Roman" w:hAnsi="Times New Roman" w:cs="Times New Roman"/>
                <w:color w:val="000000" w:themeColor="text1"/>
              </w:rPr>
            </w:rPrChange>
          </w:rPr>
          <w:fldChar w:fldCharType="end"/>
        </w:r>
        <w:r w:rsidR="00AB7DAA" w:rsidRPr="00DF6BDB" w:rsidDel="00D73460">
          <w:rPr>
            <w:rFonts w:ascii="Times New Roman" w:hAnsi="Times New Roman" w:cs="Times New Roman"/>
            <w:color w:val="000000" w:themeColor="text1"/>
            <w:sz w:val="24"/>
            <w:szCs w:val="24"/>
            <w:rPrChange w:id="6452" w:author="Mohammad Nayeem Hasan" w:date="2024-07-18T16:12:00Z" w16du:dateUtc="2024-07-18T10:12:00Z">
              <w:rPr>
                <w:rFonts w:ascii="Times New Roman" w:hAnsi="Times New Roman" w:cs="Times New Roman"/>
                <w:color w:val="000000" w:themeColor="text1"/>
              </w:rPr>
            </w:rPrChange>
          </w:rPr>
          <w:delText>.</w:delText>
        </w:r>
      </w:del>
    </w:p>
    <w:p w14:paraId="2BF0BFC0" w14:textId="69DE7F2C" w:rsidR="00901D6F" w:rsidRPr="00DF6BDB" w:rsidDel="00D73460" w:rsidRDefault="00901D6F">
      <w:pPr>
        <w:spacing w:line="240" w:lineRule="auto"/>
        <w:jc w:val="both"/>
        <w:rPr>
          <w:ins w:id="6453" w:author="Alam Shihab" w:date="2024-05-23T13:14:00Z" w16du:dateUtc="2024-05-23T07:14:00Z"/>
          <w:del w:id="6454" w:author="Mohammad Nayeem Hasan" w:date="2024-07-18T15:20:00Z" w16du:dateUtc="2024-07-18T09:20:00Z"/>
          <w:rFonts w:ascii="Times New Roman" w:hAnsi="Times New Roman" w:cs="Times New Roman"/>
          <w:sz w:val="24"/>
          <w:szCs w:val="24"/>
          <w:rPrChange w:id="6455" w:author="Mohammad Nayeem Hasan" w:date="2024-07-18T16:12:00Z" w16du:dateUtc="2024-07-18T10:12:00Z">
            <w:rPr>
              <w:ins w:id="6456" w:author="Alam Shihab" w:date="2024-05-23T13:14:00Z" w16du:dateUtc="2024-05-23T07:14:00Z"/>
              <w:del w:id="6457" w:author="Mohammad Nayeem Hasan" w:date="2024-07-18T15:20:00Z" w16du:dateUtc="2024-07-18T09:20:00Z"/>
              <w:rFonts w:ascii="Times New Roman" w:hAnsi="Times New Roman" w:cs="Times New Roman"/>
            </w:rPr>
          </w:rPrChange>
        </w:rPr>
        <w:pPrChange w:id="6458" w:author="Mohammad Nayeem Hasan" w:date="2024-07-18T16:13:00Z" w16du:dateUtc="2024-07-18T10:13:00Z">
          <w:pPr>
            <w:jc w:val="both"/>
          </w:pPr>
        </w:pPrChange>
      </w:pPr>
      <m:oMathPara>
        <m:oMath>
          <m:r>
            <w:ins w:id="6459" w:author="Alam Shihab" w:date="2024-05-23T13:14:00Z" w16du:dateUtc="2024-05-23T07:14:00Z">
              <w:del w:id="6460" w:author="Mohammad Nayeem Hasan" w:date="2024-07-18T15:20:00Z" w16du:dateUtc="2024-07-18T09:20:00Z">
                <w:rPr>
                  <w:rFonts w:ascii="Cambria Math" w:hAnsi="Cambria Math" w:cs="Times New Roman"/>
                  <w:sz w:val="24"/>
                  <w:szCs w:val="24"/>
                  <w:rPrChange w:id="6461" w:author="Mohammad Nayeem Hasan" w:date="2024-07-18T16:12:00Z" w16du:dateUtc="2024-07-18T10:12:00Z">
                    <w:rPr>
                      <w:rFonts w:ascii="Cambria Math" w:hAnsi="Cambria Math" w:cs="Times New Roman"/>
                    </w:rPr>
                  </w:rPrChange>
                </w:rPr>
                <m:t>C=</m:t>
              </w:del>
            </w:ins>
          </m:r>
          <m:f>
            <m:fPr>
              <m:ctrlPr>
                <w:ins w:id="6462" w:author="Alam Shihab" w:date="2024-05-23T13:14:00Z" w16du:dateUtc="2024-05-23T07:14:00Z">
                  <w:del w:id="6463" w:author="Mohammad Nayeem Hasan" w:date="2024-07-18T15:20:00Z" w16du:dateUtc="2024-07-18T09:20:00Z">
                    <w:rPr>
                      <w:rFonts w:ascii="Cambria Math" w:hAnsi="Cambria Math" w:cs="Times New Roman"/>
                      <w:sz w:val="24"/>
                      <w:szCs w:val="24"/>
                    </w:rPr>
                  </w:del>
                </w:ins>
              </m:ctrlPr>
            </m:fPr>
            <m:num>
              <m:r>
                <w:ins w:id="6464" w:author="Alam Shihab" w:date="2024-05-23T13:14:00Z" w16du:dateUtc="2024-05-23T07:14:00Z">
                  <w:del w:id="6465" w:author="Mohammad Nayeem Hasan" w:date="2024-07-18T15:20:00Z" w16du:dateUtc="2024-07-18T09:20:00Z">
                    <w:rPr>
                      <w:rFonts w:ascii="Cambria Math" w:hAnsi="Cambria Math" w:cs="Times New Roman"/>
                      <w:sz w:val="24"/>
                      <w:szCs w:val="24"/>
                      <w:rPrChange w:id="6466" w:author="Mohammad Nayeem Hasan" w:date="2024-07-18T16:12:00Z" w16du:dateUtc="2024-07-18T10:12:00Z">
                        <w:rPr>
                          <w:rFonts w:ascii="Cambria Math" w:hAnsi="Cambria Math" w:cs="Times New Roman"/>
                        </w:rPr>
                      </w:rPrChange>
                    </w:rPr>
                    <m:t>2</m:t>
                  </w:del>
                </w:ins>
              </m:r>
              <m:ctrlPr>
                <w:ins w:id="6467" w:author="Alam Shihab" w:date="2024-05-23T13:14:00Z" w16du:dateUtc="2024-05-23T07:14:00Z">
                  <w:del w:id="6468" w:author="Mohammad Nayeem Hasan" w:date="2024-07-18T15:20:00Z" w16du:dateUtc="2024-07-18T09:20:00Z">
                    <w:rPr>
                      <w:rFonts w:ascii="Cambria Math" w:hAnsi="Cambria Math" w:cs="Times New Roman"/>
                      <w:i/>
                      <w:sz w:val="24"/>
                      <w:szCs w:val="24"/>
                    </w:rPr>
                  </w:del>
                </w:ins>
              </m:ctrlPr>
            </m:num>
            <m:den>
              <m:r>
                <w:ins w:id="6469" w:author="Alam Shihab" w:date="2024-05-23T13:14:00Z" w16du:dateUtc="2024-05-23T07:14:00Z">
                  <w:del w:id="6470" w:author="Mohammad Nayeem Hasan" w:date="2024-07-18T15:20:00Z" w16du:dateUtc="2024-07-18T09:20:00Z">
                    <w:rPr>
                      <w:rFonts w:ascii="Cambria Math" w:hAnsi="Cambria Math" w:cs="Times New Roman"/>
                      <w:sz w:val="24"/>
                      <w:szCs w:val="24"/>
                      <w:rPrChange w:id="6471" w:author="Mohammad Nayeem Hasan" w:date="2024-07-18T16:12:00Z" w16du:dateUtc="2024-07-18T10:12:00Z">
                        <w:rPr>
                          <w:rFonts w:ascii="Cambria Math" w:hAnsi="Cambria Math" w:cs="Times New Roman"/>
                        </w:rPr>
                      </w:rPrChange>
                    </w:rPr>
                    <m:t>n</m:t>
                  </w:del>
                </w:ins>
              </m:r>
              <m:r>
                <w:ins w:id="6472" w:author="Alam Shihab" w:date="2024-05-23T13:14:00Z" w16du:dateUtc="2024-05-23T07:14:00Z">
                  <w:del w:id="6473" w:author="Mohammad Nayeem Hasan" w:date="2024-07-18T15:20:00Z" w16du:dateUtc="2024-07-18T09:20:00Z">
                    <m:rPr>
                      <m:sty m:val="p"/>
                    </m:rPr>
                    <w:rPr>
                      <w:rFonts w:ascii="Cambria Math" w:hAnsi="Cambria Math" w:cs="Times New Roman"/>
                      <w:sz w:val="24"/>
                      <w:szCs w:val="24"/>
                      <w:rPrChange w:id="6474" w:author="Mohammad Nayeem Hasan" w:date="2024-07-18T16:12:00Z" w16du:dateUtc="2024-07-18T10:12:00Z">
                        <w:rPr>
                          <w:rFonts w:ascii="Cambria Math" w:hAnsi="Cambria Math" w:cs="Times New Roman"/>
                        </w:rPr>
                      </w:rPrChange>
                    </w:rPr>
                    <m:t>μ</m:t>
                  </w:del>
                </w:ins>
              </m:r>
              <m:ctrlPr>
                <w:ins w:id="6475" w:author="Alam Shihab" w:date="2024-05-23T13:14:00Z" w16du:dateUtc="2024-05-23T07:14:00Z">
                  <w:del w:id="6476" w:author="Mohammad Nayeem Hasan" w:date="2024-07-18T15:20:00Z" w16du:dateUtc="2024-07-18T09:20:00Z">
                    <w:rPr>
                      <w:rFonts w:ascii="Cambria Math" w:hAnsi="Cambria Math" w:cs="Times New Roman"/>
                      <w:i/>
                      <w:sz w:val="24"/>
                      <w:szCs w:val="24"/>
                    </w:rPr>
                  </w:del>
                </w:ins>
              </m:ctrlPr>
            </m:den>
          </m:f>
          <m:nary>
            <m:naryPr>
              <m:chr m:val="∑"/>
              <m:ctrlPr>
                <w:ins w:id="6477" w:author="Alam Shihab" w:date="2024-05-23T13:14:00Z" w16du:dateUtc="2024-05-23T07:14:00Z">
                  <w:del w:id="6478" w:author="Mohammad Nayeem Hasan" w:date="2024-07-18T15:20:00Z" w16du:dateUtc="2024-07-18T09:20:00Z">
                    <w:rPr>
                      <w:rFonts w:ascii="Cambria Math" w:hAnsi="Cambria Math" w:cs="Times New Roman"/>
                      <w:sz w:val="24"/>
                      <w:szCs w:val="24"/>
                    </w:rPr>
                  </w:del>
                </w:ins>
              </m:ctrlPr>
            </m:naryPr>
            <m:sub>
              <m:r>
                <w:ins w:id="6479" w:author="Alam Shihab" w:date="2024-05-23T13:14:00Z" w16du:dateUtc="2024-05-23T07:14:00Z">
                  <w:del w:id="6480" w:author="Mohammad Nayeem Hasan" w:date="2024-07-18T15:20:00Z" w16du:dateUtc="2024-07-18T09:20:00Z">
                    <w:rPr>
                      <w:rFonts w:ascii="Cambria Math" w:hAnsi="Cambria Math" w:cs="Times New Roman"/>
                      <w:sz w:val="24"/>
                      <w:szCs w:val="24"/>
                      <w:rPrChange w:id="6481" w:author="Mohammad Nayeem Hasan" w:date="2024-07-18T16:12:00Z" w16du:dateUtc="2024-07-18T10:12:00Z">
                        <w:rPr>
                          <w:rFonts w:ascii="Cambria Math" w:hAnsi="Cambria Math" w:cs="Times New Roman"/>
                        </w:rPr>
                      </w:rPrChange>
                    </w:rPr>
                    <m:t>i=1</m:t>
                  </w:del>
                </w:ins>
              </m:r>
              <m:ctrlPr>
                <w:ins w:id="6482" w:author="Alam Shihab" w:date="2024-05-23T13:14:00Z" w16du:dateUtc="2024-05-23T07:14:00Z">
                  <w:del w:id="6483" w:author="Mohammad Nayeem Hasan" w:date="2024-07-18T15:20:00Z" w16du:dateUtc="2024-07-18T09:20:00Z">
                    <w:rPr>
                      <w:rFonts w:ascii="Cambria Math" w:hAnsi="Cambria Math" w:cs="Times New Roman"/>
                      <w:i/>
                      <w:sz w:val="24"/>
                      <w:szCs w:val="24"/>
                    </w:rPr>
                  </w:del>
                </w:ins>
              </m:ctrlPr>
            </m:sub>
            <m:sup>
              <m:r>
                <w:ins w:id="6484" w:author="Alam Shihab" w:date="2024-05-23T13:14:00Z" w16du:dateUtc="2024-05-23T07:14:00Z">
                  <w:del w:id="6485" w:author="Mohammad Nayeem Hasan" w:date="2024-07-18T15:20:00Z" w16du:dateUtc="2024-07-18T09:20:00Z">
                    <w:rPr>
                      <w:rFonts w:ascii="Cambria Math" w:hAnsi="Cambria Math" w:cs="Times New Roman"/>
                      <w:sz w:val="24"/>
                      <w:szCs w:val="24"/>
                      <w:rPrChange w:id="6486" w:author="Mohammad Nayeem Hasan" w:date="2024-07-18T16:12:00Z" w16du:dateUtc="2024-07-18T10:12:00Z">
                        <w:rPr>
                          <w:rFonts w:ascii="Cambria Math" w:hAnsi="Cambria Math" w:cs="Times New Roman"/>
                        </w:rPr>
                      </w:rPrChange>
                    </w:rPr>
                    <m:t>n</m:t>
                  </w:del>
                </w:ins>
              </m:r>
              <m:ctrlPr>
                <w:ins w:id="6487" w:author="Alam Shihab" w:date="2024-05-23T13:14:00Z" w16du:dateUtc="2024-05-23T07:14:00Z">
                  <w:del w:id="6488" w:author="Mohammad Nayeem Hasan" w:date="2024-07-18T15:20:00Z" w16du:dateUtc="2024-07-18T09:20:00Z">
                    <w:rPr>
                      <w:rFonts w:ascii="Cambria Math" w:hAnsi="Cambria Math" w:cs="Times New Roman"/>
                      <w:i/>
                      <w:sz w:val="24"/>
                      <w:szCs w:val="24"/>
                    </w:rPr>
                  </w:del>
                </w:ins>
              </m:ctrlPr>
            </m:sup>
            <m:e>
              <m:sSub>
                <m:sSubPr>
                  <m:ctrlPr>
                    <w:ins w:id="6489" w:author="Alam Shihab" w:date="2024-05-23T13:14:00Z" w16du:dateUtc="2024-05-23T07:14:00Z">
                      <w:del w:id="6490" w:author="Mohammad Nayeem Hasan" w:date="2024-07-18T15:20:00Z" w16du:dateUtc="2024-07-18T09:20:00Z">
                        <w:rPr>
                          <w:rFonts w:ascii="Cambria Math" w:hAnsi="Cambria Math" w:cs="Times New Roman"/>
                          <w:i/>
                          <w:sz w:val="24"/>
                          <w:szCs w:val="24"/>
                        </w:rPr>
                      </w:del>
                    </w:ins>
                  </m:ctrlPr>
                </m:sSubPr>
                <m:e>
                  <m:r>
                    <w:ins w:id="6491" w:author="Alam Shihab" w:date="2024-05-23T13:14:00Z" w16du:dateUtc="2024-05-23T07:14:00Z">
                      <w:del w:id="6492" w:author="Mohammad Nayeem Hasan" w:date="2024-07-18T15:20:00Z" w16du:dateUtc="2024-07-18T09:20:00Z">
                        <w:rPr>
                          <w:rFonts w:ascii="Cambria Math" w:hAnsi="Cambria Math" w:cs="Times New Roman"/>
                          <w:sz w:val="24"/>
                          <w:szCs w:val="24"/>
                          <w:rPrChange w:id="6493" w:author="Mohammad Nayeem Hasan" w:date="2024-07-18T16:12:00Z" w16du:dateUtc="2024-07-18T10:12:00Z">
                            <w:rPr>
                              <w:rFonts w:ascii="Cambria Math" w:hAnsi="Cambria Math" w:cs="Times New Roman"/>
                            </w:rPr>
                          </w:rPrChange>
                        </w:rPr>
                        <m:t>Y</m:t>
                      </w:del>
                    </w:ins>
                  </m:r>
                </m:e>
                <m:sub>
                  <m:r>
                    <w:ins w:id="6494" w:author="Alam Shihab" w:date="2024-05-23T13:14:00Z" w16du:dateUtc="2024-05-23T07:14:00Z">
                      <w:del w:id="6495" w:author="Mohammad Nayeem Hasan" w:date="2024-07-18T15:20:00Z" w16du:dateUtc="2024-07-18T09:20:00Z">
                        <w:rPr>
                          <w:rFonts w:ascii="Cambria Math" w:hAnsi="Cambria Math" w:cs="Times New Roman"/>
                          <w:sz w:val="24"/>
                          <w:szCs w:val="24"/>
                          <w:rPrChange w:id="6496" w:author="Mohammad Nayeem Hasan" w:date="2024-07-18T16:12:00Z" w16du:dateUtc="2024-07-18T10:12:00Z">
                            <w:rPr>
                              <w:rFonts w:ascii="Cambria Math" w:hAnsi="Cambria Math" w:cs="Times New Roman"/>
                            </w:rPr>
                          </w:rPrChange>
                        </w:rPr>
                        <m:t>i</m:t>
                      </w:del>
                    </w:ins>
                  </m:r>
                </m:sub>
              </m:sSub>
              <m:sSub>
                <m:sSubPr>
                  <m:ctrlPr>
                    <w:ins w:id="6497" w:author="Alam Shihab" w:date="2024-05-23T13:14:00Z" w16du:dateUtc="2024-05-23T07:14:00Z">
                      <w:del w:id="6498" w:author="Mohammad Nayeem Hasan" w:date="2024-07-18T15:20:00Z" w16du:dateUtc="2024-07-18T09:20:00Z">
                        <w:rPr>
                          <w:rFonts w:ascii="Cambria Math" w:hAnsi="Cambria Math" w:cs="Times New Roman"/>
                          <w:i/>
                          <w:sz w:val="24"/>
                          <w:szCs w:val="24"/>
                        </w:rPr>
                      </w:del>
                    </w:ins>
                  </m:ctrlPr>
                </m:sSubPr>
                <m:e>
                  <m:r>
                    <w:ins w:id="6499" w:author="Alam Shihab" w:date="2024-05-23T13:14:00Z" w16du:dateUtc="2024-05-23T07:14:00Z">
                      <w:del w:id="6500" w:author="Mohammad Nayeem Hasan" w:date="2024-07-18T15:20:00Z" w16du:dateUtc="2024-07-18T09:20:00Z">
                        <w:rPr>
                          <w:rFonts w:ascii="Cambria Math" w:hAnsi="Cambria Math" w:cs="Times New Roman"/>
                          <w:sz w:val="24"/>
                          <w:szCs w:val="24"/>
                          <w:rPrChange w:id="6501" w:author="Mohammad Nayeem Hasan" w:date="2024-07-18T16:12:00Z" w16du:dateUtc="2024-07-18T10:12:00Z">
                            <w:rPr>
                              <w:rFonts w:ascii="Cambria Math" w:hAnsi="Cambria Math" w:cs="Times New Roman"/>
                            </w:rPr>
                          </w:rPrChange>
                        </w:rPr>
                        <m:t>R</m:t>
                      </w:del>
                    </w:ins>
                  </m:r>
                </m:e>
                <m:sub>
                  <m:r>
                    <w:ins w:id="6502" w:author="Alam Shihab" w:date="2024-05-23T13:14:00Z" w16du:dateUtc="2024-05-23T07:14:00Z">
                      <w:del w:id="6503" w:author="Mohammad Nayeem Hasan" w:date="2024-07-18T15:20:00Z" w16du:dateUtc="2024-07-18T09:20:00Z">
                        <w:rPr>
                          <w:rFonts w:ascii="Cambria Math" w:hAnsi="Cambria Math" w:cs="Times New Roman"/>
                          <w:sz w:val="24"/>
                          <w:szCs w:val="24"/>
                          <w:rPrChange w:id="6504" w:author="Mohammad Nayeem Hasan" w:date="2024-07-18T16:12:00Z" w16du:dateUtc="2024-07-18T10:12:00Z">
                            <w:rPr>
                              <w:rFonts w:ascii="Cambria Math" w:hAnsi="Cambria Math" w:cs="Times New Roman"/>
                            </w:rPr>
                          </w:rPrChange>
                        </w:rPr>
                        <m:t>i</m:t>
                      </w:del>
                    </w:ins>
                  </m:r>
                </m:sub>
              </m:sSub>
              <m:ctrlPr>
                <w:ins w:id="6505" w:author="Alam Shihab" w:date="2024-05-23T13:14:00Z" w16du:dateUtc="2024-05-23T07:14:00Z">
                  <w:del w:id="6506" w:author="Mohammad Nayeem Hasan" w:date="2024-07-18T15:20:00Z" w16du:dateUtc="2024-07-18T09:20:00Z">
                    <w:rPr>
                      <w:rFonts w:ascii="Cambria Math" w:hAnsi="Cambria Math" w:cs="Times New Roman"/>
                      <w:i/>
                      <w:sz w:val="24"/>
                      <w:szCs w:val="24"/>
                    </w:rPr>
                  </w:del>
                </w:ins>
              </m:ctrlPr>
            </m:e>
          </m:nary>
          <m:r>
            <w:ins w:id="6507" w:author="Alam Shihab" w:date="2024-05-23T13:14:00Z" w16du:dateUtc="2024-05-23T07:14:00Z">
              <w:del w:id="6508" w:author="Mohammad Nayeem Hasan" w:date="2024-07-18T15:20:00Z" w16du:dateUtc="2024-07-18T09:20:00Z">
                <w:rPr>
                  <w:rFonts w:ascii="Cambria Math" w:hAnsi="Cambria Math" w:cs="Times New Roman"/>
                  <w:sz w:val="24"/>
                  <w:szCs w:val="24"/>
                  <w:rPrChange w:id="6509" w:author="Mohammad Nayeem Hasan" w:date="2024-07-18T16:12:00Z" w16du:dateUtc="2024-07-18T10:12:00Z">
                    <w:rPr>
                      <w:rFonts w:ascii="Cambria Math" w:hAnsi="Cambria Math" w:cs="Times New Roman"/>
                    </w:rPr>
                  </w:rPrChange>
                </w:rPr>
                <m:t>-1</m:t>
              </w:del>
            </w:ins>
          </m:r>
        </m:oMath>
      </m:oMathPara>
    </w:p>
    <w:p w14:paraId="302930C9" w14:textId="48CFA0EE" w:rsidR="009C7219" w:rsidRPr="00DF6BDB" w:rsidDel="00D73460" w:rsidRDefault="00A414DA">
      <w:pPr>
        <w:spacing w:line="240" w:lineRule="auto"/>
        <w:jc w:val="both"/>
        <w:rPr>
          <w:del w:id="6510" w:author="Mohammad Nayeem Hasan" w:date="2024-07-18T15:20:00Z" w16du:dateUtc="2024-07-18T09:20:00Z"/>
          <w:rFonts w:ascii="Times New Roman" w:hAnsi="Times New Roman" w:cs="Times New Roman"/>
          <w:color w:val="000000" w:themeColor="text1"/>
          <w:sz w:val="24"/>
          <w:szCs w:val="24"/>
          <w:rPrChange w:id="6511" w:author="Mohammad Nayeem Hasan" w:date="2024-07-18T16:12:00Z" w16du:dateUtc="2024-07-18T10:12:00Z">
            <w:rPr>
              <w:del w:id="6512" w:author="Mohammad Nayeem Hasan" w:date="2024-07-18T15:20:00Z" w16du:dateUtc="2024-07-18T09:20:00Z"/>
              <w:rFonts w:ascii="Times New Roman" w:hAnsi="Times New Roman" w:cs="Times New Roman"/>
              <w:color w:val="000000" w:themeColor="text1"/>
            </w:rPr>
          </w:rPrChange>
        </w:rPr>
        <w:pPrChange w:id="6513" w:author="Mohammad Nayeem Hasan" w:date="2024-07-18T16:13:00Z" w16du:dateUtc="2024-07-18T10:13:00Z">
          <w:pPr>
            <w:jc w:val="both"/>
          </w:pPr>
        </w:pPrChange>
      </w:pPr>
      <m:oMathPara>
        <m:oMath>
          <m:r>
            <w:del w:id="6514" w:author="Mohammad Nayeem Hasan" w:date="2024-07-18T15:20:00Z" w16du:dateUtc="2024-07-18T09:20:00Z">
              <w:rPr>
                <w:rFonts w:ascii="Cambria Math" w:hAnsi="Cambria Math" w:cs="Times New Roman"/>
                <w:color w:val="000000" w:themeColor="text1"/>
                <w:sz w:val="24"/>
                <w:szCs w:val="24"/>
                <w:rPrChange w:id="6515" w:author="Mohammad Nayeem Hasan" w:date="2024-07-18T16:12:00Z" w16du:dateUtc="2024-07-18T10:12:00Z">
                  <w:rPr>
                    <w:rFonts w:ascii="Cambria Math" w:hAnsi="Cambria Math" w:cs="Times New Roman"/>
                    <w:color w:val="000000" w:themeColor="text1"/>
                  </w:rPr>
                </w:rPrChange>
              </w:rPr>
              <m:t>Concintration Index, CI=</m:t>
            </w:del>
          </m:r>
          <m:f>
            <m:fPr>
              <m:ctrlPr>
                <w:del w:id="6516" w:author="Mohammad Nayeem Hasan" w:date="2024-07-18T15:20:00Z" w16du:dateUtc="2024-07-18T09:20:00Z">
                  <w:rPr>
                    <w:rFonts w:ascii="Cambria Math" w:hAnsi="Cambria Math" w:cs="Times New Roman"/>
                    <w:color w:val="000000" w:themeColor="text1"/>
                    <w:sz w:val="24"/>
                    <w:szCs w:val="24"/>
                  </w:rPr>
                </w:del>
              </m:ctrlPr>
            </m:fPr>
            <m:num>
              <m:r>
                <w:del w:id="6517" w:author="Mohammad Nayeem Hasan" w:date="2024-07-18T15:20:00Z" w16du:dateUtc="2024-07-18T09:20:00Z">
                  <w:rPr>
                    <w:rFonts w:ascii="Cambria Math" w:hAnsi="Cambria Math" w:cs="Times New Roman"/>
                    <w:color w:val="000000" w:themeColor="text1"/>
                    <w:sz w:val="24"/>
                    <w:szCs w:val="24"/>
                    <w:rPrChange w:id="6518" w:author="Mohammad Nayeem Hasan" w:date="2024-07-18T16:12:00Z" w16du:dateUtc="2024-07-18T10:12:00Z">
                      <w:rPr>
                        <w:rFonts w:ascii="Cambria Math" w:hAnsi="Cambria Math" w:cs="Times New Roman"/>
                        <w:color w:val="000000" w:themeColor="text1"/>
                      </w:rPr>
                    </w:rPrChange>
                  </w:rPr>
                  <m:t>2 Cov</m:t>
                </w:del>
              </m:r>
              <m:d>
                <m:dPr>
                  <m:ctrlPr>
                    <w:del w:id="6519" w:author="Mohammad Nayeem Hasan" w:date="2024-07-18T15:20:00Z" w16du:dateUtc="2024-07-18T09:20:00Z">
                      <w:rPr>
                        <w:rFonts w:ascii="Cambria Math" w:hAnsi="Cambria Math" w:cs="Times New Roman"/>
                        <w:i/>
                        <w:color w:val="000000" w:themeColor="text1"/>
                        <w:sz w:val="24"/>
                        <w:szCs w:val="24"/>
                      </w:rPr>
                    </w:del>
                  </m:ctrlPr>
                </m:dPr>
                <m:e>
                  <m:sSub>
                    <m:sSubPr>
                      <m:ctrlPr>
                        <w:del w:id="6520" w:author="Mohammad Nayeem Hasan" w:date="2024-07-18T15:20:00Z" w16du:dateUtc="2024-07-18T09:20:00Z">
                          <w:rPr>
                            <w:rFonts w:ascii="Cambria Math" w:hAnsi="Cambria Math" w:cs="Times New Roman"/>
                            <w:i/>
                            <w:color w:val="000000" w:themeColor="text1"/>
                            <w:sz w:val="24"/>
                            <w:szCs w:val="24"/>
                          </w:rPr>
                        </w:del>
                      </m:ctrlPr>
                    </m:sSubPr>
                    <m:e>
                      <m:r>
                        <w:del w:id="6521" w:author="Mohammad Nayeem Hasan" w:date="2024-07-18T15:20:00Z" w16du:dateUtc="2024-07-18T09:20:00Z">
                          <w:rPr>
                            <w:rFonts w:ascii="Cambria Math" w:hAnsi="Cambria Math" w:cs="Times New Roman"/>
                            <w:color w:val="000000" w:themeColor="text1"/>
                            <w:sz w:val="24"/>
                            <w:szCs w:val="24"/>
                            <w:rPrChange w:id="6522" w:author="Mohammad Nayeem Hasan" w:date="2024-07-18T16:12:00Z" w16du:dateUtc="2024-07-18T10:12:00Z">
                              <w:rPr>
                                <w:rFonts w:ascii="Cambria Math" w:hAnsi="Cambria Math" w:cs="Times New Roman"/>
                                <w:color w:val="000000" w:themeColor="text1"/>
                              </w:rPr>
                            </w:rPrChange>
                          </w:rPr>
                          <m:t>Y</m:t>
                        </w:del>
                      </m:r>
                    </m:e>
                    <m:sub>
                      <m:r>
                        <w:del w:id="6523" w:author="Mohammad Nayeem Hasan" w:date="2024-07-18T15:20:00Z" w16du:dateUtc="2024-07-18T09:20:00Z">
                          <w:rPr>
                            <w:rFonts w:ascii="Cambria Math" w:hAnsi="Cambria Math" w:cs="Times New Roman"/>
                            <w:color w:val="000000" w:themeColor="text1"/>
                            <w:sz w:val="24"/>
                            <w:szCs w:val="24"/>
                            <w:rPrChange w:id="6524" w:author="Mohammad Nayeem Hasan" w:date="2024-07-18T16:12:00Z" w16du:dateUtc="2024-07-18T10:12:00Z">
                              <w:rPr>
                                <w:rFonts w:ascii="Cambria Math" w:hAnsi="Cambria Math" w:cs="Times New Roman"/>
                                <w:color w:val="000000" w:themeColor="text1"/>
                              </w:rPr>
                            </w:rPrChange>
                          </w:rPr>
                          <m:t>j</m:t>
                        </w:del>
                      </m:r>
                    </m:sub>
                  </m:sSub>
                  <m:r>
                    <w:del w:id="6525" w:author="Mohammad Nayeem Hasan" w:date="2024-07-18T15:20:00Z" w16du:dateUtc="2024-07-18T09:20:00Z">
                      <w:rPr>
                        <w:rFonts w:ascii="Cambria Math" w:hAnsi="Cambria Math" w:cs="Times New Roman"/>
                        <w:color w:val="000000" w:themeColor="text1"/>
                        <w:sz w:val="24"/>
                        <w:szCs w:val="24"/>
                        <w:rPrChange w:id="6526" w:author="Mohammad Nayeem Hasan" w:date="2024-07-18T16:12:00Z" w16du:dateUtc="2024-07-18T10:12:00Z">
                          <w:rPr>
                            <w:rFonts w:ascii="Cambria Math" w:hAnsi="Cambria Math" w:cs="Times New Roman"/>
                            <w:color w:val="000000" w:themeColor="text1"/>
                          </w:rPr>
                        </w:rPrChange>
                      </w:rPr>
                      <m:t>,</m:t>
                    </w:del>
                  </m:r>
                  <m:sSub>
                    <m:sSubPr>
                      <m:ctrlPr>
                        <w:del w:id="6527" w:author="Mohammad Nayeem Hasan" w:date="2024-07-18T15:20:00Z" w16du:dateUtc="2024-07-18T09:20:00Z">
                          <w:rPr>
                            <w:rFonts w:ascii="Cambria Math" w:hAnsi="Cambria Math" w:cs="Times New Roman"/>
                            <w:i/>
                            <w:color w:val="000000" w:themeColor="text1"/>
                            <w:sz w:val="24"/>
                            <w:szCs w:val="24"/>
                          </w:rPr>
                        </w:del>
                      </m:ctrlPr>
                    </m:sSubPr>
                    <m:e>
                      <m:r>
                        <w:del w:id="6528" w:author="Mohammad Nayeem Hasan" w:date="2024-07-18T15:20:00Z" w16du:dateUtc="2024-07-18T09:20:00Z">
                          <w:rPr>
                            <w:rFonts w:ascii="Cambria Math" w:hAnsi="Cambria Math" w:cs="Times New Roman"/>
                            <w:color w:val="000000" w:themeColor="text1"/>
                            <w:sz w:val="24"/>
                            <w:szCs w:val="24"/>
                            <w:rPrChange w:id="6529" w:author="Mohammad Nayeem Hasan" w:date="2024-07-18T16:12:00Z" w16du:dateUtc="2024-07-18T10:12:00Z">
                              <w:rPr>
                                <w:rFonts w:ascii="Cambria Math" w:hAnsi="Cambria Math" w:cs="Times New Roman"/>
                                <w:color w:val="000000" w:themeColor="text1"/>
                              </w:rPr>
                            </w:rPrChange>
                          </w:rPr>
                          <m:t>R</m:t>
                        </w:del>
                      </m:r>
                    </m:e>
                    <m:sub>
                      <m:r>
                        <w:del w:id="6530" w:author="Mohammad Nayeem Hasan" w:date="2024-07-18T15:20:00Z" w16du:dateUtc="2024-07-18T09:20:00Z">
                          <w:rPr>
                            <w:rFonts w:ascii="Cambria Math" w:hAnsi="Cambria Math" w:cs="Times New Roman"/>
                            <w:color w:val="000000" w:themeColor="text1"/>
                            <w:sz w:val="24"/>
                            <w:szCs w:val="24"/>
                            <w:rPrChange w:id="6531" w:author="Mohammad Nayeem Hasan" w:date="2024-07-18T16:12:00Z" w16du:dateUtc="2024-07-18T10:12:00Z">
                              <w:rPr>
                                <w:rFonts w:ascii="Cambria Math" w:hAnsi="Cambria Math" w:cs="Times New Roman"/>
                                <w:color w:val="000000" w:themeColor="text1"/>
                              </w:rPr>
                            </w:rPrChange>
                          </w:rPr>
                          <m:t>j</m:t>
                        </w:del>
                      </m:r>
                    </m:sub>
                  </m:sSub>
                </m:e>
              </m:d>
              <m:ctrlPr>
                <w:del w:id="6532" w:author="Mohammad Nayeem Hasan" w:date="2024-07-18T15:20:00Z" w16du:dateUtc="2024-07-18T09:20:00Z">
                  <w:rPr>
                    <w:rFonts w:ascii="Cambria Math" w:hAnsi="Cambria Math" w:cs="Times New Roman"/>
                    <w:i/>
                    <w:color w:val="000000" w:themeColor="text1"/>
                    <w:sz w:val="24"/>
                    <w:szCs w:val="24"/>
                  </w:rPr>
                </w:del>
              </m:ctrlPr>
            </m:num>
            <m:den>
              <m:r>
                <w:del w:id="6533" w:author="Mohammad Nayeem Hasan" w:date="2024-07-18T15:20:00Z" w16du:dateUtc="2024-07-18T09:20:00Z">
                  <m:rPr>
                    <m:sty m:val="p"/>
                  </m:rPr>
                  <w:rPr>
                    <w:rFonts w:ascii="Cambria Math" w:hAnsi="Cambria Math" w:cs="Times New Roman"/>
                    <w:color w:val="000000" w:themeColor="text1"/>
                    <w:sz w:val="24"/>
                    <w:szCs w:val="24"/>
                    <w:rPrChange w:id="6534" w:author="Mohammad Nayeem Hasan" w:date="2024-07-18T16:12:00Z" w16du:dateUtc="2024-07-18T10:12:00Z">
                      <w:rPr>
                        <w:rFonts w:ascii="Cambria Math" w:hAnsi="Cambria Math" w:cs="Times New Roman"/>
                        <w:color w:val="000000" w:themeColor="text1"/>
                      </w:rPr>
                    </w:rPrChange>
                  </w:rPr>
                  <m:t>μ</m:t>
                </w:del>
              </m:r>
              <m:ctrlPr>
                <w:del w:id="6535" w:author="Mohammad Nayeem Hasan" w:date="2024-07-18T15:20:00Z" w16du:dateUtc="2024-07-18T09:20:00Z">
                  <w:rPr>
                    <w:rFonts w:ascii="Cambria Math" w:hAnsi="Cambria Math" w:cs="Times New Roman"/>
                    <w:i/>
                    <w:color w:val="000000" w:themeColor="text1"/>
                    <w:sz w:val="24"/>
                    <w:szCs w:val="24"/>
                  </w:rPr>
                </w:del>
              </m:ctrlPr>
            </m:den>
          </m:f>
        </m:oMath>
      </m:oMathPara>
    </w:p>
    <w:p w14:paraId="73CF46EB" w14:textId="3DFC3499" w:rsidR="009C7219" w:rsidRPr="00DF6BDB" w:rsidDel="00D73460" w:rsidRDefault="009C7219">
      <w:pPr>
        <w:spacing w:line="240" w:lineRule="auto"/>
        <w:jc w:val="both"/>
        <w:rPr>
          <w:del w:id="6536" w:author="Mohammad Nayeem Hasan" w:date="2024-07-18T15:20:00Z" w16du:dateUtc="2024-07-18T09:20:00Z"/>
          <w:rFonts w:ascii="Times New Roman" w:hAnsi="Times New Roman" w:cs="Times New Roman"/>
          <w:color w:val="000000" w:themeColor="text1"/>
          <w:sz w:val="24"/>
          <w:szCs w:val="24"/>
          <w:rPrChange w:id="6537" w:author="Mohammad Nayeem Hasan" w:date="2024-07-18T16:12:00Z" w16du:dateUtc="2024-07-18T10:12:00Z">
            <w:rPr>
              <w:del w:id="6538" w:author="Mohammad Nayeem Hasan" w:date="2024-07-18T15:20:00Z" w16du:dateUtc="2024-07-18T09:20:00Z"/>
              <w:rFonts w:ascii="Times New Roman" w:hAnsi="Times New Roman" w:cs="Times New Roman"/>
              <w:color w:val="000000" w:themeColor="text1"/>
            </w:rPr>
          </w:rPrChange>
        </w:rPr>
        <w:pPrChange w:id="6539" w:author="Mohammad Nayeem Hasan" w:date="2024-07-18T16:13:00Z" w16du:dateUtc="2024-07-18T10:13:00Z">
          <w:pPr>
            <w:jc w:val="both"/>
          </w:pPr>
        </w:pPrChange>
      </w:pPr>
      <w:del w:id="6540" w:author="Mohammad Nayeem Hasan" w:date="2024-07-18T15:20:00Z" w16du:dateUtc="2024-07-18T09:20:00Z">
        <w:r w:rsidRPr="00DF6BDB" w:rsidDel="00D73460">
          <w:rPr>
            <w:rFonts w:ascii="Times New Roman" w:hAnsi="Times New Roman" w:cs="Times New Roman"/>
            <w:color w:val="000000" w:themeColor="text1"/>
            <w:sz w:val="24"/>
            <w:szCs w:val="24"/>
            <w:rPrChange w:id="6541" w:author="Mohammad Nayeem Hasan" w:date="2024-07-18T16:12:00Z" w16du:dateUtc="2024-07-18T10:12:00Z">
              <w:rPr>
                <w:rFonts w:ascii="Times New Roman" w:hAnsi="Times New Roman" w:cs="Times New Roman"/>
                <w:color w:val="000000" w:themeColor="text1"/>
              </w:rPr>
            </w:rPrChange>
          </w:rPr>
          <w:delText xml:space="preserve"> Where, C is the concentration index, μ is the mean of the variable being measured, Y</w:delText>
        </w:r>
        <w:r w:rsidRPr="00DF6BDB" w:rsidDel="00D73460">
          <w:rPr>
            <w:rFonts w:ascii="Times New Roman" w:hAnsi="Times New Roman" w:cs="Times New Roman"/>
            <w:color w:val="000000" w:themeColor="text1"/>
            <w:sz w:val="24"/>
            <w:szCs w:val="24"/>
            <w:vertAlign w:val="subscript"/>
            <w:rPrChange w:id="6542" w:author="Mohammad Nayeem Hasan" w:date="2024-07-18T16:12:00Z" w16du:dateUtc="2024-07-18T10:12:00Z">
              <w:rPr>
                <w:rFonts w:ascii="Times New Roman" w:hAnsi="Times New Roman" w:cs="Times New Roman"/>
                <w:color w:val="000000" w:themeColor="text1"/>
                <w:vertAlign w:val="subscript"/>
              </w:rPr>
            </w:rPrChange>
          </w:rPr>
          <w:delText>j</w:delText>
        </w:r>
        <w:r w:rsidRPr="00DF6BDB" w:rsidDel="00D73460">
          <w:rPr>
            <w:rFonts w:ascii="Times New Roman" w:hAnsi="Times New Roman" w:cs="Times New Roman"/>
            <w:color w:val="000000" w:themeColor="text1"/>
            <w:sz w:val="24"/>
            <w:szCs w:val="24"/>
            <w:rPrChange w:id="6543" w:author="Mohammad Nayeem Hasan" w:date="2024-07-18T16:12:00Z" w16du:dateUtc="2024-07-18T10:12:00Z">
              <w:rPr>
                <w:rFonts w:ascii="Times New Roman" w:hAnsi="Times New Roman" w:cs="Times New Roman"/>
                <w:color w:val="000000" w:themeColor="text1"/>
              </w:rPr>
            </w:rPrChange>
          </w:rPr>
          <w:delText xml:space="preserve"> refers to the outcome variable index of the i</w:delText>
        </w:r>
        <w:r w:rsidRPr="00DF6BDB" w:rsidDel="00D73460">
          <w:rPr>
            <w:rFonts w:ascii="Times New Roman" w:hAnsi="Times New Roman" w:cs="Times New Roman"/>
            <w:color w:val="000000" w:themeColor="text1"/>
            <w:sz w:val="24"/>
            <w:szCs w:val="24"/>
            <w:vertAlign w:val="superscript"/>
            <w:rPrChange w:id="6544" w:author="Mohammad Nayeem Hasan" w:date="2024-07-18T16:12:00Z" w16du:dateUtc="2024-07-18T10:12:00Z">
              <w:rPr>
                <w:rFonts w:ascii="Times New Roman" w:hAnsi="Times New Roman" w:cs="Times New Roman"/>
                <w:color w:val="000000" w:themeColor="text1"/>
                <w:vertAlign w:val="superscript"/>
              </w:rPr>
            </w:rPrChange>
          </w:rPr>
          <w:delText>th</w:delText>
        </w:r>
        <w:r w:rsidRPr="00DF6BDB" w:rsidDel="00D73460">
          <w:rPr>
            <w:rFonts w:ascii="Times New Roman" w:hAnsi="Times New Roman" w:cs="Times New Roman"/>
            <w:color w:val="000000" w:themeColor="text1"/>
            <w:sz w:val="24"/>
            <w:szCs w:val="24"/>
            <w:rPrChange w:id="6545" w:author="Mohammad Nayeem Hasan" w:date="2024-07-18T16:12:00Z" w16du:dateUtc="2024-07-18T10:12:00Z">
              <w:rPr>
                <w:rFonts w:ascii="Times New Roman" w:hAnsi="Times New Roman" w:cs="Times New Roman"/>
                <w:color w:val="000000" w:themeColor="text1"/>
              </w:rPr>
            </w:rPrChange>
          </w:rPr>
          <w:delText xml:space="preserve"> respondent, R</w:delText>
        </w:r>
        <w:r w:rsidRPr="00DF6BDB" w:rsidDel="00D73460">
          <w:rPr>
            <w:rFonts w:ascii="Times New Roman" w:hAnsi="Times New Roman" w:cs="Times New Roman"/>
            <w:color w:val="000000" w:themeColor="text1"/>
            <w:sz w:val="24"/>
            <w:szCs w:val="24"/>
            <w:vertAlign w:val="subscript"/>
            <w:rPrChange w:id="6546" w:author="Mohammad Nayeem Hasan" w:date="2024-07-18T16:12:00Z" w16du:dateUtc="2024-07-18T10:12:00Z">
              <w:rPr>
                <w:rFonts w:ascii="Times New Roman" w:hAnsi="Times New Roman" w:cs="Times New Roman"/>
                <w:color w:val="000000" w:themeColor="text1"/>
                <w:vertAlign w:val="subscript"/>
              </w:rPr>
            </w:rPrChange>
          </w:rPr>
          <w:delText>j</w:delText>
        </w:r>
        <w:r w:rsidRPr="00DF6BDB" w:rsidDel="00D73460">
          <w:rPr>
            <w:rFonts w:ascii="Times New Roman" w:hAnsi="Times New Roman" w:cs="Times New Roman"/>
            <w:color w:val="000000" w:themeColor="text1"/>
            <w:sz w:val="24"/>
            <w:szCs w:val="24"/>
            <w:rPrChange w:id="6547" w:author="Mohammad Nayeem Hasan" w:date="2024-07-18T16:12:00Z" w16du:dateUtc="2024-07-18T10:12:00Z">
              <w:rPr>
                <w:rFonts w:ascii="Times New Roman" w:hAnsi="Times New Roman" w:cs="Times New Roman"/>
                <w:color w:val="000000" w:themeColor="text1"/>
              </w:rPr>
            </w:rPrChange>
          </w:rPr>
          <w:delText xml:space="preserve"> is the fractional rank of the j</w:delText>
        </w:r>
        <w:r w:rsidRPr="00DF6BDB" w:rsidDel="00D73460">
          <w:rPr>
            <w:rFonts w:ascii="Times New Roman" w:hAnsi="Times New Roman" w:cs="Times New Roman"/>
            <w:color w:val="000000" w:themeColor="text1"/>
            <w:sz w:val="24"/>
            <w:szCs w:val="24"/>
            <w:vertAlign w:val="superscript"/>
            <w:rPrChange w:id="6548" w:author="Mohammad Nayeem Hasan" w:date="2024-07-18T16:12:00Z" w16du:dateUtc="2024-07-18T10:12:00Z">
              <w:rPr>
                <w:rFonts w:ascii="Times New Roman" w:hAnsi="Times New Roman" w:cs="Times New Roman"/>
                <w:color w:val="000000" w:themeColor="text1"/>
                <w:vertAlign w:val="superscript"/>
              </w:rPr>
            </w:rPrChange>
          </w:rPr>
          <w:delText>th</w:delText>
        </w:r>
        <w:r w:rsidRPr="00DF6BDB" w:rsidDel="00D73460">
          <w:rPr>
            <w:rFonts w:ascii="Times New Roman" w:hAnsi="Times New Roman" w:cs="Times New Roman"/>
            <w:color w:val="000000" w:themeColor="text1"/>
            <w:sz w:val="24"/>
            <w:szCs w:val="24"/>
            <w:rPrChange w:id="6549" w:author="Mohammad Nayeem Hasan" w:date="2024-07-18T16:12:00Z" w16du:dateUtc="2024-07-18T10:12:00Z">
              <w:rPr>
                <w:rFonts w:ascii="Times New Roman" w:hAnsi="Times New Roman" w:cs="Times New Roman"/>
                <w:color w:val="000000" w:themeColor="text1"/>
              </w:rPr>
            </w:rPrChange>
          </w:rPr>
          <w:delText xml:space="preserve"> individual.  </w:delText>
        </w:r>
      </w:del>
    </w:p>
    <w:p w14:paraId="7DB8973A" w14:textId="6D90FC9D" w:rsidR="00901D6F" w:rsidRPr="00DF6BDB" w:rsidDel="00D73460" w:rsidRDefault="00901D6F">
      <w:pPr>
        <w:spacing w:line="240" w:lineRule="auto"/>
        <w:jc w:val="both"/>
        <w:rPr>
          <w:ins w:id="6550" w:author="Alam Shihab" w:date="2024-05-23T13:16:00Z" w16du:dateUtc="2024-05-23T07:16:00Z"/>
          <w:del w:id="6551" w:author="Mohammad Nayeem Hasan" w:date="2024-07-18T15:20:00Z" w16du:dateUtc="2024-07-18T09:20:00Z"/>
          <w:rFonts w:ascii="Times New Roman" w:hAnsi="Times New Roman" w:cs="Times New Roman"/>
          <w:b/>
          <w:bCs/>
          <w:sz w:val="24"/>
          <w:szCs w:val="24"/>
          <w:rPrChange w:id="6552" w:author="Mohammad Nayeem Hasan" w:date="2024-07-18T16:12:00Z" w16du:dateUtc="2024-07-18T10:12:00Z">
            <w:rPr>
              <w:ins w:id="6553" w:author="Alam Shihab" w:date="2024-05-23T13:16:00Z" w16du:dateUtc="2024-05-23T07:16:00Z"/>
              <w:del w:id="6554" w:author="Mohammad Nayeem Hasan" w:date="2024-07-18T15:20:00Z" w16du:dateUtc="2024-07-18T09:20:00Z"/>
              <w:rFonts w:ascii="Times New Roman" w:hAnsi="Times New Roman" w:cs="Times New Roman"/>
              <w:b/>
              <w:bCs/>
            </w:rPr>
          </w:rPrChange>
        </w:rPr>
        <w:pPrChange w:id="6555" w:author="Mohammad Nayeem Hasan" w:date="2024-07-18T16:13:00Z" w16du:dateUtc="2024-07-18T10:13:00Z">
          <w:pPr>
            <w:jc w:val="both"/>
          </w:pPr>
        </w:pPrChange>
      </w:pPr>
      <w:ins w:id="6556" w:author="Alam Shihab" w:date="2024-05-23T13:16:00Z" w16du:dateUtc="2024-05-23T07:16:00Z">
        <w:del w:id="6557" w:author="Mohammad Nayeem Hasan" w:date="2024-07-18T15:20:00Z" w16du:dateUtc="2024-07-18T09:20:00Z">
          <w:r w:rsidRPr="00DF6BDB" w:rsidDel="00D73460">
            <w:rPr>
              <w:rFonts w:ascii="Times New Roman" w:hAnsi="Times New Roman" w:cs="Times New Roman"/>
              <w:b/>
              <w:bCs/>
              <w:sz w:val="24"/>
              <w:szCs w:val="24"/>
              <w:rPrChange w:id="6558" w:author="Mohammad Nayeem Hasan" w:date="2024-07-18T16:12:00Z" w16du:dateUtc="2024-07-18T10:12:00Z">
                <w:rPr>
                  <w:rFonts w:ascii="Times New Roman" w:hAnsi="Times New Roman" w:cs="Times New Roman"/>
                  <w:b/>
                  <w:bCs/>
                </w:rPr>
              </w:rPrChange>
            </w:rPr>
            <w:delText>Gudo’s Corrected concentration Index,</w:delText>
          </w:r>
        </w:del>
      </w:ins>
    </w:p>
    <w:p w14:paraId="2D8E7C17" w14:textId="05AC48FD" w:rsidR="00901D6F" w:rsidRPr="00DF6BDB" w:rsidDel="00D73460" w:rsidRDefault="00901D6F">
      <w:pPr>
        <w:spacing w:line="240" w:lineRule="auto"/>
        <w:jc w:val="both"/>
        <w:rPr>
          <w:ins w:id="6559" w:author="Alam Shihab" w:date="2024-05-23T13:16:00Z" w16du:dateUtc="2024-05-23T07:16:00Z"/>
          <w:del w:id="6560" w:author="Mohammad Nayeem Hasan" w:date="2024-07-18T15:20:00Z" w16du:dateUtc="2024-07-18T09:20:00Z"/>
          <w:rFonts w:ascii="Times New Roman" w:hAnsi="Times New Roman" w:cs="Times New Roman"/>
          <w:b/>
          <w:bCs/>
          <w:sz w:val="24"/>
          <w:szCs w:val="24"/>
          <w:rPrChange w:id="6561" w:author="Mohammad Nayeem Hasan" w:date="2024-07-18T16:12:00Z" w16du:dateUtc="2024-07-18T10:12:00Z">
            <w:rPr>
              <w:ins w:id="6562" w:author="Alam Shihab" w:date="2024-05-23T13:16:00Z" w16du:dateUtc="2024-05-23T07:16:00Z"/>
              <w:del w:id="6563" w:author="Mohammad Nayeem Hasan" w:date="2024-07-18T15:20:00Z" w16du:dateUtc="2024-07-18T09:20:00Z"/>
              <w:rFonts w:ascii="Times New Roman" w:hAnsi="Times New Roman" w:cs="Times New Roman"/>
              <w:b/>
              <w:bCs/>
            </w:rPr>
          </w:rPrChange>
        </w:rPr>
        <w:pPrChange w:id="6564" w:author="Mohammad Nayeem Hasan" w:date="2024-07-18T16:13:00Z" w16du:dateUtc="2024-07-18T10:13:00Z">
          <w:pPr>
            <w:jc w:val="both"/>
          </w:pPr>
        </w:pPrChange>
      </w:pPr>
      <m:oMathPara>
        <m:oMath>
          <m:r>
            <w:ins w:id="6565" w:author="Alam Shihab" w:date="2024-05-23T13:16:00Z" w16du:dateUtc="2024-05-23T07:16:00Z">
              <w:del w:id="6566" w:author="Mohammad Nayeem Hasan" w:date="2024-07-18T15:20:00Z" w16du:dateUtc="2024-07-18T09:20:00Z">
                <m:rPr>
                  <m:sty m:val="bi"/>
                </m:rPr>
                <w:rPr>
                  <w:rFonts w:ascii="Cambria Math" w:hAnsi="Cambria Math" w:cs="Times New Roman"/>
                  <w:sz w:val="24"/>
                  <w:szCs w:val="24"/>
                  <w:rPrChange w:id="6567" w:author="Mohammad Nayeem Hasan" w:date="2024-07-18T16:12:00Z" w16du:dateUtc="2024-07-18T10:12:00Z">
                    <w:rPr>
                      <w:rFonts w:ascii="Cambria Math" w:hAnsi="Cambria Math" w:cs="Times New Roman"/>
                    </w:rPr>
                  </w:rPrChange>
                </w:rPr>
                <m:t>CC=</m:t>
              </w:del>
            </w:ins>
          </m:r>
          <m:f>
            <m:fPr>
              <m:ctrlPr>
                <w:ins w:id="6568" w:author="Alam Shihab" w:date="2024-05-23T13:16:00Z" w16du:dateUtc="2024-05-23T07:16:00Z">
                  <w:del w:id="6569" w:author="Mohammad Nayeem Hasan" w:date="2024-07-18T15:20:00Z" w16du:dateUtc="2024-07-18T09:20:00Z">
                    <w:rPr>
                      <w:rFonts w:ascii="Cambria Math" w:hAnsi="Cambria Math" w:cs="Times New Roman"/>
                      <w:b/>
                      <w:bCs/>
                      <w:sz w:val="24"/>
                      <w:szCs w:val="24"/>
                    </w:rPr>
                  </w:del>
                </w:ins>
              </m:ctrlPr>
            </m:fPr>
            <m:num>
              <m:r>
                <w:ins w:id="6570" w:author="Alam Shihab" w:date="2024-05-23T13:16:00Z" w16du:dateUtc="2024-05-23T07:16:00Z">
                  <w:del w:id="6571" w:author="Mohammad Nayeem Hasan" w:date="2024-07-18T15:20:00Z" w16du:dateUtc="2024-07-18T09:20:00Z">
                    <m:rPr>
                      <m:sty m:val="bi"/>
                    </m:rPr>
                    <w:rPr>
                      <w:rFonts w:ascii="Cambria Math" w:hAnsi="Cambria Math" w:cs="Times New Roman"/>
                      <w:sz w:val="24"/>
                      <w:szCs w:val="24"/>
                      <w:rPrChange w:id="6572" w:author="Mohammad Nayeem Hasan" w:date="2024-07-18T16:12:00Z" w16du:dateUtc="2024-07-18T10:12:00Z">
                        <w:rPr>
                          <w:rFonts w:ascii="Cambria Math" w:hAnsi="Cambria Math" w:cs="Times New Roman"/>
                        </w:rPr>
                      </w:rPrChange>
                    </w:rPr>
                    <m:t>4</m:t>
                  </w:del>
                </w:ins>
              </m:r>
              <m:r>
                <w:ins w:id="6573" w:author="Alam Shihab" w:date="2024-05-23T13:16:00Z" w16du:dateUtc="2024-05-23T07:16:00Z">
                  <w:del w:id="6574" w:author="Mohammad Nayeem Hasan" w:date="2024-07-18T15:20:00Z" w16du:dateUtc="2024-07-18T09:20:00Z">
                    <m:rPr>
                      <m:sty m:val="b"/>
                    </m:rPr>
                    <w:rPr>
                      <w:rFonts w:ascii="Cambria Math" w:hAnsi="Cambria Math" w:cs="Times New Roman"/>
                      <w:sz w:val="24"/>
                      <w:szCs w:val="24"/>
                      <w:rPrChange w:id="6575" w:author="Mohammad Nayeem Hasan" w:date="2024-07-18T16:12:00Z" w16du:dateUtc="2024-07-18T10:12:00Z">
                        <w:rPr>
                          <w:rFonts w:ascii="Cambria Math" w:hAnsi="Cambria Math" w:cs="Times New Roman"/>
                        </w:rPr>
                      </w:rPrChange>
                    </w:rPr>
                    <m:t>μ</m:t>
                  </w:del>
                </w:ins>
              </m:r>
              <m:ctrlPr>
                <w:ins w:id="6576" w:author="Alam Shihab" w:date="2024-05-23T13:16:00Z" w16du:dateUtc="2024-05-23T07:16:00Z">
                  <w:del w:id="6577" w:author="Mohammad Nayeem Hasan" w:date="2024-07-18T15:20:00Z" w16du:dateUtc="2024-07-18T09:20:00Z">
                    <w:rPr>
                      <w:rFonts w:ascii="Cambria Math" w:hAnsi="Cambria Math" w:cs="Times New Roman"/>
                      <w:b/>
                      <w:bCs/>
                      <w:i/>
                      <w:sz w:val="24"/>
                      <w:szCs w:val="24"/>
                    </w:rPr>
                  </w:del>
                </w:ins>
              </m:ctrlPr>
            </m:num>
            <m:den>
              <m:d>
                <m:dPr>
                  <m:ctrlPr>
                    <w:ins w:id="6578" w:author="Alam Shihab" w:date="2024-05-23T13:16:00Z" w16du:dateUtc="2024-05-23T07:16:00Z">
                      <w:del w:id="6579" w:author="Mohammad Nayeem Hasan" w:date="2024-07-18T15:20:00Z" w16du:dateUtc="2024-07-18T09:20:00Z">
                        <w:rPr>
                          <w:rFonts w:ascii="Cambria Math" w:hAnsi="Cambria Math" w:cs="Times New Roman"/>
                          <w:b/>
                          <w:bCs/>
                          <w:i/>
                          <w:sz w:val="24"/>
                          <w:szCs w:val="24"/>
                        </w:rPr>
                      </w:del>
                    </w:ins>
                  </m:ctrlPr>
                </m:dPr>
                <m:e>
                  <m:r>
                    <w:ins w:id="6580" w:author="Alam Shihab" w:date="2024-05-23T13:16:00Z" w16du:dateUtc="2024-05-23T07:16:00Z">
                      <w:del w:id="6581" w:author="Mohammad Nayeem Hasan" w:date="2024-07-18T15:20:00Z" w16du:dateUtc="2024-07-18T09:20:00Z">
                        <m:rPr>
                          <m:sty m:val="bi"/>
                        </m:rPr>
                        <w:rPr>
                          <w:rFonts w:ascii="Cambria Math" w:hAnsi="Cambria Math" w:cs="Times New Roman"/>
                          <w:sz w:val="24"/>
                          <w:szCs w:val="24"/>
                          <w:rPrChange w:id="6582" w:author="Mohammad Nayeem Hasan" w:date="2024-07-18T16:12:00Z" w16du:dateUtc="2024-07-18T10:12:00Z">
                            <w:rPr>
                              <w:rFonts w:ascii="Cambria Math" w:hAnsi="Cambria Math" w:cs="Times New Roman"/>
                            </w:rPr>
                          </w:rPrChange>
                        </w:rPr>
                        <m:t>b-a</m:t>
                      </w:del>
                    </w:ins>
                  </m:r>
                </m:e>
              </m:d>
              <m:ctrlPr>
                <w:ins w:id="6583" w:author="Alam Shihab" w:date="2024-05-23T13:16:00Z" w16du:dateUtc="2024-05-23T07:16:00Z">
                  <w:del w:id="6584" w:author="Mohammad Nayeem Hasan" w:date="2024-07-18T15:20:00Z" w16du:dateUtc="2024-07-18T09:20:00Z">
                    <w:rPr>
                      <w:rFonts w:ascii="Cambria Math" w:hAnsi="Cambria Math" w:cs="Times New Roman"/>
                      <w:b/>
                      <w:bCs/>
                      <w:i/>
                      <w:sz w:val="24"/>
                      <w:szCs w:val="24"/>
                    </w:rPr>
                  </w:del>
                </w:ins>
              </m:ctrlPr>
            </m:den>
          </m:f>
          <m:r>
            <w:ins w:id="6585" w:author="Alam Shihab" w:date="2024-05-23T13:16:00Z" w16du:dateUtc="2024-05-23T07:16:00Z">
              <w:del w:id="6586" w:author="Mohammad Nayeem Hasan" w:date="2024-07-18T15:20:00Z" w16du:dateUtc="2024-07-18T09:20:00Z">
                <m:rPr>
                  <m:sty m:val="bi"/>
                </m:rPr>
                <w:rPr>
                  <w:rFonts w:ascii="Cambria Math" w:hAnsi="Cambria Math" w:cs="Times New Roman"/>
                  <w:sz w:val="24"/>
                  <w:szCs w:val="24"/>
                  <w:rPrChange w:id="6587" w:author="Mohammad Nayeem Hasan" w:date="2024-07-18T16:12:00Z" w16du:dateUtc="2024-07-18T10:12:00Z">
                    <w:rPr>
                      <w:rFonts w:ascii="Cambria Math" w:hAnsi="Cambria Math" w:cs="Times New Roman"/>
                    </w:rPr>
                  </w:rPrChange>
                </w:rPr>
                <m:t>C</m:t>
              </w:del>
            </w:ins>
          </m:r>
        </m:oMath>
      </m:oMathPara>
    </w:p>
    <w:p w14:paraId="4E3B471C" w14:textId="5EFF6434" w:rsidR="00901D6F" w:rsidRPr="00DF6BDB" w:rsidDel="00D73460" w:rsidRDefault="00901D6F">
      <w:pPr>
        <w:spacing w:line="240" w:lineRule="auto"/>
        <w:jc w:val="both"/>
        <w:rPr>
          <w:ins w:id="6588" w:author="Alam Shihab" w:date="2024-05-23T13:16:00Z" w16du:dateUtc="2024-05-23T07:16:00Z"/>
          <w:del w:id="6589" w:author="Mohammad Nayeem Hasan" w:date="2024-07-18T15:20:00Z" w16du:dateUtc="2024-07-18T09:20:00Z"/>
          <w:rFonts w:ascii="Times New Roman" w:hAnsi="Times New Roman" w:cs="Times New Roman"/>
          <w:b/>
          <w:bCs/>
          <w:sz w:val="24"/>
          <w:szCs w:val="24"/>
          <w:rPrChange w:id="6590" w:author="Mohammad Nayeem Hasan" w:date="2024-07-18T16:12:00Z" w16du:dateUtc="2024-07-18T10:12:00Z">
            <w:rPr>
              <w:ins w:id="6591" w:author="Alam Shihab" w:date="2024-05-23T13:16:00Z" w16du:dateUtc="2024-05-23T07:16:00Z"/>
              <w:del w:id="6592" w:author="Mohammad Nayeem Hasan" w:date="2024-07-18T15:20:00Z" w16du:dateUtc="2024-07-18T09:20:00Z"/>
              <w:rFonts w:ascii="Times New Roman" w:hAnsi="Times New Roman" w:cs="Times New Roman"/>
              <w:b/>
              <w:bCs/>
            </w:rPr>
          </w:rPrChange>
        </w:rPr>
        <w:pPrChange w:id="6593" w:author="Mohammad Nayeem Hasan" w:date="2024-07-18T16:13:00Z" w16du:dateUtc="2024-07-18T10:13:00Z">
          <w:pPr>
            <w:jc w:val="both"/>
          </w:pPr>
        </w:pPrChange>
      </w:pPr>
      <w:ins w:id="6594" w:author="Alam Shihab" w:date="2024-05-23T13:16:00Z" w16du:dateUtc="2024-05-23T07:16:00Z">
        <w:del w:id="6595" w:author="Mohammad Nayeem Hasan" w:date="2024-07-18T15:20:00Z" w16du:dateUtc="2024-07-18T09:20:00Z">
          <w:r w:rsidRPr="00DF6BDB" w:rsidDel="00D73460">
            <w:rPr>
              <w:rFonts w:ascii="Times New Roman" w:hAnsi="Times New Roman" w:cs="Times New Roman"/>
              <w:b/>
              <w:bCs/>
              <w:sz w:val="24"/>
              <w:szCs w:val="24"/>
              <w:rPrChange w:id="6596" w:author="Mohammad Nayeem Hasan" w:date="2024-07-18T16:12:00Z" w16du:dateUtc="2024-07-18T10:12:00Z">
                <w:rPr>
                  <w:rFonts w:ascii="Times New Roman" w:hAnsi="Times New Roman" w:cs="Times New Roman"/>
                  <w:b/>
                  <w:bCs/>
                </w:rPr>
              </w:rPrChange>
            </w:rPr>
            <w:delText xml:space="preserve"> </w:delText>
          </w:r>
        </w:del>
      </w:ins>
    </w:p>
    <w:p w14:paraId="023E0D88" w14:textId="4170EE92" w:rsidR="00901D6F" w:rsidRPr="00DF6BDB" w:rsidDel="00D73460" w:rsidRDefault="00901D6F">
      <w:pPr>
        <w:spacing w:line="240" w:lineRule="auto"/>
        <w:jc w:val="both"/>
        <w:rPr>
          <w:ins w:id="6597" w:author="Alam Shihab" w:date="2024-05-23T13:17:00Z" w16du:dateUtc="2024-05-23T07:17:00Z"/>
          <w:del w:id="6598" w:author="Mohammad Nayeem Hasan" w:date="2024-07-18T15:20:00Z" w16du:dateUtc="2024-07-18T09:20:00Z"/>
          <w:rFonts w:ascii="Times New Roman" w:eastAsiaTheme="minorEastAsia" w:hAnsi="Times New Roman" w:cs="Times New Roman"/>
          <w:sz w:val="24"/>
          <w:szCs w:val="24"/>
          <w:rPrChange w:id="6599" w:author="Mohammad Nayeem Hasan" w:date="2024-07-18T16:12:00Z" w16du:dateUtc="2024-07-18T10:12:00Z">
            <w:rPr>
              <w:ins w:id="6600" w:author="Alam Shihab" w:date="2024-05-23T13:17:00Z" w16du:dateUtc="2024-05-23T07:17:00Z"/>
              <w:del w:id="6601" w:author="Mohammad Nayeem Hasan" w:date="2024-07-18T15:20:00Z" w16du:dateUtc="2024-07-18T09:20:00Z"/>
              <w:rFonts w:ascii="Cambria Math" w:hAnsi="Cambria Math" w:cs="Times New Roman"/>
              <w:i/>
            </w:rPr>
          </w:rPrChange>
        </w:rPr>
        <w:pPrChange w:id="6602" w:author="Mohammad Nayeem Hasan" w:date="2024-07-18T16:13:00Z" w16du:dateUtc="2024-07-18T10:13:00Z">
          <w:pPr>
            <w:jc w:val="both"/>
          </w:pPr>
        </w:pPrChange>
      </w:pPr>
      <w:ins w:id="6603" w:author="Alam Shihab" w:date="2024-05-23T13:16:00Z" w16du:dateUtc="2024-05-23T07:16:00Z">
        <w:del w:id="6604" w:author="Mohammad Nayeem Hasan" w:date="2024-07-18T15:20:00Z" w16du:dateUtc="2024-07-18T09:20:00Z">
          <w:r w:rsidRPr="00DF6BDB" w:rsidDel="00D73460">
            <w:rPr>
              <w:rFonts w:ascii="Times New Roman" w:hAnsi="Times New Roman" w:cs="Times New Roman"/>
              <w:sz w:val="24"/>
              <w:szCs w:val="24"/>
              <w:rPrChange w:id="6605" w:author="Mohammad Nayeem Hasan" w:date="2024-07-18T16:12:00Z" w16du:dateUtc="2024-07-18T10:12:00Z">
                <w:rPr>
                  <w:rFonts w:ascii="Times New Roman" w:hAnsi="Times New Roman" w:cs="Times New Roman"/>
                </w:rPr>
              </w:rPrChange>
            </w:rPr>
            <w:delText xml:space="preserve">Where, </w:delText>
          </w:r>
        </w:del>
      </w:ins>
    </w:p>
    <w:p w14:paraId="1839D175" w14:textId="09EEA575" w:rsidR="00901D6F" w:rsidRPr="00DF6BDB" w:rsidDel="00D73460" w:rsidRDefault="00901D6F">
      <w:pPr>
        <w:spacing w:line="240" w:lineRule="auto"/>
        <w:jc w:val="both"/>
        <w:rPr>
          <w:ins w:id="6606" w:author="Alam Shihab" w:date="2024-05-23T13:18:00Z" w16du:dateUtc="2024-05-23T07:18:00Z"/>
          <w:del w:id="6607" w:author="Mohammad Nayeem Hasan" w:date="2024-07-18T15:20:00Z" w16du:dateUtc="2024-07-18T09:20:00Z"/>
          <w:rFonts w:ascii="Times New Roman" w:hAnsi="Times New Roman" w:cs="Times New Roman"/>
          <w:iCs/>
          <w:sz w:val="24"/>
          <w:szCs w:val="24"/>
          <w:rPrChange w:id="6608" w:author="Mohammad Nayeem Hasan" w:date="2024-07-18T16:12:00Z" w16du:dateUtc="2024-07-18T10:12:00Z">
            <w:rPr>
              <w:ins w:id="6609" w:author="Alam Shihab" w:date="2024-05-23T13:18:00Z" w16du:dateUtc="2024-05-23T07:18:00Z"/>
              <w:del w:id="6610" w:author="Mohammad Nayeem Hasan" w:date="2024-07-18T15:20:00Z" w16du:dateUtc="2024-07-18T09:20:00Z"/>
              <w:rFonts w:ascii="Times New Roman" w:hAnsi="Times New Roman" w:cs="Times New Roman"/>
              <w:iCs/>
            </w:rPr>
          </w:rPrChange>
        </w:rPr>
        <w:pPrChange w:id="6611" w:author="Mohammad Nayeem Hasan" w:date="2024-07-18T16:13:00Z" w16du:dateUtc="2024-07-18T10:13:00Z">
          <w:pPr>
            <w:jc w:val="both"/>
          </w:pPr>
        </w:pPrChange>
      </w:pPr>
      <m:oMath>
        <m:r>
          <w:ins w:id="6612" w:author="Alam Shihab" w:date="2024-05-23T13:16:00Z" w16du:dateUtc="2024-05-23T07:16:00Z">
            <w:del w:id="6613" w:author="Mohammad Nayeem Hasan" w:date="2024-07-18T15:20:00Z" w16du:dateUtc="2024-07-18T09:20:00Z">
              <w:rPr>
                <w:rFonts w:ascii="Cambria Math" w:hAnsi="Cambria Math" w:cs="Times New Roman"/>
                <w:sz w:val="24"/>
                <w:szCs w:val="24"/>
                <w:rPrChange w:id="6614" w:author="Mohammad Nayeem Hasan" w:date="2024-07-18T16:12:00Z" w16du:dateUtc="2024-07-18T10:12:00Z">
                  <w:rPr>
                    <w:rFonts w:ascii="Cambria Math" w:hAnsi="Cambria Math" w:cs="Times New Roman"/>
                  </w:rPr>
                </w:rPrChange>
              </w:rPr>
              <m:t>μ</m:t>
            </w:del>
          </w:ins>
        </m:r>
      </m:oMath>
      <w:ins w:id="6615" w:author="Alam Shihab" w:date="2024-05-23T13:17:00Z" w16du:dateUtc="2024-05-23T07:17:00Z">
        <w:del w:id="6616" w:author="Mohammad Nayeem Hasan" w:date="2024-07-18T15:20:00Z" w16du:dateUtc="2024-07-18T09:20:00Z">
          <w:r w:rsidRPr="00DF6BDB" w:rsidDel="00D73460">
            <w:rPr>
              <w:rFonts w:ascii="Times New Roman" w:eastAsiaTheme="minorEastAsia" w:hAnsi="Times New Roman" w:cs="Times New Roman"/>
              <w:sz w:val="24"/>
              <w:szCs w:val="24"/>
              <w:rPrChange w:id="6617" w:author="Mohammad Nayeem Hasan" w:date="2024-07-18T16:12:00Z" w16du:dateUtc="2024-07-18T10:12:00Z">
                <w:rPr>
                  <w:rFonts w:ascii="Times New Roman" w:eastAsiaTheme="minorEastAsia" w:hAnsi="Times New Roman" w:cs="Times New Roman"/>
                </w:rPr>
              </w:rPrChange>
            </w:rPr>
            <w:delText xml:space="preserve"> =</w:delText>
          </w:r>
        </w:del>
      </w:ins>
      <w:ins w:id="6618" w:author="Alam Shihab" w:date="2024-05-23T13:16:00Z" w16du:dateUtc="2024-05-23T07:16:00Z">
        <w:del w:id="6619" w:author="Mohammad Nayeem Hasan" w:date="2024-07-18T15:20:00Z" w16du:dateUtc="2024-07-18T09:20:00Z">
          <w:r w:rsidRPr="00DF6BDB" w:rsidDel="00D73460">
            <w:rPr>
              <w:rFonts w:ascii="Times New Roman" w:hAnsi="Times New Roman" w:cs="Times New Roman"/>
              <w:iCs/>
              <w:sz w:val="24"/>
              <w:szCs w:val="24"/>
              <w:rPrChange w:id="6620" w:author="Mohammad Nayeem Hasan" w:date="2024-07-18T16:12:00Z" w16du:dateUtc="2024-07-18T10:12:00Z">
                <w:rPr>
                  <w:rFonts w:ascii="Times New Roman" w:hAnsi="Times New Roman" w:cs="Times New Roman"/>
                  <w:iCs/>
                </w:rPr>
              </w:rPrChange>
            </w:rPr>
            <w:delText xml:space="preserve"> mean of the health variable, </w:delText>
          </w:r>
        </w:del>
      </w:ins>
    </w:p>
    <w:p w14:paraId="2E0A6BD8" w14:textId="54760B28" w:rsidR="00901D6F" w:rsidRPr="00DF6BDB" w:rsidDel="00D73460" w:rsidRDefault="00901D6F">
      <w:pPr>
        <w:spacing w:line="240" w:lineRule="auto"/>
        <w:jc w:val="both"/>
        <w:rPr>
          <w:ins w:id="6621" w:author="Alam Shihab" w:date="2024-05-23T13:18:00Z" w16du:dateUtc="2024-05-23T07:18:00Z"/>
          <w:del w:id="6622" w:author="Mohammad Nayeem Hasan" w:date="2024-07-18T15:20:00Z" w16du:dateUtc="2024-07-18T09:20:00Z"/>
          <w:rFonts w:ascii="Times New Roman" w:hAnsi="Times New Roman" w:cs="Times New Roman"/>
          <w:iCs/>
          <w:sz w:val="24"/>
          <w:szCs w:val="24"/>
          <w:rPrChange w:id="6623" w:author="Mohammad Nayeem Hasan" w:date="2024-07-18T16:12:00Z" w16du:dateUtc="2024-07-18T10:12:00Z">
            <w:rPr>
              <w:ins w:id="6624" w:author="Alam Shihab" w:date="2024-05-23T13:18:00Z" w16du:dateUtc="2024-05-23T07:18:00Z"/>
              <w:del w:id="6625" w:author="Mohammad Nayeem Hasan" w:date="2024-07-18T15:20:00Z" w16du:dateUtc="2024-07-18T09:20:00Z"/>
              <w:rFonts w:ascii="Times New Roman" w:hAnsi="Times New Roman" w:cs="Times New Roman"/>
              <w:iCs/>
            </w:rPr>
          </w:rPrChange>
        </w:rPr>
        <w:pPrChange w:id="6626" w:author="Mohammad Nayeem Hasan" w:date="2024-07-18T16:13:00Z" w16du:dateUtc="2024-07-18T10:13:00Z">
          <w:pPr>
            <w:jc w:val="both"/>
          </w:pPr>
        </w:pPrChange>
      </w:pPr>
      <w:ins w:id="6627" w:author="Alam Shihab" w:date="2024-05-23T13:16:00Z" w16du:dateUtc="2024-05-23T07:16:00Z">
        <w:del w:id="6628" w:author="Mohammad Nayeem Hasan" w:date="2024-07-18T15:20:00Z" w16du:dateUtc="2024-07-18T09:20:00Z">
          <w:r w:rsidRPr="00DF6BDB" w:rsidDel="00D73460">
            <w:rPr>
              <w:rFonts w:ascii="Times New Roman" w:hAnsi="Times New Roman" w:cs="Times New Roman"/>
              <w:iCs/>
              <w:sz w:val="24"/>
              <w:szCs w:val="24"/>
              <w:rPrChange w:id="6629" w:author="Mohammad Nayeem Hasan" w:date="2024-07-18T16:12:00Z" w16du:dateUtc="2024-07-18T10:12:00Z">
                <w:rPr>
                  <w:rFonts w:ascii="Times New Roman" w:hAnsi="Times New Roman" w:cs="Times New Roman"/>
                  <w:iCs/>
                </w:rPr>
              </w:rPrChange>
            </w:rPr>
            <w:delText xml:space="preserve">a </w:delText>
          </w:r>
        </w:del>
      </w:ins>
      <w:ins w:id="6630" w:author="Alam Shihab" w:date="2024-05-23T13:18:00Z" w16du:dateUtc="2024-05-23T07:18:00Z">
        <w:del w:id="6631" w:author="Mohammad Nayeem Hasan" w:date="2024-07-18T15:20:00Z" w16du:dateUtc="2024-07-18T09:20:00Z">
          <w:r w:rsidRPr="00DF6BDB" w:rsidDel="00D73460">
            <w:rPr>
              <w:rFonts w:ascii="Times New Roman" w:hAnsi="Times New Roman" w:cs="Times New Roman"/>
              <w:iCs/>
              <w:sz w:val="24"/>
              <w:szCs w:val="24"/>
              <w:rPrChange w:id="6632" w:author="Mohammad Nayeem Hasan" w:date="2024-07-18T16:12:00Z" w16du:dateUtc="2024-07-18T10:12:00Z">
                <w:rPr>
                  <w:rFonts w:ascii="Times New Roman" w:hAnsi="Times New Roman" w:cs="Times New Roman"/>
                  <w:iCs/>
                </w:rPr>
              </w:rPrChange>
            </w:rPr>
            <w:delText xml:space="preserve">= </w:delText>
          </w:r>
        </w:del>
      </w:ins>
      <w:ins w:id="6633" w:author="Alam Shihab" w:date="2024-05-23T13:16:00Z" w16du:dateUtc="2024-05-23T07:16:00Z">
        <w:del w:id="6634" w:author="Mohammad Nayeem Hasan" w:date="2024-07-18T15:20:00Z" w16du:dateUtc="2024-07-18T09:20:00Z">
          <w:r w:rsidRPr="00DF6BDB" w:rsidDel="00D73460">
            <w:rPr>
              <w:rFonts w:ascii="Times New Roman" w:hAnsi="Times New Roman" w:cs="Times New Roman"/>
              <w:iCs/>
              <w:sz w:val="24"/>
              <w:szCs w:val="24"/>
              <w:rPrChange w:id="6635" w:author="Mohammad Nayeem Hasan" w:date="2024-07-18T16:12:00Z" w16du:dateUtc="2024-07-18T10:12:00Z">
                <w:rPr>
                  <w:rFonts w:ascii="Times New Roman" w:hAnsi="Times New Roman" w:cs="Times New Roman"/>
                  <w:iCs/>
                </w:rPr>
              </w:rPrChange>
            </w:rPr>
            <w:delText>lower bound</w:delText>
          </w:r>
        </w:del>
      </w:ins>
    </w:p>
    <w:p w14:paraId="798E55BE" w14:textId="6913E39B" w:rsidR="00901D6F" w:rsidRPr="00DF6BDB" w:rsidDel="00D73460" w:rsidRDefault="00901D6F">
      <w:pPr>
        <w:spacing w:line="240" w:lineRule="auto"/>
        <w:jc w:val="both"/>
        <w:rPr>
          <w:ins w:id="6636" w:author="Alam Shihab" w:date="2024-05-23T13:14:00Z" w16du:dateUtc="2024-05-23T07:14:00Z"/>
          <w:del w:id="6637" w:author="Mohammad Nayeem Hasan" w:date="2024-07-18T15:20:00Z" w16du:dateUtc="2024-07-18T09:20:00Z"/>
          <w:rFonts w:ascii="Times New Roman" w:hAnsi="Times New Roman" w:cs="Times New Roman"/>
          <w:color w:val="000000" w:themeColor="text1"/>
          <w:sz w:val="24"/>
          <w:szCs w:val="24"/>
          <w:rPrChange w:id="6638" w:author="Mohammad Nayeem Hasan" w:date="2024-07-18T16:12:00Z" w16du:dateUtc="2024-07-18T10:12:00Z">
            <w:rPr>
              <w:ins w:id="6639" w:author="Alam Shihab" w:date="2024-05-23T13:14:00Z" w16du:dateUtc="2024-05-23T07:14:00Z"/>
              <w:del w:id="6640" w:author="Mohammad Nayeem Hasan" w:date="2024-07-18T15:20:00Z" w16du:dateUtc="2024-07-18T09:20:00Z"/>
              <w:rFonts w:ascii="Times New Roman" w:hAnsi="Times New Roman" w:cs="Times New Roman"/>
              <w:color w:val="000000" w:themeColor="text1"/>
            </w:rPr>
          </w:rPrChange>
        </w:rPr>
        <w:pPrChange w:id="6641" w:author="Mohammad Nayeem Hasan" w:date="2024-07-18T16:13:00Z" w16du:dateUtc="2024-07-18T10:13:00Z">
          <w:pPr>
            <w:jc w:val="both"/>
          </w:pPr>
        </w:pPrChange>
      </w:pPr>
      <w:ins w:id="6642" w:author="Alam Shihab" w:date="2024-05-23T13:16:00Z" w16du:dateUtc="2024-05-23T07:16:00Z">
        <w:del w:id="6643" w:author="Mohammad Nayeem Hasan" w:date="2024-07-18T15:20:00Z" w16du:dateUtc="2024-07-18T09:20:00Z">
          <w:r w:rsidRPr="00DF6BDB" w:rsidDel="00D73460">
            <w:rPr>
              <w:rFonts w:ascii="Times New Roman" w:hAnsi="Times New Roman" w:cs="Times New Roman"/>
              <w:iCs/>
              <w:sz w:val="24"/>
              <w:szCs w:val="24"/>
              <w:rPrChange w:id="6644" w:author="Mohammad Nayeem Hasan" w:date="2024-07-18T16:12:00Z" w16du:dateUtc="2024-07-18T10:12:00Z">
                <w:rPr>
                  <w:rFonts w:ascii="Times New Roman" w:hAnsi="Times New Roman" w:cs="Times New Roman"/>
                  <w:iCs/>
                </w:rPr>
              </w:rPrChange>
            </w:rPr>
            <w:delText xml:space="preserve">b </w:delText>
          </w:r>
        </w:del>
      </w:ins>
      <w:ins w:id="6645" w:author="Alam Shihab" w:date="2024-05-23T13:18:00Z" w16du:dateUtc="2024-05-23T07:18:00Z">
        <w:del w:id="6646" w:author="Mohammad Nayeem Hasan" w:date="2024-07-18T15:20:00Z" w16du:dateUtc="2024-07-18T09:20:00Z">
          <w:r w:rsidRPr="00DF6BDB" w:rsidDel="00D73460">
            <w:rPr>
              <w:rFonts w:ascii="Times New Roman" w:hAnsi="Times New Roman" w:cs="Times New Roman"/>
              <w:iCs/>
              <w:sz w:val="24"/>
              <w:szCs w:val="24"/>
              <w:rPrChange w:id="6647" w:author="Mohammad Nayeem Hasan" w:date="2024-07-18T16:12:00Z" w16du:dateUtc="2024-07-18T10:12:00Z">
                <w:rPr>
                  <w:rFonts w:ascii="Times New Roman" w:hAnsi="Times New Roman" w:cs="Times New Roman"/>
                  <w:iCs/>
                </w:rPr>
              </w:rPrChange>
            </w:rPr>
            <w:delText xml:space="preserve">= </w:delText>
          </w:r>
        </w:del>
      </w:ins>
      <w:ins w:id="6648" w:author="Alam Shihab" w:date="2024-05-23T13:16:00Z" w16du:dateUtc="2024-05-23T07:16:00Z">
        <w:del w:id="6649" w:author="Mohammad Nayeem Hasan" w:date="2024-07-18T15:20:00Z" w16du:dateUtc="2024-07-18T09:20:00Z">
          <w:r w:rsidRPr="00DF6BDB" w:rsidDel="00D73460">
            <w:rPr>
              <w:rFonts w:ascii="Times New Roman" w:hAnsi="Times New Roman" w:cs="Times New Roman"/>
              <w:iCs/>
              <w:sz w:val="24"/>
              <w:szCs w:val="24"/>
              <w:rPrChange w:id="6650" w:author="Mohammad Nayeem Hasan" w:date="2024-07-18T16:12:00Z" w16du:dateUtc="2024-07-18T10:12:00Z">
                <w:rPr>
                  <w:rFonts w:ascii="Times New Roman" w:hAnsi="Times New Roman" w:cs="Times New Roman"/>
                  <w:iCs/>
                </w:rPr>
              </w:rPrChange>
            </w:rPr>
            <w:delText>upper bound.</w:delText>
          </w:r>
        </w:del>
      </w:ins>
    </w:p>
    <w:p w14:paraId="7B933172" w14:textId="2B5C1526" w:rsidR="00030EDE" w:rsidRPr="00DF6BDB" w:rsidDel="00D73460" w:rsidRDefault="00D4428C">
      <w:pPr>
        <w:spacing w:line="240" w:lineRule="auto"/>
        <w:jc w:val="both"/>
        <w:rPr>
          <w:del w:id="6651" w:author="Mohammad Nayeem Hasan" w:date="2024-07-18T15:20:00Z" w16du:dateUtc="2024-07-18T09:20:00Z"/>
          <w:rFonts w:ascii="Times New Roman" w:eastAsiaTheme="minorEastAsia" w:hAnsi="Times New Roman" w:cs="Times New Roman"/>
          <w:color w:val="000000" w:themeColor="text1"/>
          <w:sz w:val="24"/>
          <w:szCs w:val="24"/>
          <w:rPrChange w:id="6652" w:author="Mohammad Nayeem Hasan" w:date="2024-07-18T16:12:00Z" w16du:dateUtc="2024-07-18T10:12:00Z">
            <w:rPr>
              <w:del w:id="6653" w:author="Mohammad Nayeem Hasan" w:date="2024-07-18T15:20:00Z" w16du:dateUtc="2024-07-18T09:20:00Z"/>
              <w:rFonts w:ascii="Cambria Math" w:hAnsi="Cambria Math"/>
              <w:i/>
              <w:color w:val="000000" w:themeColor="text1"/>
            </w:rPr>
          </w:rPrChange>
        </w:rPr>
        <w:pPrChange w:id="6654" w:author="Mohammad Nayeem Hasan" w:date="2024-07-18T16:13:00Z" w16du:dateUtc="2024-07-18T10:13:00Z">
          <w:pPr>
            <w:jc w:val="both"/>
          </w:pPr>
        </w:pPrChange>
      </w:pPr>
      <w:del w:id="6655" w:author="Mohammad Nayeem Hasan" w:date="2024-07-18T15:20:00Z" w16du:dateUtc="2024-07-18T09:20:00Z">
        <w:r w:rsidRPr="00DF6BDB" w:rsidDel="00D73460">
          <w:rPr>
            <w:rFonts w:ascii="Times New Roman" w:hAnsi="Times New Roman" w:cs="Times New Roman"/>
            <w:color w:val="000000" w:themeColor="text1"/>
            <w:sz w:val="24"/>
            <w:szCs w:val="24"/>
            <w:rPrChange w:id="6656" w:author="Mohammad Nayeem Hasan" w:date="2024-07-18T16:12:00Z" w16du:dateUtc="2024-07-18T10:12:00Z">
              <w:rPr>
                <w:rFonts w:ascii="Times New Roman" w:hAnsi="Times New Roman" w:cs="Times New Roman"/>
                <w:color w:val="000000" w:themeColor="text1"/>
              </w:rPr>
            </w:rPrChange>
          </w:rPr>
          <w:delText>Wagstaff's Concentration Index decomposition approach was utilized in the current study as a methodological framework to clarify and identify the distinct contributions of each explanatory variable to the determined levels of health inequality within the measured context</w:delText>
        </w:r>
        <w:r w:rsidR="00A5177C" w:rsidRPr="00DF6BDB" w:rsidDel="00D73460">
          <w:rPr>
            <w:rFonts w:ascii="Times New Roman" w:hAnsi="Times New Roman" w:cs="Times New Roman"/>
            <w:color w:val="000000" w:themeColor="text1"/>
            <w:sz w:val="24"/>
            <w:szCs w:val="24"/>
            <w:rPrChange w:id="6657" w:author="Mohammad Nayeem Hasan" w:date="2024-07-18T16:12:00Z" w16du:dateUtc="2024-07-18T10:12:00Z">
              <w:rPr>
                <w:rFonts w:ascii="Times New Roman" w:hAnsi="Times New Roman" w:cs="Times New Roman"/>
                <w:color w:val="000000" w:themeColor="text1"/>
              </w:rPr>
            </w:rPrChange>
          </w:rPr>
          <w:fldChar w:fldCharType="begin" w:fldLock="1"/>
        </w:r>
        <w:r w:rsidR="006C1A98" w:rsidRPr="00DF6BDB" w:rsidDel="00D73460">
          <w:rPr>
            <w:rFonts w:ascii="Times New Roman" w:hAnsi="Times New Roman" w:cs="Times New Roman"/>
            <w:color w:val="000000" w:themeColor="text1"/>
            <w:sz w:val="24"/>
            <w:szCs w:val="24"/>
            <w:rPrChange w:id="6658" w:author="Mohammad Nayeem Hasan" w:date="2024-07-18T16:12:00Z" w16du:dateUtc="2024-07-18T10:12:00Z">
              <w:rPr>
                <w:rFonts w:ascii="Times New Roman" w:hAnsi="Times New Roman" w:cs="Times New Roman"/>
                <w:color w:val="000000" w:themeColor="text1"/>
              </w:rPr>
            </w:rPrChange>
          </w:rPr>
          <w:delInstrText>ADDIN CSL_CITATION {"citationItems":[{"id":"ITEM-1","itemData":{"ISSN":"00429686","abstract":"This paper generates and analyses survey data on inequalities in mortality among infants and children aged under five years by consumption in Brazil, Cote d'Ivoire, Ghana, Nepal, Nicaragua, Pakistan, the Philippines, South Africa, and Viet Nam. The data were obtained from the Living Standards Measurement Study and the Cebu Longitudinal Health and Nutrition Survey. Mortality rates were estimated directly where complete fertility histories were available and indirectly otherwise. Mortality distributions were compared between countries by means of concentration curves and concentration indices: dominance checks were carried out for all pairwise intercountry comparisons; standard errors were calculated for the concentration indices; and tests of intercountry differences in inequality were performed.","author":[{"dropping-particle":"","family":"Wagstaff","given":"Adam","non-dropping-particle":"","parse-names":false,"suffix":""}],"container-title":"Bulletin of the World Health Organization","id":"ITEM-1","issue":"1","issued":{"date-parts":[["2000"]]},"title":"Socioeconomic inequalities in child mortality: Comparisons across nine developing countries","type":"article","volume":"78"},"uris":["http://www.mendeley.com/documents/?uuid=f867a0ef-b580-38b2-9a31-e17a046b019f"]}],"mendeley":{"formattedCitation":"&lt;sup&gt;20&lt;/sup&gt;","plainTextFormattedCitation":"20","previouslyFormattedCitation":"&lt;sup&gt;20&lt;/sup&gt;"},"properties":{"noteIndex":0},"schema":"https://github.com/citation-style-language/schema/raw/master/csl-citation.json"}</w:delInstrText>
        </w:r>
        <w:r w:rsidR="00A5177C" w:rsidRPr="00DF6BDB" w:rsidDel="00D73460">
          <w:rPr>
            <w:rFonts w:ascii="Times New Roman" w:hAnsi="Times New Roman" w:cs="Times New Roman"/>
            <w:color w:val="000000" w:themeColor="text1"/>
            <w:sz w:val="24"/>
            <w:szCs w:val="24"/>
            <w:rPrChange w:id="6659" w:author="Mohammad Nayeem Hasan" w:date="2024-07-18T16:12:00Z" w16du:dateUtc="2024-07-18T10:12:00Z">
              <w:rPr>
                <w:rFonts w:ascii="Times New Roman" w:hAnsi="Times New Roman" w:cs="Times New Roman"/>
                <w:color w:val="000000" w:themeColor="text1"/>
              </w:rPr>
            </w:rPrChange>
          </w:rPr>
          <w:fldChar w:fldCharType="separate"/>
        </w:r>
        <w:r w:rsidR="00A5177C" w:rsidRPr="00DF6BDB" w:rsidDel="00D73460">
          <w:rPr>
            <w:rFonts w:ascii="Times New Roman" w:hAnsi="Times New Roman" w:cs="Times New Roman"/>
            <w:noProof/>
            <w:color w:val="000000" w:themeColor="text1"/>
            <w:sz w:val="24"/>
            <w:szCs w:val="24"/>
            <w:vertAlign w:val="superscript"/>
            <w:rPrChange w:id="6660" w:author="Mohammad Nayeem Hasan" w:date="2024-07-18T16:12:00Z" w16du:dateUtc="2024-07-18T10:12:00Z">
              <w:rPr>
                <w:rFonts w:ascii="Times New Roman" w:hAnsi="Times New Roman" w:cs="Times New Roman"/>
                <w:noProof/>
                <w:color w:val="000000" w:themeColor="text1"/>
                <w:vertAlign w:val="superscript"/>
              </w:rPr>
            </w:rPrChange>
          </w:rPr>
          <w:delText>20</w:delText>
        </w:r>
        <w:r w:rsidR="00A5177C" w:rsidRPr="00DF6BDB" w:rsidDel="00D73460">
          <w:rPr>
            <w:rFonts w:ascii="Times New Roman" w:hAnsi="Times New Roman" w:cs="Times New Roman"/>
            <w:color w:val="000000" w:themeColor="text1"/>
            <w:sz w:val="24"/>
            <w:szCs w:val="24"/>
            <w:rPrChange w:id="6661" w:author="Mohammad Nayeem Hasan" w:date="2024-07-18T16:12:00Z" w16du:dateUtc="2024-07-18T10:12:00Z">
              <w:rPr>
                <w:rFonts w:ascii="Times New Roman" w:hAnsi="Times New Roman" w:cs="Times New Roman"/>
                <w:color w:val="000000" w:themeColor="text1"/>
              </w:rPr>
            </w:rPrChange>
          </w:rPr>
          <w:fldChar w:fldCharType="end"/>
        </w:r>
        <w:r w:rsidR="00AB7DAA" w:rsidRPr="00DF6BDB" w:rsidDel="00D73460">
          <w:rPr>
            <w:rFonts w:ascii="Times New Roman" w:hAnsi="Times New Roman" w:cs="Times New Roman"/>
            <w:color w:val="000000" w:themeColor="text1"/>
            <w:sz w:val="24"/>
            <w:szCs w:val="24"/>
            <w:rPrChange w:id="6662" w:author="Mohammad Nayeem Hasan" w:date="2024-07-18T16:12:00Z" w16du:dateUtc="2024-07-18T10:12:00Z">
              <w:rPr>
                <w:rFonts w:ascii="Times New Roman" w:hAnsi="Times New Roman" w:cs="Times New Roman"/>
                <w:color w:val="000000" w:themeColor="text1"/>
              </w:rPr>
            </w:rPrChange>
          </w:rPr>
          <w:delText xml:space="preserve">. </w:delText>
        </w:r>
        <w:r w:rsidR="004F1501" w:rsidRPr="00DF6BDB" w:rsidDel="00D73460">
          <w:rPr>
            <w:rFonts w:ascii="Times New Roman" w:hAnsi="Times New Roman" w:cs="Times New Roman"/>
            <w:color w:val="000000" w:themeColor="text1"/>
            <w:sz w:val="24"/>
            <w:szCs w:val="24"/>
            <w:rPrChange w:id="6663" w:author="Mohammad Nayeem Hasan" w:date="2024-07-18T16:12:00Z" w16du:dateUtc="2024-07-18T10:12:00Z">
              <w:rPr>
                <w:color w:val="000000" w:themeColor="text1"/>
              </w:rPr>
            </w:rPrChange>
          </w:rPr>
          <w:delText xml:space="preserve"> The application of a linear regression model, as proposed by Wagstaff, establishes the relationship between the health outcome variable (designated as "y") and a collection of "k" explanatory factors (x</w:delText>
        </w:r>
        <w:r w:rsidR="004F1501" w:rsidRPr="00DF6BDB" w:rsidDel="00D73460">
          <w:rPr>
            <w:rFonts w:ascii="Times New Roman" w:hAnsi="Times New Roman" w:cs="Times New Roman"/>
            <w:color w:val="000000" w:themeColor="text1"/>
            <w:sz w:val="24"/>
            <w:szCs w:val="24"/>
            <w:vertAlign w:val="subscript"/>
            <w:rPrChange w:id="6664" w:author="Mohammad Nayeem Hasan" w:date="2024-07-18T16:12:00Z" w16du:dateUtc="2024-07-18T10:12:00Z">
              <w:rPr>
                <w:color w:val="000000" w:themeColor="text1"/>
                <w:vertAlign w:val="subscript"/>
              </w:rPr>
            </w:rPrChange>
          </w:rPr>
          <w:delText>k</w:delText>
        </w:r>
        <w:r w:rsidR="004F1501" w:rsidRPr="00DF6BDB" w:rsidDel="00D73460">
          <w:rPr>
            <w:rFonts w:ascii="Times New Roman" w:hAnsi="Times New Roman" w:cs="Times New Roman"/>
            <w:color w:val="000000" w:themeColor="text1"/>
            <w:sz w:val="24"/>
            <w:szCs w:val="24"/>
            <w:rPrChange w:id="6665" w:author="Mohammad Nayeem Hasan" w:date="2024-07-18T16:12:00Z" w16du:dateUtc="2024-07-18T10:12:00Z">
              <w:rPr>
                <w:color w:val="000000" w:themeColor="text1"/>
              </w:rPr>
            </w:rPrChange>
          </w:rPr>
          <w:delText>)</w:delText>
        </w:r>
        <w:r w:rsidR="009C7219" w:rsidRPr="00DF6BDB" w:rsidDel="00D73460">
          <w:rPr>
            <w:rFonts w:ascii="Times New Roman" w:hAnsi="Times New Roman" w:cs="Times New Roman"/>
            <w:color w:val="000000" w:themeColor="text1"/>
            <w:sz w:val="24"/>
            <w:szCs w:val="24"/>
            <w:rPrChange w:id="6666" w:author="Mohammad Nayeem Hasan" w:date="2024-07-18T16:12:00Z" w16du:dateUtc="2024-07-18T10:12:00Z">
              <w:rPr>
                <w:color w:val="000000" w:themeColor="text1"/>
              </w:rPr>
            </w:rPrChange>
          </w:rPr>
          <w:delText>:</w:delText>
        </w:r>
      </w:del>
    </w:p>
    <w:p w14:paraId="5C8FD2E3" w14:textId="317AAB3B" w:rsidR="00901D6F" w:rsidRPr="00DF6BDB" w:rsidDel="00D73460" w:rsidRDefault="00901D6F">
      <w:pPr>
        <w:spacing w:line="240" w:lineRule="auto"/>
        <w:jc w:val="both"/>
        <w:rPr>
          <w:ins w:id="6667" w:author="Alam Shihab" w:date="2024-05-23T13:19:00Z" w16du:dateUtc="2024-05-23T07:19:00Z"/>
          <w:del w:id="6668" w:author="Mohammad Nayeem Hasan" w:date="2024-07-18T15:20:00Z" w16du:dateUtc="2024-07-18T09:20:00Z"/>
          <w:rFonts w:ascii="Times New Roman" w:eastAsia="Times New Roman" w:hAnsi="Times New Roman" w:cs="Times New Roman"/>
          <w:color w:val="000000"/>
          <w:sz w:val="24"/>
          <w:szCs w:val="24"/>
          <w:rPrChange w:id="6669" w:author="Mohammad Nayeem Hasan" w:date="2024-07-18T16:12:00Z" w16du:dateUtc="2024-07-18T10:12:00Z">
            <w:rPr>
              <w:ins w:id="6670" w:author="Alam Shihab" w:date="2024-05-23T13:19:00Z" w16du:dateUtc="2024-05-23T07:19:00Z"/>
              <w:del w:id="6671" w:author="Mohammad Nayeem Hasan" w:date="2024-07-18T15:20:00Z" w16du:dateUtc="2024-07-18T09:20:00Z"/>
              <w:rFonts w:ascii="Times New Roman" w:eastAsia="Times New Roman" w:hAnsi="Times New Roman" w:cs="Times New Roman"/>
              <w:color w:val="000000"/>
            </w:rPr>
          </w:rPrChange>
        </w:rPr>
        <w:pPrChange w:id="6672" w:author="Mohammad Nayeem Hasan" w:date="2024-07-18T16:13:00Z" w16du:dateUtc="2024-07-18T10:13:00Z">
          <w:pPr>
            <w:jc w:val="both"/>
          </w:pPr>
        </w:pPrChange>
      </w:pPr>
      <w:ins w:id="6673" w:author="Alam Shihab" w:date="2024-05-23T13:19:00Z" w16du:dateUtc="2024-05-23T07:19:00Z">
        <w:del w:id="6674" w:author="Mohammad Nayeem Hasan" w:date="2024-07-18T15:20:00Z" w16du:dateUtc="2024-07-18T09:20:00Z">
          <w:r w:rsidRPr="00DF6BDB" w:rsidDel="00D73460">
            <w:rPr>
              <w:rFonts w:ascii="Times New Roman" w:eastAsia="Times New Roman" w:hAnsi="Times New Roman" w:cs="Times New Roman"/>
              <w:color w:val="000000"/>
              <w:sz w:val="24"/>
              <w:szCs w:val="24"/>
              <w:rPrChange w:id="6675" w:author="Mohammad Nayeem Hasan" w:date="2024-07-18T16:12:00Z" w16du:dateUtc="2024-07-18T10:12:00Z">
                <w:rPr>
                  <w:rFonts w:ascii="Times New Roman" w:eastAsia="Times New Roman" w:hAnsi="Times New Roman" w:cs="Times New Roman"/>
                  <w:color w:val="000000"/>
                </w:rPr>
              </w:rPrChange>
            </w:rPr>
            <w:delText>Wagstaff decomposition’s mathematical expression is:</w:delText>
          </w:r>
        </w:del>
      </w:ins>
    </w:p>
    <w:p w14:paraId="149A32F2" w14:textId="234B9156" w:rsidR="00901D6F" w:rsidRPr="00DF6BDB" w:rsidDel="00D73460" w:rsidRDefault="00901D6F">
      <w:pPr>
        <w:spacing w:line="240" w:lineRule="auto"/>
        <w:jc w:val="both"/>
        <w:rPr>
          <w:ins w:id="6676" w:author="Alam Shihab" w:date="2024-05-23T13:19:00Z" w16du:dateUtc="2024-05-23T07:19:00Z"/>
          <w:del w:id="6677" w:author="Mohammad Nayeem Hasan" w:date="2024-07-18T15:20:00Z" w16du:dateUtc="2024-07-18T09:20:00Z"/>
          <w:rFonts w:ascii="Times New Roman" w:hAnsi="Times New Roman" w:cs="Times New Roman"/>
          <w:sz w:val="24"/>
          <w:szCs w:val="24"/>
          <w:rPrChange w:id="6678" w:author="Mohammad Nayeem Hasan" w:date="2024-07-18T16:12:00Z" w16du:dateUtc="2024-07-18T10:12:00Z">
            <w:rPr>
              <w:ins w:id="6679" w:author="Alam Shihab" w:date="2024-05-23T13:19:00Z" w16du:dateUtc="2024-05-23T07:19:00Z"/>
              <w:del w:id="6680" w:author="Mohammad Nayeem Hasan" w:date="2024-07-18T15:20:00Z" w16du:dateUtc="2024-07-18T09:20:00Z"/>
              <w:rFonts w:ascii="Times New Roman" w:hAnsi="Times New Roman" w:cs="Times New Roman"/>
            </w:rPr>
          </w:rPrChange>
        </w:rPr>
        <w:pPrChange w:id="6681" w:author="Mohammad Nayeem Hasan" w:date="2024-07-18T16:13:00Z" w16du:dateUtc="2024-07-18T10:13:00Z">
          <w:pPr>
            <w:jc w:val="both"/>
          </w:pPr>
        </w:pPrChange>
      </w:pPr>
      <m:oMathPara>
        <m:oMath>
          <m:r>
            <w:ins w:id="6682" w:author="Alam Shihab" w:date="2024-05-23T13:19:00Z" w16du:dateUtc="2024-05-23T07:19:00Z">
              <w:del w:id="6683" w:author="Mohammad Nayeem Hasan" w:date="2024-07-18T15:20:00Z" w16du:dateUtc="2024-07-18T09:20:00Z">
                <w:rPr>
                  <w:rFonts w:ascii="Cambria Math" w:hAnsi="Cambria Math" w:cs="Times New Roman"/>
                  <w:sz w:val="24"/>
                  <w:szCs w:val="24"/>
                  <w:rPrChange w:id="6684" w:author="Mohammad Nayeem Hasan" w:date="2024-07-18T16:12:00Z" w16du:dateUtc="2024-07-18T10:12:00Z">
                    <w:rPr>
                      <w:rFonts w:ascii="Cambria Math" w:hAnsi="Cambria Math" w:cs="Times New Roman"/>
                    </w:rPr>
                  </w:rPrChange>
                </w:rPr>
                <m:t>D=</m:t>
              </w:del>
            </w:ins>
          </m:r>
          <m:nary>
            <m:naryPr>
              <m:chr m:val="∑"/>
              <m:supHide m:val="1"/>
              <m:ctrlPr>
                <w:ins w:id="6685" w:author="Alam Shihab" w:date="2024-05-23T13:19:00Z" w16du:dateUtc="2024-05-23T07:19:00Z">
                  <w:del w:id="6686" w:author="Mohammad Nayeem Hasan" w:date="2024-07-18T15:20:00Z" w16du:dateUtc="2024-07-18T09:20:00Z">
                    <w:rPr>
                      <w:rFonts w:ascii="Cambria Math" w:hAnsi="Cambria Math" w:cs="Times New Roman"/>
                      <w:sz w:val="24"/>
                      <w:szCs w:val="24"/>
                    </w:rPr>
                  </w:del>
                </w:ins>
              </m:ctrlPr>
            </m:naryPr>
            <m:sub>
              <m:r>
                <w:ins w:id="6687" w:author="Alam Shihab" w:date="2024-05-23T13:19:00Z" w16du:dateUtc="2024-05-23T07:19:00Z">
                  <w:del w:id="6688" w:author="Mohammad Nayeem Hasan" w:date="2024-07-18T15:20:00Z" w16du:dateUtc="2024-07-18T09:20:00Z">
                    <w:rPr>
                      <w:rFonts w:ascii="Cambria Math" w:hAnsi="Cambria Math" w:cs="Times New Roman"/>
                      <w:sz w:val="24"/>
                      <w:szCs w:val="24"/>
                      <w:rPrChange w:id="6689" w:author="Mohammad Nayeem Hasan" w:date="2024-07-18T16:12:00Z" w16du:dateUtc="2024-07-18T10:12:00Z">
                        <w:rPr>
                          <w:rFonts w:ascii="Cambria Math" w:hAnsi="Cambria Math" w:cs="Times New Roman"/>
                        </w:rPr>
                      </w:rPrChange>
                    </w:rPr>
                    <m:t>i</m:t>
                  </w:del>
                </w:ins>
              </m:r>
              <m:ctrlPr>
                <w:ins w:id="6690" w:author="Alam Shihab" w:date="2024-05-23T13:19:00Z" w16du:dateUtc="2024-05-23T07:19:00Z">
                  <w:del w:id="6691" w:author="Mohammad Nayeem Hasan" w:date="2024-07-18T15:20:00Z" w16du:dateUtc="2024-07-18T09:20:00Z">
                    <w:rPr>
                      <w:rFonts w:ascii="Cambria Math" w:hAnsi="Cambria Math" w:cs="Times New Roman"/>
                      <w:i/>
                      <w:sz w:val="24"/>
                      <w:szCs w:val="24"/>
                    </w:rPr>
                  </w:del>
                </w:ins>
              </m:ctrlPr>
            </m:sub>
            <m:sup>
              <m:ctrlPr>
                <w:ins w:id="6692" w:author="Alam Shihab" w:date="2024-05-23T13:19:00Z" w16du:dateUtc="2024-05-23T07:19:00Z">
                  <w:del w:id="6693" w:author="Mohammad Nayeem Hasan" w:date="2024-07-18T15:20:00Z" w16du:dateUtc="2024-07-18T09:20:00Z">
                    <w:rPr>
                      <w:rFonts w:ascii="Cambria Math" w:hAnsi="Cambria Math" w:cs="Times New Roman"/>
                      <w:i/>
                      <w:sz w:val="24"/>
                      <w:szCs w:val="24"/>
                    </w:rPr>
                  </w:del>
                </w:ins>
              </m:ctrlPr>
            </m:sup>
            <m:e>
              <m:d>
                <m:dPr>
                  <m:ctrlPr>
                    <w:ins w:id="6694" w:author="Alam Shihab" w:date="2024-05-23T13:19:00Z" w16du:dateUtc="2024-05-23T07:19:00Z">
                      <w:del w:id="6695" w:author="Mohammad Nayeem Hasan" w:date="2024-07-18T15:20:00Z" w16du:dateUtc="2024-07-18T09:20:00Z">
                        <w:rPr>
                          <w:rFonts w:ascii="Cambria Math" w:hAnsi="Cambria Math" w:cs="Times New Roman"/>
                          <w:i/>
                          <w:sz w:val="24"/>
                          <w:szCs w:val="24"/>
                        </w:rPr>
                      </w:del>
                    </w:ins>
                  </m:ctrlPr>
                </m:dPr>
                <m:e>
                  <m:sSub>
                    <m:sSubPr>
                      <m:ctrlPr>
                        <w:ins w:id="6696" w:author="Alam Shihab" w:date="2024-05-23T13:19:00Z" w16du:dateUtc="2024-05-23T07:19:00Z">
                          <w:del w:id="6697" w:author="Mohammad Nayeem Hasan" w:date="2024-07-18T15:20:00Z" w16du:dateUtc="2024-07-18T09:20:00Z">
                            <w:rPr>
                              <w:rFonts w:ascii="Cambria Math" w:hAnsi="Cambria Math" w:cs="Times New Roman"/>
                              <w:i/>
                              <w:sz w:val="24"/>
                              <w:szCs w:val="24"/>
                            </w:rPr>
                          </w:del>
                        </w:ins>
                      </m:ctrlPr>
                    </m:sSubPr>
                    <m:e>
                      <m:r>
                        <w:ins w:id="6698" w:author="Alam Shihab" w:date="2024-05-23T13:19:00Z" w16du:dateUtc="2024-05-23T07:19:00Z">
                          <w:del w:id="6699" w:author="Mohammad Nayeem Hasan" w:date="2024-07-18T15:20:00Z" w16du:dateUtc="2024-07-18T09:20:00Z">
                            <w:rPr>
                              <w:rFonts w:ascii="Cambria Math" w:hAnsi="Cambria Math" w:cs="Times New Roman"/>
                              <w:sz w:val="24"/>
                              <w:szCs w:val="24"/>
                              <w:rPrChange w:id="6700" w:author="Mohammad Nayeem Hasan" w:date="2024-07-18T16:12:00Z" w16du:dateUtc="2024-07-18T10:12:00Z">
                                <w:rPr>
                                  <w:rFonts w:ascii="Cambria Math" w:hAnsi="Cambria Math" w:cs="Times New Roman"/>
                                </w:rPr>
                              </w:rPrChange>
                            </w:rPr>
                            <m:t>r</m:t>
                          </w:del>
                        </w:ins>
                      </m:r>
                    </m:e>
                    <m:sub>
                      <m:r>
                        <w:ins w:id="6701" w:author="Alam Shihab" w:date="2024-05-23T13:19:00Z" w16du:dateUtc="2024-05-23T07:19:00Z">
                          <w:del w:id="6702" w:author="Mohammad Nayeem Hasan" w:date="2024-07-18T15:20:00Z" w16du:dateUtc="2024-07-18T09:20:00Z">
                            <w:rPr>
                              <w:rFonts w:ascii="Cambria Math" w:hAnsi="Cambria Math" w:cs="Times New Roman"/>
                              <w:sz w:val="24"/>
                              <w:szCs w:val="24"/>
                              <w:rPrChange w:id="6703" w:author="Mohammad Nayeem Hasan" w:date="2024-07-18T16:12:00Z" w16du:dateUtc="2024-07-18T10:12:00Z">
                                <w:rPr>
                                  <w:rFonts w:ascii="Cambria Math" w:hAnsi="Cambria Math" w:cs="Times New Roman"/>
                                </w:rPr>
                              </w:rPrChange>
                            </w:rPr>
                            <m:t>i</m:t>
                          </w:del>
                        </w:ins>
                      </m:r>
                    </m:sub>
                  </m:sSub>
                  <m:r>
                    <w:ins w:id="6704" w:author="Alam Shihab" w:date="2024-05-23T13:19:00Z" w16du:dateUtc="2024-05-23T07:19:00Z">
                      <w:del w:id="6705" w:author="Mohammad Nayeem Hasan" w:date="2024-07-18T15:20:00Z" w16du:dateUtc="2024-07-18T09:20:00Z">
                        <w:rPr>
                          <w:rFonts w:ascii="Cambria Math" w:hAnsi="Cambria Math" w:cs="Times New Roman"/>
                          <w:sz w:val="24"/>
                          <w:szCs w:val="24"/>
                          <w:rPrChange w:id="6706" w:author="Mohammad Nayeem Hasan" w:date="2024-07-18T16:12:00Z" w16du:dateUtc="2024-07-18T10:12:00Z">
                            <w:rPr>
                              <w:rFonts w:ascii="Cambria Math" w:hAnsi="Cambria Math" w:cs="Times New Roman"/>
                            </w:rPr>
                          </w:rPrChange>
                        </w:rPr>
                        <m:t>-r</m:t>
                      </w:del>
                    </w:ins>
                  </m:r>
                </m:e>
              </m:d>
              <m:ctrlPr>
                <w:ins w:id="6707" w:author="Alam Shihab" w:date="2024-05-23T13:19:00Z" w16du:dateUtc="2024-05-23T07:19:00Z">
                  <w:del w:id="6708" w:author="Mohammad Nayeem Hasan" w:date="2024-07-18T15:20:00Z" w16du:dateUtc="2024-07-18T09:20:00Z">
                    <w:rPr>
                      <w:rFonts w:ascii="Cambria Math" w:hAnsi="Cambria Math" w:cs="Times New Roman"/>
                      <w:i/>
                      <w:sz w:val="24"/>
                      <w:szCs w:val="24"/>
                    </w:rPr>
                  </w:del>
                </w:ins>
              </m:ctrlPr>
            </m:e>
          </m:nary>
          <m:r>
            <w:ins w:id="6709" w:author="Alam Shihab" w:date="2024-05-23T13:19:00Z" w16du:dateUtc="2024-05-23T07:19:00Z">
              <w:del w:id="6710" w:author="Mohammad Nayeem Hasan" w:date="2024-07-18T15:20:00Z" w16du:dateUtc="2024-07-18T09:20:00Z">
                <w:rPr>
                  <w:rFonts w:ascii="Cambria Math" w:hAnsi="Cambria Math" w:cs="Times New Roman"/>
                  <w:sz w:val="24"/>
                  <w:szCs w:val="24"/>
                  <w:rPrChange w:id="6711" w:author="Mohammad Nayeem Hasan" w:date="2024-07-18T16:12:00Z" w16du:dateUtc="2024-07-18T10:12:00Z">
                    <w:rPr>
                      <w:rFonts w:ascii="Cambria Math" w:hAnsi="Cambria Math" w:cs="Times New Roman"/>
                    </w:rPr>
                  </w:rPrChange>
                </w:rPr>
                <m:t> </m:t>
              </w:del>
            </w:ins>
          </m:r>
          <m:d>
            <m:dPr>
              <m:ctrlPr>
                <w:ins w:id="6712" w:author="Alam Shihab" w:date="2024-05-23T13:19:00Z" w16du:dateUtc="2024-05-23T07:19:00Z">
                  <w:del w:id="6713" w:author="Mohammad Nayeem Hasan" w:date="2024-07-18T15:20:00Z" w16du:dateUtc="2024-07-18T09:20:00Z">
                    <w:rPr>
                      <w:rFonts w:ascii="Cambria Math" w:hAnsi="Cambria Math" w:cs="Times New Roman"/>
                      <w:sz w:val="24"/>
                      <w:szCs w:val="24"/>
                    </w:rPr>
                  </w:del>
                </w:ins>
              </m:ctrlPr>
            </m:dPr>
            <m:e>
              <m:f>
                <m:fPr>
                  <m:ctrlPr>
                    <w:ins w:id="6714" w:author="Alam Shihab" w:date="2024-05-23T13:19:00Z" w16du:dateUtc="2024-05-23T07:19:00Z">
                      <w:del w:id="6715" w:author="Mohammad Nayeem Hasan" w:date="2024-07-18T15:20:00Z" w16du:dateUtc="2024-07-18T09:20:00Z">
                        <w:rPr>
                          <w:rFonts w:ascii="Cambria Math" w:hAnsi="Cambria Math" w:cs="Times New Roman"/>
                          <w:sz w:val="24"/>
                          <w:szCs w:val="24"/>
                        </w:rPr>
                      </w:del>
                    </w:ins>
                  </m:ctrlPr>
                </m:fPr>
                <m:num>
                  <m:sSub>
                    <m:sSubPr>
                      <m:ctrlPr>
                        <w:ins w:id="6716" w:author="Alam Shihab" w:date="2024-05-23T13:19:00Z" w16du:dateUtc="2024-05-23T07:19:00Z">
                          <w:del w:id="6717" w:author="Mohammad Nayeem Hasan" w:date="2024-07-18T15:20:00Z" w16du:dateUtc="2024-07-18T09:20:00Z">
                            <w:rPr>
                              <w:rFonts w:ascii="Cambria Math" w:hAnsi="Cambria Math" w:cs="Times New Roman"/>
                              <w:i/>
                              <w:sz w:val="24"/>
                              <w:szCs w:val="24"/>
                            </w:rPr>
                          </w:del>
                        </w:ins>
                      </m:ctrlPr>
                    </m:sSubPr>
                    <m:e>
                      <m:r>
                        <w:ins w:id="6718" w:author="Alam Shihab" w:date="2024-05-23T13:19:00Z" w16du:dateUtc="2024-05-23T07:19:00Z">
                          <w:del w:id="6719" w:author="Mohammad Nayeem Hasan" w:date="2024-07-18T15:20:00Z" w16du:dateUtc="2024-07-18T09:20:00Z">
                            <w:rPr>
                              <w:rFonts w:ascii="Cambria Math" w:hAnsi="Cambria Math" w:cs="Times New Roman"/>
                              <w:sz w:val="24"/>
                              <w:szCs w:val="24"/>
                              <w:rPrChange w:id="6720" w:author="Mohammad Nayeem Hasan" w:date="2024-07-18T16:12:00Z" w16du:dateUtc="2024-07-18T10:12:00Z">
                                <w:rPr>
                                  <w:rFonts w:ascii="Cambria Math" w:hAnsi="Cambria Math" w:cs="Times New Roman"/>
                                </w:rPr>
                              </w:rPrChange>
                            </w:rPr>
                            <m:t>C</m:t>
                          </w:del>
                        </w:ins>
                      </m:r>
                    </m:e>
                    <m:sub>
                      <m:r>
                        <w:ins w:id="6721" w:author="Alam Shihab" w:date="2024-05-23T13:19:00Z" w16du:dateUtc="2024-05-23T07:19:00Z">
                          <w:del w:id="6722" w:author="Mohammad Nayeem Hasan" w:date="2024-07-18T15:20:00Z" w16du:dateUtc="2024-07-18T09:20:00Z">
                            <w:rPr>
                              <w:rFonts w:ascii="Cambria Math" w:hAnsi="Cambria Math" w:cs="Times New Roman"/>
                              <w:sz w:val="24"/>
                              <w:szCs w:val="24"/>
                              <w:rPrChange w:id="6723" w:author="Mohammad Nayeem Hasan" w:date="2024-07-18T16:12:00Z" w16du:dateUtc="2024-07-18T10:12:00Z">
                                <w:rPr>
                                  <w:rFonts w:ascii="Cambria Math" w:hAnsi="Cambria Math" w:cs="Times New Roman"/>
                                </w:rPr>
                              </w:rPrChange>
                            </w:rPr>
                            <m:t>s</m:t>
                          </w:del>
                        </w:ins>
                      </m:r>
                    </m:sub>
                  </m:sSub>
                  <m:r>
                    <w:ins w:id="6724" w:author="Alam Shihab" w:date="2024-05-23T13:19:00Z" w16du:dateUtc="2024-05-23T07:19:00Z">
                      <w:del w:id="6725" w:author="Mohammad Nayeem Hasan" w:date="2024-07-18T15:20:00Z" w16du:dateUtc="2024-07-18T09:20:00Z">
                        <w:rPr>
                          <w:rFonts w:ascii="Cambria Math" w:hAnsi="Cambria Math" w:cs="Times New Roman"/>
                          <w:sz w:val="24"/>
                          <w:szCs w:val="24"/>
                          <w:rPrChange w:id="6726" w:author="Mohammad Nayeem Hasan" w:date="2024-07-18T16:12:00Z" w16du:dateUtc="2024-07-18T10:12:00Z">
                            <w:rPr>
                              <w:rFonts w:ascii="Cambria Math" w:hAnsi="Cambria Math" w:cs="Times New Roman"/>
                            </w:rPr>
                          </w:rPrChange>
                        </w:rPr>
                        <m:t>i</m:t>
                      </w:del>
                    </w:ins>
                  </m:r>
                  <m:ctrlPr>
                    <w:ins w:id="6727" w:author="Alam Shihab" w:date="2024-05-23T13:19:00Z" w16du:dateUtc="2024-05-23T07:19:00Z">
                      <w:del w:id="6728" w:author="Mohammad Nayeem Hasan" w:date="2024-07-18T15:20:00Z" w16du:dateUtc="2024-07-18T09:20:00Z">
                        <w:rPr>
                          <w:rFonts w:ascii="Cambria Math" w:hAnsi="Cambria Math" w:cs="Times New Roman"/>
                          <w:i/>
                          <w:sz w:val="24"/>
                          <w:szCs w:val="24"/>
                        </w:rPr>
                      </w:del>
                    </w:ins>
                  </m:ctrlPr>
                </m:num>
                <m:den>
                  <m:r>
                    <w:ins w:id="6729" w:author="Alam Shihab" w:date="2024-05-23T13:19:00Z" w16du:dateUtc="2024-05-23T07:19:00Z">
                      <w:del w:id="6730" w:author="Mohammad Nayeem Hasan" w:date="2024-07-18T15:20:00Z" w16du:dateUtc="2024-07-18T09:20:00Z">
                        <w:rPr>
                          <w:rFonts w:ascii="Cambria Math" w:hAnsi="Cambria Math" w:cs="Times New Roman"/>
                          <w:sz w:val="24"/>
                          <w:szCs w:val="24"/>
                          <w:rPrChange w:id="6731" w:author="Mohammad Nayeem Hasan" w:date="2024-07-18T16:12:00Z" w16du:dateUtc="2024-07-18T10:12:00Z">
                            <w:rPr>
                              <w:rFonts w:ascii="Cambria Math" w:hAnsi="Cambria Math" w:cs="Times New Roman"/>
                            </w:rPr>
                          </w:rPrChange>
                        </w:rPr>
                        <m:t>C</m:t>
                      </w:del>
                    </w:ins>
                  </m:r>
                  <m:ctrlPr>
                    <w:ins w:id="6732" w:author="Alam Shihab" w:date="2024-05-23T13:19:00Z" w16du:dateUtc="2024-05-23T07:19:00Z">
                      <w:del w:id="6733" w:author="Mohammad Nayeem Hasan" w:date="2024-07-18T15:20:00Z" w16du:dateUtc="2024-07-18T09:20:00Z">
                        <w:rPr>
                          <w:rFonts w:ascii="Cambria Math" w:hAnsi="Cambria Math" w:cs="Times New Roman"/>
                          <w:i/>
                          <w:sz w:val="24"/>
                          <w:szCs w:val="24"/>
                        </w:rPr>
                      </w:del>
                    </w:ins>
                  </m:ctrlPr>
                </m:den>
              </m:f>
              <m:ctrlPr>
                <w:ins w:id="6734" w:author="Alam Shihab" w:date="2024-05-23T13:19:00Z" w16du:dateUtc="2024-05-23T07:19:00Z">
                  <w:del w:id="6735" w:author="Mohammad Nayeem Hasan" w:date="2024-07-18T15:20:00Z" w16du:dateUtc="2024-07-18T09:20:00Z">
                    <w:rPr>
                      <w:rFonts w:ascii="Cambria Math" w:hAnsi="Cambria Math" w:cs="Times New Roman"/>
                      <w:i/>
                      <w:sz w:val="24"/>
                      <w:szCs w:val="24"/>
                    </w:rPr>
                  </w:del>
                </w:ins>
              </m:ctrlPr>
            </m:e>
          </m:d>
          <m:r>
            <w:ins w:id="6736" w:author="Alam Shihab" w:date="2024-05-23T13:19:00Z" w16du:dateUtc="2024-05-23T07:19:00Z">
              <w:del w:id="6737" w:author="Mohammad Nayeem Hasan" w:date="2024-07-18T15:20:00Z" w16du:dateUtc="2024-07-18T09:20:00Z">
                <w:rPr>
                  <w:rFonts w:ascii="Cambria Math" w:hAnsi="Cambria Math" w:cs="Times New Roman"/>
                  <w:sz w:val="24"/>
                  <w:szCs w:val="24"/>
                  <w:rPrChange w:id="6738" w:author="Mohammad Nayeem Hasan" w:date="2024-07-18T16:12:00Z" w16du:dateUtc="2024-07-18T10:12:00Z">
                    <w:rPr>
                      <w:rFonts w:ascii="Cambria Math" w:hAnsi="Cambria Math" w:cs="Times New Roman"/>
                    </w:rPr>
                  </w:rPrChange>
                </w:rPr>
                <m:t>+</m:t>
              </w:del>
            </w:ins>
          </m:r>
          <m:nary>
            <m:naryPr>
              <m:chr m:val="∑"/>
              <m:supHide m:val="1"/>
              <m:ctrlPr>
                <w:ins w:id="6739" w:author="Alam Shihab" w:date="2024-05-23T13:19:00Z" w16du:dateUtc="2024-05-23T07:19:00Z">
                  <w:del w:id="6740" w:author="Mohammad Nayeem Hasan" w:date="2024-07-18T15:20:00Z" w16du:dateUtc="2024-07-18T09:20:00Z">
                    <w:rPr>
                      <w:rFonts w:ascii="Cambria Math" w:hAnsi="Cambria Math" w:cs="Times New Roman"/>
                      <w:sz w:val="24"/>
                      <w:szCs w:val="24"/>
                    </w:rPr>
                  </w:del>
                </w:ins>
              </m:ctrlPr>
            </m:naryPr>
            <m:sub>
              <m:r>
                <w:ins w:id="6741" w:author="Alam Shihab" w:date="2024-05-23T13:19:00Z" w16du:dateUtc="2024-05-23T07:19:00Z">
                  <w:del w:id="6742" w:author="Mohammad Nayeem Hasan" w:date="2024-07-18T15:20:00Z" w16du:dateUtc="2024-07-18T09:20:00Z">
                    <w:rPr>
                      <w:rFonts w:ascii="Cambria Math" w:hAnsi="Cambria Math" w:cs="Times New Roman"/>
                      <w:sz w:val="24"/>
                      <w:szCs w:val="24"/>
                      <w:rPrChange w:id="6743" w:author="Mohammad Nayeem Hasan" w:date="2024-07-18T16:12:00Z" w16du:dateUtc="2024-07-18T10:12:00Z">
                        <w:rPr>
                          <w:rFonts w:ascii="Cambria Math" w:hAnsi="Cambria Math" w:cs="Times New Roman"/>
                        </w:rPr>
                      </w:rPrChange>
                    </w:rPr>
                    <m:t>j</m:t>
                  </w:del>
                </w:ins>
              </m:r>
              <m:ctrlPr>
                <w:ins w:id="6744" w:author="Alam Shihab" w:date="2024-05-23T13:19:00Z" w16du:dateUtc="2024-05-23T07:19:00Z">
                  <w:del w:id="6745" w:author="Mohammad Nayeem Hasan" w:date="2024-07-18T15:20:00Z" w16du:dateUtc="2024-07-18T09:20:00Z">
                    <w:rPr>
                      <w:rFonts w:ascii="Cambria Math" w:hAnsi="Cambria Math" w:cs="Times New Roman"/>
                      <w:i/>
                      <w:sz w:val="24"/>
                      <w:szCs w:val="24"/>
                    </w:rPr>
                  </w:del>
                </w:ins>
              </m:ctrlPr>
            </m:sub>
            <m:sup>
              <m:ctrlPr>
                <w:ins w:id="6746" w:author="Alam Shihab" w:date="2024-05-23T13:19:00Z" w16du:dateUtc="2024-05-23T07:19:00Z">
                  <w:del w:id="6747" w:author="Mohammad Nayeem Hasan" w:date="2024-07-18T15:20:00Z" w16du:dateUtc="2024-07-18T09:20:00Z">
                    <w:rPr>
                      <w:rFonts w:ascii="Cambria Math" w:hAnsi="Cambria Math" w:cs="Times New Roman"/>
                      <w:i/>
                      <w:sz w:val="24"/>
                      <w:szCs w:val="24"/>
                    </w:rPr>
                  </w:del>
                </w:ins>
              </m:ctrlPr>
            </m:sup>
            <m:e>
              <m:d>
                <m:dPr>
                  <m:ctrlPr>
                    <w:ins w:id="6748" w:author="Alam Shihab" w:date="2024-05-23T13:19:00Z" w16du:dateUtc="2024-05-23T07:19:00Z">
                      <w:del w:id="6749" w:author="Mohammad Nayeem Hasan" w:date="2024-07-18T15:20:00Z" w16du:dateUtc="2024-07-18T09:20:00Z">
                        <w:rPr>
                          <w:rFonts w:ascii="Cambria Math" w:hAnsi="Cambria Math" w:cs="Times New Roman"/>
                          <w:i/>
                          <w:sz w:val="24"/>
                          <w:szCs w:val="24"/>
                        </w:rPr>
                      </w:del>
                    </w:ins>
                  </m:ctrlPr>
                </m:dPr>
                <m:e>
                  <m:sSub>
                    <m:sSubPr>
                      <m:ctrlPr>
                        <w:ins w:id="6750" w:author="Alam Shihab" w:date="2024-05-23T13:19:00Z" w16du:dateUtc="2024-05-23T07:19:00Z">
                          <w:del w:id="6751" w:author="Mohammad Nayeem Hasan" w:date="2024-07-18T15:20:00Z" w16du:dateUtc="2024-07-18T09:20:00Z">
                            <w:rPr>
                              <w:rFonts w:ascii="Cambria Math" w:hAnsi="Cambria Math" w:cs="Times New Roman"/>
                              <w:i/>
                              <w:sz w:val="24"/>
                              <w:szCs w:val="24"/>
                            </w:rPr>
                          </w:del>
                        </w:ins>
                      </m:ctrlPr>
                    </m:sSubPr>
                    <m:e>
                      <m:r>
                        <w:ins w:id="6752" w:author="Alam Shihab" w:date="2024-05-23T13:19:00Z" w16du:dateUtc="2024-05-23T07:19:00Z">
                          <w:del w:id="6753" w:author="Mohammad Nayeem Hasan" w:date="2024-07-18T15:20:00Z" w16du:dateUtc="2024-07-18T09:20:00Z">
                            <w:rPr>
                              <w:rFonts w:ascii="Cambria Math" w:hAnsi="Cambria Math" w:cs="Times New Roman"/>
                              <w:sz w:val="24"/>
                              <w:szCs w:val="24"/>
                              <w:rPrChange w:id="6754" w:author="Mohammad Nayeem Hasan" w:date="2024-07-18T16:12:00Z" w16du:dateUtc="2024-07-18T10:12:00Z">
                                <w:rPr>
                                  <w:rFonts w:ascii="Cambria Math" w:hAnsi="Cambria Math" w:cs="Times New Roman"/>
                                </w:rPr>
                              </w:rPrChange>
                            </w:rPr>
                            <m:t>b</m:t>
                          </w:del>
                        </w:ins>
                      </m:r>
                    </m:e>
                    <m:sub>
                      <m:r>
                        <w:ins w:id="6755" w:author="Alam Shihab" w:date="2024-05-23T13:19:00Z" w16du:dateUtc="2024-05-23T07:19:00Z">
                          <w:del w:id="6756" w:author="Mohammad Nayeem Hasan" w:date="2024-07-18T15:20:00Z" w16du:dateUtc="2024-07-18T09:20:00Z">
                            <w:rPr>
                              <w:rFonts w:ascii="Cambria Math" w:hAnsi="Cambria Math" w:cs="Times New Roman"/>
                              <w:sz w:val="24"/>
                              <w:szCs w:val="24"/>
                              <w:rPrChange w:id="6757" w:author="Mohammad Nayeem Hasan" w:date="2024-07-18T16:12:00Z" w16du:dateUtc="2024-07-18T10:12:00Z">
                                <w:rPr>
                                  <w:rFonts w:ascii="Cambria Math" w:hAnsi="Cambria Math" w:cs="Times New Roman"/>
                                </w:rPr>
                              </w:rPrChange>
                            </w:rPr>
                            <m:t>i</m:t>
                          </w:del>
                        </w:ins>
                      </m:r>
                    </m:sub>
                  </m:sSub>
                  <m:r>
                    <w:ins w:id="6758" w:author="Alam Shihab" w:date="2024-05-23T13:19:00Z" w16du:dateUtc="2024-05-23T07:19:00Z">
                      <w:del w:id="6759" w:author="Mohammad Nayeem Hasan" w:date="2024-07-18T15:20:00Z" w16du:dateUtc="2024-07-18T09:20:00Z">
                        <w:rPr>
                          <w:rFonts w:ascii="Cambria Math" w:hAnsi="Cambria Math" w:cs="Times New Roman"/>
                          <w:sz w:val="24"/>
                          <w:szCs w:val="24"/>
                          <w:rPrChange w:id="6760" w:author="Mohammad Nayeem Hasan" w:date="2024-07-18T16:12:00Z" w16du:dateUtc="2024-07-18T10:12:00Z">
                            <w:rPr>
                              <w:rFonts w:ascii="Cambria Math" w:hAnsi="Cambria Math" w:cs="Times New Roman"/>
                            </w:rPr>
                          </w:rPrChange>
                        </w:rPr>
                        <m:t>-b</m:t>
                      </w:del>
                    </w:ins>
                  </m:r>
                </m:e>
              </m:d>
              <m:ctrlPr>
                <w:ins w:id="6761" w:author="Alam Shihab" w:date="2024-05-23T13:19:00Z" w16du:dateUtc="2024-05-23T07:19:00Z">
                  <w:del w:id="6762" w:author="Mohammad Nayeem Hasan" w:date="2024-07-18T15:20:00Z" w16du:dateUtc="2024-07-18T09:20:00Z">
                    <w:rPr>
                      <w:rFonts w:ascii="Cambria Math" w:hAnsi="Cambria Math" w:cs="Times New Roman"/>
                      <w:i/>
                      <w:sz w:val="24"/>
                      <w:szCs w:val="24"/>
                    </w:rPr>
                  </w:del>
                </w:ins>
              </m:ctrlPr>
            </m:e>
          </m:nary>
          <m:r>
            <w:ins w:id="6763" w:author="Alam Shihab" w:date="2024-05-23T13:19:00Z" w16du:dateUtc="2024-05-23T07:19:00Z">
              <w:del w:id="6764" w:author="Mohammad Nayeem Hasan" w:date="2024-07-18T15:20:00Z" w16du:dateUtc="2024-07-18T09:20:00Z">
                <w:rPr>
                  <w:rFonts w:ascii="Cambria Math" w:hAnsi="Cambria Math" w:cs="Times New Roman"/>
                  <w:sz w:val="24"/>
                  <w:szCs w:val="24"/>
                  <w:rPrChange w:id="6765" w:author="Mohammad Nayeem Hasan" w:date="2024-07-18T16:12:00Z" w16du:dateUtc="2024-07-18T10:12:00Z">
                    <w:rPr>
                      <w:rFonts w:ascii="Cambria Math" w:hAnsi="Cambria Math" w:cs="Times New Roman"/>
                    </w:rPr>
                  </w:rPrChange>
                </w:rPr>
                <m:t> </m:t>
              </w:del>
            </w:ins>
          </m:r>
          <m:d>
            <m:dPr>
              <m:ctrlPr>
                <w:ins w:id="6766" w:author="Alam Shihab" w:date="2024-05-23T13:19:00Z" w16du:dateUtc="2024-05-23T07:19:00Z">
                  <w:del w:id="6767" w:author="Mohammad Nayeem Hasan" w:date="2024-07-18T15:20:00Z" w16du:dateUtc="2024-07-18T09:20:00Z">
                    <w:rPr>
                      <w:rFonts w:ascii="Cambria Math" w:hAnsi="Cambria Math" w:cs="Times New Roman"/>
                      <w:sz w:val="24"/>
                      <w:szCs w:val="24"/>
                    </w:rPr>
                  </w:del>
                </w:ins>
              </m:ctrlPr>
            </m:dPr>
            <m:e>
              <m:f>
                <m:fPr>
                  <m:ctrlPr>
                    <w:ins w:id="6768" w:author="Alam Shihab" w:date="2024-05-23T13:19:00Z" w16du:dateUtc="2024-05-23T07:19:00Z">
                      <w:del w:id="6769" w:author="Mohammad Nayeem Hasan" w:date="2024-07-18T15:20:00Z" w16du:dateUtc="2024-07-18T09:20:00Z">
                        <w:rPr>
                          <w:rFonts w:ascii="Cambria Math" w:hAnsi="Cambria Math" w:cs="Times New Roman"/>
                          <w:sz w:val="24"/>
                          <w:szCs w:val="24"/>
                        </w:rPr>
                      </w:del>
                    </w:ins>
                  </m:ctrlPr>
                </m:fPr>
                <m:num>
                  <m:sSub>
                    <m:sSubPr>
                      <m:ctrlPr>
                        <w:ins w:id="6770" w:author="Alam Shihab" w:date="2024-05-23T13:19:00Z" w16du:dateUtc="2024-05-23T07:19:00Z">
                          <w:del w:id="6771" w:author="Mohammad Nayeem Hasan" w:date="2024-07-18T15:20:00Z" w16du:dateUtc="2024-07-18T09:20:00Z">
                            <w:rPr>
                              <w:rFonts w:ascii="Cambria Math" w:hAnsi="Cambria Math" w:cs="Times New Roman"/>
                              <w:i/>
                              <w:sz w:val="24"/>
                              <w:szCs w:val="24"/>
                            </w:rPr>
                          </w:del>
                        </w:ins>
                      </m:ctrlPr>
                    </m:sSubPr>
                    <m:e>
                      <m:r>
                        <w:ins w:id="6772" w:author="Alam Shihab" w:date="2024-05-23T13:19:00Z" w16du:dateUtc="2024-05-23T07:19:00Z">
                          <w:del w:id="6773" w:author="Mohammad Nayeem Hasan" w:date="2024-07-18T15:20:00Z" w16du:dateUtc="2024-07-18T09:20:00Z">
                            <w:rPr>
                              <w:rFonts w:ascii="Cambria Math" w:hAnsi="Cambria Math" w:cs="Times New Roman"/>
                              <w:sz w:val="24"/>
                              <w:szCs w:val="24"/>
                              <w:rPrChange w:id="6774" w:author="Mohammad Nayeem Hasan" w:date="2024-07-18T16:12:00Z" w16du:dateUtc="2024-07-18T10:12:00Z">
                                <w:rPr>
                                  <w:rFonts w:ascii="Cambria Math" w:hAnsi="Cambria Math" w:cs="Times New Roman"/>
                                </w:rPr>
                              </w:rPrChange>
                            </w:rPr>
                            <m:t>C</m:t>
                          </w:del>
                        </w:ins>
                      </m:r>
                    </m:e>
                    <m:sub>
                      <m:r>
                        <w:ins w:id="6775" w:author="Alam Shihab" w:date="2024-05-23T13:19:00Z" w16du:dateUtc="2024-05-23T07:19:00Z">
                          <w:del w:id="6776" w:author="Mohammad Nayeem Hasan" w:date="2024-07-18T15:20:00Z" w16du:dateUtc="2024-07-18T09:20:00Z">
                            <w:rPr>
                              <w:rFonts w:ascii="Cambria Math" w:hAnsi="Cambria Math" w:cs="Times New Roman"/>
                              <w:sz w:val="24"/>
                              <w:szCs w:val="24"/>
                              <w:rPrChange w:id="6777" w:author="Mohammad Nayeem Hasan" w:date="2024-07-18T16:12:00Z" w16du:dateUtc="2024-07-18T10:12:00Z">
                                <w:rPr>
                                  <w:rFonts w:ascii="Cambria Math" w:hAnsi="Cambria Math" w:cs="Times New Roman"/>
                                </w:rPr>
                              </w:rPrChange>
                            </w:rPr>
                            <m:t>n</m:t>
                          </w:del>
                        </w:ins>
                      </m:r>
                    </m:sub>
                  </m:sSub>
                  <m:r>
                    <w:ins w:id="6778" w:author="Alam Shihab" w:date="2024-05-23T13:19:00Z" w16du:dateUtc="2024-05-23T07:19:00Z">
                      <w:del w:id="6779" w:author="Mohammad Nayeem Hasan" w:date="2024-07-18T15:20:00Z" w16du:dateUtc="2024-07-18T09:20:00Z">
                        <w:rPr>
                          <w:rFonts w:ascii="Cambria Math" w:hAnsi="Cambria Math" w:cs="Times New Roman"/>
                          <w:sz w:val="24"/>
                          <w:szCs w:val="24"/>
                          <w:rPrChange w:id="6780" w:author="Mohammad Nayeem Hasan" w:date="2024-07-18T16:12:00Z" w16du:dateUtc="2024-07-18T10:12:00Z">
                            <w:rPr>
                              <w:rFonts w:ascii="Cambria Math" w:hAnsi="Cambria Math" w:cs="Times New Roman"/>
                            </w:rPr>
                          </w:rPrChange>
                        </w:rPr>
                        <m:t>j</m:t>
                      </w:del>
                    </w:ins>
                  </m:r>
                  <m:ctrlPr>
                    <w:ins w:id="6781" w:author="Alam Shihab" w:date="2024-05-23T13:19:00Z" w16du:dateUtc="2024-05-23T07:19:00Z">
                      <w:del w:id="6782" w:author="Mohammad Nayeem Hasan" w:date="2024-07-18T15:20:00Z" w16du:dateUtc="2024-07-18T09:20:00Z">
                        <w:rPr>
                          <w:rFonts w:ascii="Cambria Math" w:hAnsi="Cambria Math" w:cs="Times New Roman"/>
                          <w:i/>
                          <w:sz w:val="24"/>
                          <w:szCs w:val="24"/>
                        </w:rPr>
                      </w:del>
                    </w:ins>
                  </m:ctrlPr>
                </m:num>
                <m:den>
                  <m:r>
                    <w:ins w:id="6783" w:author="Alam Shihab" w:date="2024-05-23T13:19:00Z" w16du:dateUtc="2024-05-23T07:19:00Z">
                      <w:del w:id="6784" w:author="Mohammad Nayeem Hasan" w:date="2024-07-18T15:20:00Z" w16du:dateUtc="2024-07-18T09:20:00Z">
                        <w:rPr>
                          <w:rFonts w:ascii="Cambria Math" w:hAnsi="Cambria Math" w:cs="Times New Roman"/>
                          <w:sz w:val="24"/>
                          <w:szCs w:val="24"/>
                          <w:rPrChange w:id="6785" w:author="Mohammad Nayeem Hasan" w:date="2024-07-18T16:12:00Z" w16du:dateUtc="2024-07-18T10:12:00Z">
                            <w:rPr>
                              <w:rFonts w:ascii="Cambria Math" w:hAnsi="Cambria Math" w:cs="Times New Roman"/>
                            </w:rPr>
                          </w:rPrChange>
                        </w:rPr>
                        <m:t>C</m:t>
                      </w:del>
                    </w:ins>
                  </m:r>
                  <m:ctrlPr>
                    <w:ins w:id="6786" w:author="Alam Shihab" w:date="2024-05-23T13:19:00Z" w16du:dateUtc="2024-05-23T07:19:00Z">
                      <w:del w:id="6787" w:author="Mohammad Nayeem Hasan" w:date="2024-07-18T15:20:00Z" w16du:dateUtc="2024-07-18T09:20:00Z">
                        <w:rPr>
                          <w:rFonts w:ascii="Cambria Math" w:hAnsi="Cambria Math" w:cs="Times New Roman"/>
                          <w:i/>
                          <w:sz w:val="24"/>
                          <w:szCs w:val="24"/>
                        </w:rPr>
                      </w:del>
                    </w:ins>
                  </m:ctrlPr>
                </m:den>
              </m:f>
              <m:ctrlPr>
                <w:ins w:id="6788" w:author="Alam Shihab" w:date="2024-05-23T13:19:00Z" w16du:dateUtc="2024-05-23T07:19:00Z">
                  <w:del w:id="6789" w:author="Mohammad Nayeem Hasan" w:date="2024-07-18T15:20:00Z" w16du:dateUtc="2024-07-18T09:20:00Z">
                    <w:rPr>
                      <w:rFonts w:ascii="Cambria Math" w:hAnsi="Cambria Math" w:cs="Times New Roman"/>
                      <w:i/>
                      <w:sz w:val="24"/>
                      <w:szCs w:val="24"/>
                    </w:rPr>
                  </w:del>
                </w:ins>
              </m:ctrlPr>
            </m:e>
          </m:d>
        </m:oMath>
      </m:oMathPara>
    </w:p>
    <w:p w14:paraId="73695E33" w14:textId="25136058" w:rsidR="00901D6F" w:rsidRPr="00DF6BDB" w:rsidDel="00D73460" w:rsidRDefault="00901D6F">
      <w:pPr>
        <w:spacing w:line="240" w:lineRule="auto"/>
        <w:jc w:val="both"/>
        <w:rPr>
          <w:ins w:id="6790" w:author="Alam Shihab" w:date="2024-05-23T13:19:00Z" w16du:dateUtc="2024-05-23T07:19:00Z"/>
          <w:del w:id="6791" w:author="Mohammad Nayeem Hasan" w:date="2024-07-18T15:20:00Z" w16du:dateUtc="2024-07-18T09:20:00Z"/>
          <w:rFonts w:ascii="Times New Roman" w:eastAsiaTheme="minorEastAsia" w:hAnsi="Times New Roman" w:cs="Times New Roman"/>
          <w:color w:val="000000" w:themeColor="text1"/>
          <w:sz w:val="24"/>
          <w:szCs w:val="24"/>
          <w:rPrChange w:id="6792" w:author="Mohammad Nayeem Hasan" w:date="2024-07-18T16:12:00Z" w16du:dateUtc="2024-07-18T10:12:00Z">
            <w:rPr>
              <w:ins w:id="6793" w:author="Alam Shihab" w:date="2024-05-23T13:19:00Z" w16du:dateUtc="2024-05-23T07:19:00Z"/>
              <w:del w:id="6794" w:author="Mohammad Nayeem Hasan" w:date="2024-07-18T15:20:00Z" w16du:dateUtc="2024-07-18T09:20:00Z"/>
              <w:color w:val="000000" w:themeColor="text1"/>
            </w:rPr>
          </w:rPrChange>
        </w:rPr>
        <w:pPrChange w:id="6795" w:author="Mohammad Nayeem Hasan" w:date="2024-07-18T16:13:00Z" w16du:dateUtc="2024-07-18T10:13:00Z">
          <w:pPr>
            <w:jc w:val="both"/>
          </w:pPr>
        </w:pPrChange>
      </w:pPr>
    </w:p>
    <w:p w14:paraId="18DCF742" w14:textId="515C8D5A" w:rsidR="00D839E7" w:rsidRPr="00DF6BDB" w:rsidDel="00D73460" w:rsidRDefault="00000000">
      <w:pPr>
        <w:spacing w:line="240" w:lineRule="auto"/>
        <w:jc w:val="both"/>
        <w:rPr>
          <w:del w:id="6796" w:author="Mohammad Nayeem Hasan" w:date="2024-07-18T15:20:00Z" w16du:dateUtc="2024-07-18T09:20:00Z"/>
          <w:rFonts w:ascii="Times New Roman" w:hAnsi="Times New Roman" w:cs="Times New Roman"/>
          <w:color w:val="000000" w:themeColor="text1"/>
          <w:sz w:val="24"/>
          <w:szCs w:val="24"/>
          <w:rPrChange w:id="6797" w:author="Mohammad Nayeem Hasan" w:date="2024-07-18T16:12:00Z" w16du:dateUtc="2024-07-18T10:12:00Z">
            <w:rPr>
              <w:del w:id="6798" w:author="Mohammad Nayeem Hasan" w:date="2024-07-18T15:20:00Z" w16du:dateUtc="2024-07-18T09:20:00Z"/>
              <w:color w:val="000000" w:themeColor="text1"/>
            </w:rPr>
          </w:rPrChange>
        </w:rPr>
        <w:pPrChange w:id="6799" w:author="Mohammad Nayeem Hasan" w:date="2024-07-18T16:13:00Z" w16du:dateUtc="2024-07-18T10:13:00Z">
          <w:pPr>
            <w:jc w:val="both"/>
          </w:pPr>
        </w:pPrChange>
      </w:pPr>
      <m:oMathPara>
        <m:oMath>
          <m:sSub>
            <m:sSubPr>
              <m:ctrlPr>
                <w:del w:id="6800" w:author="Mohammad Nayeem Hasan" w:date="2024-07-18T15:20:00Z" w16du:dateUtc="2024-07-18T09:20:00Z">
                  <w:rPr>
                    <w:rFonts w:ascii="Cambria Math" w:hAnsi="Cambria Math" w:cs="Times New Roman"/>
                    <w:i/>
                    <w:color w:val="000000" w:themeColor="text1"/>
                    <w:sz w:val="24"/>
                    <w:szCs w:val="24"/>
                  </w:rPr>
                </w:del>
              </m:ctrlPr>
            </m:sSubPr>
            <m:e>
              <m:r>
                <w:del w:id="6801" w:author="Mohammad Nayeem Hasan" w:date="2024-07-18T15:20:00Z" w16du:dateUtc="2024-07-18T09:20:00Z">
                  <w:rPr>
                    <w:rFonts w:ascii="Cambria Math" w:hAnsi="Cambria Math" w:cs="Times New Roman"/>
                    <w:color w:val="000000" w:themeColor="text1"/>
                    <w:sz w:val="24"/>
                    <w:szCs w:val="24"/>
                    <w:rPrChange w:id="6802" w:author="Mohammad Nayeem Hasan" w:date="2024-07-18T16:12:00Z" w16du:dateUtc="2024-07-18T10:12:00Z">
                      <w:rPr>
                        <w:rFonts w:ascii="Cambria Math" w:hAnsi="Cambria Math"/>
                        <w:color w:val="000000" w:themeColor="text1"/>
                      </w:rPr>
                    </w:rPrChange>
                  </w:rPr>
                  <m:t>Y</m:t>
                </w:del>
              </m:r>
            </m:e>
            <m:sub>
              <m:r>
                <w:del w:id="6803" w:author="Mohammad Nayeem Hasan" w:date="2024-07-18T15:20:00Z" w16du:dateUtc="2024-07-18T09:20:00Z">
                  <w:rPr>
                    <w:rFonts w:ascii="Cambria Math" w:hAnsi="Cambria Math" w:cs="Times New Roman"/>
                    <w:color w:val="000000" w:themeColor="text1"/>
                    <w:sz w:val="24"/>
                    <w:szCs w:val="24"/>
                    <w:rPrChange w:id="6804" w:author="Mohammad Nayeem Hasan" w:date="2024-07-18T16:12:00Z" w16du:dateUtc="2024-07-18T10:12:00Z">
                      <w:rPr>
                        <w:rFonts w:ascii="Cambria Math" w:hAnsi="Cambria Math"/>
                        <w:color w:val="000000" w:themeColor="text1"/>
                      </w:rPr>
                    </w:rPrChange>
                  </w:rPr>
                  <m:t>i</m:t>
                </w:del>
              </m:r>
            </m:sub>
          </m:sSub>
          <m:r>
            <w:del w:id="6805" w:author="Mohammad Nayeem Hasan" w:date="2024-07-18T15:20:00Z" w16du:dateUtc="2024-07-18T09:20:00Z">
              <w:rPr>
                <w:rFonts w:ascii="Cambria Math" w:hAnsi="Cambria Math" w:cs="Times New Roman"/>
                <w:color w:val="000000" w:themeColor="text1"/>
                <w:sz w:val="24"/>
                <w:szCs w:val="24"/>
                <w:rPrChange w:id="6806" w:author="Mohammad Nayeem Hasan" w:date="2024-07-18T16:12:00Z" w16du:dateUtc="2024-07-18T10:12:00Z">
                  <w:rPr>
                    <w:rFonts w:ascii="Cambria Math" w:hAnsi="Cambria Math"/>
                    <w:color w:val="000000" w:themeColor="text1"/>
                  </w:rPr>
                </w:rPrChange>
              </w:rPr>
              <m:t>=</m:t>
            </w:del>
          </m:r>
          <m:r>
            <w:del w:id="6807" w:author="Mohammad Nayeem Hasan" w:date="2024-07-18T15:20:00Z" w16du:dateUtc="2024-07-18T09:20:00Z">
              <m:rPr>
                <m:sty m:val="p"/>
              </m:rPr>
              <w:rPr>
                <w:rFonts w:ascii="Cambria Math" w:hAnsi="Cambria Math" w:cs="Times New Roman"/>
                <w:color w:val="000000" w:themeColor="text1"/>
                <w:sz w:val="24"/>
                <w:szCs w:val="24"/>
                <w:rPrChange w:id="6808" w:author="Mohammad Nayeem Hasan" w:date="2024-07-18T16:12:00Z" w16du:dateUtc="2024-07-18T10:12:00Z">
                  <w:rPr>
                    <w:rFonts w:ascii="Cambria Math" w:hAnsi="Cambria Math"/>
                    <w:color w:val="000000" w:themeColor="text1"/>
                  </w:rPr>
                </w:rPrChange>
              </w:rPr>
              <m:t>α</m:t>
            </w:del>
          </m:r>
          <m:r>
            <w:del w:id="6809" w:author="Mohammad Nayeem Hasan" w:date="2024-07-18T15:20:00Z" w16du:dateUtc="2024-07-18T09:20:00Z">
              <w:rPr>
                <w:rFonts w:ascii="Cambria Math" w:hAnsi="Cambria Math" w:cs="Times New Roman"/>
                <w:color w:val="000000" w:themeColor="text1"/>
                <w:sz w:val="24"/>
                <w:szCs w:val="24"/>
                <w:rPrChange w:id="6810" w:author="Mohammad Nayeem Hasan" w:date="2024-07-18T16:12:00Z" w16du:dateUtc="2024-07-18T10:12:00Z">
                  <w:rPr>
                    <w:rFonts w:ascii="Cambria Math" w:hAnsi="Cambria Math"/>
                    <w:color w:val="000000" w:themeColor="text1"/>
                  </w:rPr>
                </w:rPrChange>
              </w:rPr>
              <m:t>+</m:t>
            </w:del>
          </m:r>
          <m:nary>
            <m:naryPr>
              <m:chr m:val="∑"/>
              <m:supHide m:val="1"/>
              <m:ctrlPr>
                <w:del w:id="6811" w:author="Mohammad Nayeem Hasan" w:date="2024-07-18T15:20:00Z" w16du:dateUtc="2024-07-18T09:20:00Z">
                  <w:rPr>
                    <w:rFonts w:ascii="Cambria Math" w:hAnsi="Cambria Math" w:cs="Times New Roman"/>
                    <w:color w:val="000000" w:themeColor="text1"/>
                    <w:sz w:val="24"/>
                    <w:szCs w:val="24"/>
                  </w:rPr>
                </w:del>
              </m:ctrlPr>
            </m:naryPr>
            <m:sub>
              <m:r>
                <w:del w:id="6812" w:author="Mohammad Nayeem Hasan" w:date="2024-07-18T15:20:00Z" w16du:dateUtc="2024-07-18T09:20:00Z">
                  <w:rPr>
                    <w:rFonts w:ascii="Cambria Math" w:hAnsi="Cambria Math" w:cs="Times New Roman"/>
                    <w:color w:val="000000" w:themeColor="text1"/>
                    <w:sz w:val="24"/>
                    <w:szCs w:val="24"/>
                    <w:rPrChange w:id="6813" w:author="Mohammad Nayeem Hasan" w:date="2024-07-18T16:12:00Z" w16du:dateUtc="2024-07-18T10:12:00Z">
                      <w:rPr>
                        <w:rFonts w:ascii="Cambria Math" w:hAnsi="Cambria Math"/>
                        <w:color w:val="000000" w:themeColor="text1"/>
                      </w:rPr>
                    </w:rPrChange>
                  </w:rPr>
                  <m:t>i</m:t>
                </w:del>
              </m:r>
              <m:ctrlPr>
                <w:del w:id="6814" w:author="Mohammad Nayeem Hasan" w:date="2024-07-18T15:20:00Z" w16du:dateUtc="2024-07-18T09:20:00Z">
                  <w:rPr>
                    <w:rFonts w:ascii="Cambria Math" w:hAnsi="Cambria Math" w:cs="Times New Roman"/>
                    <w:i/>
                    <w:color w:val="000000" w:themeColor="text1"/>
                    <w:sz w:val="24"/>
                    <w:szCs w:val="24"/>
                  </w:rPr>
                </w:del>
              </m:ctrlPr>
            </m:sub>
            <m:sup>
              <m:ctrlPr>
                <w:del w:id="6815" w:author="Mohammad Nayeem Hasan" w:date="2024-07-18T15:20:00Z" w16du:dateUtc="2024-07-18T09:20:00Z">
                  <w:rPr>
                    <w:rFonts w:ascii="Cambria Math" w:hAnsi="Cambria Math" w:cs="Times New Roman"/>
                    <w:i/>
                    <w:color w:val="000000" w:themeColor="text1"/>
                    <w:sz w:val="24"/>
                    <w:szCs w:val="24"/>
                  </w:rPr>
                </w:del>
              </m:ctrlPr>
            </m:sup>
            <m:e>
              <m:r>
                <w:del w:id="6816" w:author="Mohammad Nayeem Hasan" w:date="2024-07-18T15:20:00Z" w16du:dateUtc="2024-07-18T09:20:00Z">
                  <m:rPr>
                    <m:sty m:val="p"/>
                  </m:rPr>
                  <w:rPr>
                    <w:rFonts w:ascii="Cambria Math" w:hAnsi="Cambria Math" w:cs="Times New Roman"/>
                    <w:color w:val="000000" w:themeColor="text1"/>
                    <w:sz w:val="24"/>
                    <w:szCs w:val="24"/>
                    <w:rPrChange w:id="6817" w:author="Mohammad Nayeem Hasan" w:date="2024-07-18T16:12:00Z" w16du:dateUtc="2024-07-18T10:12:00Z">
                      <w:rPr>
                        <w:rFonts w:ascii="Cambria Math" w:hAnsi="Cambria Math"/>
                        <w:color w:val="000000" w:themeColor="text1"/>
                      </w:rPr>
                    </w:rPrChange>
                  </w:rPr>
                  <m:t>β</m:t>
                </w:del>
              </m:r>
              <m:sSub>
                <m:sSubPr>
                  <m:ctrlPr>
                    <w:del w:id="6818" w:author="Mohammad Nayeem Hasan" w:date="2024-07-18T15:20:00Z" w16du:dateUtc="2024-07-18T09:20:00Z">
                      <w:rPr>
                        <w:rFonts w:ascii="Cambria Math" w:hAnsi="Cambria Math" w:cs="Times New Roman"/>
                        <w:i/>
                        <w:color w:val="000000" w:themeColor="text1"/>
                        <w:sz w:val="24"/>
                        <w:szCs w:val="24"/>
                      </w:rPr>
                    </w:del>
                  </m:ctrlPr>
                </m:sSubPr>
                <m:e>
                  <m:r>
                    <w:del w:id="6819" w:author="Mohammad Nayeem Hasan" w:date="2024-07-18T15:20:00Z" w16du:dateUtc="2024-07-18T09:20:00Z">
                      <w:rPr>
                        <w:rFonts w:ascii="Cambria Math" w:hAnsi="Cambria Math" w:cs="Times New Roman"/>
                        <w:color w:val="000000" w:themeColor="text1"/>
                        <w:sz w:val="24"/>
                        <w:szCs w:val="24"/>
                        <w:rPrChange w:id="6820" w:author="Mohammad Nayeem Hasan" w:date="2024-07-18T16:12:00Z" w16du:dateUtc="2024-07-18T10:12:00Z">
                          <w:rPr>
                            <w:rFonts w:ascii="Cambria Math" w:hAnsi="Cambria Math"/>
                            <w:color w:val="000000" w:themeColor="text1"/>
                          </w:rPr>
                        </w:rPrChange>
                      </w:rPr>
                      <m:t>x</m:t>
                    </w:del>
                  </m:r>
                </m:e>
                <m:sub>
                  <m:r>
                    <w:del w:id="6821" w:author="Mohammad Nayeem Hasan" w:date="2024-07-18T15:20:00Z" w16du:dateUtc="2024-07-18T09:20:00Z">
                      <w:rPr>
                        <w:rFonts w:ascii="Cambria Math" w:hAnsi="Cambria Math" w:cs="Times New Roman"/>
                        <w:color w:val="000000" w:themeColor="text1"/>
                        <w:sz w:val="24"/>
                        <w:szCs w:val="24"/>
                        <w:rPrChange w:id="6822" w:author="Mohammad Nayeem Hasan" w:date="2024-07-18T16:12:00Z" w16du:dateUtc="2024-07-18T10:12:00Z">
                          <w:rPr>
                            <w:rFonts w:ascii="Cambria Math" w:hAnsi="Cambria Math"/>
                            <w:color w:val="000000" w:themeColor="text1"/>
                          </w:rPr>
                        </w:rPrChange>
                      </w:rPr>
                      <m:t>k</m:t>
                    </w:del>
                  </m:r>
                </m:sub>
              </m:sSub>
              <m:ctrlPr>
                <w:del w:id="6823" w:author="Mohammad Nayeem Hasan" w:date="2024-07-18T15:20:00Z" w16du:dateUtc="2024-07-18T09:20:00Z">
                  <w:rPr>
                    <w:rFonts w:ascii="Cambria Math" w:hAnsi="Cambria Math" w:cs="Times New Roman"/>
                    <w:i/>
                    <w:color w:val="000000" w:themeColor="text1"/>
                    <w:sz w:val="24"/>
                    <w:szCs w:val="24"/>
                  </w:rPr>
                </w:del>
              </m:ctrlPr>
            </m:e>
          </m:nary>
          <m:r>
            <w:del w:id="6824" w:author="Mohammad Nayeem Hasan" w:date="2024-07-18T15:20:00Z" w16du:dateUtc="2024-07-18T09:20:00Z">
              <w:rPr>
                <w:rFonts w:ascii="Cambria Math" w:hAnsi="Cambria Math" w:cs="Times New Roman"/>
                <w:color w:val="000000" w:themeColor="text1"/>
                <w:sz w:val="24"/>
                <w:szCs w:val="24"/>
                <w:rPrChange w:id="6825" w:author="Mohammad Nayeem Hasan" w:date="2024-07-18T16:12:00Z" w16du:dateUtc="2024-07-18T10:12:00Z">
                  <w:rPr>
                    <w:rFonts w:ascii="Cambria Math" w:hAnsi="Cambria Math"/>
                    <w:color w:val="000000" w:themeColor="text1"/>
                  </w:rPr>
                </w:rPrChange>
              </w:rPr>
              <m:t>i+</m:t>
            </w:del>
          </m:r>
          <m:sSub>
            <m:sSubPr>
              <m:ctrlPr>
                <w:del w:id="6826" w:author="Mohammad Nayeem Hasan" w:date="2024-07-18T15:20:00Z" w16du:dateUtc="2024-07-18T09:20:00Z">
                  <w:rPr>
                    <w:rFonts w:ascii="Cambria Math" w:hAnsi="Cambria Math" w:cs="Times New Roman"/>
                    <w:i/>
                    <w:color w:val="000000" w:themeColor="text1"/>
                    <w:sz w:val="24"/>
                    <w:szCs w:val="24"/>
                  </w:rPr>
                </w:del>
              </m:ctrlPr>
            </m:sSubPr>
            <m:e>
              <m:r>
                <w:del w:id="6827" w:author="Mohammad Nayeem Hasan" w:date="2024-07-18T15:20:00Z" w16du:dateUtc="2024-07-18T09:20:00Z">
                  <m:rPr>
                    <m:sty m:val="p"/>
                  </m:rPr>
                  <w:rPr>
                    <w:rFonts w:ascii="Cambria Math" w:hAnsi="Cambria Math" w:cs="Times New Roman"/>
                    <w:color w:val="000000" w:themeColor="text1"/>
                    <w:sz w:val="24"/>
                    <w:szCs w:val="24"/>
                    <w:rPrChange w:id="6828" w:author="Mohammad Nayeem Hasan" w:date="2024-07-18T16:12:00Z" w16du:dateUtc="2024-07-18T10:12:00Z">
                      <w:rPr>
                        <w:rFonts w:ascii="Cambria Math" w:hAnsi="Cambria Math"/>
                        <w:color w:val="000000" w:themeColor="text1"/>
                      </w:rPr>
                    </w:rPrChange>
                  </w:rPr>
                  <m:t>ϵ</m:t>
                </w:del>
              </m:r>
            </m:e>
            <m:sub>
              <m:r>
                <w:del w:id="6829" w:author="Mohammad Nayeem Hasan" w:date="2024-07-18T15:20:00Z" w16du:dateUtc="2024-07-18T09:20:00Z">
                  <w:rPr>
                    <w:rFonts w:ascii="Cambria Math" w:hAnsi="Cambria Math" w:cs="Times New Roman"/>
                    <w:color w:val="000000" w:themeColor="text1"/>
                    <w:sz w:val="24"/>
                    <w:szCs w:val="24"/>
                    <w:rPrChange w:id="6830" w:author="Mohammad Nayeem Hasan" w:date="2024-07-18T16:12:00Z" w16du:dateUtc="2024-07-18T10:12:00Z">
                      <w:rPr>
                        <w:rFonts w:ascii="Cambria Math" w:hAnsi="Cambria Math"/>
                        <w:color w:val="000000" w:themeColor="text1"/>
                      </w:rPr>
                    </w:rPrChange>
                  </w:rPr>
                  <m:t>i</m:t>
                </w:del>
              </m:r>
            </m:sub>
          </m:sSub>
        </m:oMath>
      </m:oMathPara>
    </w:p>
    <w:p w14:paraId="71845FD5" w14:textId="446B55C1" w:rsidR="00901D6F" w:rsidRPr="00DF6BDB" w:rsidDel="00D73460" w:rsidRDefault="00901D6F">
      <w:pPr>
        <w:spacing w:line="240" w:lineRule="auto"/>
        <w:ind w:left="720"/>
        <w:jc w:val="both"/>
        <w:rPr>
          <w:ins w:id="6831" w:author="Alam Shihab" w:date="2024-05-23T13:20:00Z" w16du:dateUtc="2024-05-23T07:20:00Z"/>
          <w:del w:id="6832" w:author="Mohammad Nayeem Hasan" w:date="2024-07-18T15:20:00Z" w16du:dateUtc="2024-07-18T09:20:00Z"/>
          <w:rFonts w:ascii="Times New Roman" w:hAnsi="Times New Roman" w:cs="Times New Roman"/>
          <w:sz w:val="24"/>
          <w:szCs w:val="24"/>
          <w:rPrChange w:id="6833" w:author="Mohammad Nayeem Hasan" w:date="2024-07-18T16:12:00Z" w16du:dateUtc="2024-07-18T10:12:00Z">
            <w:rPr>
              <w:ins w:id="6834" w:author="Alam Shihab" w:date="2024-05-23T13:20:00Z" w16du:dateUtc="2024-05-23T07:20:00Z"/>
              <w:del w:id="6835" w:author="Mohammad Nayeem Hasan" w:date="2024-07-18T15:20:00Z" w16du:dateUtc="2024-07-18T09:20:00Z"/>
              <w:rFonts w:ascii="Times New Roman" w:hAnsi="Times New Roman" w:cs="Times New Roman"/>
            </w:rPr>
          </w:rPrChange>
        </w:rPr>
        <w:pPrChange w:id="6836" w:author="Mohammad Nayeem Hasan" w:date="2024-07-18T16:13:00Z" w16du:dateUtc="2024-07-18T10:13:00Z">
          <w:pPr>
            <w:ind w:left="720"/>
            <w:jc w:val="both"/>
          </w:pPr>
        </w:pPrChange>
      </w:pPr>
      <w:ins w:id="6837" w:author="Alam Shihab" w:date="2024-05-23T13:20:00Z" w16du:dateUtc="2024-05-23T07:20:00Z">
        <w:del w:id="6838" w:author="Mohammad Nayeem Hasan" w:date="2024-07-18T15:20:00Z" w16du:dateUtc="2024-07-18T09:20:00Z">
          <w:r w:rsidRPr="00DF6BDB" w:rsidDel="00D73460">
            <w:rPr>
              <w:rFonts w:ascii="Times New Roman" w:hAnsi="Times New Roman" w:cs="Times New Roman"/>
              <w:sz w:val="24"/>
              <w:szCs w:val="24"/>
              <w:rPrChange w:id="6839" w:author="Mohammad Nayeem Hasan" w:date="2024-07-18T16:12:00Z" w16du:dateUtc="2024-07-18T10:12:00Z">
                <w:rPr>
                  <w:rFonts w:ascii="Times New Roman" w:hAnsi="Times New Roman" w:cs="Times New Roman"/>
                </w:rPr>
              </w:rPrChange>
            </w:rPr>
            <w:delText>D is the overall measure of health inequality</w:delText>
          </w:r>
        </w:del>
      </w:ins>
    </w:p>
    <w:p w14:paraId="7E5D5028" w14:textId="14119842" w:rsidR="00901D6F" w:rsidRPr="00DF6BDB" w:rsidDel="00D73460" w:rsidRDefault="00901D6F">
      <w:pPr>
        <w:spacing w:line="240" w:lineRule="auto"/>
        <w:ind w:left="720"/>
        <w:jc w:val="both"/>
        <w:rPr>
          <w:ins w:id="6840" w:author="Alam Shihab" w:date="2024-05-23T13:20:00Z" w16du:dateUtc="2024-05-23T07:20:00Z"/>
          <w:del w:id="6841" w:author="Mohammad Nayeem Hasan" w:date="2024-07-18T15:20:00Z" w16du:dateUtc="2024-07-18T09:20:00Z"/>
          <w:rFonts w:ascii="Times New Roman" w:hAnsi="Times New Roman" w:cs="Times New Roman"/>
          <w:sz w:val="24"/>
          <w:szCs w:val="24"/>
          <w:rPrChange w:id="6842" w:author="Mohammad Nayeem Hasan" w:date="2024-07-18T16:12:00Z" w16du:dateUtc="2024-07-18T10:12:00Z">
            <w:rPr>
              <w:ins w:id="6843" w:author="Alam Shihab" w:date="2024-05-23T13:20:00Z" w16du:dateUtc="2024-05-23T07:20:00Z"/>
              <w:del w:id="6844" w:author="Mohammad Nayeem Hasan" w:date="2024-07-18T15:20:00Z" w16du:dateUtc="2024-07-18T09:20:00Z"/>
              <w:rFonts w:ascii="Times New Roman" w:hAnsi="Times New Roman" w:cs="Times New Roman"/>
            </w:rPr>
          </w:rPrChange>
        </w:rPr>
        <w:pPrChange w:id="6845" w:author="Mohammad Nayeem Hasan" w:date="2024-07-18T16:13:00Z" w16du:dateUtc="2024-07-18T10:13:00Z">
          <w:pPr>
            <w:ind w:left="720"/>
            <w:jc w:val="both"/>
          </w:pPr>
        </w:pPrChange>
      </w:pPr>
      <w:ins w:id="6846" w:author="Alam Shihab" w:date="2024-05-23T13:20:00Z" w16du:dateUtc="2024-05-23T07:20:00Z">
        <w:del w:id="6847" w:author="Mohammad Nayeem Hasan" w:date="2024-07-18T15:20:00Z" w16du:dateUtc="2024-07-18T09:20:00Z">
          <w:r w:rsidRPr="00DF6BDB" w:rsidDel="00D73460">
            <w:rPr>
              <w:rFonts w:ascii="Times New Roman" w:hAnsi="Times New Roman" w:cs="Times New Roman"/>
              <w:sz w:val="24"/>
              <w:szCs w:val="24"/>
              <w:rPrChange w:id="6848" w:author="Mohammad Nayeem Hasan" w:date="2024-07-18T16:12:00Z" w16du:dateUtc="2024-07-18T10:12:00Z">
                <w:rPr>
                  <w:rFonts w:ascii="Times New Roman" w:hAnsi="Times New Roman" w:cs="Times New Roman"/>
                </w:rPr>
              </w:rPrChange>
            </w:rPr>
            <w:delText>r</w:delText>
          </w:r>
          <w:r w:rsidRPr="00DF6BDB" w:rsidDel="00D73460">
            <w:rPr>
              <w:rFonts w:ascii="Times New Roman" w:hAnsi="Times New Roman" w:cs="Times New Roman"/>
              <w:sz w:val="24"/>
              <w:szCs w:val="24"/>
              <w:vertAlign w:val="subscript"/>
              <w:rPrChange w:id="6849" w:author="Mohammad Nayeem Hasan" w:date="2024-07-18T16:12:00Z" w16du:dateUtc="2024-07-18T10:12:00Z">
                <w:rPr>
                  <w:rFonts w:ascii="Times New Roman" w:hAnsi="Times New Roman" w:cs="Times New Roman"/>
                  <w:vertAlign w:val="subscript"/>
                </w:rPr>
              </w:rPrChange>
            </w:rPr>
            <w:delText>i</w:delText>
          </w:r>
          <w:r w:rsidRPr="00DF6BDB" w:rsidDel="00D73460">
            <w:rPr>
              <w:rFonts w:ascii="Times New Roman" w:hAnsi="Times New Roman" w:cs="Times New Roman"/>
              <w:sz w:val="24"/>
              <w:szCs w:val="24"/>
              <w:rPrChange w:id="6850" w:author="Mohammad Nayeem Hasan" w:date="2024-07-18T16:12:00Z" w16du:dateUtc="2024-07-18T10:12:00Z">
                <w:rPr>
                  <w:rFonts w:ascii="Times New Roman" w:hAnsi="Times New Roman" w:cs="Times New Roman"/>
                </w:rPr>
              </w:rPrChange>
            </w:rPr>
            <w:delText xml:space="preserve"> and b</w:delText>
          </w:r>
          <w:r w:rsidRPr="00DF6BDB" w:rsidDel="00D73460">
            <w:rPr>
              <w:rFonts w:ascii="Times New Roman" w:hAnsi="Times New Roman" w:cs="Times New Roman"/>
              <w:sz w:val="24"/>
              <w:szCs w:val="24"/>
              <w:vertAlign w:val="subscript"/>
              <w:rPrChange w:id="6851" w:author="Mohammad Nayeem Hasan" w:date="2024-07-18T16:12:00Z" w16du:dateUtc="2024-07-18T10:12:00Z">
                <w:rPr>
                  <w:rFonts w:ascii="Times New Roman" w:hAnsi="Times New Roman" w:cs="Times New Roman"/>
                  <w:vertAlign w:val="subscript"/>
                </w:rPr>
              </w:rPrChange>
            </w:rPr>
            <w:delText>i</w:delText>
          </w:r>
          <w:r w:rsidRPr="00DF6BDB" w:rsidDel="00D73460">
            <w:rPr>
              <w:rFonts w:ascii="Times New Roman" w:hAnsi="Times New Roman" w:cs="Times New Roman"/>
              <w:sz w:val="24"/>
              <w:szCs w:val="24"/>
              <w:rPrChange w:id="6852" w:author="Mohammad Nayeem Hasan" w:date="2024-07-18T16:12:00Z" w16du:dateUtc="2024-07-18T10:12:00Z">
                <w:rPr>
                  <w:rFonts w:ascii="Times New Roman" w:hAnsi="Times New Roman" w:cs="Times New Roman"/>
                </w:rPr>
              </w:rPrChange>
            </w:rPr>
            <w:delText xml:space="preserve"> represent the proportion of individuals in each income and non-income group, respectively </w:delText>
          </w:r>
        </w:del>
      </w:ins>
    </w:p>
    <w:p w14:paraId="5CD91061" w14:textId="76438A19" w:rsidR="00901D6F" w:rsidRPr="00DF6BDB" w:rsidDel="00D73460" w:rsidRDefault="00901D6F">
      <w:pPr>
        <w:spacing w:line="240" w:lineRule="auto"/>
        <w:ind w:left="720"/>
        <w:jc w:val="both"/>
        <w:rPr>
          <w:ins w:id="6853" w:author="Alam Shihab" w:date="2024-05-23T13:20:00Z" w16du:dateUtc="2024-05-23T07:20:00Z"/>
          <w:del w:id="6854" w:author="Mohammad Nayeem Hasan" w:date="2024-07-18T15:20:00Z" w16du:dateUtc="2024-07-18T09:20:00Z"/>
          <w:rFonts w:ascii="Times New Roman" w:hAnsi="Times New Roman" w:cs="Times New Roman"/>
          <w:sz w:val="24"/>
          <w:szCs w:val="24"/>
          <w:rPrChange w:id="6855" w:author="Mohammad Nayeem Hasan" w:date="2024-07-18T16:12:00Z" w16du:dateUtc="2024-07-18T10:12:00Z">
            <w:rPr>
              <w:ins w:id="6856" w:author="Alam Shihab" w:date="2024-05-23T13:20:00Z" w16du:dateUtc="2024-05-23T07:20:00Z"/>
              <w:del w:id="6857" w:author="Mohammad Nayeem Hasan" w:date="2024-07-18T15:20:00Z" w16du:dateUtc="2024-07-18T09:20:00Z"/>
              <w:rFonts w:ascii="Times New Roman" w:hAnsi="Times New Roman" w:cs="Times New Roman"/>
            </w:rPr>
          </w:rPrChange>
        </w:rPr>
        <w:pPrChange w:id="6858" w:author="Mohammad Nayeem Hasan" w:date="2024-07-18T16:13:00Z" w16du:dateUtc="2024-07-18T10:13:00Z">
          <w:pPr>
            <w:ind w:left="720"/>
            <w:jc w:val="both"/>
          </w:pPr>
        </w:pPrChange>
      </w:pPr>
      <w:ins w:id="6859" w:author="Alam Shihab" w:date="2024-05-23T13:20:00Z" w16du:dateUtc="2024-05-23T07:20:00Z">
        <w:del w:id="6860" w:author="Mohammad Nayeem Hasan" w:date="2024-07-18T15:20:00Z" w16du:dateUtc="2024-07-18T09:20:00Z">
          <w:r w:rsidRPr="00DF6BDB" w:rsidDel="00D73460">
            <w:rPr>
              <w:rFonts w:ascii="Times New Roman" w:hAnsi="Times New Roman" w:cs="Times New Roman"/>
              <w:sz w:val="24"/>
              <w:szCs w:val="24"/>
              <w:rPrChange w:id="6861" w:author="Mohammad Nayeem Hasan" w:date="2024-07-18T16:12:00Z" w16du:dateUtc="2024-07-18T10:12:00Z">
                <w:rPr>
                  <w:rFonts w:ascii="Times New Roman" w:hAnsi="Times New Roman" w:cs="Times New Roman"/>
                </w:rPr>
              </w:rPrChange>
            </w:rPr>
            <w:delText>r and b represent the overall proportions of individuals in the population</w:delText>
          </w:r>
        </w:del>
      </w:ins>
    </w:p>
    <w:p w14:paraId="0E565134" w14:textId="33551901" w:rsidR="00901D6F" w:rsidRPr="00DF6BDB" w:rsidDel="00D73460" w:rsidRDefault="00901D6F">
      <w:pPr>
        <w:spacing w:line="240" w:lineRule="auto"/>
        <w:ind w:left="720"/>
        <w:jc w:val="both"/>
        <w:rPr>
          <w:ins w:id="6862" w:author="Alam Shihab" w:date="2024-05-23T13:20:00Z" w16du:dateUtc="2024-05-23T07:20:00Z"/>
          <w:del w:id="6863" w:author="Mohammad Nayeem Hasan" w:date="2024-07-18T15:20:00Z" w16du:dateUtc="2024-07-18T09:20:00Z"/>
          <w:rFonts w:ascii="Times New Roman" w:hAnsi="Times New Roman" w:cs="Times New Roman"/>
          <w:sz w:val="24"/>
          <w:szCs w:val="24"/>
          <w:rPrChange w:id="6864" w:author="Mohammad Nayeem Hasan" w:date="2024-07-18T16:12:00Z" w16du:dateUtc="2024-07-18T10:12:00Z">
            <w:rPr>
              <w:ins w:id="6865" w:author="Alam Shihab" w:date="2024-05-23T13:20:00Z" w16du:dateUtc="2024-05-23T07:20:00Z"/>
              <w:del w:id="6866" w:author="Mohammad Nayeem Hasan" w:date="2024-07-18T15:20:00Z" w16du:dateUtc="2024-07-18T09:20:00Z"/>
              <w:rFonts w:ascii="Times New Roman" w:hAnsi="Times New Roman" w:cs="Times New Roman"/>
            </w:rPr>
          </w:rPrChange>
        </w:rPr>
        <w:pPrChange w:id="6867" w:author="Mohammad Nayeem Hasan" w:date="2024-07-18T16:13:00Z" w16du:dateUtc="2024-07-18T10:13:00Z">
          <w:pPr>
            <w:ind w:left="720"/>
            <w:jc w:val="both"/>
          </w:pPr>
        </w:pPrChange>
      </w:pPr>
      <w:ins w:id="6868" w:author="Alam Shihab" w:date="2024-05-23T13:20:00Z" w16du:dateUtc="2024-05-23T07:20:00Z">
        <w:del w:id="6869" w:author="Mohammad Nayeem Hasan" w:date="2024-07-18T15:20:00Z" w16du:dateUtc="2024-07-18T09:20:00Z">
          <w:r w:rsidRPr="00DF6BDB" w:rsidDel="00D73460">
            <w:rPr>
              <w:rFonts w:ascii="Times New Roman" w:hAnsi="Times New Roman" w:cs="Times New Roman"/>
              <w:sz w:val="24"/>
              <w:szCs w:val="24"/>
              <w:rPrChange w:id="6870" w:author="Mohammad Nayeem Hasan" w:date="2024-07-18T16:12:00Z" w16du:dateUtc="2024-07-18T10:12:00Z">
                <w:rPr>
                  <w:rFonts w:ascii="Times New Roman" w:hAnsi="Times New Roman" w:cs="Times New Roman"/>
                </w:rPr>
              </w:rPrChange>
            </w:rPr>
            <w:delText>C</w:delText>
          </w:r>
          <w:r w:rsidRPr="00DF6BDB" w:rsidDel="00D73460">
            <w:rPr>
              <w:rFonts w:ascii="Times New Roman" w:hAnsi="Times New Roman" w:cs="Times New Roman"/>
              <w:sz w:val="24"/>
              <w:szCs w:val="24"/>
              <w:vertAlign w:val="subscript"/>
              <w:rPrChange w:id="6871" w:author="Mohammad Nayeem Hasan" w:date="2024-07-18T16:12:00Z" w16du:dateUtc="2024-07-18T10:12:00Z">
                <w:rPr>
                  <w:rFonts w:ascii="Times New Roman" w:hAnsi="Times New Roman" w:cs="Times New Roman"/>
                  <w:vertAlign w:val="subscript"/>
                </w:rPr>
              </w:rPrChange>
            </w:rPr>
            <w:delText>si</w:delText>
          </w:r>
          <w:r w:rsidRPr="00DF6BDB" w:rsidDel="00D73460">
            <w:rPr>
              <w:rFonts w:ascii="Times New Roman" w:hAnsi="Times New Roman" w:cs="Times New Roman"/>
              <w:sz w:val="24"/>
              <w:szCs w:val="24"/>
              <w:rPrChange w:id="6872" w:author="Mohammad Nayeem Hasan" w:date="2024-07-18T16:12:00Z" w16du:dateUtc="2024-07-18T10:12:00Z">
                <w:rPr>
                  <w:rFonts w:ascii="Times New Roman" w:hAnsi="Times New Roman" w:cs="Times New Roman"/>
                </w:rPr>
              </w:rPrChange>
            </w:rPr>
            <w:delText xml:space="preserve"> and C</w:delText>
          </w:r>
          <w:r w:rsidRPr="00DF6BDB" w:rsidDel="00D73460">
            <w:rPr>
              <w:rFonts w:ascii="Times New Roman" w:hAnsi="Times New Roman" w:cs="Times New Roman"/>
              <w:sz w:val="24"/>
              <w:szCs w:val="24"/>
              <w:vertAlign w:val="subscript"/>
              <w:rPrChange w:id="6873" w:author="Mohammad Nayeem Hasan" w:date="2024-07-18T16:12:00Z" w16du:dateUtc="2024-07-18T10:12:00Z">
                <w:rPr>
                  <w:rFonts w:ascii="Times New Roman" w:hAnsi="Times New Roman" w:cs="Times New Roman"/>
                  <w:vertAlign w:val="subscript"/>
                </w:rPr>
              </w:rPrChange>
            </w:rPr>
            <w:delText>nj</w:delText>
          </w:r>
          <w:r w:rsidRPr="00DF6BDB" w:rsidDel="00D73460">
            <w:rPr>
              <w:rFonts w:ascii="Times New Roman" w:hAnsi="Times New Roman" w:cs="Times New Roman"/>
              <w:sz w:val="24"/>
              <w:szCs w:val="24"/>
              <w:rPrChange w:id="6874" w:author="Mohammad Nayeem Hasan" w:date="2024-07-18T16:12:00Z" w16du:dateUtc="2024-07-18T10:12:00Z">
                <w:rPr>
                  <w:rFonts w:ascii="Times New Roman" w:hAnsi="Times New Roman" w:cs="Times New Roman"/>
                </w:rPr>
              </w:rPrChange>
            </w:rPr>
            <w:delText xml:space="preserve"> represent the concentration indices for each income and non-income group.</w:delText>
          </w:r>
        </w:del>
      </w:ins>
    </w:p>
    <w:p w14:paraId="04809430" w14:textId="597CC289" w:rsidR="008D4CE7" w:rsidRPr="00DF6BDB" w:rsidDel="00D73460" w:rsidRDefault="00901D6F">
      <w:pPr>
        <w:spacing w:line="240" w:lineRule="auto"/>
        <w:jc w:val="both"/>
        <w:rPr>
          <w:del w:id="6875" w:author="Mohammad Nayeem Hasan" w:date="2024-07-18T15:20:00Z" w16du:dateUtc="2024-07-18T09:20:00Z"/>
          <w:rFonts w:ascii="Times New Roman" w:hAnsi="Times New Roman" w:cs="Times New Roman"/>
          <w:color w:val="000000" w:themeColor="text1"/>
          <w:sz w:val="24"/>
          <w:szCs w:val="24"/>
          <w:rPrChange w:id="6876" w:author="Mohammad Nayeem Hasan" w:date="2024-07-18T16:12:00Z" w16du:dateUtc="2024-07-18T10:12:00Z">
            <w:rPr>
              <w:del w:id="6877" w:author="Mohammad Nayeem Hasan" w:date="2024-07-18T15:20:00Z" w16du:dateUtc="2024-07-18T09:20:00Z"/>
              <w:color w:val="000000" w:themeColor="text1"/>
            </w:rPr>
          </w:rPrChange>
        </w:rPr>
        <w:pPrChange w:id="6878" w:author="Mohammad Nayeem Hasan" w:date="2024-07-18T16:13:00Z" w16du:dateUtc="2024-07-18T10:13:00Z">
          <w:pPr>
            <w:jc w:val="both"/>
          </w:pPr>
        </w:pPrChange>
      </w:pPr>
      <w:ins w:id="6879" w:author="Alam Shihab" w:date="2024-05-23T13:20:00Z" w16du:dateUtc="2024-05-23T07:20:00Z">
        <w:del w:id="6880" w:author="Mohammad Nayeem Hasan" w:date="2024-07-18T15:20:00Z" w16du:dateUtc="2024-07-18T09:20:00Z">
          <w:r w:rsidRPr="00DF6BDB" w:rsidDel="00D73460">
            <w:rPr>
              <w:rFonts w:ascii="Times New Roman" w:hAnsi="Times New Roman" w:cs="Times New Roman"/>
              <w:sz w:val="24"/>
              <w:szCs w:val="24"/>
              <w:rPrChange w:id="6881" w:author="Mohammad Nayeem Hasan" w:date="2024-07-18T16:12:00Z" w16du:dateUtc="2024-07-18T10:12:00Z">
                <w:rPr>
                  <w:rFonts w:ascii="Times New Roman" w:hAnsi="Times New Roman" w:cs="Times New Roman"/>
                </w:rPr>
              </w:rPrChange>
            </w:rPr>
            <w:delText xml:space="preserve">C is the overall concentration index </w:delText>
          </w:r>
        </w:del>
      </w:ins>
      <w:del w:id="6882" w:author="Mohammad Nayeem Hasan" w:date="2024-07-18T15:20:00Z" w16du:dateUtc="2024-07-18T09:20:00Z">
        <w:r w:rsidR="008D4CE7" w:rsidRPr="00DF6BDB" w:rsidDel="00D73460">
          <w:rPr>
            <w:rFonts w:ascii="Times New Roman" w:hAnsi="Times New Roman" w:cs="Times New Roman"/>
            <w:color w:val="000000" w:themeColor="text1"/>
            <w:sz w:val="24"/>
            <w:szCs w:val="24"/>
            <w:rPrChange w:id="6883" w:author="Mohammad Nayeem Hasan" w:date="2024-07-18T16:12:00Z" w16du:dateUtc="2024-07-18T10:12:00Z">
              <w:rPr>
                <w:color w:val="000000" w:themeColor="text1"/>
              </w:rPr>
            </w:rPrChange>
          </w:rPr>
          <w:delText>In the above equation Y</w:delText>
        </w:r>
        <w:r w:rsidR="008D4CE7" w:rsidRPr="00DF6BDB" w:rsidDel="00D73460">
          <w:rPr>
            <w:rFonts w:ascii="Times New Roman" w:hAnsi="Times New Roman" w:cs="Times New Roman"/>
            <w:color w:val="000000" w:themeColor="text1"/>
            <w:sz w:val="24"/>
            <w:szCs w:val="24"/>
            <w:vertAlign w:val="subscript"/>
            <w:rPrChange w:id="6884" w:author="Mohammad Nayeem Hasan" w:date="2024-07-18T16:12:00Z" w16du:dateUtc="2024-07-18T10:12:00Z">
              <w:rPr>
                <w:color w:val="000000" w:themeColor="text1"/>
                <w:vertAlign w:val="subscript"/>
              </w:rPr>
            </w:rPrChange>
          </w:rPr>
          <w:delText xml:space="preserve">i </w:delText>
        </w:r>
        <w:r w:rsidR="008D4CE7" w:rsidRPr="00DF6BDB" w:rsidDel="00D73460">
          <w:rPr>
            <w:rFonts w:ascii="Times New Roman" w:hAnsi="Times New Roman" w:cs="Times New Roman"/>
            <w:color w:val="000000" w:themeColor="text1"/>
            <w:sz w:val="24"/>
            <w:szCs w:val="24"/>
            <w:rPrChange w:id="6885" w:author="Mohammad Nayeem Hasan" w:date="2024-07-18T16:12:00Z" w16du:dateUtc="2024-07-18T10:12:00Z">
              <w:rPr>
                <w:color w:val="000000" w:themeColor="text1"/>
              </w:rPr>
            </w:rPrChange>
          </w:rPr>
          <w:delText>is the outcome variable, β indicates the coefficients, ε</w:delText>
        </w:r>
        <w:r w:rsidR="008D4CE7" w:rsidRPr="00DF6BDB" w:rsidDel="00D73460">
          <w:rPr>
            <w:rFonts w:ascii="Times New Roman" w:hAnsi="Times New Roman" w:cs="Times New Roman"/>
            <w:color w:val="000000" w:themeColor="text1"/>
            <w:sz w:val="24"/>
            <w:szCs w:val="24"/>
            <w:vertAlign w:val="subscript"/>
            <w:rPrChange w:id="6886" w:author="Mohammad Nayeem Hasan" w:date="2024-07-18T16:12:00Z" w16du:dateUtc="2024-07-18T10:12:00Z">
              <w:rPr>
                <w:color w:val="000000" w:themeColor="text1"/>
                <w:vertAlign w:val="subscript"/>
              </w:rPr>
            </w:rPrChange>
          </w:rPr>
          <w:delText xml:space="preserve">i </w:delText>
        </w:r>
        <w:r w:rsidR="008D4CE7" w:rsidRPr="00DF6BDB" w:rsidDel="00D73460">
          <w:rPr>
            <w:rFonts w:ascii="Times New Roman" w:hAnsi="Times New Roman" w:cs="Times New Roman"/>
            <w:color w:val="000000" w:themeColor="text1"/>
            <w:sz w:val="24"/>
            <w:szCs w:val="24"/>
            <w:rPrChange w:id="6887" w:author="Mohammad Nayeem Hasan" w:date="2024-07-18T16:12:00Z" w16du:dateUtc="2024-07-18T10:12:00Z">
              <w:rPr>
                <w:color w:val="000000" w:themeColor="text1"/>
              </w:rPr>
            </w:rPrChange>
          </w:rPr>
          <w:delText>is the error term, Ki</w:delText>
        </w:r>
      </w:del>
    </w:p>
    <w:p w14:paraId="7E5A7639" w14:textId="4EBDCE38" w:rsidR="008D4CE7" w:rsidRPr="00DF6BDB" w:rsidDel="00D73460" w:rsidRDefault="008D4CE7">
      <w:pPr>
        <w:spacing w:line="240" w:lineRule="auto"/>
        <w:jc w:val="both"/>
        <w:rPr>
          <w:del w:id="6888" w:author="Mohammad Nayeem Hasan" w:date="2024-07-18T15:20:00Z" w16du:dateUtc="2024-07-18T09:20:00Z"/>
          <w:rFonts w:ascii="Times New Roman" w:hAnsi="Times New Roman" w:cs="Times New Roman"/>
          <w:color w:val="000000" w:themeColor="text1"/>
          <w:sz w:val="24"/>
          <w:szCs w:val="24"/>
          <w:rPrChange w:id="6889" w:author="Mohammad Nayeem Hasan" w:date="2024-07-18T16:12:00Z" w16du:dateUtc="2024-07-18T10:12:00Z">
            <w:rPr>
              <w:del w:id="6890" w:author="Mohammad Nayeem Hasan" w:date="2024-07-18T15:20:00Z" w16du:dateUtc="2024-07-18T09:20:00Z"/>
              <w:color w:val="000000" w:themeColor="text1"/>
            </w:rPr>
          </w:rPrChange>
        </w:rPr>
        <w:pPrChange w:id="6891" w:author="Mohammad Nayeem Hasan" w:date="2024-07-18T16:13:00Z" w16du:dateUtc="2024-07-18T10:13:00Z">
          <w:pPr>
            <w:jc w:val="both"/>
          </w:pPr>
        </w:pPrChange>
      </w:pPr>
      <w:del w:id="6892" w:author="Mohammad Nayeem Hasan" w:date="2024-07-18T15:20:00Z" w16du:dateUtc="2024-07-18T09:20:00Z">
        <w:r w:rsidRPr="00DF6BDB" w:rsidDel="00D73460">
          <w:rPr>
            <w:rFonts w:ascii="Times New Roman" w:hAnsi="Times New Roman" w:cs="Times New Roman"/>
            <w:color w:val="000000" w:themeColor="text1"/>
            <w:sz w:val="24"/>
            <w:szCs w:val="24"/>
            <w:rPrChange w:id="6893" w:author="Mohammad Nayeem Hasan" w:date="2024-07-18T16:12:00Z" w16du:dateUtc="2024-07-18T10:12:00Z">
              <w:rPr>
                <w:color w:val="000000" w:themeColor="text1"/>
              </w:rPr>
            </w:rPrChange>
          </w:rPr>
          <w:delText>x</w:delText>
        </w:r>
        <w:r w:rsidRPr="00DF6BDB" w:rsidDel="00D73460">
          <w:rPr>
            <w:rFonts w:ascii="Times New Roman" w:hAnsi="Times New Roman" w:cs="Times New Roman"/>
            <w:color w:val="000000" w:themeColor="text1"/>
            <w:sz w:val="24"/>
            <w:szCs w:val="24"/>
            <w:vertAlign w:val="subscript"/>
            <w:rPrChange w:id="6894" w:author="Mohammad Nayeem Hasan" w:date="2024-07-18T16:12:00Z" w16du:dateUtc="2024-07-18T10:12:00Z">
              <w:rPr>
                <w:color w:val="000000" w:themeColor="text1"/>
                <w:vertAlign w:val="subscript"/>
              </w:rPr>
            </w:rPrChange>
          </w:rPr>
          <w:delText>ki</w:delText>
        </w:r>
        <w:r w:rsidRPr="00DF6BDB" w:rsidDel="00D73460">
          <w:rPr>
            <w:rFonts w:ascii="Times New Roman" w:hAnsi="Times New Roman" w:cs="Times New Roman"/>
            <w:color w:val="000000" w:themeColor="text1"/>
            <w:sz w:val="24"/>
            <w:szCs w:val="24"/>
            <w:rPrChange w:id="6895" w:author="Mohammad Nayeem Hasan" w:date="2024-07-18T16:12:00Z" w16du:dateUtc="2024-07-18T10:12:00Z">
              <w:rPr>
                <w:color w:val="000000" w:themeColor="text1"/>
              </w:rPr>
            </w:rPrChange>
          </w:rPr>
          <w:delText xml:space="preserve"> represents the K explanatory variables.  The CI for y can be calculated by the following equation given bellow: </w:delText>
        </w:r>
      </w:del>
    </w:p>
    <w:p w14:paraId="62341378" w14:textId="78D1F931" w:rsidR="00A414DA" w:rsidRPr="00DF6BDB" w:rsidDel="00D73460" w:rsidRDefault="00D839E7">
      <w:pPr>
        <w:spacing w:line="240" w:lineRule="auto"/>
        <w:ind w:left="2160" w:firstLine="720"/>
        <w:jc w:val="both"/>
        <w:rPr>
          <w:del w:id="6896" w:author="Mohammad Nayeem Hasan" w:date="2024-07-18T15:20:00Z" w16du:dateUtc="2024-07-18T09:20:00Z"/>
          <w:rFonts w:ascii="Times New Roman" w:hAnsi="Times New Roman" w:cs="Times New Roman"/>
          <w:color w:val="000000" w:themeColor="text1"/>
          <w:sz w:val="24"/>
          <w:szCs w:val="24"/>
          <w:rPrChange w:id="6897" w:author="Mohammad Nayeem Hasan" w:date="2024-07-18T16:12:00Z" w16du:dateUtc="2024-07-18T10:12:00Z">
            <w:rPr>
              <w:del w:id="6898" w:author="Mohammad Nayeem Hasan" w:date="2024-07-18T15:20:00Z" w16du:dateUtc="2024-07-18T09:20:00Z"/>
              <w:color w:val="000000" w:themeColor="text1"/>
            </w:rPr>
          </w:rPrChange>
        </w:rPr>
        <w:pPrChange w:id="6899" w:author="Mohammad Nayeem Hasan" w:date="2024-07-18T16:13:00Z" w16du:dateUtc="2024-07-18T10:13:00Z">
          <w:pPr>
            <w:ind w:left="2160" w:firstLine="720"/>
            <w:jc w:val="both"/>
          </w:pPr>
        </w:pPrChange>
      </w:pPr>
      <m:oMathPara>
        <m:oMath>
          <m:r>
            <w:del w:id="6900" w:author="Mohammad Nayeem Hasan" w:date="2024-07-18T15:20:00Z" w16du:dateUtc="2024-07-18T09:20:00Z">
              <w:rPr>
                <w:rFonts w:ascii="Cambria Math" w:hAnsi="Cambria Math" w:cs="Times New Roman"/>
                <w:color w:val="000000" w:themeColor="text1"/>
                <w:sz w:val="24"/>
                <w:szCs w:val="24"/>
                <w:rPrChange w:id="6901" w:author="Mohammad Nayeem Hasan" w:date="2024-07-18T16:12:00Z" w16du:dateUtc="2024-07-18T10:12:00Z">
                  <w:rPr>
                    <w:rFonts w:ascii="Cambria Math" w:hAnsi="Cambria Math"/>
                    <w:color w:val="000000" w:themeColor="text1"/>
                  </w:rPr>
                </w:rPrChange>
              </w:rPr>
              <m:t>C=</m:t>
            </w:del>
          </m:r>
          <m:nary>
            <m:naryPr>
              <m:chr m:val="∑"/>
              <m:supHide m:val="1"/>
              <m:ctrlPr>
                <w:del w:id="6902" w:author="Mohammad Nayeem Hasan" w:date="2024-07-18T15:20:00Z" w16du:dateUtc="2024-07-18T09:20:00Z">
                  <w:rPr>
                    <w:rFonts w:ascii="Cambria Math" w:hAnsi="Cambria Math" w:cs="Times New Roman"/>
                    <w:color w:val="000000" w:themeColor="text1"/>
                    <w:sz w:val="24"/>
                    <w:szCs w:val="24"/>
                  </w:rPr>
                </w:del>
              </m:ctrlPr>
            </m:naryPr>
            <m:sub>
              <m:r>
                <w:del w:id="6903" w:author="Mohammad Nayeem Hasan" w:date="2024-07-18T15:20:00Z" w16du:dateUtc="2024-07-18T09:20:00Z">
                  <w:rPr>
                    <w:rFonts w:ascii="Cambria Math" w:hAnsi="Cambria Math" w:cs="Times New Roman"/>
                    <w:color w:val="000000" w:themeColor="text1"/>
                    <w:sz w:val="24"/>
                    <w:szCs w:val="24"/>
                    <w:rPrChange w:id="6904" w:author="Mohammad Nayeem Hasan" w:date="2024-07-18T16:12:00Z" w16du:dateUtc="2024-07-18T10:12:00Z">
                      <w:rPr>
                        <w:rFonts w:ascii="Cambria Math" w:hAnsi="Cambria Math"/>
                        <w:color w:val="000000" w:themeColor="text1"/>
                      </w:rPr>
                    </w:rPrChange>
                  </w:rPr>
                  <m:t>k</m:t>
                </w:del>
              </m:r>
              <m:ctrlPr>
                <w:del w:id="6905" w:author="Mohammad Nayeem Hasan" w:date="2024-07-18T15:20:00Z" w16du:dateUtc="2024-07-18T09:20:00Z">
                  <w:rPr>
                    <w:rFonts w:ascii="Cambria Math" w:hAnsi="Cambria Math" w:cs="Times New Roman"/>
                    <w:i/>
                    <w:color w:val="000000" w:themeColor="text1"/>
                    <w:sz w:val="24"/>
                    <w:szCs w:val="24"/>
                  </w:rPr>
                </w:del>
              </m:ctrlPr>
            </m:sub>
            <m:sup/>
            <m:e>
              <m:d>
                <m:dPr>
                  <m:ctrlPr>
                    <w:del w:id="6906" w:author="Mohammad Nayeem Hasan" w:date="2024-07-18T15:20:00Z" w16du:dateUtc="2024-07-18T09:20:00Z">
                      <w:rPr>
                        <w:rFonts w:ascii="Cambria Math" w:hAnsi="Cambria Math" w:cs="Times New Roman"/>
                        <w:i/>
                        <w:color w:val="000000" w:themeColor="text1"/>
                        <w:sz w:val="24"/>
                        <w:szCs w:val="24"/>
                      </w:rPr>
                    </w:del>
                  </m:ctrlPr>
                </m:dPr>
                <m:e>
                  <m:f>
                    <m:fPr>
                      <m:ctrlPr>
                        <w:del w:id="6907" w:author="Mohammad Nayeem Hasan" w:date="2024-07-18T15:20:00Z" w16du:dateUtc="2024-07-18T09:20:00Z">
                          <w:rPr>
                            <w:rFonts w:ascii="Cambria Math" w:hAnsi="Cambria Math" w:cs="Times New Roman"/>
                            <w:color w:val="000000" w:themeColor="text1"/>
                            <w:sz w:val="24"/>
                            <w:szCs w:val="24"/>
                          </w:rPr>
                        </w:del>
                      </m:ctrlPr>
                    </m:fPr>
                    <m:num>
                      <m:sSub>
                        <m:sSubPr>
                          <m:ctrlPr>
                            <w:del w:id="6908" w:author="Mohammad Nayeem Hasan" w:date="2024-07-18T15:20:00Z" w16du:dateUtc="2024-07-18T09:20:00Z">
                              <w:rPr>
                                <w:rFonts w:ascii="Cambria Math" w:hAnsi="Cambria Math" w:cs="Times New Roman"/>
                                <w:i/>
                                <w:color w:val="000000" w:themeColor="text1"/>
                                <w:sz w:val="24"/>
                                <w:szCs w:val="24"/>
                              </w:rPr>
                            </w:del>
                          </m:ctrlPr>
                        </m:sSubPr>
                        <m:e>
                          <m:r>
                            <w:del w:id="6909" w:author="Mohammad Nayeem Hasan" w:date="2024-07-18T15:20:00Z" w16du:dateUtc="2024-07-18T09:20:00Z">
                              <m:rPr>
                                <m:sty m:val="p"/>
                              </m:rPr>
                              <w:rPr>
                                <w:rFonts w:ascii="Cambria Math" w:hAnsi="Cambria Math" w:cs="Times New Roman"/>
                                <w:color w:val="000000" w:themeColor="text1"/>
                                <w:sz w:val="24"/>
                                <w:szCs w:val="24"/>
                                <w:rPrChange w:id="6910" w:author="Mohammad Nayeem Hasan" w:date="2024-07-18T16:12:00Z" w16du:dateUtc="2024-07-18T10:12:00Z">
                                  <w:rPr>
                                    <w:rFonts w:ascii="Cambria Math" w:hAnsi="Cambria Math"/>
                                    <w:color w:val="000000" w:themeColor="text1"/>
                                  </w:rPr>
                                </w:rPrChange>
                              </w:rPr>
                              <m:t>β</m:t>
                            </w:del>
                          </m:r>
                        </m:e>
                        <m:sub>
                          <m:r>
                            <w:del w:id="6911" w:author="Mohammad Nayeem Hasan" w:date="2024-07-18T15:20:00Z" w16du:dateUtc="2024-07-18T09:20:00Z">
                              <w:rPr>
                                <w:rFonts w:ascii="Cambria Math" w:hAnsi="Cambria Math" w:cs="Times New Roman"/>
                                <w:color w:val="000000" w:themeColor="text1"/>
                                <w:sz w:val="24"/>
                                <w:szCs w:val="24"/>
                                <w:rPrChange w:id="6912" w:author="Mohammad Nayeem Hasan" w:date="2024-07-18T16:12:00Z" w16du:dateUtc="2024-07-18T10:12:00Z">
                                  <w:rPr>
                                    <w:rFonts w:ascii="Cambria Math" w:hAnsi="Cambria Math"/>
                                    <w:color w:val="000000" w:themeColor="text1"/>
                                  </w:rPr>
                                </w:rPrChange>
                              </w:rPr>
                              <m:t>k</m:t>
                            </w:del>
                          </m:r>
                        </m:sub>
                      </m:sSub>
                      <m:sSub>
                        <m:sSubPr>
                          <m:ctrlPr>
                            <w:del w:id="6913"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914" w:author="Mohammad Nayeem Hasan" w:date="2024-07-18T15:20:00Z" w16du:dateUtc="2024-07-18T09:20:00Z">
                                  <w:rPr>
                                    <w:rFonts w:ascii="Cambria Math" w:hAnsi="Cambria Math" w:cs="Times New Roman"/>
                                    <w:color w:val="000000" w:themeColor="text1"/>
                                    <w:sz w:val="24"/>
                                    <w:szCs w:val="24"/>
                                  </w:rPr>
                                </w:del>
                              </m:ctrlPr>
                            </m:accPr>
                            <m:e>
                              <m:r>
                                <w:del w:id="6915" w:author="Mohammad Nayeem Hasan" w:date="2024-07-18T15:20:00Z" w16du:dateUtc="2024-07-18T09:20:00Z">
                                  <w:rPr>
                                    <w:rFonts w:ascii="Cambria Math" w:hAnsi="Cambria Math" w:cs="Times New Roman"/>
                                    <w:color w:val="000000" w:themeColor="text1"/>
                                    <w:sz w:val="24"/>
                                    <w:szCs w:val="24"/>
                                    <w:rPrChange w:id="6916" w:author="Mohammad Nayeem Hasan" w:date="2024-07-18T16:12:00Z" w16du:dateUtc="2024-07-18T10:12:00Z">
                                      <w:rPr>
                                        <w:rFonts w:ascii="Cambria Math" w:hAnsi="Cambria Math"/>
                                        <w:color w:val="000000" w:themeColor="text1"/>
                                      </w:rPr>
                                    </w:rPrChange>
                                  </w:rPr>
                                  <m:t>x</m:t>
                                </w:del>
                              </m:r>
                            </m:e>
                          </m:acc>
                          <m:ctrlPr>
                            <w:del w:id="6917" w:author="Mohammad Nayeem Hasan" w:date="2024-07-18T15:20:00Z" w16du:dateUtc="2024-07-18T09:20:00Z">
                              <w:rPr>
                                <w:rFonts w:ascii="Cambria Math" w:hAnsi="Cambria Math" w:cs="Times New Roman"/>
                                <w:color w:val="000000" w:themeColor="text1"/>
                                <w:sz w:val="24"/>
                                <w:szCs w:val="24"/>
                              </w:rPr>
                            </w:del>
                          </m:ctrlPr>
                        </m:e>
                        <m:sub>
                          <m:r>
                            <w:del w:id="6918" w:author="Mohammad Nayeem Hasan" w:date="2024-07-18T15:20:00Z" w16du:dateUtc="2024-07-18T09:20:00Z">
                              <w:rPr>
                                <w:rFonts w:ascii="Cambria Math" w:hAnsi="Cambria Math" w:cs="Times New Roman"/>
                                <w:color w:val="000000" w:themeColor="text1"/>
                                <w:sz w:val="24"/>
                                <w:szCs w:val="24"/>
                                <w:rPrChange w:id="6919" w:author="Mohammad Nayeem Hasan" w:date="2024-07-18T16:12:00Z" w16du:dateUtc="2024-07-18T10:12:00Z">
                                  <w:rPr>
                                    <w:rFonts w:ascii="Cambria Math" w:hAnsi="Cambria Math"/>
                                    <w:color w:val="000000" w:themeColor="text1"/>
                                  </w:rPr>
                                </w:rPrChange>
                              </w:rPr>
                              <m:t>k</m:t>
                            </w:del>
                          </m:r>
                        </m:sub>
                      </m:sSub>
                      <m:ctrlPr>
                        <w:del w:id="6920" w:author="Mohammad Nayeem Hasan" w:date="2024-07-18T15:20:00Z" w16du:dateUtc="2024-07-18T09:20:00Z">
                          <w:rPr>
                            <w:rFonts w:ascii="Cambria Math" w:hAnsi="Cambria Math" w:cs="Times New Roman"/>
                            <w:i/>
                            <w:color w:val="000000" w:themeColor="text1"/>
                            <w:sz w:val="24"/>
                            <w:szCs w:val="24"/>
                          </w:rPr>
                        </w:del>
                      </m:ctrlPr>
                    </m:num>
                    <m:den>
                      <m:r>
                        <w:del w:id="6921" w:author="Mohammad Nayeem Hasan" w:date="2024-07-18T15:20:00Z" w16du:dateUtc="2024-07-18T09:20:00Z">
                          <m:rPr>
                            <m:sty m:val="p"/>
                          </m:rPr>
                          <w:rPr>
                            <w:rFonts w:ascii="Cambria Math" w:hAnsi="Cambria Math" w:cs="Times New Roman"/>
                            <w:color w:val="000000" w:themeColor="text1"/>
                            <w:sz w:val="24"/>
                            <w:szCs w:val="24"/>
                            <w:rPrChange w:id="6922" w:author="Mohammad Nayeem Hasan" w:date="2024-07-18T16:12:00Z" w16du:dateUtc="2024-07-18T10:12:00Z">
                              <w:rPr>
                                <w:rFonts w:ascii="Cambria Math" w:hAnsi="Cambria Math"/>
                                <w:color w:val="000000" w:themeColor="text1"/>
                              </w:rPr>
                            </w:rPrChange>
                          </w:rPr>
                          <m:t>μ</m:t>
                        </w:del>
                      </m:r>
                      <m:ctrlPr>
                        <w:del w:id="6923" w:author="Mohammad Nayeem Hasan" w:date="2024-07-18T15:20:00Z" w16du:dateUtc="2024-07-18T09:20:00Z">
                          <w:rPr>
                            <w:rFonts w:ascii="Cambria Math" w:hAnsi="Cambria Math" w:cs="Times New Roman"/>
                            <w:i/>
                            <w:color w:val="000000" w:themeColor="text1"/>
                            <w:sz w:val="24"/>
                            <w:szCs w:val="24"/>
                          </w:rPr>
                        </w:del>
                      </m:ctrlPr>
                    </m:den>
                  </m:f>
                </m:e>
              </m:d>
              <m:sSub>
                <m:sSubPr>
                  <m:ctrlPr>
                    <w:del w:id="6924" w:author="Mohammad Nayeem Hasan" w:date="2024-07-18T15:20:00Z" w16du:dateUtc="2024-07-18T09:20:00Z">
                      <w:rPr>
                        <w:rFonts w:ascii="Cambria Math" w:hAnsi="Cambria Math" w:cs="Times New Roman"/>
                        <w:i/>
                        <w:color w:val="000000" w:themeColor="text1"/>
                        <w:sz w:val="24"/>
                        <w:szCs w:val="24"/>
                      </w:rPr>
                    </w:del>
                  </m:ctrlPr>
                </m:sSubPr>
                <m:e>
                  <m:r>
                    <w:del w:id="6925" w:author="Mohammad Nayeem Hasan" w:date="2024-07-18T15:20:00Z" w16du:dateUtc="2024-07-18T09:20:00Z">
                      <w:rPr>
                        <w:rFonts w:ascii="Cambria Math" w:hAnsi="Cambria Math" w:cs="Times New Roman"/>
                        <w:color w:val="000000" w:themeColor="text1"/>
                        <w:sz w:val="24"/>
                        <w:szCs w:val="24"/>
                        <w:rPrChange w:id="6926" w:author="Mohammad Nayeem Hasan" w:date="2024-07-18T16:12:00Z" w16du:dateUtc="2024-07-18T10:12:00Z">
                          <w:rPr>
                            <w:rFonts w:ascii="Cambria Math" w:hAnsi="Cambria Math"/>
                            <w:color w:val="000000" w:themeColor="text1"/>
                          </w:rPr>
                        </w:rPrChange>
                      </w:rPr>
                      <m:t>C</m:t>
                    </w:del>
                  </m:r>
                </m:e>
                <m:sub>
                  <m:r>
                    <w:del w:id="6927" w:author="Mohammad Nayeem Hasan" w:date="2024-07-18T15:20:00Z" w16du:dateUtc="2024-07-18T09:20:00Z">
                      <w:rPr>
                        <w:rFonts w:ascii="Cambria Math" w:hAnsi="Cambria Math" w:cs="Times New Roman"/>
                        <w:color w:val="000000" w:themeColor="text1"/>
                        <w:sz w:val="24"/>
                        <w:szCs w:val="24"/>
                        <w:rPrChange w:id="6928" w:author="Mohammad Nayeem Hasan" w:date="2024-07-18T16:12:00Z" w16du:dateUtc="2024-07-18T10:12:00Z">
                          <w:rPr>
                            <w:rFonts w:ascii="Cambria Math" w:hAnsi="Cambria Math"/>
                            <w:color w:val="000000" w:themeColor="text1"/>
                          </w:rPr>
                        </w:rPrChange>
                      </w:rPr>
                      <m:t>k</m:t>
                    </w:del>
                  </m:r>
                </m:sub>
              </m:sSub>
            </m:e>
          </m:nary>
          <m:r>
            <w:del w:id="6929" w:author="Mohammad Nayeem Hasan" w:date="2024-07-18T15:20:00Z" w16du:dateUtc="2024-07-18T09:20:00Z">
              <w:rPr>
                <w:rFonts w:ascii="Cambria Math" w:hAnsi="Cambria Math" w:cs="Times New Roman"/>
                <w:color w:val="000000" w:themeColor="text1"/>
                <w:sz w:val="24"/>
                <w:szCs w:val="24"/>
                <w:rPrChange w:id="6930" w:author="Mohammad Nayeem Hasan" w:date="2024-07-18T16:12:00Z" w16du:dateUtc="2024-07-18T10:12:00Z">
                  <w:rPr>
                    <w:rFonts w:ascii="Cambria Math" w:hAnsi="Cambria Math"/>
                    <w:color w:val="000000" w:themeColor="text1"/>
                  </w:rPr>
                </w:rPrChange>
              </w:rPr>
              <m:t>+</m:t>
            </w:del>
          </m:r>
          <m:f>
            <m:fPr>
              <m:ctrlPr>
                <w:del w:id="6931" w:author="Mohammad Nayeem Hasan" w:date="2024-07-18T15:20:00Z" w16du:dateUtc="2024-07-18T09:20:00Z">
                  <w:rPr>
                    <w:rFonts w:ascii="Cambria Math" w:hAnsi="Cambria Math" w:cs="Times New Roman"/>
                    <w:color w:val="000000" w:themeColor="text1"/>
                    <w:sz w:val="24"/>
                    <w:szCs w:val="24"/>
                  </w:rPr>
                </w:del>
              </m:ctrlPr>
            </m:fPr>
            <m:num>
              <m:r>
                <w:del w:id="6932" w:author="Mohammad Nayeem Hasan" w:date="2024-07-18T15:20:00Z" w16du:dateUtc="2024-07-18T09:20:00Z">
                  <w:rPr>
                    <w:rFonts w:ascii="Cambria Math" w:hAnsi="Cambria Math" w:cs="Times New Roman"/>
                    <w:color w:val="000000" w:themeColor="text1"/>
                    <w:sz w:val="24"/>
                    <w:szCs w:val="24"/>
                    <w:rPrChange w:id="6933" w:author="Mohammad Nayeem Hasan" w:date="2024-07-18T16:12:00Z" w16du:dateUtc="2024-07-18T10:12:00Z">
                      <w:rPr>
                        <w:rFonts w:ascii="Cambria Math" w:hAnsi="Cambria Math"/>
                        <w:color w:val="000000" w:themeColor="text1"/>
                      </w:rPr>
                    </w:rPrChange>
                  </w:rPr>
                  <m:t>G</m:t>
                </w:del>
              </m:r>
              <m:sSub>
                <m:sSubPr>
                  <m:ctrlPr>
                    <w:del w:id="6934" w:author="Mohammad Nayeem Hasan" w:date="2024-07-18T15:20:00Z" w16du:dateUtc="2024-07-18T09:20:00Z">
                      <w:rPr>
                        <w:rFonts w:ascii="Cambria Math" w:hAnsi="Cambria Math" w:cs="Times New Roman"/>
                        <w:i/>
                        <w:color w:val="000000" w:themeColor="text1"/>
                        <w:sz w:val="24"/>
                        <w:szCs w:val="24"/>
                      </w:rPr>
                    </w:del>
                  </m:ctrlPr>
                </m:sSubPr>
                <m:e>
                  <m:r>
                    <w:del w:id="6935" w:author="Mohammad Nayeem Hasan" w:date="2024-07-18T15:20:00Z" w16du:dateUtc="2024-07-18T09:20:00Z">
                      <w:rPr>
                        <w:rFonts w:ascii="Cambria Math" w:hAnsi="Cambria Math" w:cs="Times New Roman"/>
                        <w:color w:val="000000" w:themeColor="text1"/>
                        <w:sz w:val="24"/>
                        <w:szCs w:val="24"/>
                        <w:rPrChange w:id="6936" w:author="Mohammad Nayeem Hasan" w:date="2024-07-18T16:12:00Z" w16du:dateUtc="2024-07-18T10:12:00Z">
                          <w:rPr>
                            <w:rFonts w:ascii="Cambria Math" w:hAnsi="Cambria Math"/>
                            <w:color w:val="000000" w:themeColor="text1"/>
                          </w:rPr>
                        </w:rPrChange>
                      </w:rPr>
                      <m:t>C</m:t>
                    </w:del>
                  </m:r>
                </m:e>
                <m:sub>
                  <m:r>
                    <w:del w:id="6937" w:author="Mohammad Nayeem Hasan" w:date="2024-07-18T15:20:00Z" w16du:dateUtc="2024-07-18T09:20:00Z">
                      <m:rPr>
                        <m:sty m:val="p"/>
                      </m:rPr>
                      <w:rPr>
                        <w:rFonts w:ascii="Cambria Math" w:hAnsi="Cambria Math" w:cs="Times New Roman"/>
                        <w:color w:val="000000" w:themeColor="text1"/>
                        <w:sz w:val="24"/>
                        <w:szCs w:val="24"/>
                        <w:rPrChange w:id="6938" w:author="Mohammad Nayeem Hasan" w:date="2024-07-18T16:12:00Z" w16du:dateUtc="2024-07-18T10:12:00Z">
                          <w:rPr>
                            <w:rFonts w:ascii="Cambria Math" w:hAnsi="Cambria Math"/>
                            <w:color w:val="000000" w:themeColor="text1"/>
                          </w:rPr>
                        </w:rPrChange>
                      </w:rPr>
                      <m:t>ϵ</m:t>
                    </w:del>
                  </m:r>
                </m:sub>
              </m:sSub>
              <m:ctrlPr>
                <w:del w:id="6939" w:author="Mohammad Nayeem Hasan" w:date="2024-07-18T15:20:00Z" w16du:dateUtc="2024-07-18T09:20:00Z">
                  <w:rPr>
                    <w:rFonts w:ascii="Cambria Math" w:hAnsi="Cambria Math" w:cs="Times New Roman"/>
                    <w:i/>
                    <w:color w:val="000000" w:themeColor="text1"/>
                    <w:sz w:val="24"/>
                    <w:szCs w:val="24"/>
                  </w:rPr>
                </w:del>
              </m:ctrlPr>
            </m:num>
            <m:den>
              <m:r>
                <w:del w:id="6940" w:author="Mohammad Nayeem Hasan" w:date="2024-07-18T15:20:00Z" w16du:dateUtc="2024-07-18T09:20:00Z">
                  <m:rPr>
                    <m:sty m:val="p"/>
                  </m:rPr>
                  <w:rPr>
                    <w:rFonts w:ascii="Cambria Math" w:hAnsi="Cambria Math" w:cs="Times New Roman"/>
                    <w:color w:val="000000" w:themeColor="text1"/>
                    <w:sz w:val="24"/>
                    <w:szCs w:val="24"/>
                    <w:rPrChange w:id="6941" w:author="Mohammad Nayeem Hasan" w:date="2024-07-18T16:12:00Z" w16du:dateUtc="2024-07-18T10:12:00Z">
                      <w:rPr>
                        <w:rFonts w:ascii="Cambria Math" w:hAnsi="Cambria Math"/>
                        <w:color w:val="000000" w:themeColor="text1"/>
                      </w:rPr>
                    </w:rPrChange>
                  </w:rPr>
                  <m:t>μ</m:t>
                </w:del>
              </m:r>
              <m:ctrlPr>
                <w:del w:id="6942" w:author="Mohammad Nayeem Hasan" w:date="2024-07-18T15:20:00Z" w16du:dateUtc="2024-07-18T09:20:00Z">
                  <w:rPr>
                    <w:rFonts w:ascii="Cambria Math" w:hAnsi="Cambria Math" w:cs="Times New Roman"/>
                    <w:i/>
                    <w:color w:val="000000" w:themeColor="text1"/>
                    <w:sz w:val="24"/>
                    <w:szCs w:val="24"/>
                  </w:rPr>
                </w:del>
              </m:ctrlPr>
            </m:den>
          </m:f>
        </m:oMath>
      </m:oMathPara>
    </w:p>
    <w:p w14:paraId="7B1CD5BB" w14:textId="6B8387F9" w:rsidR="009C7219" w:rsidRPr="00DF6BDB" w:rsidDel="00D73460" w:rsidRDefault="00D818A3">
      <w:pPr>
        <w:spacing w:line="240" w:lineRule="auto"/>
        <w:jc w:val="both"/>
        <w:rPr>
          <w:del w:id="6943" w:author="Mohammad Nayeem Hasan" w:date="2024-07-18T15:20:00Z" w16du:dateUtc="2024-07-18T09:20:00Z"/>
          <w:rFonts w:ascii="Times New Roman" w:eastAsiaTheme="minorEastAsia" w:hAnsi="Times New Roman" w:cs="Times New Roman"/>
          <w:color w:val="000000" w:themeColor="text1"/>
          <w:sz w:val="24"/>
          <w:szCs w:val="24"/>
          <w:rPrChange w:id="6944" w:author="Mohammad Nayeem Hasan" w:date="2024-07-18T16:12:00Z" w16du:dateUtc="2024-07-18T10:12:00Z">
            <w:rPr>
              <w:del w:id="6945" w:author="Mohammad Nayeem Hasan" w:date="2024-07-18T15:20:00Z" w16du:dateUtc="2024-07-18T09:20:00Z"/>
              <w:rFonts w:ascii="Times New Roman" w:eastAsiaTheme="minorEastAsia" w:hAnsi="Times New Roman" w:cs="Times New Roman"/>
              <w:color w:val="000000" w:themeColor="text1"/>
            </w:rPr>
          </w:rPrChange>
        </w:rPr>
        <w:pPrChange w:id="6946" w:author="Mohammad Nayeem Hasan" w:date="2024-07-18T16:13:00Z" w16du:dateUtc="2024-07-18T10:13:00Z">
          <w:pPr>
            <w:jc w:val="both"/>
          </w:pPr>
        </w:pPrChange>
      </w:pPr>
      <w:del w:id="6947" w:author="Mohammad Nayeem Hasan" w:date="2024-07-18T15:20:00Z" w16du:dateUtc="2024-07-18T09:20:00Z">
        <w:r w:rsidRPr="00DF6BDB" w:rsidDel="00D73460">
          <w:rPr>
            <w:rFonts w:ascii="Times New Roman" w:hAnsi="Times New Roman" w:cs="Times New Roman"/>
            <w:color w:val="000000" w:themeColor="text1"/>
            <w:sz w:val="24"/>
            <w:szCs w:val="24"/>
            <w:rPrChange w:id="6948" w:author="Mohammad Nayeem Hasan" w:date="2024-07-18T16:12:00Z" w16du:dateUtc="2024-07-18T10:12:00Z">
              <w:rPr>
                <w:rFonts w:ascii="Times New Roman" w:hAnsi="Times New Roman" w:cs="Times New Roman"/>
                <w:color w:val="000000" w:themeColor="text1"/>
              </w:rPr>
            </w:rPrChange>
          </w:rPr>
          <w:delText xml:space="preserve">Here, C encapsulates the overall Concentration Index, mean of y was represented as </w:delText>
        </w:r>
      </w:del>
      <m:oMath>
        <m:r>
          <w:del w:id="6949" w:author="Mohammad Nayeem Hasan" w:date="2024-07-18T15:20:00Z" w16du:dateUtc="2024-07-18T09:20:00Z">
            <w:rPr>
              <w:rFonts w:ascii="Cambria Math" w:hAnsi="Cambria Math" w:cs="Times New Roman"/>
              <w:color w:val="000000" w:themeColor="text1"/>
              <w:sz w:val="24"/>
              <w:szCs w:val="24"/>
              <w:rPrChange w:id="6950" w:author="Mohammad Nayeem Hasan" w:date="2024-07-18T16:12:00Z" w16du:dateUtc="2024-07-18T10:12:00Z">
                <w:rPr>
                  <w:rFonts w:ascii="Cambria Math" w:hAnsi="Cambria Math"/>
                  <w:color w:val="000000" w:themeColor="text1"/>
                </w:rPr>
              </w:rPrChange>
            </w:rPr>
            <m:t>μ</m:t>
          </w:del>
        </m:r>
      </m:oMath>
      <w:del w:id="6951" w:author="Mohammad Nayeem Hasan" w:date="2024-07-18T15:20:00Z" w16du:dateUtc="2024-07-18T09:20:00Z">
        <w:r w:rsidRPr="00DF6BDB" w:rsidDel="00D73460">
          <w:rPr>
            <w:rFonts w:ascii="Times New Roman" w:eastAsiaTheme="minorEastAsia" w:hAnsi="Times New Roman" w:cs="Times New Roman"/>
            <w:iCs/>
            <w:color w:val="000000" w:themeColor="text1"/>
            <w:sz w:val="24"/>
            <w:szCs w:val="24"/>
            <w:rPrChange w:id="6952" w:author="Mohammad Nayeem Hasan" w:date="2024-07-18T16:12:00Z" w16du:dateUtc="2024-07-18T10:12:00Z">
              <w:rPr>
                <w:rFonts w:ascii="Times New Roman" w:eastAsiaTheme="minorEastAsia" w:hAnsi="Times New Roman" w:cs="Times New Roman"/>
                <w:iCs/>
                <w:color w:val="000000" w:themeColor="text1"/>
              </w:rPr>
            </w:rPrChange>
          </w:rPr>
          <w:delText>, mean of x</w:delText>
        </w:r>
        <w:r w:rsidRPr="00DF6BDB" w:rsidDel="00D73460">
          <w:rPr>
            <w:rFonts w:ascii="Times New Roman" w:eastAsiaTheme="minorEastAsia" w:hAnsi="Times New Roman" w:cs="Times New Roman"/>
            <w:iCs/>
            <w:color w:val="000000" w:themeColor="text1"/>
            <w:sz w:val="24"/>
            <w:szCs w:val="24"/>
            <w:vertAlign w:val="subscript"/>
            <w:rPrChange w:id="6953" w:author="Mohammad Nayeem Hasan" w:date="2024-07-18T16:12:00Z" w16du:dateUtc="2024-07-18T10:12:00Z">
              <w:rPr>
                <w:rFonts w:ascii="Times New Roman" w:eastAsiaTheme="minorEastAsia" w:hAnsi="Times New Roman" w:cs="Times New Roman"/>
                <w:iCs/>
                <w:color w:val="000000" w:themeColor="text1"/>
                <w:vertAlign w:val="subscript"/>
              </w:rPr>
            </w:rPrChange>
          </w:rPr>
          <w:delText>k</w:delText>
        </w:r>
        <w:r w:rsidRPr="00DF6BDB" w:rsidDel="00D73460">
          <w:rPr>
            <w:rFonts w:ascii="Times New Roman" w:eastAsiaTheme="minorEastAsia" w:hAnsi="Times New Roman" w:cs="Times New Roman"/>
            <w:iCs/>
            <w:color w:val="000000" w:themeColor="text1"/>
            <w:sz w:val="24"/>
            <w:szCs w:val="24"/>
            <w:rPrChange w:id="6954" w:author="Mohammad Nayeem Hasan" w:date="2024-07-18T16:12:00Z" w16du:dateUtc="2024-07-18T10:12:00Z">
              <w:rPr>
                <w:rFonts w:ascii="Times New Roman" w:eastAsiaTheme="minorEastAsia" w:hAnsi="Times New Roman" w:cs="Times New Roman"/>
                <w:iCs/>
                <w:color w:val="000000" w:themeColor="text1"/>
              </w:rPr>
            </w:rPrChange>
          </w:rPr>
          <w:delText xml:space="preserve"> is represented by </w:delText>
        </w:r>
      </w:del>
      <m:oMath>
        <m:sSub>
          <m:sSubPr>
            <m:ctrlPr>
              <w:del w:id="6955"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956" w:author="Mohammad Nayeem Hasan" w:date="2024-07-18T15:20:00Z" w16du:dateUtc="2024-07-18T09:20:00Z">
                    <w:rPr>
                      <w:rFonts w:ascii="Cambria Math" w:hAnsi="Cambria Math" w:cs="Times New Roman"/>
                      <w:color w:val="000000" w:themeColor="text1"/>
                      <w:sz w:val="24"/>
                      <w:szCs w:val="24"/>
                    </w:rPr>
                  </w:del>
                </m:ctrlPr>
              </m:accPr>
              <m:e>
                <m:r>
                  <w:del w:id="6957" w:author="Mohammad Nayeem Hasan" w:date="2024-07-18T15:20:00Z" w16du:dateUtc="2024-07-18T09:20:00Z">
                    <w:rPr>
                      <w:rFonts w:ascii="Cambria Math" w:hAnsi="Cambria Math" w:cs="Times New Roman"/>
                      <w:color w:val="000000" w:themeColor="text1"/>
                      <w:sz w:val="24"/>
                      <w:szCs w:val="24"/>
                      <w:rPrChange w:id="6958" w:author="Mohammad Nayeem Hasan" w:date="2024-07-18T16:12:00Z" w16du:dateUtc="2024-07-18T10:12:00Z">
                        <w:rPr>
                          <w:rFonts w:ascii="Cambria Math" w:hAnsi="Cambria Math"/>
                          <w:color w:val="000000" w:themeColor="text1"/>
                        </w:rPr>
                      </w:rPrChange>
                    </w:rPr>
                    <m:t>x</m:t>
                  </w:del>
                </m:r>
              </m:e>
            </m:acc>
            <m:ctrlPr>
              <w:del w:id="6959" w:author="Mohammad Nayeem Hasan" w:date="2024-07-18T15:20:00Z" w16du:dateUtc="2024-07-18T09:20:00Z">
                <w:rPr>
                  <w:rFonts w:ascii="Cambria Math" w:hAnsi="Cambria Math" w:cs="Times New Roman"/>
                  <w:color w:val="000000" w:themeColor="text1"/>
                  <w:sz w:val="24"/>
                  <w:szCs w:val="24"/>
                </w:rPr>
              </w:del>
            </m:ctrlPr>
          </m:e>
          <m:sub>
            <m:r>
              <w:del w:id="6960" w:author="Mohammad Nayeem Hasan" w:date="2024-07-18T15:20:00Z" w16du:dateUtc="2024-07-18T09:20:00Z">
                <w:rPr>
                  <w:rFonts w:ascii="Cambria Math" w:hAnsi="Cambria Math" w:cs="Times New Roman"/>
                  <w:color w:val="000000" w:themeColor="text1"/>
                  <w:sz w:val="24"/>
                  <w:szCs w:val="24"/>
                  <w:rPrChange w:id="6961" w:author="Mohammad Nayeem Hasan" w:date="2024-07-18T16:12:00Z" w16du:dateUtc="2024-07-18T10:12:00Z">
                    <w:rPr>
                      <w:rFonts w:ascii="Cambria Math" w:hAnsi="Cambria Math"/>
                      <w:color w:val="000000" w:themeColor="text1"/>
                    </w:rPr>
                  </w:rPrChange>
                </w:rPr>
                <m:t>k</m:t>
              </w:del>
            </m:r>
          </m:sub>
        </m:sSub>
      </m:oMath>
      <w:del w:id="6962" w:author="Mohammad Nayeem Hasan" w:date="2024-07-18T15:20:00Z" w16du:dateUtc="2024-07-18T09:20:00Z">
        <w:r w:rsidRPr="00DF6BDB" w:rsidDel="00D73460">
          <w:rPr>
            <w:rFonts w:ascii="Times New Roman" w:eastAsiaTheme="minorEastAsia" w:hAnsi="Times New Roman" w:cs="Times New Roman"/>
            <w:color w:val="000000" w:themeColor="text1"/>
            <w:sz w:val="24"/>
            <w:szCs w:val="24"/>
            <w:rPrChange w:id="6963" w:author="Mohammad Nayeem Hasan" w:date="2024-07-18T16:12:00Z" w16du:dateUtc="2024-07-18T10:12:00Z">
              <w:rPr>
                <w:rFonts w:ascii="Times New Roman" w:eastAsiaTheme="minorEastAsia" w:hAnsi="Times New Roman" w:cs="Times New Roman"/>
                <w:color w:val="000000" w:themeColor="text1"/>
              </w:rPr>
            </w:rPrChange>
          </w:rPr>
          <w:delText>, the normalized concentration Index for x</w:delText>
        </w:r>
        <w:r w:rsidRPr="00DF6BDB" w:rsidDel="00D73460">
          <w:rPr>
            <w:rFonts w:ascii="Times New Roman" w:eastAsiaTheme="minorEastAsia" w:hAnsi="Times New Roman" w:cs="Times New Roman"/>
            <w:color w:val="000000" w:themeColor="text1"/>
            <w:sz w:val="24"/>
            <w:szCs w:val="24"/>
            <w:vertAlign w:val="subscript"/>
            <w:rPrChange w:id="6964" w:author="Mohammad Nayeem Hasan" w:date="2024-07-18T16:12:00Z" w16du:dateUtc="2024-07-18T10:12:00Z">
              <w:rPr>
                <w:rFonts w:ascii="Times New Roman" w:eastAsiaTheme="minorEastAsia" w:hAnsi="Times New Roman" w:cs="Times New Roman"/>
                <w:color w:val="000000" w:themeColor="text1"/>
                <w:vertAlign w:val="subscript"/>
              </w:rPr>
            </w:rPrChange>
          </w:rPr>
          <w:delText xml:space="preserve">k </w:delText>
        </w:r>
        <w:r w:rsidRPr="00DF6BDB" w:rsidDel="00D73460">
          <w:rPr>
            <w:rFonts w:ascii="Times New Roman" w:eastAsiaTheme="minorEastAsia" w:hAnsi="Times New Roman" w:cs="Times New Roman"/>
            <w:color w:val="000000" w:themeColor="text1"/>
            <w:sz w:val="24"/>
            <w:szCs w:val="24"/>
            <w:rPrChange w:id="6965" w:author="Mohammad Nayeem Hasan" w:date="2024-07-18T16:12:00Z" w16du:dateUtc="2024-07-18T10:12:00Z">
              <w:rPr>
                <w:rFonts w:ascii="Times New Roman" w:eastAsiaTheme="minorEastAsia" w:hAnsi="Times New Roman" w:cs="Times New Roman"/>
                <w:color w:val="000000" w:themeColor="text1"/>
              </w:rPr>
            </w:rPrChange>
          </w:rPr>
          <w:delText xml:space="preserve">is represented by </w:delText>
        </w:r>
      </w:del>
      <m:oMath>
        <m:sSub>
          <m:sSubPr>
            <m:ctrlPr>
              <w:del w:id="6966"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967" w:author="Mohammad Nayeem Hasan" w:date="2024-07-18T15:20:00Z" w16du:dateUtc="2024-07-18T09:20:00Z">
                    <w:rPr>
                      <w:rFonts w:ascii="Cambria Math" w:hAnsi="Cambria Math" w:cs="Times New Roman"/>
                      <w:color w:val="000000" w:themeColor="text1"/>
                      <w:sz w:val="24"/>
                      <w:szCs w:val="24"/>
                    </w:rPr>
                  </w:del>
                </m:ctrlPr>
              </m:accPr>
              <m:e>
                <m:r>
                  <w:del w:id="6968" w:author="Mohammad Nayeem Hasan" w:date="2024-07-18T15:20:00Z" w16du:dateUtc="2024-07-18T09:20:00Z">
                    <w:rPr>
                      <w:rFonts w:ascii="Cambria Math" w:hAnsi="Cambria Math" w:cs="Times New Roman"/>
                      <w:color w:val="000000" w:themeColor="text1"/>
                      <w:sz w:val="24"/>
                      <w:szCs w:val="24"/>
                      <w:rPrChange w:id="6969" w:author="Mohammad Nayeem Hasan" w:date="2024-07-18T16:12:00Z" w16du:dateUtc="2024-07-18T10:12:00Z">
                        <w:rPr>
                          <w:rFonts w:ascii="Cambria Math" w:hAnsi="Cambria Math"/>
                          <w:color w:val="000000" w:themeColor="text1"/>
                        </w:rPr>
                      </w:rPrChange>
                    </w:rPr>
                    <m:t>x</m:t>
                  </w:del>
                </m:r>
              </m:e>
            </m:acc>
            <m:ctrlPr>
              <w:del w:id="6970" w:author="Mohammad Nayeem Hasan" w:date="2024-07-18T15:20:00Z" w16du:dateUtc="2024-07-18T09:20:00Z">
                <w:rPr>
                  <w:rFonts w:ascii="Cambria Math" w:hAnsi="Cambria Math" w:cs="Times New Roman"/>
                  <w:color w:val="000000" w:themeColor="text1"/>
                  <w:sz w:val="24"/>
                  <w:szCs w:val="24"/>
                </w:rPr>
              </w:del>
            </m:ctrlPr>
          </m:e>
          <m:sub>
            <m:r>
              <w:del w:id="6971" w:author="Mohammad Nayeem Hasan" w:date="2024-07-18T15:20:00Z" w16du:dateUtc="2024-07-18T09:20:00Z">
                <w:rPr>
                  <w:rFonts w:ascii="Cambria Math" w:hAnsi="Cambria Math" w:cs="Times New Roman"/>
                  <w:color w:val="000000" w:themeColor="text1"/>
                  <w:sz w:val="24"/>
                  <w:szCs w:val="24"/>
                  <w:rPrChange w:id="6972" w:author="Mohammad Nayeem Hasan" w:date="2024-07-18T16:12:00Z" w16du:dateUtc="2024-07-18T10:12:00Z">
                    <w:rPr>
                      <w:rFonts w:ascii="Cambria Math" w:hAnsi="Cambria Math"/>
                      <w:color w:val="000000" w:themeColor="text1"/>
                    </w:rPr>
                  </w:rPrChange>
                </w:rPr>
                <m:t>k</m:t>
              </w:del>
            </m:r>
          </m:sub>
        </m:sSub>
      </m:oMath>
      <w:del w:id="6973" w:author="Mohammad Nayeem Hasan" w:date="2024-07-18T15:20:00Z" w16du:dateUtc="2024-07-18T09:20:00Z">
        <w:r w:rsidRPr="00DF6BDB" w:rsidDel="00D73460">
          <w:rPr>
            <w:rFonts w:ascii="Times New Roman" w:eastAsiaTheme="minorEastAsia" w:hAnsi="Times New Roman" w:cs="Times New Roman"/>
            <w:color w:val="000000" w:themeColor="text1"/>
            <w:sz w:val="24"/>
            <w:szCs w:val="24"/>
            <w:rPrChange w:id="6974" w:author="Mohammad Nayeem Hasan" w:date="2024-07-18T16:12:00Z" w16du:dateUtc="2024-07-18T10:12:00Z">
              <w:rPr>
                <w:rFonts w:ascii="Times New Roman" w:eastAsiaTheme="minorEastAsia" w:hAnsi="Times New Roman" w:cs="Times New Roman"/>
                <w:color w:val="000000" w:themeColor="text1"/>
              </w:rPr>
            </w:rPrChange>
          </w:rPr>
          <w:delText xml:space="preserve">, the </w:delText>
        </w:r>
        <w:r w:rsidR="005D5B1A" w:rsidRPr="00DF6BDB" w:rsidDel="00D73460">
          <w:rPr>
            <w:rFonts w:ascii="Times New Roman" w:eastAsiaTheme="minorEastAsia" w:hAnsi="Times New Roman" w:cs="Times New Roman"/>
            <w:color w:val="000000" w:themeColor="text1"/>
            <w:sz w:val="24"/>
            <w:szCs w:val="24"/>
            <w:rPrChange w:id="6975" w:author="Mohammad Nayeem Hasan" w:date="2024-07-18T16:12:00Z" w16du:dateUtc="2024-07-18T10:12:00Z">
              <w:rPr>
                <w:rFonts w:ascii="Times New Roman" w:eastAsiaTheme="minorEastAsia" w:hAnsi="Times New Roman" w:cs="Times New Roman"/>
                <w:color w:val="000000" w:themeColor="text1"/>
              </w:rPr>
            </w:rPrChange>
          </w:rPr>
          <w:delText xml:space="preserve">health variable’s elasticity with the explanatory variable is represented by </w:delText>
        </w:r>
      </w:del>
      <m:oMath>
        <m:f>
          <m:fPr>
            <m:ctrlPr>
              <w:del w:id="6976" w:author="Mohammad Nayeem Hasan" w:date="2024-07-18T15:20:00Z" w16du:dateUtc="2024-07-18T09:20:00Z">
                <w:rPr>
                  <w:rFonts w:ascii="Cambria Math" w:hAnsi="Cambria Math" w:cs="Times New Roman"/>
                  <w:color w:val="000000" w:themeColor="text1"/>
                  <w:sz w:val="24"/>
                  <w:szCs w:val="24"/>
                </w:rPr>
              </w:del>
            </m:ctrlPr>
          </m:fPr>
          <m:num>
            <m:sSub>
              <m:sSubPr>
                <m:ctrlPr>
                  <w:del w:id="6977" w:author="Mohammad Nayeem Hasan" w:date="2024-07-18T15:20:00Z" w16du:dateUtc="2024-07-18T09:20:00Z">
                    <w:rPr>
                      <w:rFonts w:ascii="Cambria Math" w:hAnsi="Cambria Math" w:cs="Times New Roman"/>
                      <w:i/>
                      <w:color w:val="000000" w:themeColor="text1"/>
                      <w:sz w:val="24"/>
                      <w:szCs w:val="24"/>
                    </w:rPr>
                  </w:del>
                </m:ctrlPr>
              </m:sSubPr>
              <m:e>
                <m:r>
                  <w:del w:id="6978" w:author="Mohammad Nayeem Hasan" w:date="2024-07-18T15:20:00Z" w16du:dateUtc="2024-07-18T09:20:00Z">
                    <m:rPr>
                      <m:sty m:val="p"/>
                    </m:rPr>
                    <w:rPr>
                      <w:rFonts w:ascii="Cambria Math" w:hAnsi="Cambria Math" w:cs="Times New Roman"/>
                      <w:color w:val="000000" w:themeColor="text1"/>
                      <w:sz w:val="24"/>
                      <w:szCs w:val="24"/>
                      <w:rPrChange w:id="6979" w:author="Mohammad Nayeem Hasan" w:date="2024-07-18T16:12:00Z" w16du:dateUtc="2024-07-18T10:12:00Z">
                        <w:rPr>
                          <w:rFonts w:ascii="Cambria Math" w:hAnsi="Cambria Math"/>
                          <w:color w:val="000000" w:themeColor="text1"/>
                        </w:rPr>
                      </w:rPrChange>
                    </w:rPr>
                    <m:t>β</m:t>
                  </w:del>
                </m:r>
              </m:e>
              <m:sub>
                <m:r>
                  <w:del w:id="6980" w:author="Mohammad Nayeem Hasan" w:date="2024-07-18T15:20:00Z" w16du:dateUtc="2024-07-18T09:20:00Z">
                    <w:rPr>
                      <w:rFonts w:ascii="Cambria Math" w:hAnsi="Cambria Math" w:cs="Times New Roman"/>
                      <w:color w:val="000000" w:themeColor="text1"/>
                      <w:sz w:val="24"/>
                      <w:szCs w:val="24"/>
                      <w:rPrChange w:id="6981" w:author="Mohammad Nayeem Hasan" w:date="2024-07-18T16:12:00Z" w16du:dateUtc="2024-07-18T10:12:00Z">
                        <w:rPr>
                          <w:rFonts w:ascii="Cambria Math" w:hAnsi="Cambria Math"/>
                          <w:color w:val="000000" w:themeColor="text1"/>
                        </w:rPr>
                      </w:rPrChange>
                    </w:rPr>
                    <m:t>k</m:t>
                  </w:del>
                </m:r>
              </m:sub>
            </m:sSub>
            <m:sSub>
              <m:sSubPr>
                <m:ctrlPr>
                  <w:del w:id="6982"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983" w:author="Mohammad Nayeem Hasan" w:date="2024-07-18T15:20:00Z" w16du:dateUtc="2024-07-18T09:20:00Z">
                        <w:rPr>
                          <w:rFonts w:ascii="Cambria Math" w:hAnsi="Cambria Math" w:cs="Times New Roman"/>
                          <w:color w:val="000000" w:themeColor="text1"/>
                          <w:sz w:val="24"/>
                          <w:szCs w:val="24"/>
                        </w:rPr>
                      </w:del>
                    </m:ctrlPr>
                  </m:accPr>
                  <m:e>
                    <m:r>
                      <w:del w:id="6984" w:author="Mohammad Nayeem Hasan" w:date="2024-07-18T15:20:00Z" w16du:dateUtc="2024-07-18T09:20:00Z">
                        <w:rPr>
                          <w:rFonts w:ascii="Cambria Math" w:hAnsi="Cambria Math" w:cs="Times New Roman"/>
                          <w:color w:val="000000" w:themeColor="text1"/>
                          <w:sz w:val="24"/>
                          <w:szCs w:val="24"/>
                          <w:rPrChange w:id="6985" w:author="Mohammad Nayeem Hasan" w:date="2024-07-18T16:12:00Z" w16du:dateUtc="2024-07-18T10:12:00Z">
                            <w:rPr>
                              <w:rFonts w:ascii="Cambria Math" w:hAnsi="Cambria Math"/>
                              <w:color w:val="000000" w:themeColor="text1"/>
                            </w:rPr>
                          </w:rPrChange>
                        </w:rPr>
                        <m:t>x</m:t>
                      </w:del>
                    </m:r>
                  </m:e>
                </m:acc>
                <m:ctrlPr>
                  <w:del w:id="6986" w:author="Mohammad Nayeem Hasan" w:date="2024-07-18T15:20:00Z" w16du:dateUtc="2024-07-18T09:20:00Z">
                    <w:rPr>
                      <w:rFonts w:ascii="Cambria Math" w:hAnsi="Cambria Math" w:cs="Times New Roman"/>
                      <w:color w:val="000000" w:themeColor="text1"/>
                      <w:sz w:val="24"/>
                      <w:szCs w:val="24"/>
                    </w:rPr>
                  </w:del>
                </m:ctrlPr>
              </m:e>
              <m:sub>
                <m:r>
                  <w:del w:id="6987" w:author="Mohammad Nayeem Hasan" w:date="2024-07-18T15:20:00Z" w16du:dateUtc="2024-07-18T09:20:00Z">
                    <w:rPr>
                      <w:rFonts w:ascii="Cambria Math" w:hAnsi="Cambria Math" w:cs="Times New Roman"/>
                      <w:color w:val="000000" w:themeColor="text1"/>
                      <w:sz w:val="24"/>
                      <w:szCs w:val="24"/>
                      <w:rPrChange w:id="6988" w:author="Mohammad Nayeem Hasan" w:date="2024-07-18T16:12:00Z" w16du:dateUtc="2024-07-18T10:12:00Z">
                        <w:rPr>
                          <w:rFonts w:ascii="Cambria Math" w:hAnsi="Cambria Math"/>
                          <w:color w:val="000000" w:themeColor="text1"/>
                        </w:rPr>
                      </w:rPrChange>
                    </w:rPr>
                    <m:t>k</m:t>
                  </w:del>
                </m:r>
              </m:sub>
            </m:sSub>
            <m:ctrlPr>
              <w:del w:id="6989" w:author="Mohammad Nayeem Hasan" w:date="2024-07-18T15:20:00Z" w16du:dateUtc="2024-07-18T09:20:00Z">
                <w:rPr>
                  <w:rFonts w:ascii="Cambria Math" w:hAnsi="Cambria Math" w:cs="Times New Roman"/>
                  <w:i/>
                  <w:color w:val="000000" w:themeColor="text1"/>
                  <w:sz w:val="24"/>
                  <w:szCs w:val="24"/>
                </w:rPr>
              </w:del>
            </m:ctrlPr>
          </m:num>
          <m:den>
            <m:r>
              <w:del w:id="6990" w:author="Mohammad Nayeem Hasan" w:date="2024-07-18T15:20:00Z" w16du:dateUtc="2024-07-18T09:20:00Z">
                <m:rPr>
                  <m:sty m:val="p"/>
                </m:rPr>
                <w:rPr>
                  <w:rFonts w:ascii="Cambria Math" w:hAnsi="Cambria Math" w:cs="Times New Roman"/>
                  <w:color w:val="000000" w:themeColor="text1"/>
                  <w:sz w:val="24"/>
                  <w:szCs w:val="24"/>
                  <w:rPrChange w:id="6991" w:author="Mohammad Nayeem Hasan" w:date="2024-07-18T16:12:00Z" w16du:dateUtc="2024-07-18T10:12:00Z">
                    <w:rPr>
                      <w:rFonts w:ascii="Cambria Math" w:hAnsi="Cambria Math"/>
                      <w:color w:val="000000" w:themeColor="text1"/>
                    </w:rPr>
                  </w:rPrChange>
                </w:rPr>
                <m:t>μ</m:t>
              </w:del>
            </m:r>
            <m:ctrlPr>
              <w:del w:id="6992" w:author="Mohammad Nayeem Hasan" w:date="2024-07-18T15:20:00Z" w16du:dateUtc="2024-07-18T09:20:00Z">
                <w:rPr>
                  <w:rFonts w:ascii="Cambria Math" w:hAnsi="Cambria Math" w:cs="Times New Roman"/>
                  <w:i/>
                  <w:color w:val="000000" w:themeColor="text1"/>
                  <w:sz w:val="24"/>
                  <w:szCs w:val="24"/>
                </w:rPr>
              </w:del>
            </m:ctrlPr>
          </m:den>
        </m:f>
      </m:oMath>
      <w:del w:id="6993"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6994" w:author="Mohammad Nayeem Hasan" w:date="2024-07-18T16:12:00Z" w16du:dateUtc="2024-07-18T10:12:00Z">
              <w:rPr>
                <w:rFonts w:ascii="Times New Roman" w:eastAsiaTheme="minorEastAsia" w:hAnsi="Times New Roman" w:cs="Times New Roman"/>
                <w:color w:val="000000" w:themeColor="text1"/>
              </w:rPr>
            </w:rPrChange>
          </w:rPr>
          <w:delText xml:space="preserve">, generalized CI for the error component </w:delText>
        </w:r>
      </w:del>
      <m:oMath>
        <m:sSub>
          <m:sSubPr>
            <m:ctrlPr>
              <w:del w:id="6995" w:author="Mohammad Nayeem Hasan" w:date="2024-07-18T15:20:00Z" w16du:dateUtc="2024-07-18T09:20:00Z">
                <w:rPr>
                  <w:rFonts w:ascii="Cambria Math" w:eastAsiaTheme="minorEastAsia" w:hAnsi="Cambria Math" w:cs="Times New Roman"/>
                  <w:i/>
                  <w:color w:val="000000" w:themeColor="text1"/>
                  <w:sz w:val="24"/>
                  <w:szCs w:val="24"/>
                </w:rPr>
              </w:del>
            </m:ctrlPr>
          </m:sSubPr>
          <m:e>
            <m:r>
              <w:del w:id="6996" w:author="Mohammad Nayeem Hasan" w:date="2024-07-18T15:20:00Z" w16du:dateUtc="2024-07-18T09:20:00Z">
                <m:rPr>
                  <m:sty m:val="p"/>
                </m:rPr>
                <w:rPr>
                  <w:rFonts w:ascii="Cambria Math" w:eastAsiaTheme="minorEastAsia" w:hAnsi="Cambria Math" w:cs="Times New Roman"/>
                  <w:color w:val="000000" w:themeColor="text1"/>
                  <w:sz w:val="24"/>
                  <w:szCs w:val="24"/>
                  <w:rPrChange w:id="6997" w:author="Mohammad Nayeem Hasan" w:date="2024-07-18T16:12:00Z" w16du:dateUtc="2024-07-18T10:12:00Z">
                    <w:rPr>
                      <w:rFonts w:ascii="Cambria Math" w:eastAsiaTheme="minorEastAsia" w:hAnsi="Cambria Math" w:cs="Times New Roman"/>
                      <w:color w:val="000000" w:themeColor="text1"/>
                    </w:rPr>
                  </w:rPrChange>
                </w:rPr>
                <m:t>ϵ</m:t>
              </w:del>
            </m:r>
            <m:ctrlPr>
              <w:del w:id="6998" w:author="Mohammad Nayeem Hasan" w:date="2024-07-18T15:20:00Z" w16du:dateUtc="2024-07-18T09:20:00Z">
                <w:rPr>
                  <w:rFonts w:ascii="Cambria Math" w:eastAsiaTheme="minorEastAsia" w:hAnsi="Cambria Math" w:cs="Times New Roman"/>
                  <w:color w:val="000000" w:themeColor="text1"/>
                  <w:sz w:val="24"/>
                  <w:szCs w:val="24"/>
                </w:rPr>
              </w:del>
            </m:ctrlPr>
          </m:e>
          <m:sub>
            <m:r>
              <w:del w:id="6999" w:author="Mohammad Nayeem Hasan" w:date="2024-07-18T15:20:00Z" w16du:dateUtc="2024-07-18T09:20:00Z">
                <w:rPr>
                  <w:rFonts w:ascii="Cambria Math" w:eastAsiaTheme="minorEastAsia" w:hAnsi="Cambria Math" w:cs="Times New Roman"/>
                  <w:color w:val="000000" w:themeColor="text1"/>
                  <w:sz w:val="24"/>
                  <w:szCs w:val="24"/>
                  <w:rPrChange w:id="7000" w:author="Mohammad Nayeem Hasan" w:date="2024-07-18T16:12:00Z" w16du:dateUtc="2024-07-18T10:12:00Z">
                    <w:rPr>
                      <w:rFonts w:ascii="Cambria Math" w:eastAsiaTheme="minorEastAsia" w:hAnsi="Cambria Math" w:cs="Times New Roman"/>
                      <w:color w:val="000000" w:themeColor="text1"/>
                    </w:rPr>
                  </w:rPrChange>
                </w:rPr>
                <m:t>i</m:t>
              </w:del>
            </m:r>
          </m:sub>
        </m:sSub>
        <m:r>
          <w:del w:id="7001" w:author="Mohammad Nayeem Hasan" w:date="2024-07-18T15:20:00Z" w16du:dateUtc="2024-07-18T09:20:00Z">
            <w:rPr>
              <w:rFonts w:ascii="Cambria Math" w:eastAsiaTheme="minorEastAsia" w:hAnsi="Cambria Math" w:cs="Times New Roman"/>
              <w:color w:val="000000" w:themeColor="text1"/>
              <w:sz w:val="24"/>
              <w:szCs w:val="24"/>
              <w:rPrChange w:id="7002" w:author="Mohammad Nayeem Hasan" w:date="2024-07-18T16:12:00Z" w16du:dateUtc="2024-07-18T10:12:00Z">
                <w:rPr>
                  <w:rFonts w:ascii="Cambria Math" w:eastAsiaTheme="minorEastAsia" w:hAnsi="Cambria Math" w:cs="Times New Roman"/>
                  <w:color w:val="000000" w:themeColor="text1"/>
                </w:rPr>
              </w:rPrChange>
            </w:rPr>
            <m:t xml:space="preserve"> </m:t>
          </w:del>
        </m:r>
      </m:oMath>
      <w:del w:id="7003"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7004" w:author="Mohammad Nayeem Hasan" w:date="2024-07-18T16:12:00Z" w16du:dateUtc="2024-07-18T10:12:00Z">
              <w:rPr>
                <w:rFonts w:ascii="Times New Roman" w:eastAsiaTheme="minorEastAsia" w:hAnsi="Times New Roman" w:cs="Times New Roman"/>
                <w:color w:val="000000" w:themeColor="text1"/>
              </w:rPr>
            </w:rPrChange>
          </w:rPr>
          <w:delText xml:space="preserve">is </w:delText>
        </w:r>
      </w:del>
      <m:oMath>
        <m:r>
          <w:del w:id="7005" w:author="Mohammad Nayeem Hasan" w:date="2024-07-18T15:20:00Z" w16du:dateUtc="2024-07-18T09:20:00Z">
            <w:rPr>
              <w:rFonts w:ascii="Cambria Math" w:hAnsi="Cambria Math" w:cs="Times New Roman"/>
              <w:color w:val="000000" w:themeColor="text1"/>
              <w:sz w:val="24"/>
              <w:szCs w:val="24"/>
              <w:rPrChange w:id="7006" w:author="Mohammad Nayeem Hasan" w:date="2024-07-18T16:12:00Z" w16du:dateUtc="2024-07-18T10:12:00Z">
                <w:rPr>
                  <w:rFonts w:ascii="Cambria Math" w:hAnsi="Cambria Math"/>
                  <w:color w:val="000000" w:themeColor="text1"/>
                </w:rPr>
              </w:rPrChange>
            </w:rPr>
            <m:t>G</m:t>
          </w:del>
        </m:r>
        <m:sSub>
          <m:sSubPr>
            <m:ctrlPr>
              <w:del w:id="7007" w:author="Mohammad Nayeem Hasan" w:date="2024-07-18T15:20:00Z" w16du:dateUtc="2024-07-18T09:20:00Z">
                <w:rPr>
                  <w:rFonts w:ascii="Cambria Math" w:hAnsi="Cambria Math" w:cs="Times New Roman"/>
                  <w:i/>
                  <w:color w:val="000000" w:themeColor="text1"/>
                  <w:sz w:val="24"/>
                  <w:szCs w:val="24"/>
                </w:rPr>
              </w:del>
            </m:ctrlPr>
          </m:sSubPr>
          <m:e>
            <m:r>
              <w:del w:id="7008" w:author="Mohammad Nayeem Hasan" w:date="2024-07-18T15:20:00Z" w16du:dateUtc="2024-07-18T09:20:00Z">
                <w:rPr>
                  <w:rFonts w:ascii="Cambria Math" w:hAnsi="Cambria Math" w:cs="Times New Roman"/>
                  <w:color w:val="000000" w:themeColor="text1"/>
                  <w:sz w:val="24"/>
                  <w:szCs w:val="24"/>
                  <w:rPrChange w:id="7009" w:author="Mohammad Nayeem Hasan" w:date="2024-07-18T16:12:00Z" w16du:dateUtc="2024-07-18T10:12:00Z">
                    <w:rPr>
                      <w:rFonts w:ascii="Cambria Math" w:hAnsi="Cambria Math"/>
                      <w:color w:val="000000" w:themeColor="text1"/>
                    </w:rPr>
                  </w:rPrChange>
                </w:rPr>
                <m:t>C</m:t>
              </w:del>
            </m:r>
          </m:e>
          <m:sub>
            <m:r>
              <w:del w:id="7010" w:author="Mohammad Nayeem Hasan" w:date="2024-07-18T15:20:00Z" w16du:dateUtc="2024-07-18T09:20:00Z">
                <w:rPr>
                  <w:rFonts w:ascii="Cambria Math" w:hAnsi="Cambria Math" w:cs="Times New Roman"/>
                  <w:color w:val="000000" w:themeColor="text1"/>
                  <w:sz w:val="24"/>
                  <w:szCs w:val="24"/>
                  <w:rPrChange w:id="7011" w:author="Mohammad Nayeem Hasan" w:date="2024-07-18T16:12:00Z" w16du:dateUtc="2024-07-18T10:12:00Z">
                    <w:rPr>
                      <w:rFonts w:ascii="Cambria Math" w:hAnsi="Cambria Math"/>
                      <w:color w:val="000000" w:themeColor="text1"/>
                    </w:rPr>
                  </w:rPrChange>
                </w:rPr>
                <m:t>ϵ</m:t>
              </w:del>
            </m:r>
          </m:sub>
        </m:sSub>
      </m:oMath>
      <w:del w:id="7012"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7013" w:author="Mohammad Nayeem Hasan" w:date="2024-07-18T16:12:00Z" w16du:dateUtc="2024-07-18T10:12:00Z">
              <w:rPr>
                <w:rFonts w:ascii="Times New Roman" w:eastAsiaTheme="minorEastAsia" w:hAnsi="Times New Roman" w:cs="Times New Roman"/>
                <w:color w:val="000000" w:themeColor="text1"/>
              </w:rPr>
            </w:rPrChange>
          </w:rPr>
          <w:delText xml:space="preserve">. </w:delText>
        </w:r>
        <w:bookmarkEnd w:id="6371"/>
      </w:del>
    </w:p>
    <w:p w14:paraId="7B66F69F" w14:textId="2F68D4BC" w:rsidR="00901D6F" w:rsidRPr="00DF6BDB" w:rsidDel="00D73460" w:rsidRDefault="00901D6F">
      <w:pPr>
        <w:spacing w:line="240" w:lineRule="auto"/>
        <w:jc w:val="both"/>
        <w:rPr>
          <w:ins w:id="7014" w:author="Alam Shihab" w:date="2024-05-23T13:23:00Z" w16du:dateUtc="2024-05-23T07:23:00Z"/>
          <w:del w:id="7015" w:author="Mohammad Nayeem Hasan" w:date="2024-07-18T15:20:00Z" w16du:dateUtc="2024-07-18T09:20:00Z"/>
          <w:rFonts w:ascii="Times New Roman" w:hAnsi="Times New Roman" w:cs="Times New Roman"/>
          <w:iCs/>
          <w:color w:val="1F3864" w:themeColor="accent1" w:themeShade="80"/>
          <w:sz w:val="24"/>
          <w:szCs w:val="24"/>
          <w:rPrChange w:id="7016" w:author="Mohammad Nayeem Hasan" w:date="2024-07-18T16:12:00Z" w16du:dateUtc="2024-07-18T10:12:00Z">
            <w:rPr>
              <w:ins w:id="7017" w:author="Alam Shihab" w:date="2024-05-23T13:23:00Z" w16du:dateUtc="2024-05-23T07:23:00Z"/>
              <w:del w:id="7018" w:author="Mohammad Nayeem Hasan" w:date="2024-07-18T15:20:00Z" w16du:dateUtc="2024-07-18T09:20:00Z"/>
              <w:rFonts w:ascii="Times New Roman" w:hAnsi="Times New Roman" w:cs="Times New Roman"/>
              <w:iCs/>
              <w:color w:val="1F3864" w:themeColor="accent1" w:themeShade="80"/>
            </w:rPr>
          </w:rPrChange>
        </w:rPr>
        <w:pPrChange w:id="7019" w:author="Mohammad Nayeem Hasan" w:date="2024-07-18T16:13:00Z" w16du:dateUtc="2024-07-18T10:13:00Z">
          <w:pPr>
            <w:jc w:val="both"/>
          </w:pPr>
        </w:pPrChange>
      </w:pPr>
      <w:ins w:id="7020" w:author="Alam Shihab" w:date="2024-05-23T13:23:00Z" w16du:dateUtc="2024-05-23T07:23:00Z">
        <w:del w:id="7021" w:author="Mohammad Nayeem Hasan" w:date="2024-07-18T15:20:00Z" w16du:dateUtc="2024-07-18T09:20:00Z">
          <w:r w:rsidRPr="00DF6BDB" w:rsidDel="00D73460">
            <w:rPr>
              <w:rFonts w:ascii="Times New Roman" w:hAnsi="Times New Roman" w:cs="Times New Roman"/>
              <w:iCs/>
              <w:color w:val="1F3864" w:themeColor="accent1" w:themeShade="80"/>
              <w:sz w:val="24"/>
              <w:szCs w:val="24"/>
              <w:rPrChange w:id="7022" w:author="Mohammad Nayeem Hasan" w:date="2024-07-18T16:12:00Z" w16du:dateUtc="2024-07-18T10:12:00Z">
                <w:rPr>
                  <w:rFonts w:ascii="Times New Roman" w:hAnsi="Times New Roman" w:cs="Times New Roman"/>
                  <w:iCs/>
                  <w:color w:val="1F3864" w:themeColor="accent1" w:themeShade="80"/>
                </w:rPr>
              </w:rPrChange>
            </w:rPr>
            <w:delText>The first part of the equation evaluates the contribution of factors related to income to health inequality, whereas the second part quantifies the contribution of factors unrelated to income. The population's total measure of health inequality is obtained by adding these two elements.</w:delText>
          </w:r>
        </w:del>
      </w:ins>
    </w:p>
    <w:p w14:paraId="49F0020D" w14:textId="63B5ECFD" w:rsidR="00030EDE" w:rsidRPr="00DF6BDB" w:rsidDel="00D73460" w:rsidRDefault="00030EDE">
      <w:pPr>
        <w:pStyle w:val="ListParagraph"/>
        <w:spacing w:line="240" w:lineRule="auto"/>
        <w:jc w:val="both"/>
        <w:rPr>
          <w:del w:id="7023" w:author="Mohammad Nayeem Hasan" w:date="2024-07-18T15:20:00Z" w16du:dateUtc="2024-07-18T09:20:00Z"/>
          <w:rFonts w:ascii="Times New Roman" w:hAnsi="Times New Roman" w:cs="Times New Roman"/>
          <w:sz w:val="24"/>
          <w:szCs w:val="24"/>
        </w:rPr>
      </w:pPr>
    </w:p>
    <w:p w14:paraId="453D0453" w14:textId="335C71E3" w:rsidR="00187B0F" w:rsidRPr="00DF6BDB" w:rsidDel="00D73460" w:rsidRDefault="00187B0F">
      <w:pPr>
        <w:pStyle w:val="ListParagraph"/>
        <w:numPr>
          <w:ilvl w:val="0"/>
          <w:numId w:val="1"/>
        </w:numPr>
        <w:spacing w:line="240" w:lineRule="auto"/>
        <w:rPr>
          <w:del w:id="7024" w:author="Mohammad Nayeem Hasan" w:date="2024-07-18T15:20:00Z" w16du:dateUtc="2024-07-18T09:20:00Z"/>
          <w:rFonts w:ascii="Times New Roman" w:hAnsi="Times New Roman" w:cs="Times New Roman"/>
          <w:bCs/>
          <w:sz w:val="24"/>
          <w:szCs w:val="24"/>
        </w:rPr>
      </w:pPr>
      <w:del w:id="7025" w:author="Mohammad Nayeem Hasan" w:date="2024-07-18T15:20:00Z" w16du:dateUtc="2024-07-18T09:20:00Z">
        <w:r w:rsidRPr="00DF6BDB" w:rsidDel="00D73460">
          <w:rPr>
            <w:rFonts w:ascii="Times New Roman" w:hAnsi="Times New Roman" w:cs="Times New Roman"/>
            <w:bCs/>
            <w:sz w:val="24"/>
            <w:szCs w:val="24"/>
          </w:rPr>
          <w:delText>Results</w:delText>
        </w:r>
      </w:del>
    </w:p>
    <w:p w14:paraId="0E9FF095" w14:textId="6606BEF7" w:rsidR="001E3FCF" w:rsidRPr="00DF6BDB" w:rsidDel="00D73460" w:rsidRDefault="00187B0F">
      <w:pPr>
        <w:spacing w:line="240" w:lineRule="auto"/>
        <w:jc w:val="both"/>
        <w:rPr>
          <w:del w:id="7026" w:author="Mohammad Nayeem Hasan" w:date="2024-07-18T15:20:00Z" w16du:dateUtc="2024-07-18T09:20:00Z"/>
          <w:rFonts w:ascii="Times New Roman" w:hAnsi="Times New Roman" w:cs="Times New Roman"/>
          <w:sz w:val="24"/>
          <w:szCs w:val="24"/>
        </w:rPr>
      </w:pPr>
      <w:del w:id="7027" w:author="Mohammad Nayeem Hasan" w:date="2024-07-18T15:20:00Z" w16du:dateUtc="2024-07-18T09:20:00Z">
        <w:r w:rsidRPr="00DF6BDB" w:rsidDel="00D73460">
          <w:rPr>
            <w:rFonts w:ascii="Times New Roman" w:hAnsi="Times New Roman" w:cs="Times New Roman"/>
            <w:sz w:val="24"/>
            <w:szCs w:val="24"/>
          </w:rPr>
          <w:delText xml:space="preserve">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w:delText>
        </w:r>
        <w:r w:rsidR="00C720CC" w:rsidRPr="00DF6BDB" w:rsidDel="00D73460">
          <w:rPr>
            <w:rFonts w:ascii="Times New Roman" w:hAnsi="Times New Roman" w:cs="Times New Roman"/>
            <w:sz w:val="24"/>
            <w:szCs w:val="24"/>
          </w:rPr>
          <w:delText>The 2019 MICS found that 8.48% of children came from households with high levels of E. coli contamination in the drinking water, compared to 3.59% in the 2012 MICS.</w:delText>
        </w:r>
        <w:r w:rsidRPr="00DF6BDB" w:rsidDel="00D73460">
          <w:rPr>
            <w:rFonts w:ascii="Times New Roman" w:hAnsi="Times New Roman" w:cs="Times New Roman"/>
            <w:sz w:val="24"/>
            <w:szCs w:val="24"/>
          </w:rPr>
          <w:delText xml:space="preserve"> Also 7.85% and 2.67%, household were used water treatment in 2019 MICS and 2012 MICS, respectively.</w:delText>
        </w:r>
      </w:del>
    </w:p>
    <w:p w14:paraId="45ACCC0C" w14:textId="59709925" w:rsidR="00187B0F" w:rsidRPr="00DF6BDB" w:rsidDel="00D73460" w:rsidRDefault="001E3FCF">
      <w:pPr>
        <w:spacing w:line="240" w:lineRule="auto"/>
        <w:jc w:val="both"/>
        <w:rPr>
          <w:del w:id="7028" w:author="Mohammad Nayeem Hasan" w:date="2024-07-18T15:20:00Z" w16du:dateUtc="2024-07-18T09:20:00Z"/>
          <w:rFonts w:ascii="Times New Roman" w:hAnsi="Times New Roman" w:cs="Times New Roman"/>
          <w:sz w:val="24"/>
          <w:szCs w:val="24"/>
        </w:rPr>
      </w:pPr>
      <w:del w:id="7029" w:author="Mohammad Nayeem Hasan" w:date="2024-07-18T15:20:00Z" w16du:dateUtc="2024-07-18T09:20:00Z">
        <w:r w:rsidRPr="00DF6BDB" w:rsidDel="00D73460">
          <w:rPr>
            <w:rFonts w:ascii="Times New Roman" w:hAnsi="Times New Roman" w:cs="Times New Roman"/>
            <w:sz w:val="24"/>
            <w:szCs w:val="24"/>
          </w:rPr>
          <w:delText>Table 2 shown the logistic regression analysis between E. coli contamination levels in drinking water and childhood diarrhea in Bangladesh</w:delText>
        </w:r>
        <w:r w:rsidR="00187B0F" w:rsidRPr="00DF6BDB" w:rsidDel="00D73460">
          <w:rPr>
            <w:rFonts w:ascii="Times New Roman" w:hAnsi="Times New Roman" w:cs="Times New Roman"/>
            <w:sz w:val="24"/>
            <w:szCs w:val="24"/>
          </w:rPr>
          <w:delText xml:space="preserve"> by both crude and adjusted odds ratio. </w:delText>
        </w:r>
        <w:r w:rsidR="00F4110D" w:rsidRPr="00DF6BDB" w:rsidDel="00D73460">
          <w:rPr>
            <w:rFonts w:ascii="Times New Roman" w:hAnsi="Times New Roman" w:cs="Times New Roman"/>
            <w:sz w:val="24"/>
            <w:szCs w:val="24"/>
          </w:rPr>
          <w:delText xml:space="preserve">According to the crude odds ratio, diarrhea was linked to high-risk E. coli contamination group 2.09 (COR= 2.09; 95 percent CI: 1.17-3.72) </w:delText>
        </w:r>
        <w:r w:rsidR="00187B0F" w:rsidRPr="00DF6BDB" w:rsidDel="00D73460">
          <w:rPr>
            <w:rFonts w:ascii="Times New Roman" w:hAnsi="Times New Roman" w:cs="Times New Roman"/>
            <w:sz w:val="24"/>
            <w:szCs w:val="24"/>
          </w:rPr>
          <w:delText>times more often than low risk E. coli contamination group in household drinking water in the 2019 MICS report and 1.13 (COR= 1.13; 95% CI: 0.57–2.24) times more often than low risk group in the 2012 MICS report.</w:delText>
        </w:r>
        <w:r w:rsidR="0018371C" w:rsidRPr="00DF6BDB" w:rsidDel="00D73460">
          <w:rPr>
            <w:rFonts w:ascii="Times New Roman" w:hAnsi="Times New Roman" w:cs="Times New Roman"/>
            <w:sz w:val="24"/>
            <w:szCs w:val="24"/>
          </w:rPr>
          <w:delText xml:space="preserve"> </w:delText>
        </w:r>
        <w:r w:rsidR="00187B0F" w:rsidRPr="00DF6BDB" w:rsidDel="00D73460">
          <w:rPr>
            <w:rFonts w:ascii="Times New Roman" w:hAnsi="Times New Roman" w:cs="Times New Roman"/>
            <w:sz w:val="24"/>
            <w:szCs w:val="24"/>
          </w:rPr>
          <w:delText>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reports, the odds of diarrhea were higher in the moderate risk group of water contamination than the low-risk group.</w:delText>
        </w:r>
      </w:del>
    </w:p>
    <w:p w14:paraId="0BDE6371" w14:textId="7C0631E0" w:rsidR="00334181" w:rsidRPr="00DF6BDB" w:rsidDel="00D73460" w:rsidRDefault="00312264">
      <w:pPr>
        <w:spacing w:line="240" w:lineRule="auto"/>
        <w:jc w:val="both"/>
        <w:rPr>
          <w:del w:id="7030" w:author="Mohammad Nayeem Hasan" w:date="2024-07-18T15:20:00Z" w16du:dateUtc="2024-07-18T09:20:00Z"/>
          <w:rFonts w:ascii="Times New Roman" w:hAnsi="Times New Roman" w:cs="Times New Roman"/>
          <w:sz w:val="24"/>
          <w:szCs w:val="24"/>
        </w:rPr>
      </w:pPr>
      <w:del w:id="7031" w:author="Mohammad Nayeem Hasan" w:date="2024-07-18T15:20:00Z" w16du:dateUtc="2024-07-18T09:20:00Z">
        <w:r w:rsidRPr="00DF6BDB" w:rsidDel="00D73460">
          <w:rPr>
            <w:rFonts w:ascii="Times New Roman" w:hAnsi="Times New Roman" w:cs="Times New Roman"/>
            <w:sz w:val="24"/>
            <w:szCs w:val="24"/>
          </w:rPr>
          <w:delText>Briefly, according to crude and</w:delText>
        </w:r>
        <w:r w:rsidR="00251FA5" w:rsidRPr="00DF6BDB" w:rsidDel="00D73460">
          <w:rPr>
            <w:rFonts w:ascii="Times New Roman" w:hAnsi="Times New Roman" w:cs="Times New Roman"/>
            <w:sz w:val="24"/>
            <w:szCs w:val="24"/>
          </w:rPr>
          <w:delText xml:space="preserve"> adjusted models, </w:delText>
        </w:r>
        <w:r w:rsidRPr="00DF6BDB" w:rsidDel="00D73460">
          <w:rPr>
            <w:rFonts w:ascii="Times New Roman" w:hAnsi="Times New Roman" w:cs="Times New Roman"/>
            <w:sz w:val="24"/>
            <w:szCs w:val="24"/>
          </w:rPr>
          <w:delText xml:space="preserve">12-23 </w:delText>
        </w:r>
        <w:r w:rsidR="00251FA5" w:rsidRPr="00DF6BDB" w:rsidDel="00D73460">
          <w:rPr>
            <w:rFonts w:ascii="Times New Roman" w:hAnsi="Times New Roman" w:cs="Times New Roman"/>
            <w:sz w:val="24"/>
            <w:szCs w:val="24"/>
          </w:rPr>
          <w:delText>years’ children</w:delText>
        </w:r>
        <w:r w:rsidRPr="00DF6BDB" w:rsidDel="00D73460">
          <w:rPr>
            <w:rFonts w:ascii="Times New Roman" w:hAnsi="Times New Roman" w:cs="Times New Roman"/>
            <w:sz w:val="24"/>
            <w:szCs w:val="24"/>
          </w:rPr>
          <w:delText xml:space="preserve"> were 1.41 (95% CI: 0.83-2.39) and 1.29 (95% CI: 0.75-2.23) times more likely to suffer diarrhea in 2019 than they were in 2012 [1.09 (95% CI: 0.60-2.00) and 1.02 (95% CI: 0.56-1.86)]. The crude MICS 2019 model indicates that diarrhea in female children is 1.02 (95% CI: 0.71 - 1.45), which is higher than the crude MICS 2012 model's estimate of 1.27 (95% CI: 0.76 - 2.12). 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facility access had a 2.04 (95% CI: 0.61-6.80) times higher risk of developing diarrhea in 2012 MICS adjusted model. </w:delText>
        </w:r>
        <w:r w:rsidR="00334181" w:rsidRPr="00DF6BDB" w:rsidDel="00D73460">
          <w:rPr>
            <w:rFonts w:ascii="Times New Roman" w:hAnsi="Times New Roman" w:cs="Times New Roman"/>
            <w:sz w:val="24"/>
            <w:szCs w:val="24"/>
          </w:rPr>
          <w:delText>According to the 2019 MICS adjusted model, families with children who use water from covered containers have a 1.09 (95% CI: 0.52–2.33) times higher risk of developing diarrhea than families who use water directly from the source, which is down from 1.38 (95% CI: 0.41–4.64) in the 2012 MICS.</w:delText>
        </w:r>
      </w:del>
    </w:p>
    <w:p w14:paraId="1F2803A2" w14:textId="56B833FF" w:rsidR="004C79E5" w:rsidRPr="00DF6BDB" w:rsidDel="00D73460" w:rsidRDefault="0074300B">
      <w:pPr>
        <w:spacing w:line="240" w:lineRule="auto"/>
        <w:jc w:val="both"/>
        <w:rPr>
          <w:del w:id="7032" w:author="Mohammad Nayeem Hasan" w:date="2024-07-18T15:20:00Z" w16du:dateUtc="2024-07-18T09:20:00Z"/>
          <w:rFonts w:ascii="Times New Roman" w:hAnsi="Times New Roman" w:cs="Times New Roman"/>
          <w:sz w:val="24"/>
          <w:szCs w:val="24"/>
        </w:rPr>
      </w:pPr>
      <w:del w:id="7033" w:author="Mohammad Nayeem Hasan" w:date="2024-07-18T15:20:00Z" w16du:dateUtc="2024-07-18T09:20:00Z">
        <w:r w:rsidRPr="00DF6BDB" w:rsidDel="00D73460">
          <w:rPr>
            <w:rFonts w:ascii="Times New Roman" w:hAnsi="Times New Roman" w:cs="Times New Roman"/>
            <w:sz w:val="24"/>
            <w:szCs w:val="24"/>
          </w:rPr>
          <w:delText xml:space="preserve">In PS-weighted samples, Figure 1 shows the standardized mean difference between E. coli concentrations in household drinking water with all other covariates. </w:delText>
        </w:r>
        <w:r w:rsidR="003B2762" w:rsidRPr="00DF6BDB" w:rsidDel="00D73460">
          <w:rPr>
            <w:rFonts w:ascii="Times New Roman" w:hAnsi="Times New Roman" w:cs="Times New Roman"/>
            <w:sz w:val="24"/>
            <w:szCs w:val="24"/>
          </w:rPr>
          <w:delText xml:space="preserve">The covariates were unbalanced prior to weighing, but after weighting, we saw a reasonable balance </w:delText>
        </w:r>
        <w:r w:rsidR="00401B31" w:rsidRPr="00DF6BDB" w:rsidDel="00D73460">
          <w:rPr>
            <w:rFonts w:ascii="Times New Roman" w:hAnsi="Times New Roman" w:cs="Times New Roman"/>
            <w:sz w:val="24"/>
            <w:szCs w:val="24"/>
          </w:rPr>
          <w:delText>as standardized</w:delText>
        </w:r>
        <w:r w:rsidR="003B2762" w:rsidRPr="00DF6BDB" w:rsidDel="00D73460">
          <w:rPr>
            <w:rFonts w:ascii="Times New Roman" w:hAnsi="Times New Roman" w:cs="Times New Roman"/>
            <w:sz w:val="24"/>
            <w:szCs w:val="24"/>
          </w:rPr>
          <w:delText xml:space="preserve"> mean difference less than 0.1.</w:delText>
        </w:r>
        <w:r w:rsidR="00187B0F" w:rsidRPr="00DF6BDB" w:rsidDel="00D73460">
          <w:rPr>
            <w:rFonts w:ascii="Times New Roman" w:hAnsi="Times New Roman" w:cs="Times New Roman"/>
            <w:sz w:val="24"/>
            <w:szCs w:val="24"/>
          </w:rPr>
          <w:delText xml:space="preserve"> </w:delText>
        </w:r>
        <w:r w:rsidR="004C79E5" w:rsidRPr="00DF6BDB" w:rsidDel="00D73460">
          <w:rPr>
            <w:rFonts w:ascii="Times New Roman" w:hAnsi="Times New Roman" w:cs="Times New Roman"/>
            <w:sz w:val="24"/>
            <w:szCs w:val="24"/>
          </w:rPr>
          <w:delText>Table 3 shown the findings of a sensitivity analysis using the PS weighting method in relation to the association between E. coli contamination in household drinking water and diarrhea.</w:delText>
        </w:r>
      </w:del>
    </w:p>
    <w:p w14:paraId="67CF44A2" w14:textId="44B69FC4" w:rsidR="00E37857" w:rsidRPr="00DF6BDB" w:rsidDel="00D73460" w:rsidRDefault="00187B0F">
      <w:pPr>
        <w:spacing w:line="240" w:lineRule="auto"/>
        <w:jc w:val="both"/>
        <w:rPr>
          <w:del w:id="7034" w:author="Mohammad Nayeem Hasan" w:date="2024-07-18T15:20:00Z" w16du:dateUtc="2024-07-18T09:20:00Z"/>
          <w:rFonts w:ascii="Times New Roman" w:hAnsi="Times New Roman" w:cs="Times New Roman"/>
          <w:sz w:val="24"/>
          <w:szCs w:val="24"/>
        </w:rPr>
      </w:pPr>
      <w:del w:id="7035" w:author="Mohammad Nayeem Hasan" w:date="2024-07-18T15:20:00Z" w16du:dateUtc="2024-07-18T09:20:00Z">
        <w:r w:rsidRPr="00DF6BDB" w:rsidDel="00D73460">
          <w:rPr>
            <w:rFonts w:ascii="Times New Roman" w:hAnsi="Times New Roman" w:cs="Times New Roman"/>
            <w:sz w:val="24"/>
            <w:szCs w:val="24"/>
          </w:rPr>
          <w:delTex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delText>
        </w:r>
      </w:del>
    </w:p>
    <w:p w14:paraId="2ADA84B8" w14:textId="0BB832E1" w:rsidR="00823AAB" w:rsidRPr="00DF6BDB" w:rsidDel="00D73460" w:rsidRDefault="00823AAB">
      <w:pPr>
        <w:spacing w:line="240" w:lineRule="auto"/>
        <w:jc w:val="both"/>
        <w:rPr>
          <w:ins w:id="7036" w:author="Alam Shihab" w:date="2024-05-23T13:32:00Z" w16du:dateUtc="2024-05-23T07:32:00Z"/>
          <w:del w:id="7037" w:author="Mohammad Nayeem Hasan" w:date="2024-07-18T15:20:00Z" w16du:dateUtc="2024-07-18T09:20:00Z"/>
          <w:rStyle w:val="css-0"/>
          <w:rFonts w:ascii="Times New Roman" w:hAnsi="Times New Roman" w:cs="Times New Roman"/>
          <w:color w:val="252525"/>
          <w:sz w:val="24"/>
          <w:szCs w:val="24"/>
          <w:shd w:val="clear" w:color="auto" w:fill="FFFFFF"/>
          <w:rPrChange w:id="7038" w:author="Mohammad Nayeem Hasan" w:date="2024-07-18T16:12:00Z" w16du:dateUtc="2024-07-18T10:12:00Z">
            <w:rPr>
              <w:ins w:id="7039" w:author="Alam Shihab" w:date="2024-05-23T13:32:00Z" w16du:dateUtc="2024-05-23T07:32:00Z"/>
              <w:del w:id="7040" w:author="Mohammad Nayeem Hasan" w:date="2024-07-18T15:20:00Z" w16du:dateUtc="2024-07-18T09:20:00Z"/>
              <w:rStyle w:val="css-0"/>
              <w:rFonts w:ascii="Open Sans" w:hAnsi="Open Sans" w:cs="Open Sans"/>
              <w:color w:val="252525"/>
              <w:shd w:val="clear" w:color="auto" w:fill="FFFFFF"/>
            </w:rPr>
          </w:rPrChange>
        </w:rPr>
      </w:pPr>
      <w:bookmarkStart w:id="7041" w:name="_Hlk143964746"/>
      <w:ins w:id="7042" w:author="Alam Shihab" w:date="2024-05-23T13:32:00Z" w16du:dateUtc="2024-05-23T07:32:00Z">
        <w:del w:id="7043"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7044" w:author="Mohammad Nayeem Hasan" w:date="2024-07-18T16:12:00Z" w16du:dateUtc="2024-07-18T10:12:00Z">
                <w:rPr>
                  <w:rStyle w:val="css-0"/>
                  <w:rFonts w:ascii="Open Sans" w:hAnsi="Open Sans" w:cs="Open Sans"/>
                  <w:color w:val="252525"/>
                  <w:shd w:val="clear" w:color="auto" w:fill="FFFFFF"/>
                </w:rPr>
              </w:rPrChange>
            </w:rPr>
            <w:delText xml:space="preserve">The estimates of decomposition for </w:delText>
          </w:r>
        </w:del>
      </w:ins>
      <w:ins w:id="7045" w:author="Alam Shihab" w:date="2024-05-23T13:33:00Z" w16du:dateUtc="2024-05-23T07:33:00Z">
        <w:del w:id="7046"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7047" w:author="Mohammad Nayeem Hasan" w:date="2024-07-18T16:12:00Z" w16du:dateUtc="2024-07-18T10:12:00Z">
                <w:rPr>
                  <w:rStyle w:val="css-0"/>
                  <w:rFonts w:ascii="Open Sans" w:hAnsi="Open Sans" w:cs="Open Sans"/>
                  <w:color w:val="252525"/>
                  <w:shd w:val="clear" w:color="auto" w:fill="FFFFFF"/>
                </w:rPr>
              </w:rPrChange>
            </w:rPr>
            <w:delText>diarrhea</w:delText>
          </w:r>
        </w:del>
      </w:ins>
      <w:ins w:id="7048" w:author="Alam Shihab" w:date="2024-05-23T13:32:00Z" w16du:dateUtc="2024-05-23T07:32:00Z">
        <w:del w:id="7049"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7050" w:author="Mohammad Nayeem Hasan" w:date="2024-07-18T16:12:00Z" w16du:dateUtc="2024-07-18T10:12:00Z">
                <w:rPr>
                  <w:rStyle w:val="css-0"/>
                  <w:rFonts w:ascii="Open Sans" w:hAnsi="Open Sans" w:cs="Open Sans"/>
                  <w:color w:val="252525"/>
                  <w:shd w:val="clear" w:color="auto" w:fill="FFFFFF"/>
                </w:rPr>
              </w:rPrChange>
            </w:rPr>
            <w:delText xml:space="preserve"> in children under five are shown in Table 4. Ten1.51% of the disparities in diarrhea and socioeconomic status can be attributed to the type of source water. 35.28% of these disparities can be explained by the mother's educational attainment, 27.16% by shared restrooms, and 26.44% by source water quality.</w:delText>
          </w:r>
        </w:del>
      </w:ins>
    </w:p>
    <w:p w14:paraId="5F9B0B75" w14:textId="5D62F064" w:rsidR="00823AAB" w:rsidRPr="00DF6BDB" w:rsidDel="00D73460" w:rsidRDefault="00823AAB">
      <w:pPr>
        <w:spacing w:line="240" w:lineRule="auto"/>
        <w:jc w:val="both"/>
        <w:rPr>
          <w:ins w:id="7051" w:author="Alam Shihab" w:date="2024-05-23T13:30:00Z" w16du:dateUtc="2024-05-23T07:30:00Z"/>
          <w:del w:id="7052" w:author="Mohammad Nayeem Hasan" w:date="2024-07-18T15:20:00Z" w16du:dateUtc="2024-07-18T09:20:00Z"/>
          <w:rStyle w:val="css-0"/>
          <w:rFonts w:ascii="Times New Roman" w:hAnsi="Times New Roman" w:cs="Times New Roman"/>
          <w:color w:val="252525"/>
          <w:sz w:val="24"/>
          <w:szCs w:val="24"/>
          <w:shd w:val="clear" w:color="auto" w:fill="FFFFFF"/>
          <w:rPrChange w:id="7053" w:author="Mohammad Nayeem Hasan" w:date="2024-07-18T16:12:00Z" w16du:dateUtc="2024-07-18T10:12:00Z">
            <w:rPr>
              <w:ins w:id="7054" w:author="Alam Shihab" w:date="2024-05-23T13:30:00Z" w16du:dateUtc="2024-05-23T07:30:00Z"/>
              <w:del w:id="7055" w:author="Mohammad Nayeem Hasan" w:date="2024-07-18T15:20:00Z" w16du:dateUtc="2024-07-18T09:20:00Z"/>
              <w:rStyle w:val="css-0"/>
              <w:rFonts w:ascii="Open Sans" w:hAnsi="Open Sans" w:cs="Open Sans"/>
              <w:color w:val="252525"/>
              <w:shd w:val="clear" w:color="auto" w:fill="FFFFFF"/>
            </w:rPr>
          </w:rPrChange>
        </w:rPr>
      </w:pPr>
      <w:ins w:id="7056" w:author="Alam Shihab" w:date="2024-05-23T13:32:00Z" w16du:dateUtc="2024-05-23T07:32:00Z">
        <w:del w:id="7057"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7058" w:author="Mohammad Nayeem Hasan" w:date="2024-07-18T16:12:00Z" w16du:dateUtc="2024-07-18T10:12:00Z">
                <w:rPr>
                  <w:rStyle w:val="css-0"/>
                  <w:rFonts w:ascii="Open Sans" w:hAnsi="Open Sans" w:cs="Open Sans"/>
                  <w:color w:val="252525"/>
                  <w:shd w:val="clear" w:color="auto" w:fill="FFFFFF"/>
                </w:rPr>
              </w:rPrChange>
            </w:rPr>
            <w:delText>The elasticities are -0.140, 0.353, 0.280, 0.083, and -0.318 for the variables source water type, mother's level of education, shared toilets facility, and wealth index, respectively. With contributions of 0.0055, 0.0442, 0.0025, -0.0003, and -0.1322, respectively, the concentration indices (CI) for these variables are 0.005, 0.125, 0.009, -0.004, and 0.416.</w:delText>
          </w:r>
        </w:del>
      </w:ins>
    </w:p>
    <w:p w14:paraId="70FA9F79" w14:textId="7990C639" w:rsidR="00775F50" w:rsidRPr="00DF6BDB" w:rsidDel="00D73460" w:rsidRDefault="005D5B1A">
      <w:pPr>
        <w:spacing w:line="240" w:lineRule="auto"/>
        <w:jc w:val="both"/>
        <w:rPr>
          <w:del w:id="7059" w:author="Mohammad Nayeem Hasan" w:date="2024-07-18T15:20:00Z" w16du:dateUtc="2024-07-18T09:20:00Z"/>
          <w:rFonts w:ascii="Times New Roman" w:hAnsi="Times New Roman" w:cs="Times New Roman"/>
          <w:sz w:val="24"/>
          <w:szCs w:val="24"/>
        </w:rPr>
      </w:pPr>
      <w:del w:id="7060" w:author="Mohammad Nayeem Hasan" w:date="2024-07-18T15:20:00Z" w16du:dateUtc="2024-07-18T09:20:00Z">
        <w:r w:rsidRPr="00DF6BDB" w:rsidDel="00D73460">
          <w:rPr>
            <w:rFonts w:ascii="Times New Roman" w:hAnsi="Times New Roman" w:cs="Times New Roman"/>
            <w:b/>
            <w:bCs/>
            <w:sz w:val="24"/>
            <w:szCs w:val="24"/>
          </w:rPr>
          <w:delText>Table 4</w:delText>
        </w:r>
        <w:r w:rsidR="00A617B7" w:rsidRPr="00DF6BDB" w:rsidDel="00D73460">
          <w:rPr>
            <w:rFonts w:ascii="Times New Roman" w:hAnsi="Times New Roman" w:cs="Times New Roman"/>
            <w:sz w:val="24"/>
            <w:szCs w:val="24"/>
          </w:rPr>
          <w:delText xml:space="preserve"> illustrates the estimates of decomposition for diarrhea among children less than five years of age. </w:delText>
        </w:r>
        <w:r w:rsidR="005377AD" w:rsidRPr="00DF6BDB" w:rsidDel="00D73460">
          <w:rPr>
            <w:rFonts w:ascii="Times New Roman" w:hAnsi="Times New Roman" w:cs="Times New Roman"/>
            <w:sz w:val="24"/>
            <w:szCs w:val="24"/>
          </w:rPr>
          <w:delText>101.51</w:delText>
        </w:r>
        <w:r w:rsidR="009D2C4D" w:rsidRPr="00DF6BDB" w:rsidDel="00D73460">
          <w:rPr>
            <w:rFonts w:ascii="Times New Roman" w:hAnsi="Times New Roman" w:cs="Times New Roman"/>
            <w:sz w:val="24"/>
            <w:szCs w:val="24"/>
          </w:rPr>
          <w:delText xml:space="preserve">% of socioeconomic and diarrhea-related inequalities can be explained by the source water types. </w:delText>
        </w:r>
        <w:r w:rsidR="0078034B" w:rsidRPr="00DF6BDB" w:rsidDel="00D73460">
          <w:rPr>
            <w:rFonts w:ascii="Times New Roman" w:hAnsi="Times New Roman" w:cs="Times New Roman"/>
            <w:sz w:val="24"/>
            <w:szCs w:val="24"/>
          </w:rPr>
          <w:delText>Furthermore, 3</w:delText>
        </w:r>
        <w:r w:rsidR="005377AD" w:rsidRPr="00DF6BDB" w:rsidDel="00D73460">
          <w:rPr>
            <w:rFonts w:ascii="Times New Roman" w:hAnsi="Times New Roman" w:cs="Times New Roman"/>
            <w:sz w:val="24"/>
            <w:szCs w:val="24"/>
          </w:rPr>
          <w:delText>5.28</w:delText>
        </w:r>
        <w:r w:rsidR="0078034B" w:rsidRPr="00DF6BDB" w:rsidDel="00D73460">
          <w:rPr>
            <w:rFonts w:ascii="Times New Roman" w:hAnsi="Times New Roman" w:cs="Times New Roman"/>
            <w:sz w:val="24"/>
            <w:szCs w:val="24"/>
          </w:rPr>
          <w:delText>% of diarrhea-related inequalities was explained by Mother’s education level</w:delText>
        </w:r>
        <w:r w:rsidR="00DA7222" w:rsidRPr="00DF6BDB" w:rsidDel="00D73460">
          <w:rPr>
            <w:rFonts w:ascii="Times New Roman" w:hAnsi="Times New Roman" w:cs="Times New Roman"/>
            <w:sz w:val="24"/>
            <w:szCs w:val="24"/>
          </w:rPr>
          <w:delText>. Additionally, almost 2</w:delText>
        </w:r>
        <w:r w:rsidR="005377AD" w:rsidRPr="00DF6BDB" w:rsidDel="00D73460">
          <w:rPr>
            <w:rFonts w:ascii="Times New Roman" w:hAnsi="Times New Roman" w:cs="Times New Roman"/>
            <w:sz w:val="24"/>
            <w:szCs w:val="24"/>
          </w:rPr>
          <w:delText>7.96</w:delText>
        </w:r>
        <w:r w:rsidR="00DA7222" w:rsidRPr="00DF6BDB" w:rsidDel="00D73460">
          <w:rPr>
            <w:rFonts w:ascii="Times New Roman" w:hAnsi="Times New Roman" w:cs="Times New Roman"/>
            <w:sz w:val="24"/>
            <w:szCs w:val="24"/>
          </w:rPr>
          <w:delText xml:space="preserve">% of inequalities associated with diarrhea </w:delText>
        </w:r>
        <w:r w:rsidR="00632FCD" w:rsidRPr="00DF6BDB" w:rsidDel="00D73460">
          <w:rPr>
            <w:rFonts w:ascii="Times New Roman" w:hAnsi="Times New Roman" w:cs="Times New Roman"/>
            <w:sz w:val="24"/>
            <w:szCs w:val="24"/>
          </w:rPr>
          <w:delText>were</w:delText>
        </w:r>
        <w:r w:rsidR="00DA7222" w:rsidRPr="00DF6BDB" w:rsidDel="00D73460">
          <w:rPr>
            <w:rFonts w:ascii="Times New Roman" w:hAnsi="Times New Roman" w:cs="Times New Roman"/>
            <w:sz w:val="24"/>
            <w:szCs w:val="24"/>
          </w:rPr>
          <w:delText xml:space="preserve"> explained by the variable Toilet facility share.</w:delText>
        </w:r>
        <w:r w:rsidR="00C70D6D" w:rsidRPr="00DF6BDB" w:rsidDel="00D73460">
          <w:rPr>
            <w:rFonts w:ascii="Times New Roman" w:hAnsi="Times New Roman" w:cs="Times New Roman"/>
            <w:sz w:val="24"/>
            <w:szCs w:val="24"/>
          </w:rPr>
          <w:delText xml:space="preserve"> </w:delText>
        </w:r>
        <w:r w:rsidR="002133A9" w:rsidRPr="00DF6BDB" w:rsidDel="00D73460">
          <w:rPr>
            <w:rFonts w:ascii="Times New Roman" w:hAnsi="Times New Roman" w:cs="Times New Roman"/>
            <w:sz w:val="24"/>
            <w:szCs w:val="24"/>
          </w:rPr>
          <w:delText>2</w:delText>
        </w:r>
        <w:r w:rsidR="005377AD" w:rsidRPr="00DF6BDB" w:rsidDel="00D73460">
          <w:rPr>
            <w:rFonts w:ascii="Times New Roman" w:hAnsi="Times New Roman" w:cs="Times New Roman"/>
            <w:sz w:val="24"/>
            <w:szCs w:val="24"/>
          </w:rPr>
          <w:delText>6.44</w:delText>
        </w:r>
        <w:r w:rsidR="002133A9" w:rsidRPr="00DF6BDB" w:rsidDel="00D73460">
          <w:rPr>
            <w:rFonts w:ascii="Times New Roman" w:hAnsi="Times New Roman" w:cs="Times New Roman"/>
            <w:sz w:val="24"/>
            <w:szCs w:val="24"/>
          </w:rPr>
          <w:delText xml:space="preserve">% of diarrhea-related inequalities was explained by the variable source water quality.  </w:delText>
        </w:r>
        <w:r w:rsidR="001333D4" w:rsidRPr="00DF6BDB" w:rsidDel="00D73460">
          <w:rPr>
            <w:rFonts w:ascii="Times New Roman" w:hAnsi="Times New Roman" w:cs="Times New Roman"/>
            <w:sz w:val="24"/>
            <w:szCs w:val="24"/>
          </w:rPr>
          <w:delText xml:space="preserve">For Source water type, Mother’s Education Level, Toilet Facility Shared, Source water and the wealth index the </w:delText>
        </w:r>
        <w:r w:rsidR="00775F50" w:rsidRPr="00DF6BDB" w:rsidDel="00D73460">
          <w:rPr>
            <w:rFonts w:ascii="Times New Roman" w:hAnsi="Times New Roman" w:cs="Times New Roman"/>
            <w:sz w:val="24"/>
            <w:szCs w:val="24"/>
          </w:rPr>
          <w:delText>elasticity</w:delText>
        </w:r>
        <w:r w:rsidR="00B20ECD" w:rsidRPr="00DF6BDB" w:rsidDel="00D73460">
          <w:rPr>
            <w:rFonts w:ascii="Times New Roman" w:hAnsi="Times New Roman" w:cs="Times New Roman"/>
            <w:sz w:val="24"/>
            <w:szCs w:val="24"/>
          </w:rPr>
          <w:delText xml:space="preserve"> is </w:delText>
        </w:r>
        <w:r w:rsidR="005377AD" w:rsidRPr="00DF6BDB" w:rsidDel="00D73460">
          <w:rPr>
            <w:rFonts w:ascii="Times New Roman" w:hAnsi="Times New Roman" w:cs="Times New Roman"/>
            <w:sz w:val="24"/>
            <w:szCs w:val="24"/>
          </w:rPr>
          <w:delText>-0.140</w:delText>
        </w:r>
        <w:r w:rsidR="00632FCD" w:rsidRPr="00DF6BDB" w:rsidDel="00D73460">
          <w:rPr>
            <w:rFonts w:ascii="Times New Roman" w:hAnsi="Times New Roman" w:cs="Times New Roman"/>
            <w:sz w:val="24"/>
            <w:szCs w:val="24"/>
          </w:rPr>
          <w:delText>, 0.3</w:delText>
        </w:r>
        <w:r w:rsidR="005377AD" w:rsidRPr="00DF6BDB" w:rsidDel="00D73460">
          <w:rPr>
            <w:rFonts w:ascii="Times New Roman" w:hAnsi="Times New Roman" w:cs="Times New Roman"/>
            <w:sz w:val="24"/>
            <w:szCs w:val="24"/>
          </w:rPr>
          <w:delText>53</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280</w:delText>
        </w:r>
        <w:r w:rsidR="00632FCD" w:rsidRPr="00DF6BDB" w:rsidDel="00D73460">
          <w:rPr>
            <w:rFonts w:ascii="Times New Roman" w:hAnsi="Times New Roman" w:cs="Times New Roman"/>
            <w:sz w:val="24"/>
            <w:szCs w:val="24"/>
          </w:rPr>
          <w:delText>, 0.0</w:delText>
        </w:r>
        <w:r w:rsidR="007E1686" w:rsidRPr="00DF6BDB" w:rsidDel="00D73460">
          <w:rPr>
            <w:rFonts w:ascii="Times New Roman" w:hAnsi="Times New Roman" w:cs="Times New Roman"/>
            <w:sz w:val="24"/>
            <w:szCs w:val="24"/>
          </w:rPr>
          <w:delText>83</w:delText>
        </w:r>
        <w:r w:rsidR="00632FCD" w:rsidRPr="00DF6BDB" w:rsidDel="00D73460">
          <w:rPr>
            <w:rFonts w:ascii="Times New Roman" w:hAnsi="Times New Roman" w:cs="Times New Roman"/>
            <w:sz w:val="24"/>
            <w:szCs w:val="24"/>
          </w:rPr>
          <w:delText>, -0.3</w:delText>
        </w:r>
        <w:r w:rsidR="007E1686" w:rsidRPr="00DF6BDB" w:rsidDel="00D73460">
          <w:rPr>
            <w:rFonts w:ascii="Times New Roman" w:hAnsi="Times New Roman" w:cs="Times New Roman"/>
            <w:sz w:val="24"/>
            <w:szCs w:val="24"/>
          </w:rPr>
          <w:delText>18</w:delText>
        </w:r>
        <w:r w:rsidR="00632FCD" w:rsidRPr="00DF6BDB" w:rsidDel="00D73460">
          <w:rPr>
            <w:rFonts w:ascii="Times New Roman" w:hAnsi="Times New Roman" w:cs="Times New Roman"/>
            <w:sz w:val="24"/>
            <w:szCs w:val="24"/>
          </w:rPr>
          <w:delText>. Condensation index (CI) for the same variables respectively 0.</w:delText>
        </w:r>
        <w:r w:rsidR="007E1686" w:rsidRPr="00DF6BDB" w:rsidDel="00D73460">
          <w:rPr>
            <w:rFonts w:ascii="Times New Roman" w:hAnsi="Times New Roman" w:cs="Times New Roman"/>
            <w:sz w:val="24"/>
            <w:szCs w:val="24"/>
          </w:rPr>
          <w:delText>005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125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009</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004</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416</w:delText>
        </w:r>
        <w:r w:rsidR="00632FCD" w:rsidRPr="00DF6BDB" w:rsidDel="00D73460">
          <w:rPr>
            <w:rFonts w:ascii="Times New Roman" w:hAnsi="Times New Roman" w:cs="Times New Roman"/>
            <w:sz w:val="24"/>
            <w:szCs w:val="24"/>
          </w:rPr>
          <w:delText>. Here the contribution for the same variables respectively 0.</w:delText>
        </w:r>
        <w:r w:rsidR="007E1686" w:rsidRPr="00DF6BDB" w:rsidDel="00D73460">
          <w:rPr>
            <w:rFonts w:ascii="Times New Roman" w:hAnsi="Times New Roman" w:cs="Times New Roman"/>
            <w:sz w:val="24"/>
            <w:szCs w:val="24"/>
          </w:rPr>
          <w:delText>0055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0442</w:delText>
        </w:r>
        <w:r w:rsidR="00632FCD" w:rsidRPr="00DF6BDB" w:rsidDel="00D73460">
          <w:rPr>
            <w:rFonts w:ascii="Times New Roman" w:hAnsi="Times New Roman" w:cs="Times New Roman"/>
            <w:sz w:val="24"/>
            <w:szCs w:val="24"/>
          </w:rPr>
          <w:delText>, 0.00</w:delText>
        </w:r>
        <w:r w:rsidR="007E1686" w:rsidRPr="00DF6BDB" w:rsidDel="00D73460">
          <w:rPr>
            <w:rFonts w:ascii="Times New Roman" w:hAnsi="Times New Roman" w:cs="Times New Roman"/>
            <w:sz w:val="24"/>
            <w:szCs w:val="24"/>
          </w:rPr>
          <w:delText>25</w:delText>
        </w:r>
        <w:r w:rsidR="00632FCD" w:rsidRPr="00DF6BDB" w:rsidDel="00D73460">
          <w:rPr>
            <w:rFonts w:ascii="Times New Roman" w:hAnsi="Times New Roman" w:cs="Times New Roman"/>
            <w:sz w:val="24"/>
            <w:szCs w:val="24"/>
          </w:rPr>
          <w:delText>, -0.0003, -0.</w:delText>
        </w:r>
        <w:r w:rsidR="00BB4D91" w:rsidRPr="00DF6BDB" w:rsidDel="00D73460">
          <w:rPr>
            <w:rFonts w:ascii="Times New Roman" w:hAnsi="Times New Roman" w:cs="Times New Roman"/>
            <w:sz w:val="24"/>
            <w:szCs w:val="24"/>
          </w:rPr>
          <w:delText>1322</w:delText>
        </w:r>
        <w:r w:rsidR="00632FCD" w:rsidRPr="00DF6BDB" w:rsidDel="00D73460">
          <w:rPr>
            <w:rFonts w:ascii="Times New Roman" w:hAnsi="Times New Roman" w:cs="Times New Roman"/>
            <w:sz w:val="24"/>
            <w:szCs w:val="24"/>
          </w:rPr>
          <w:delText>.</w:delText>
        </w:r>
      </w:del>
    </w:p>
    <w:p w14:paraId="3337EC0B" w14:textId="42116175" w:rsidR="00823CD7" w:rsidRPr="00DF6BDB" w:rsidDel="00D73460" w:rsidRDefault="00823CD7">
      <w:pPr>
        <w:spacing w:line="240" w:lineRule="auto"/>
        <w:jc w:val="both"/>
        <w:rPr>
          <w:del w:id="7061" w:author="Mohammad Nayeem Hasan" w:date="2024-07-18T15:20:00Z" w16du:dateUtc="2024-07-18T09:20:00Z"/>
          <w:rFonts w:ascii="Times New Roman" w:hAnsi="Times New Roman" w:cs="Times New Roman"/>
          <w:sz w:val="24"/>
          <w:szCs w:val="24"/>
        </w:rPr>
      </w:pPr>
    </w:p>
    <w:bookmarkEnd w:id="7041"/>
    <w:p w14:paraId="170DF34E" w14:textId="3BEBE1BC" w:rsidR="00187B0F" w:rsidRPr="00DF6BDB" w:rsidDel="00D73460" w:rsidRDefault="00187B0F">
      <w:pPr>
        <w:pStyle w:val="ListParagraph"/>
        <w:numPr>
          <w:ilvl w:val="0"/>
          <w:numId w:val="1"/>
        </w:numPr>
        <w:spacing w:line="240" w:lineRule="auto"/>
        <w:rPr>
          <w:del w:id="7062" w:author="Mohammad Nayeem Hasan" w:date="2024-07-18T15:20:00Z" w16du:dateUtc="2024-07-18T09:20:00Z"/>
          <w:rFonts w:ascii="Times New Roman" w:hAnsi="Times New Roman" w:cs="Times New Roman"/>
          <w:bCs/>
          <w:sz w:val="24"/>
          <w:szCs w:val="24"/>
        </w:rPr>
      </w:pPr>
      <w:del w:id="7063" w:author="Mohammad Nayeem Hasan" w:date="2024-07-18T15:20:00Z" w16du:dateUtc="2024-07-18T09:20:00Z">
        <w:r w:rsidRPr="00DF6BDB" w:rsidDel="00D73460">
          <w:rPr>
            <w:rFonts w:ascii="Times New Roman" w:hAnsi="Times New Roman" w:cs="Times New Roman"/>
            <w:bCs/>
            <w:sz w:val="24"/>
            <w:szCs w:val="24"/>
          </w:rPr>
          <w:delText>Discussion</w:delText>
        </w:r>
      </w:del>
    </w:p>
    <w:p w14:paraId="0D3BC08B" w14:textId="1F30F2C5" w:rsidR="00187B0F" w:rsidRPr="00DF6BDB" w:rsidDel="00D73460" w:rsidRDefault="00187B0F">
      <w:pPr>
        <w:spacing w:line="240" w:lineRule="auto"/>
        <w:jc w:val="both"/>
        <w:rPr>
          <w:del w:id="7064" w:author="Mohammad Nayeem Hasan" w:date="2024-07-18T15:20:00Z" w16du:dateUtc="2024-07-18T09:20:00Z"/>
          <w:rFonts w:ascii="Times New Roman" w:hAnsi="Times New Roman" w:cs="Times New Roman"/>
          <w:sz w:val="24"/>
          <w:szCs w:val="24"/>
        </w:rPr>
      </w:pPr>
      <w:del w:id="7065" w:author="Mohammad Nayeem Hasan" w:date="2024-07-18T15:20:00Z" w16du:dateUtc="2024-07-18T09:20:00Z">
        <w:r w:rsidRPr="00DF6BDB" w:rsidDel="00D73460">
          <w:rPr>
            <w:rFonts w:ascii="Times New Roman" w:hAnsi="Times New Roman" w:cs="Times New Roman"/>
            <w:sz w:val="24"/>
            <w:szCs w:val="24"/>
          </w:rPr>
          <w:delTex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delText>
        </w:r>
      </w:del>
    </w:p>
    <w:p w14:paraId="0E9679CC" w14:textId="1A1B0F1E" w:rsidR="002D7387" w:rsidRPr="00DF6BDB" w:rsidDel="00D73460" w:rsidRDefault="0001089E">
      <w:pPr>
        <w:spacing w:line="240" w:lineRule="auto"/>
        <w:jc w:val="both"/>
        <w:rPr>
          <w:del w:id="7066" w:author="Mohammad Nayeem Hasan" w:date="2024-07-18T15:20:00Z" w16du:dateUtc="2024-07-18T09:20:00Z"/>
          <w:rFonts w:ascii="Times New Roman" w:hAnsi="Times New Roman" w:cs="Times New Roman"/>
          <w:sz w:val="24"/>
          <w:szCs w:val="24"/>
        </w:rPr>
      </w:pPr>
      <w:del w:id="7067" w:author="Mohammad Nayeem Hasan" w:date="2024-07-18T15:20:00Z" w16du:dateUtc="2024-07-18T09:20:00Z">
        <w:r w:rsidRPr="00DF6BDB" w:rsidDel="00D73460">
          <w:rPr>
            <w:rFonts w:ascii="Times New Roman" w:hAnsi="Times New Roman" w:cs="Times New Roman"/>
            <w:sz w:val="24"/>
            <w:szCs w:val="24"/>
          </w:rPr>
          <w:delText>According to the findings, children between the ages of 1</w:delText>
        </w:r>
      </w:del>
      <w:ins w:id="7068" w:author="ATM Shariful Shihab" w:date="2024-03-04T17:21:00Z">
        <w:del w:id="7069" w:author="Mohammad Nayeem Hasan" w:date="2024-07-18T15:20:00Z" w16du:dateUtc="2024-07-18T09:20:00Z">
          <w:r w:rsidR="00CB0206" w:rsidRPr="00DF6BDB" w:rsidDel="00D73460">
            <w:rPr>
              <w:rFonts w:ascii="Times New Roman" w:hAnsi="Times New Roman" w:cs="Times New Roman"/>
              <w:sz w:val="24"/>
              <w:szCs w:val="24"/>
            </w:rPr>
            <w:delText xml:space="preserve"> </w:delText>
          </w:r>
        </w:del>
      </w:ins>
      <w:del w:id="7070" w:author="Mohammad Nayeem Hasan" w:date="2024-07-18T15:20:00Z" w16du:dateUtc="2024-07-18T09:20:00Z">
        <w:r w:rsidRPr="00DF6BDB" w:rsidDel="00D73460">
          <w:rPr>
            <w:rFonts w:ascii="Times New Roman" w:hAnsi="Times New Roman" w:cs="Times New Roman"/>
            <w:sz w:val="24"/>
            <w:szCs w:val="24"/>
          </w:rPr>
          <w:delText>2 and 23 months and children older than 2 years have the highest chance of contracting diarrheal disease. The first two years of a children</w:delText>
        </w:r>
        <w:r w:rsidR="003F5468" w:rsidRPr="00DF6BDB" w:rsidDel="00D73460">
          <w:rPr>
            <w:rFonts w:ascii="Times New Roman" w:hAnsi="Times New Roman" w:cs="Times New Roman"/>
            <w:sz w:val="24"/>
            <w:szCs w:val="24"/>
          </w:rPr>
          <w:delText xml:space="preserve"> life are more common</w:delText>
        </w:r>
        <w:r w:rsidRPr="00DF6BDB" w:rsidDel="00D73460">
          <w:rPr>
            <w:rFonts w:ascii="Times New Roman" w:hAnsi="Times New Roman" w:cs="Times New Roman"/>
            <w:sz w:val="24"/>
            <w:szCs w:val="24"/>
          </w:rPr>
          <w:delText xml:space="preserve"> </w:delText>
        </w:r>
        <w:r w:rsidR="003F5468" w:rsidRPr="00DF6BDB" w:rsidDel="00D73460">
          <w:rPr>
            <w:rFonts w:ascii="Times New Roman" w:hAnsi="Times New Roman" w:cs="Times New Roman"/>
            <w:sz w:val="24"/>
            <w:szCs w:val="24"/>
          </w:rPr>
          <w:delText xml:space="preserve">of </w:delText>
        </w:r>
        <w:r w:rsidRPr="00DF6BDB" w:rsidDel="00D73460">
          <w:rPr>
            <w:rFonts w:ascii="Times New Roman" w:hAnsi="Times New Roman" w:cs="Times New Roman"/>
            <w:sz w:val="24"/>
            <w:szCs w:val="24"/>
          </w:rPr>
          <w:delText xml:space="preserve">diarrheal disease. </w:delText>
        </w:r>
        <w:r w:rsidR="00FB0AAA" w:rsidRPr="00DF6BDB" w:rsidDel="00D73460">
          <w:rPr>
            <w:rFonts w:ascii="Times New Roman" w:hAnsi="Times New Roman" w:cs="Times New Roman"/>
            <w:sz w:val="24"/>
            <w:szCs w:val="24"/>
          </w:rPr>
          <w:delText xml:space="preserve">Numerous pieces of evidence point to the first two years of a child's life as the time when diarrheal infections are most common, making infants less than 23 months more susceptible to them </w:delText>
        </w:r>
        <w:r w:rsidR="00FB0AAA"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D.","non-dropping-particle":"","parse-names":false,"suffix":""}],"container-title":"Lancet (London, England)","id":"ITEM-1","issue":"9859","issued":{"date-parts":[["2012","12"]]},"page":"2197-2223","publisher":"Lancet","title":"Disability-adjusted life years (DALYs) for 291 diseases and injuries in 21 regions, 1990-2010: a systematic analysis for the Global Burden of Disease Study 2010","type":"article-journal","volume":"380"},"uris":["http://www.mendeley.com/documents/?uuid=e26c1e9b-cc1a-375d-97a2-0aa9021ef4be","http://www.mendeley.com/documents/?uuid=243b08ee-cda2-4bc2-a624-814773bd8c5f"]},{"id":"ITEM-2","itemData":{"DOI":"10.4236/OJPM.2013.37060","ISSN":"2162-2477","abstrac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author":[{"dropping-particle":"","family":"Mengistie","given":"Bezatu","non-dropping-particle":"","parse-names":false,"suffix":""},{"dropping-particle":"","family":"Berhane","given":"Yemane","non-dropping-particle":"","parse-names":false,"suffix":""},{"dropping-particle":"","family":"Worku","given":"Alemayehu","non-dropping-particle":"","parse-names":false,"suffix":""},{"dropping-particle":"","family":"Mengistie","given":"Bezatu","non-dropping-particle":"","parse-names":false,"suffix":""},{"dropping-particle":"","family":"Berhane","given":"Yemane","non-dropping-particle":"","parse-names":false,"suffix":""},{"dropping-particle":"","family":"Worku","given":"Alemayehu","non-dropping-particle":"","parse-names":false,"suffix":""}],"container-title":"Open Journal of Preventive Medicine","id":"ITEM-2","issue":"7","issued":{"date-parts":[["2013","10"]]},"page":"446-453","publisher":"Scientific Research Publishing","title":"Prevalence of diarrhea and associated risk factors among children under-five years of age in Eastern Ethiopia: A cross-sectional study","type":"article-journal","volume":"3"},"uris":["http://www.mendeley.com/documents/?uuid=86ba4308-d7ff-3b22-9faf-0f7337ce01bd","http://www.mendeley.com/documents/?uuid=c825f070-9601-4fe1-9c46-8619b8b51b44"]}],"mendeley":{"formattedCitation":"&lt;sup&gt;21,22&lt;/sup&gt;","plainTextFormattedCitation":"21,22","previouslyFormattedCitation":"&lt;sup&gt;21,22&lt;/sup&gt;"},"properties":{"noteIndex":0},"schema":"https://github.com/citation-style-language/schema/raw/master/csl-citation.json"}</w:delInstrText>
        </w:r>
        <w:r w:rsidR="00FB0AAA"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21,22</w:delText>
        </w:r>
        <w:r w:rsidR="00FB0AAA" w:rsidRPr="00DF6BDB" w:rsidDel="00D73460">
          <w:rPr>
            <w:rFonts w:ascii="Times New Roman" w:hAnsi="Times New Roman" w:cs="Times New Roman"/>
            <w:sz w:val="24"/>
            <w:szCs w:val="24"/>
          </w:rPr>
          <w:fldChar w:fldCharType="end"/>
        </w:r>
        <w:r w:rsidR="00FB0AAA" w:rsidRPr="00DF6BDB" w:rsidDel="00D73460">
          <w:rPr>
            <w:rFonts w:ascii="Times New Roman" w:hAnsi="Times New Roman" w:cs="Times New Roman"/>
            <w:sz w:val="24"/>
            <w:szCs w:val="24"/>
          </w:rPr>
          <w:delText>. This could be explained by the fact that young children are typically very reliant on their moms and hence require nutrition that is appropriate for their age</w:delText>
        </w:r>
        <w:r w:rsidR="00A93C08" w:rsidRPr="00DF6BDB" w:rsidDel="00D73460">
          <w:rPr>
            <w:rFonts w:ascii="Times New Roman" w:hAnsi="Times New Roman" w:cs="Times New Roman"/>
            <w:sz w:val="24"/>
            <w:szCs w:val="24"/>
          </w:rPr>
          <w:delText xml:space="preserve">  </w:delText>
        </w:r>
        <w:r w:rsidR="00A93C0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76701674-9fba-3e7f-afff-518796e06701","http://www.mendeley.com/documents/?uuid=0945663c-c2e6-4de4-96aa-cf38368968fa"]}],"mendeley":{"formattedCitation":"&lt;sup&gt;23&lt;/sup&gt;","plainTextFormattedCitation":"23","previouslyFormattedCitation":"&lt;sup&gt;23&lt;/sup&gt;"},"properties":{"noteIndex":0},"schema":"https://github.com/citation-style-language/schema/raw/master/csl-citation.json"}</w:delInstrText>
        </w:r>
        <w:r w:rsidR="00A93C0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A93C08" w:rsidRPr="00DF6BDB" w:rsidDel="00D73460">
          <w:rPr>
            <w:rFonts w:ascii="Times New Roman" w:hAnsi="Times New Roman" w:cs="Times New Roman"/>
            <w:sz w:val="24"/>
            <w:szCs w:val="24"/>
          </w:rPr>
          <w:fldChar w:fldCharType="end"/>
        </w:r>
        <w:r w:rsidR="00FB0AAA" w:rsidRPr="00DF6BDB" w:rsidDel="00D73460">
          <w:rPr>
            <w:rFonts w:ascii="Times New Roman" w:hAnsi="Times New Roman" w:cs="Times New Roman"/>
            <w:sz w:val="24"/>
            <w:szCs w:val="24"/>
          </w:rPr>
          <w:delText>.</w:delText>
        </w:r>
        <w:r w:rsidR="00E50017" w:rsidRPr="00DF6BDB" w:rsidDel="00D73460">
          <w:rPr>
            <w:rFonts w:ascii="Times New Roman" w:hAnsi="Times New Roman" w:cs="Times New Roman"/>
            <w:sz w:val="24"/>
            <w:szCs w:val="24"/>
          </w:rPr>
          <w:delText xml:space="preserve"> </w:delText>
        </w:r>
        <w:r w:rsidR="00C93FA5" w:rsidRPr="00DF6BDB" w:rsidDel="00D73460">
          <w:rPr>
            <w:rFonts w:ascii="Times New Roman" w:hAnsi="Times New Roman" w:cs="Times New Roman"/>
            <w:sz w:val="24"/>
            <w:szCs w:val="24"/>
          </w:rPr>
          <w:delText xml:space="preserve">Therefore, children's risk of developing diarrheal illness increases when mothers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 </w:delText>
        </w:r>
        <w:r w:rsidR="00C93FA5"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{"citationItems":[{"id":"ITEM-1","itemData":{"DOI":"10.1093/IJE/DYP159","ISSN":"1464-3685","PMID":"19279073","abstract":"Background: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reserved.","author":[{"dropping-particle":"","family":"Schmidt","given":"Wolf Peter","non-dropping-particle":"","parse-names":false,"suffix":""},{"dropping-particle":"","family":"Cairncross","given":"Sandy","non-dropping-particle":"","parse-names":false,"suffix":""},{"dropping-particle":"","family":"Barreto","given":"Mauricio I.","non-dropping-particle":"","parse-names":false,"suffix":""},{"dropping-particle":"","family":"Clasen","given":"Thomas","non-dropping-particle":"","parse-names":false,"suffix":""},{"dropping-particle":"","family":"Genser","given":"Bernd","non-dropping-particle":"","parse-names":false,"suffix":""}],"container-title":"International journal of epidemiology","id":"ITEM-1","issue":"3","issued":{"date-parts":[["2009"]]},"page":"766-772","publisher":"Int J Epidemiol","title":"Recent diarrhoeal illness and risk of lower respiratory infections in children under the age of 5 years","type":"article-journal","volume":"38"},"uris":["http://www.mendeley.com/documents/?uuid=a3d69310-c594-36eb-861c-f26d2910718f","http://www.mendeley.com/documents/?uuid=c159fbb3-66cf-4147-939d-d0bf97cb2481"]},{"id":"ITEM-2","itemData":{"DOI":"10.1186/S41110-019-0096-3","ISSN":"23167874","abstrac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emerging.","author":[{"dropping-particle":"","family":"Garvey","given":"Mary","non-dropping-particle":"","parse-names":false,"suffix":""}],"container-title":"Nutrire","id":"ITEM-2","issue":"1","issued":{"date-parts":[["2019","7"]]},"publisher":"Springer Nature","title":"Food pollution: a comprehensive review of chemical and biological sources of food contamination and impact on human health","type":"article-journal","volume":"44"},"uris":["http://www.mendeley.com/documents/?uuid=a2ca48d7-6aac-3d63-9765-e9f50dc69a48","http://www.mendeley.com/documents/?uuid=10c42f89-2e2d-4125-9847-cb6174c41afd"]}],"mendeley":{"formattedCitation":"&lt;sup&gt;24,25&lt;/sup&gt;","plainTextFormattedCitation":"24,25","previouslyFormattedCitation":"&lt;sup&gt;24,25&lt;/sup&gt;"},"properties":{"noteIndex":0},"schema":"https://github.com/citation-style-language/schema/raw/master/csl-citation.json"}</w:delInstrText>
        </w:r>
        <w:r w:rsidR="00C93FA5"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24,25</w:delText>
        </w:r>
        <w:r w:rsidR="00C93FA5" w:rsidRPr="00DF6BDB" w:rsidDel="00D73460">
          <w:rPr>
            <w:rFonts w:ascii="Times New Roman" w:hAnsi="Times New Roman" w:cs="Times New Roman"/>
            <w:sz w:val="24"/>
            <w:szCs w:val="24"/>
          </w:rPr>
          <w:fldChar w:fldCharType="end"/>
        </w:r>
        <w:r w:rsidR="00C93FA5" w:rsidRPr="00DF6BDB" w:rsidDel="00D73460">
          <w:rPr>
            <w:rFonts w:ascii="Times New Roman" w:hAnsi="Times New Roman" w:cs="Times New Roman"/>
            <w:sz w:val="24"/>
            <w:szCs w:val="24"/>
          </w:rPr>
          <w:delText xml:space="preserve">. Additionally, toddlers at this age will begin to crawl, making it possible for them to pick up dirt or other contaminated objects and put them in their mouths </w:delText>
        </w:r>
        <w:r w:rsidR="00C93FA5"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{"citationItems":[{"id":"ITEM-1","itemData":{"DOI":"10.1186/S12879-019-4445-X/TABLES/4","ISSN":"14712334","PMID":"31519160","abstract":"BACKGROUND: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disease.","author":[{"dropping-particle":"","family":"Workie","given":"Getachew Yismaw","non-dropping-particle":"","parse-names":false,"suffix":""},{"dropping-particle":"","family":"Akalu","given":"Temesgen Yihunie","non-dropping-particle":"","parse-names":false,"suffix":""},{"dropping-particle":"","family":"Baraki","given":"Adhanom Gebreegziabher","non-dropping-particle":"","parse-names":false,"suffix":""}],"container-title":"BMC infectious diseases","id":"ITEM-1","issue":"1","issued":{"date-parts":[["2019","9"]]},"page":"804","publisher":"NLM (Medline)","title":"Environmental factors affecting childhood diarrheal disease among under-five children in Jamma district, South Wello zone, Northeast Ethiopia","type":"article-journal","volume":"19"},"uris":["http://www.mendeley.com/documents/?uuid=07b7f46b-9440-39d1-9f1e-185363b69a2d","http://www.mendeley.com/documents/?uuid=c65842f5-6dcb-461d-87f2-d223bf6ff8bb"]}],"mendeley":{"formattedCitation":"&lt;sup&gt;26&lt;/sup&gt;","plainTextFormattedCitation":"26","previouslyFormattedCitation":"&lt;sup&gt;26&lt;/sup&gt;"},"properties":{"noteIndex":0},"schema":"https://github.com/citation-style-language/schema/raw/master/csl-citation.json"}</w:delInstrText>
        </w:r>
        <w:r w:rsidR="00C93FA5"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26</w:delText>
        </w:r>
        <w:r w:rsidR="00C93FA5" w:rsidRPr="00DF6BDB" w:rsidDel="00D73460">
          <w:rPr>
            <w:rFonts w:ascii="Times New Roman" w:hAnsi="Times New Roman" w:cs="Times New Roman"/>
            <w:sz w:val="24"/>
            <w:szCs w:val="24"/>
          </w:rPr>
          <w:fldChar w:fldCharType="end"/>
        </w:r>
        <w:r w:rsidR="00C93FA5" w:rsidRPr="00DF6BDB" w:rsidDel="00D73460">
          <w:rPr>
            <w:rFonts w:ascii="Times New Roman" w:hAnsi="Times New Roman" w:cs="Times New Roman"/>
            <w:sz w:val="24"/>
            <w:szCs w:val="24"/>
          </w:rPr>
          <w:delText>.</w:delText>
        </w:r>
        <w:r w:rsidR="002D7387" w:rsidRPr="00DF6BDB" w:rsidDel="00D73460">
          <w:rPr>
            <w:rFonts w:ascii="Times New Roman" w:hAnsi="Times New Roman" w:cs="Times New Roman"/>
            <w:sz w:val="24"/>
            <w:szCs w:val="24"/>
          </w:rPr>
          <w:delText xml:space="preserve"> In Japan and the United States, outbreaks of diarrhea in adults have been linked to tainted food or water sources </w:delText>
        </w:r>
        <w:r w:rsidR="002D7387"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{"citationItems":[{"id":"ITEM-1","itemData":{"ISBN":"0963117211","PMID":"21413261","abstract":"Escherichia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coli.","author":[{"dropping-particle":"","family":"Doyle J. Evans","given":"Jr.","non-dropping-particle":"","parse-names":false,"suffix":""},{"dropping-particle":"","family":"Evans","given":"Dolores G.","non-dropping-particle":"","parse-names":false,"suffix":""}],"container-title":"Medical Microbiology","id":"ITEM-1","issued":{"date-parts":[["1996"]]},"publisher":"University of Texas Medical Branch at Galveston","title":"Escherichia Coli in Diarrheal Disease","type":"article-journal"},"uris":["http://www.mendeley.com/documents/?uuid=53ec796d-b26a-3a68-b553-9016de60c770","http://www.mendeley.com/documents/?uuid=bb9d9e9e-9963-4a1c-a44d-0f4b2d685a24"]}],"mendeley":{"formattedCitation":"&lt;sup&gt;27&lt;/sup&gt;","plainTextFormattedCitation":"27","previouslyFormattedCitation":"&lt;sup&gt;27&lt;/sup&gt;"},"properties":{"noteIndex":0},"schema":"https://github.com/citation-style-language/schema/raw/master/csl-citation.json"}</w:delInstrText>
        </w:r>
        <w:r w:rsidR="002D7387"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27</w:delText>
        </w:r>
        <w:r w:rsidR="002D7387" w:rsidRPr="00DF6BDB" w:rsidDel="00D73460">
          <w:rPr>
            <w:rFonts w:ascii="Times New Roman" w:hAnsi="Times New Roman" w:cs="Times New Roman"/>
            <w:sz w:val="24"/>
            <w:szCs w:val="24"/>
          </w:rPr>
          <w:fldChar w:fldCharType="end"/>
        </w:r>
        <w:r w:rsidR="002D7387" w:rsidRPr="00DF6BDB" w:rsidDel="00D73460">
          <w:rPr>
            <w:rFonts w:ascii="Times New Roman" w:hAnsi="Times New Roman" w:cs="Times New Roman"/>
            <w:sz w:val="24"/>
            <w:szCs w:val="24"/>
          </w:rPr>
          <w:delText>. Low levels of immunity and an increased risk of infection are contributory variables, yet this phenomenon is difficult to explain.</w:delText>
        </w:r>
      </w:del>
    </w:p>
    <w:p w14:paraId="323FF300" w14:textId="40C84AFB" w:rsidR="00C76D78" w:rsidRPr="00DF6BDB" w:rsidDel="00D73460" w:rsidRDefault="00187B0F">
      <w:pPr>
        <w:spacing w:line="240" w:lineRule="auto"/>
        <w:jc w:val="both"/>
        <w:rPr>
          <w:del w:id="7071" w:author="Mohammad Nayeem Hasan" w:date="2024-07-18T15:20:00Z" w16du:dateUtc="2024-07-18T09:20:00Z"/>
          <w:rFonts w:ascii="Times New Roman" w:hAnsi="Times New Roman" w:cs="Times New Roman"/>
          <w:sz w:val="24"/>
          <w:szCs w:val="24"/>
        </w:rPr>
      </w:pPr>
      <w:del w:id="7072" w:author="Mohammad Nayeem Hasan" w:date="2024-07-18T15:20:00Z" w16du:dateUtc="2024-07-18T09:20:00Z">
        <w:r w:rsidRPr="00DF6BDB" w:rsidDel="00D73460">
          <w:rPr>
            <w:rFonts w:ascii="Times New Roman" w:hAnsi="Times New Roman" w:cs="Times New Roman"/>
            <w:sz w:val="24"/>
            <w:szCs w:val="24"/>
          </w:rPr>
          <w:delText xml:space="preserve">In this study, households that drank water from covered containers had a higher incidence of childhood diarrhea. According to a nationally representative water quality assessment, E. coli was present in 41% of all improved water sources studied across Bangladesh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{"citationItems":[{"id":"ITEM-1","itemData":{"author":[{"dropping-particle":"","family":"The World Bank","given":"","non-dropping-particle":"","parse-names":false,"suffix":""}],"id":"ITEM-1","issued":{"date-parts":[["2018"]]},"title":"Bangladesh: Access to Clean Water Will Reduce Poverty Faster","type":"webpage"},"uris":["http://www.mendeley.com/documents/?uuid=aacc0a56-c328-3dd1-95a7-73ea191588b6","http://www.mendeley.com/documents/?uuid=ea14f60c-5052-42c0-802f-bf328461e4f6"]}],"mendeley":{"formattedCitation":"&lt;sup&gt;28&lt;/sup&gt;","plainTextFormattedCitation":"28","previouslyFormattedCitation":"&lt;sup&gt;28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1612D0" w:rsidRPr="00DF6BDB" w:rsidDel="00D73460">
          <w:rPr>
            <w:rFonts w:ascii="Times New Roman" w:hAnsi="Times New Roman" w:cs="Times New Roman"/>
            <w:sz w:val="24"/>
            <w:szCs w:val="24"/>
          </w:rPr>
          <w:delText xml:space="preserve">The distribution system may become contaminated due to frequent pipe breaks and unauthorized connections, low or negative water pressure from intermittent service, insufficient household water storage facilities, all of the above, or any combination of the above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{"citationItems":[{"id":"ITEM-1","itemData":{"DOI":"10.2471/BLT.11.093427","ISSN":"1564-0604","PMID":"22461716","abstract":"Objective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cholera.","author":[{"dropping-particle":"","family":"Ali","given":"Mohammad","non-dropping-particle":"","parse-names":false,"suffix":""},{"dropping-particle":"","family":"Lopez","given":"Anna Lena","non-dropping-particle":"","parse-names":false,"suffix":""},{"dropping-particle":"","family":"You","given":"Young Ae","non-dropping-particle":"","parse-names":false,"suffix":""},{"dropping-particle":"","family":"Kim","given":"Young Eun","non-dropping-particle":"","parse-names":false,"suffix":""},{"dropping-particle":"","family":"Sah","given":"Binod","non-dropping-particle":"","parse-names":false,"suffix":""},{"dropping-particle":"","family":"Maskery","given":"Brian","non-dropping-particle":"","parse-names":false,"suffix":""},{"dropping-particle":"","family":"Clemens","given":"John","non-dropping-particle":"","parse-names":false,"suffix":""}],"container-title":"Bulletin of the World Health Organization","id":"ITEM-1","issue":"3","issued":{"date-parts":[["2012","3"]]},"page":"209-218","publisher":"Bull World Health Organ","title":"The global burden of cholera","type":"article-journal","volume":"90"},"uris":["http://www.mendeley.com/documents/?uuid=bdab9e69-c7c6-3dc3-8710-48382ca396d4","http://www.mendeley.com/documents/?uuid=b7826f77-ef12-4901-aaa9-d8028df7d1ae"]}],"mendeley":{"formattedCitation":"&lt;sup&gt;29&lt;/sup&gt;","plainTextFormattedCitation":"29","previouslyFormattedCitation":"&lt;sup&gt;29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r w:rsidR="00582E74" w:rsidRPr="00DF6BDB" w:rsidDel="00D73460">
          <w:rPr>
            <w:rFonts w:ascii="Times New Roman" w:hAnsi="Times New Roman" w:cs="Times New Roman"/>
            <w:sz w:val="24"/>
            <w:szCs w:val="24"/>
            <w:rPrChange w:id="7073" w:author="Mohammad Nayeem Hasan" w:date="2024-07-18T16:12:00Z" w16du:dateUtc="2024-07-18T10:12:00Z">
              <w:rPr/>
            </w:rPrChange>
          </w:rPr>
          <w:delText xml:space="preserve"> </w:delText>
        </w:r>
        <w:r w:rsidR="00A27DD8" w:rsidRPr="00DF6BDB" w:rsidDel="00D73460">
          <w:rPr>
            <w:rFonts w:ascii="Times New Roman" w:hAnsi="Times New Roman" w:cs="Times New Roman"/>
            <w:sz w:val="24"/>
            <w:szCs w:val="24"/>
          </w:rPr>
          <w:delText>This study is congruent with research from the Pawi Special District in Benishangul-</w:delText>
        </w:r>
        <w:r w:rsidR="00B47A18" w:rsidRPr="00DF6BDB" w:rsidDel="00D73460">
          <w:rPr>
            <w:rFonts w:ascii="Times New Roman" w:hAnsi="Times New Roman" w:cs="Times New Roman"/>
            <w:sz w:val="24"/>
            <w:szCs w:val="24"/>
          </w:rPr>
          <w:delText xml:space="preserve"> </w:delText>
        </w:r>
        <w:r w:rsidR="00A27DD8" w:rsidRPr="00DF6BDB" w:rsidDel="00D73460">
          <w:rPr>
            <w:rFonts w:ascii="Times New Roman" w:hAnsi="Times New Roman" w:cs="Times New Roman"/>
            <w:sz w:val="24"/>
            <w:szCs w:val="24"/>
          </w:rPr>
          <w:delText xml:space="preserve">Gumuz Region and the Derashe district in Southern Ethiopia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{"citationItems":[{"id":"ITEM-1","itemData":{"DOI":"10.11648/J.SJPH.20130103.12","ISSN":"2328-7950","abstract":"Background: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author":[{"dropping-particle":"","family":"Godana","given":"Wanzahun","non-dropping-particle":"","parse-names":false,"suffix":""},{"dropping-particle":"","family":"Mengiste","given":"Bezatu","non-dropping-particle":"","parse-names":false,"suffix":""}],"container-title":"http://www.sciencepublishinggroup.com","id":"ITEM-1","issue":"3","issued":{"date-parts":[["2013"]]},"page":"119","publisher":"Science Publishing Group","title":"Environmental Factors Associated with Acute Diarrhea among Children Under Five Years of Age in Derashe District, Southern Ethiopia","type":"article-journal","volume":"1"},"uris":["http://www.mendeley.com/documents/?uuid=7279a965-fe1b-3166-ba9e-d3f5f87c3fa4","http://www.mendeley.com/documents/?uuid=9f10e494-3441-42bc-bc30-b2f3fefaa874"]}],"mendeley":{"formattedCitation":"&lt;sup&gt;30&lt;/sup&gt;","plainTextFormattedCitation":"30","previouslyFormattedCitation":"&lt;sup&gt;30&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30</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xml:space="preserve">.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{"citationItems":[{"id":"ITEM-1","itemData":{"DOI":"10.4314/ejhd.v24i3.68387","ISSN":"1021-6790","abstract":"Introduction: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author":[{"dropping-particle":"","family":"Tigabu","given":"Eyasu","non-dropping-particle":"","parse-names":false,"suffix":""},{"dropping-particle":"","family":"Petros","given":"Beyene","non-dropping-particle":"","parse-names":false,"suffix":""},{"dropping-particle":"","family":"Endeshaw","given":"Tekola","non-dropping-particle":"","parse-names":false,"suffix":""}],"container-title":"Ethiopian Journal of Health Development","id":"ITEM-1","issue":"3","issued":{"date-parts":[["2011","7"]]},"page":"205-213","title":"Prevalence of Giardiasis and Cryptosporidiosis among children in relation to water sources in Selected Village of Pawi Special District in Benishangul-Gumuz Region, Northwestern Ethiopia","type":"article-journal","volume":"24"},"uris":["http://www.mendeley.com/documents/?uuid=ca9a9c59-566b-338b-8dd3-bfa41aff8ba9","http://www.mendeley.com/documents/?uuid=e8431ace-54d5-4294-93e6-7a5ec8ce70fd"]}],"mendeley":{"formattedCitation":"&lt;sup&gt;31&lt;/sup&gt;","plainTextFormattedCitation":"31","previouslyFormattedCitation":"&lt;sup&gt;31&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31</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xml:space="preserve">, which cause diarrhea. Microbial contamination and a rise in the prevalence of diarrhea are both related to factors including improper storage, interrupted piped water delivery, an untreated source used for the supply, and irregular usage of the improved sources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{"citationItems":[{"id":"ITEM-1","itemData":{"DOI":"10.1111/TMI.12229","ISSN":"1365-3156","PMID":"24252094","abstract":"Objectives: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author":[{"dropping-particle":"","family":"Shaheed","given":"A.","non-dropping-particle":"","parse-names":false,"suffix":""},{"dropping-particle":"","family":"Orgill","given":"J.","non-dropping-particle":"","parse-names":false,"suffix":""},{"dropping-particle":"","family":"Ratana","given":"C.","non-dropping-particle":"","parse-names":false,"suffix":""},{"dropping-particle":"","family":"Montgomery","given":"M. A.","non-dropping-particle":"","parse-names":false,"suffix":""},{"dropping-particle":"","family":"Jeuland","given":"M. A.","non-dropping-particle":"","parse-names":false,"suffix":""},{"dropping-particle":"","family":"Brown","given":"J.","non-dropping-particle":"","parse-names":false,"suffix":""}],"container-title":"Tropical medicine &amp; international health : TM &amp; IH","id":"ITEM-1","issue":"2","issued":{"date-parts":[["2014","2"]]},"page":"186-194","publisher":"Trop Med Int Health","title":"Water quality risks of 'improved' water sources: evidence from Cambodia","type":"article-journal","volume":"19"},"uris":["http://www.mendeley.com/documents/?uuid=18ca0d60-118a-390a-b44e-29deb73170e1","http://www.mendeley.com/documents/?uuid=deea2e02-3f67-47a2-857c-2f8ab4a8c32e"]},{"id":"ITEM-2","itemData":{"DOI":"10.2471/BLT.13.119594","ISSN":"15640604","PMID":"24700996","abstrac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author":[{"dropping-particle":"","family":"Shaheed","given":"Ameer","non-dropping-particle":"","parse-names":false,"suffix":""},{"dropping-particle":"","family":"Orgill","given":"Jennifer","non-dropping-particle":"","parse-names":false,"suffix":""},{"dropping-particle":"","family":"Montgomery","given":"Maggie A.","non-dropping-particle":"","parse-names":false,"suffix":""},{"dropping-particle":"","family":"Jeuland","given":"Marc A.","non-dropping-particle":"","parse-names":false,"suffix":""},{"dropping-particle":"","family":"Brown","given":"Joe","non-dropping-particle":"","parse-names":false,"suffix":""}],"container-title":"Bulletin of the World Health Organization","id":"ITEM-2","issue":"4","issued":{"date-parts":[["2014","4"]]},"page":"283","publisher":"World Health Organization","title":"Why “improved” water sources are not always safe","type":"article-journal","volume":"92"},"uris":["http://www.mendeley.com/documents/?uuid=aa3edcef-ae90-30fb-b773-3b5169bfa4f2","http://www.mendeley.com/documents/?uuid=c76fc486-b048-4ad5-9af9-1858e6546941"]}],"mendeley":{"formattedCitation":"&lt;sup&gt;32,33&lt;/sup&gt;","plainTextFormattedCitation":"32,33","previouslyFormattedCitation":"&lt;sup&gt;32,33&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32,33</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w:delText>
        </w:r>
      </w:del>
    </w:p>
    <w:p w14:paraId="5DF410D6" w14:textId="703BE8D8" w:rsidR="00A27DD8" w:rsidRPr="00DF6BDB" w:rsidDel="00D73460" w:rsidRDefault="00187B0F">
      <w:pPr>
        <w:spacing w:line="240" w:lineRule="auto"/>
        <w:jc w:val="both"/>
        <w:rPr>
          <w:del w:id="7074" w:author="Mohammad Nayeem Hasan" w:date="2024-07-18T15:20:00Z" w16du:dateUtc="2024-07-18T09:20:00Z"/>
          <w:rFonts w:ascii="Times New Roman" w:hAnsi="Times New Roman" w:cs="Times New Roman"/>
          <w:sz w:val="24"/>
          <w:szCs w:val="24"/>
        </w:rPr>
      </w:pPr>
      <w:del w:id="7075" w:author="Mohammad Nayeem Hasan" w:date="2024-07-18T15:20:00Z" w16du:dateUtc="2024-07-18T09:20:00Z">
        <w:r w:rsidRPr="00DF6BDB" w:rsidDel="00D73460">
          <w:rPr>
            <w:rFonts w:ascii="Times New Roman" w:hAnsi="Times New Roman" w:cs="Times New Roman"/>
            <w:sz w:val="24"/>
            <w:szCs w:val="24"/>
          </w:rPr>
          <w:delTex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delText>
        </w:r>
        <w:r w:rsidR="00A27DD8" w:rsidRPr="00DF6BDB" w:rsidDel="00D73460">
          <w:rPr>
            <w:rFonts w:ascii="Times New Roman" w:hAnsi="Times New Roman" w:cs="Times New Roman"/>
            <w:sz w:val="24"/>
            <w:szCs w:val="24"/>
          </w:rPr>
          <w:delText>Water storage containers (such as a kolshi, bucket, or jug) may get polluted when water from storage pots is touched with unclean hands. This is true even for very pristine water sources, such as tube wells, where contamination levels are sufficiently low</w:delText>
        </w:r>
        <w:r w:rsidR="00044B97" w:rsidRPr="00DF6BDB" w:rsidDel="00D73460">
          <w:rPr>
            <w:rFonts w:ascii="Times New Roman" w:hAnsi="Times New Roman" w:cs="Times New Roman"/>
            <w:sz w:val="24"/>
            <w:szCs w:val="24"/>
          </w:rPr>
          <w:delText xml:space="preserve"> </w:delText>
        </w:r>
        <w:r w:rsidR="00044B97"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mendeley":{"formattedCitation":"&lt;sup&gt;11&lt;/sup&gt;","plainTextFormattedCitation":"11","previouslyFormattedCitation":"&lt;sup&gt;11&lt;/sup&gt;"},"properties":{"noteIndex":0},"schema":"https://github.com/citation-style-language/schema/raw/master/csl-citation.json"}</w:delInstrText>
        </w:r>
        <w:r w:rsidR="00044B97" w:rsidRPr="00DF6BDB" w:rsidDel="00D73460">
          <w:rPr>
            <w:rFonts w:ascii="Times New Roman" w:hAnsi="Times New Roman" w:cs="Times New Roman"/>
            <w:sz w:val="24"/>
            <w:szCs w:val="24"/>
          </w:rPr>
          <w:fldChar w:fldCharType="separate"/>
        </w:r>
        <w:r w:rsidR="00044B97" w:rsidRPr="00DF6BDB" w:rsidDel="00D73460">
          <w:rPr>
            <w:rFonts w:ascii="Times New Roman" w:hAnsi="Times New Roman" w:cs="Times New Roman"/>
            <w:noProof/>
            <w:sz w:val="24"/>
            <w:szCs w:val="24"/>
            <w:vertAlign w:val="superscript"/>
          </w:rPr>
          <w:delText>11</w:delText>
        </w:r>
        <w:r w:rsidR="00044B97"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The same conclusion—that better water and sanitation facilities were linked to a lower risk of diarrheal disease—was also made in earlier studies—is repeated here</w:delText>
        </w:r>
        <w:r w:rsidR="00044B97" w:rsidRPr="00DF6BDB" w:rsidDel="00D73460">
          <w:rPr>
            <w:rFonts w:ascii="Times New Roman" w:hAnsi="Times New Roman" w:cs="Times New Roman"/>
            <w:sz w:val="24"/>
            <w:szCs w:val="24"/>
          </w:rPr>
          <w:delText xml:space="preserve">  </w:delText>
        </w:r>
        <w:r w:rsidR="00044B97"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{"citationItems":[{"id":"ITEM-1","itemData":{"DOI":"10.1289/EHP.110-1240845","ISSN":"0091-6765","PMID":"12003760","abstract":"We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author":[{"dropping-particle":"","family":"Prüss","given":"Annette","non-dropping-particle":"","parse-names":false,"suffix":""},{"dropping-particle":"","family":"Kay","given":"David","non-dropping-particle":"","parse-names":false,"suffix":""},{"dropping-particle":"","family":"Fewtrell","given":"Lorna","non-dropping-particle":"","parse-names":false,"suffix":""},{"dropping-particle":"","family":"Bartram","given":"Jamie","non-dropping-particle":"","parse-names":false,"suffix":""}],"container-title":"Environmental health perspectives","id":"ITEM-1","issue":"5","issued":{"date-parts":[["2002","5"]]},"page":"537-542","publisher":"Environ Health Perspect","title":"Estimating the burden of disease from water, sanitation, and hygiene at a global level","type":"article-journal","volume":"110"},"uris":["http://www.mendeley.com/documents/?uuid=90b2de1b-d381-3557-acc2-b4ddcc2d9400","http://www.mendeley.com/documents/?uuid=a2f581a2-935f-49e9-bf5b-628c64a7d414"]}],"mendeley":{"formattedCitation":"&lt;sup&gt;34&lt;/sup&gt;","plainTextFormattedCitation":"34","previouslyFormattedCitation":"&lt;sup&gt;34&lt;/sup&gt;"},"properties":{"noteIndex":0},"schema":"https://github.com/citation-style-language/schema/raw/master/csl-citation.json"}</w:delInstrText>
        </w:r>
        <w:r w:rsidR="00044B97"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34</w:delText>
        </w:r>
        <w:r w:rsidR="00044B97"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w:delText>
        </w:r>
      </w:del>
    </w:p>
    <w:p w14:paraId="0ABB9DD9" w14:textId="3EA13688" w:rsidR="0071466D" w:rsidRPr="00DF6BDB" w:rsidDel="00D73460" w:rsidRDefault="00187B0F">
      <w:pPr>
        <w:spacing w:line="240" w:lineRule="auto"/>
        <w:jc w:val="both"/>
        <w:rPr>
          <w:del w:id="7076" w:author="Mohammad Nayeem Hasan" w:date="2024-07-18T15:20:00Z" w16du:dateUtc="2024-07-18T09:20:00Z"/>
          <w:rFonts w:ascii="Times New Roman" w:hAnsi="Times New Roman" w:cs="Times New Roman"/>
          <w:sz w:val="24"/>
          <w:szCs w:val="24"/>
        </w:rPr>
      </w:pPr>
      <w:del w:id="7077" w:author="Mohammad Nayeem Hasan" w:date="2024-07-18T15:20:00Z" w16du:dateUtc="2024-07-18T09:20:00Z">
        <w:r w:rsidRPr="00DF6BDB" w:rsidDel="00D73460">
          <w:rPr>
            <w:rFonts w:ascii="Times New Roman" w:hAnsi="Times New Roman" w:cs="Times New Roman"/>
            <w:sz w:val="24"/>
            <w:szCs w:val="24"/>
          </w:rPr>
          <w:delText xml:space="preserve">This study looked into the possibility that children from low-income households were more likely to having diarrhea. </w:delText>
        </w:r>
        <w:r w:rsidR="007845F8" w:rsidRPr="00DF6BDB" w:rsidDel="00D73460">
          <w:rPr>
            <w:rFonts w:ascii="Times New Roman" w:hAnsi="Times New Roman" w:cs="Times New Roman"/>
            <w:sz w:val="24"/>
            <w:szCs w:val="24"/>
          </w:rPr>
          <w:delText>Similar studies revealed that middle-class or low-income households had a 90% risk of having high levels of contamination in their household drinking water if there was high E. coli contamination at the source</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{"citationItems":[{"id":"ITEM-1","itemData":{"DOI":"10.1371/JOURNAL.PONE.0267386","ISBN":"1111111111","ISSN":"1932-6203","PMID":"35544525","abstract":"This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risks.","author":[{"dropping-particle":"","family":"Hasan","given":"Md Masud","non-dropping-particle":"","parse-names":false,"suffix":""},{"dropping-particle":"","family":"Hoque","given":"Zahirul","non-dropping-particle":"","parse-names":false,"suffix":""},{"dropping-particle":"","family":"Kabir","given":"Enamul","non-dropping-particle":"","parse-names":false,"suffix":""},{"dropping-particle":"","family":"Hossain","given":"Shahadut","non-dropping-particle":"","parse-names":false,"suffix":""}],"container-title":"PLOS ONE","id":"ITEM-1","issue":"5","issued":{"date-parts":[["2022","5"]]},"page":"e0267386","publisher":"Public Library of Science","title":"Differences in levels of E. coli contamination of point of use drinking water in Bangladesh","type":"article-journal","volume":"17"},"uris":["http://www.mendeley.com/documents/?uuid=f1906e92-c5b0-3fd2-9df5-1bb38a0a1873","http://www.mendeley.com/documents/?uuid=cfd7a071-bf00-47d3-8eb4-fbef82c9f5f6"]}],"mendeley":{"formattedCitation":"&lt;sup&gt;35&lt;/sup&gt;","plainTextFormattedCitation":"35","previouslyFormattedCitation":"&lt;sup&gt;35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71466D" w:rsidRPr="00DF6BDB" w:rsidDel="00D73460">
          <w:rPr>
            <w:rFonts w:ascii="Times New Roman" w:hAnsi="Times New Roman" w:cs="Times New Roman"/>
            <w:sz w:val="24"/>
            <w:szCs w:val="24"/>
          </w:rPr>
          <w:delText xml:space="preserve">This supports other research from Bangladesh that were related to this and found that children from low-income households had a higher risk of developing diarrhea </w:delText>
        </w:r>
        <w:r w:rsidR="0071466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{"citationItems":[{"id":"ITEM-1","itemData":{"DOI":"10.1136/BMJOPEN-2014-007538","ISSN":"2044-6055","PMID":"26510724","abstract":"Objectives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Bangladesh.","author":[{"dropping-particle":"","family":"Kamal","given":"Md Moustafa","non-dropping-particle":"","parse-names":false,"suffix":""},{"dropping-particle":"","family":"Hasan","given":"Md Masud","non-dropping-particle":"","parse-names":false,"suffix":""},{"dropping-particle":"","family":"Davey","given":"Rachel","non-dropping-particle":"","parse-names":false,"suffix":""}],"container-title":"BMJ Open","id":"ITEM-1","issue":"10","issued":{"date-parts":[["2015","10"]]},"page":"e007538","publisher":"British Medical Journal Publishing Group","title":"Determinants of childhood morbidity in Bangladesh: evidence from the Demographic and Health Survey 2011","type":"article-journal","volume":"5"},"uris":["http://www.mendeley.com/documents/?uuid=646db609-7141-3105-8976-2e6de5ccbb29","http://www.mendeley.com/documents/?uuid=ef431aba-9f9b-417d-b720-a7de1c10f2c6"]}],"mendeley":{"formattedCitation":"&lt;sup&gt;36&lt;/sup&gt;","plainTextFormattedCitation":"36","previouslyFormattedCitation":"&lt;sup&gt;36&lt;/sup&gt;"},"properties":{"noteIndex":0},"schema":"https://github.com/citation-style-language/schema/raw/master/csl-citation.json"}</w:delInstrText>
        </w:r>
        <w:r w:rsidR="0071466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36</w:delText>
        </w:r>
        <w:r w:rsidR="0071466D"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xml:space="preserve">. As a result, point-of-use pollution of water storage and middle-class or lower-class families' inability to maintain safe water storage are the main causes of the reduction in water quality. This could be supported by the fact that it can be difficult for poorer households to obtain clean water, which may increase their risk of developing diarrheal disease. The high level of pollution in drinking water caused by dangerous bacteria like E. coli and other organisms that cause diarrhea may also have an effect on children </w:delText>
        </w:r>
        <w:r w:rsidR="0071466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{"citationItems":[{"id":"ITEM-1","itemData":{"DOI":"10.1016/J.HELIYON.2019.E02145","ISSN":"24058440","PMID":"31406938","abstract":"Bangladesh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identified.","author":[{"dropping-particle":"","family":"Hasan","given":"Md. Khalid","non-dropping-particle":"","parse-names":false,"suffix":""},{"dropping-particle":"","family":"Shahriar","given":"Abrar","non-dropping-particle":"","parse-names":false,"suffix":""},{"dropping-particle":"","family":"Jim","given":"Kudrat Ullah","non-dropping-particle":"","parse-names":false,"suffix":""}],"container-title":"Heliyon","id":"ITEM-1","issue":"8","issued":{"date-parts":[["2019","8"]]},"page":"e02145","publisher":"Elsevier","title":"Water pollution in Bangladesh and its impact on public health","type":"article-journal","volume":"5"},"uris":["http://www.mendeley.com/documents/?uuid=b23f31f1-8d9b-3a24-adc7-b8233480fe5a","http://www.mendeley.com/documents/?uuid=cd28c0d3-0e33-452c-b578-744006a443e4"]}],"mendeley":{"formattedCitation":"&lt;sup&gt;37&lt;/sup&gt;","plainTextFormattedCitation":"37","previouslyFormattedCitation":"&lt;sup&gt;37&lt;/sup&gt;"},"properties":{"noteIndex":0},"schema":"https://github.com/citation-style-language/schema/raw/master/csl-citation.json"}</w:delInstrText>
        </w:r>
        <w:r w:rsidR="0071466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37</w:delText>
        </w:r>
        <w:r w:rsidR="0071466D"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w:delText>
        </w:r>
      </w:del>
    </w:p>
    <w:p w14:paraId="6B86479E" w14:textId="7BD2B59D" w:rsidR="00236B48" w:rsidRPr="00DF6BDB" w:rsidDel="00D73460" w:rsidRDefault="00187B0F">
      <w:pPr>
        <w:spacing w:line="240" w:lineRule="auto"/>
        <w:jc w:val="both"/>
        <w:rPr>
          <w:del w:id="7078" w:author="Mohammad Nayeem Hasan" w:date="2024-07-18T15:20:00Z" w16du:dateUtc="2024-07-18T09:20:00Z"/>
          <w:rFonts w:ascii="Times New Roman" w:hAnsi="Times New Roman" w:cs="Times New Roman"/>
          <w:sz w:val="24"/>
          <w:szCs w:val="24"/>
        </w:rPr>
      </w:pPr>
      <w:del w:id="7079" w:author="Mohammad Nayeem Hasan" w:date="2024-07-18T15:20:00Z" w16du:dateUtc="2024-07-18T09:20:00Z">
        <w:r w:rsidRPr="00DF6BDB" w:rsidDel="00D73460">
          <w:rPr>
            <w:rFonts w:ascii="Times New Roman" w:hAnsi="Times New Roman" w:cs="Times New Roman"/>
            <w:sz w:val="24"/>
            <w:szCs w:val="24"/>
          </w:rPr>
          <w:delText xml:space="preserve">This study discovered a stronger link between </w:delText>
        </w:r>
        <w:r w:rsidR="00DF6FF1" w:rsidRPr="00DF6BDB" w:rsidDel="00D73460">
          <w:rPr>
            <w:rFonts w:ascii="Times New Roman" w:hAnsi="Times New Roman" w:cs="Times New Roman"/>
            <w:sz w:val="24"/>
            <w:szCs w:val="24"/>
          </w:rPr>
          <w:delText>diarrhea and place of residence</w:delText>
        </w:r>
        <w:r w:rsidRPr="00DF6BDB" w:rsidDel="00D73460">
          <w:rPr>
            <w:rFonts w:ascii="Times New Roman" w:hAnsi="Times New Roman" w:cs="Times New Roman"/>
            <w:sz w:val="24"/>
            <w:szCs w:val="24"/>
          </w:rPr>
          <w:delText>, despite the fact that flooding during the summer is supposed to increase diarrhea transmission because contaminated matter can be moved from source sites to nearby locations more easily</w:delText>
        </w:r>
        <w:r w:rsidR="00DF6FF1" w:rsidRPr="00DF6BDB" w:rsidDel="00D73460">
          <w:rPr>
            <w:rFonts w:ascii="Times New Roman" w:hAnsi="Times New Roman" w:cs="Times New Roman"/>
            <w:sz w:val="24"/>
            <w:szCs w:val="24"/>
          </w:rPr>
          <w:delText xml:space="preserve"> in rural area rather than urban area</w:delText>
        </w:r>
        <w:r w:rsidR="00732042" w:rsidRPr="00DF6BDB" w:rsidDel="00D73460">
          <w:rPr>
            <w:rFonts w:ascii="Times New Roman" w:hAnsi="Times New Roman" w:cs="Times New Roman"/>
            <w:sz w:val="24"/>
            <w:szCs w:val="24"/>
          </w:rPr>
          <w:delText xml:space="preserve"> </w:delText>
        </w:r>
        <w:r w:rsidR="00DE079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{"citationItems":[{"id":"ITEM-1","itemData":{"DOI":"10.3390/IJERPH7103657","ISSN":"16604601","PMID":"21139855","abstract":"Water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authors.","author":[{"dropping-particle":"","family":"Cabral","given":"João P.S.","non-dropping-particle":"","parse-names":false,"suffix":""}],"container-title":"International Journal of Environmental Research and Public Health","id":"ITEM-1","issue":"10","issued":{"date-parts":[["2010"]]},"page":"3657","publisher":"Multidisciplinary Digital Publishing Institute  (MDPI)","title":"Water Microbiology. Bacterial Pathogens and Water","type":"article-journal","volume":"7"},"uris":["http://www.mendeley.com/documents/?uuid=243f404a-cbb6-37a4-9b28-da9da20f747f","http://www.mendeley.com/documents/?uuid=2cd1137e-640e-43cf-ad9e-3b40899158d5"]}],"mendeley":{"formattedCitation":"&lt;sup&gt;38&lt;/sup&gt;","plainTextFormattedCitation":"38","previouslyFormattedCitation":"&lt;sup&gt;38&lt;/sup&gt;"},"properties":{"noteIndex":0},"schema":"https://github.com/citation-style-language/schema/raw/master/csl-citation.json"}</w:delInstrText>
        </w:r>
        <w:r w:rsidR="00DE079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38</w:delText>
        </w:r>
        <w:r w:rsidR="00DE079D"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71466D" w:rsidRPr="00DF6BDB" w:rsidDel="00D73460">
          <w:rPr>
            <w:rFonts w:ascii="Times New Roman" w:hAnsi="Times New Roman" w:cs="Times New Roman"/>
            <w:sz w:val="24"/>
            <w:szCs w:val="24"/>
          </w:rPr>
          <w:delText xml:space="preserve">Additionally, we discovered </w:delText>
        </w:r>
        <w:r w:rsidR="00236B48" w:rsidRPr="00DF6BDB" w:rsidDel="00D73460">
          <w:rPr>
            <w:rFonts w:ascii="Times New Roman" w:hAnsi="Times New Roman" w:cs="Times New Roman"/>
            <w:sz w:val="24"/>
            <w:szCs w:val="24"/>
          </w:rPr>
          <w:delText>a statistically significant association</w:delText>
        </w:r>
        <w:r w:rsidR="0071466D" w:rsidRPr="00DF6BDB" w:rsidDel="00D73460">
          <w:rPr>
            <w:rFonts w:ascii="Times New Roman" w:hAnsi="Times New Roman" w:cs="Times New Roman"/>
            <w:sz w:val="24"/>
            <w:szCs w:val="24"/>
          </w:rPr>
          <w:delText xml:space="preserve"> between geographic location and the likelihood of developing diarrhea. The Barisal region was shown to have the hi</w:delText>
        </w:r>
        <w:r w:rsidR="00236B48" w:rsidRPr="00DF6BDB" w:rsidDel="00D73460">
          <w:rPr>
            <w:rFonts w:ascii="Times New Roman" w:hAnsi="Times New Roman" w:cs="Times New Roman"/>
            <w:sz w:val="24"/>
            <w:szCs w:val="24"/>
          </w:rPr>
          <w:delText>ghest risk of diarrheal illness</w:delText>
        </w:r>
        <w:r w:rsidR="0071466D" w:rsidRPr="00DF6BDB" w:rsidDel="00D73460">
          <w:rPr>
            <w:rFonts w:ascii="Times New Roman" w:hAnsi="Times New Roman" w:cs="Times New Roman"/>
            <w:sz w:val="24"/>
            <w:szCs w:val="24"/>
          </w:rPr>
          <w:delText xml:space="preserve"> in children, followed by Mymensingh, Chattogram, Dhaka, and so on. This is in line with earlier research from Bangladesh that discovered comparable results in respect to regional variations in the prevalence of diarrheal illness</w:delText>
        </w:r>
        <w:r w:rsidR="00236B48" w:rsidRPr="00DF6BDB" w:rsidDel="00D73460">
          <w:rPr>
            <w:rFonts w:ascii="Times New Roman" w:hAnsi="Times New Roman" w:cs="Times New Roman"/>
            <w:sz w:val="24"/>
            <w:szCs w:val="24"/>
          </w:rPr>
          <w:delText xml:space="preserve">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Regions like Barisal, according to Sarker et al.</w:delText>
        </w:r>
        <w:r w:rsidR="00236B48" w:rsidRPr="00DF6BDB" w:rsidDel="00D73460">
          <w:rPr>
            <w:rFonts w:ascii="Times New Roman" w:hAnsi="Times New Roman" w:cs="Times New Roman"/>
            <w:sz w:val="24"/>
            <w:szCs w:val="24"/>
          </w:rPr>
          <w:delText xml:space="preserve">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xml:space="preserve">, </w:delText>
        </w:r>
        <w:r w:rsidR="007845F8" w:rsidRPr="00DF6BDB" w:rsidDel="00D73460">
          <w:rPr>
            <w:rFonts w:ascii="Times New Roman" w:hAnsi="Times New Roman" w:cs="Times New Roman"/>
            <w:sz w:val="24"/>
            <w:szCs w:val="24"/>
          </w:rPr>
          <w:delText>are defined by being more densely populated and having more rivers and water reservoirs, both of which promote an environment that is conducive to the spread of diarrheal disease among the inhabitants.</w:delText>
        </w:r>
        <w:r w:rsidR="00236B48" w:rsidRPr="00DF6BDB" w:rsidDel="00D73460">
          <w:rPr>
            <w:rFonts w:ascii="Times New Roman" w:hAnsi="Times New Roman" w:cs="Times New Roman"/>
            <w:sz w:val="24"/>
            <w:szCs w:val="24"/>
          </w:rPr>
          <w:delText xml:space="preserve"> </w:delText>
        </w:r>
        <w:r w:rsidR="007057B7" w:rsidRPr="00DF6BDB" w:rsidDel="00D73460">
          <w:rPr>
            <w:rFonts w:ascii="Times New Roman" w:hAnsi="Times New Roman" w:cs="Times New Roman"/>
            <w:sz w:val="24"/>
            <w:szCs w:val="24"/>
          </w:rPr>
          <w:delText xml:space="preserve">The regions have more rivers, water reservoirs, and high populated areas than other places, especially those in the Barisal, Dhaka, and Chittagong divisions. The majority of the slums, however, are located in the Dhaka and Chittagong areas, which have already been shown to have a significant risk of diarrhea-related diseases due to the inadequate sanitation system and lack of drinkable water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2B70C9" w:rsidRPr="00DF6BDB" w:rsidDel="00D73460">
          <w:rPr>
            <w:rFonts w:ascii="Times New Roman" w:hAnsi="Times New Roman" w:cs="Times New Roman"/>
            <w:sz w:val="24"/>
            <w:szCs w:val="24"/>
          </w:rPr>
          <w:delText>. H</w:delText>
        </w:r>
        <w:r w:rsidR="00236B48" w:rsidRPr="00DF6BDB" w:rsidDel="00D73460">
          <w:rPr>
            <w:rFonts w:ascii="Times New Roman" w:hAnsi="Times New Roman" w:cs="Times New Roman"/>
            <w:sz w:val="24"/>
            <w:szCs w:val="24"/>
          </w:rPr>
          <w:delText>igh prevalence of diarrheal infections in these areas may have this as the more plausible cause.</w:delText>
        </w:r>
      </w:del>
    </w:p>
    <w:p w14:paraId="7C62CFE0" w14:textId="3F787740" w:rsidR="00236B48" w:rsidRPr="00DF6BDB" w:rsidDel="00D73460" w:rsidRDefault="00236B48">
      <w:pPr>
        <w:spacing w:line="240" w:lineRule="auto"/>
        <w:jc w:val="both"/>
        <w:rPr>
          <w:del w:id="7080" w:author="Mohammad Nayeem Hasan" w:date="2024-07-18T15:20:00Z" w16du:dateUtc="2024-07-18T09:20:00Z"/>
          <w:rFonts w:ascii="Times New Roman" w:hAnsi="Times New Roman" w:cs="Times New Roman"/>
          <w:sz w:val="24"/>
          <w:szCs w:val="24"/>
        </w:rPr>
      </w:pPr>
      <w:del w:id="7081" w:author="Mohammad Nayeem Hasan" w:date="2024-07-18T15:20:00Z" w16du:dateUtc="2024-07-18T09:20:00Z">
        <w:r w:rsidRPr="00DF6BDB" w:rsidDel="00D73460">
          <w:rPr>
            <w:rFonts w:ascii="Times New Roman" w:hAnsi="Times New Roman" w:cs="Times New Roman"/>
            <w:sz w:val="24"/>
            <w:szCs w:val="24"/>
          </w:rPr>
          <w:delText xml:space="preserve">As was already mentioned, there is a direct correlation between the likelihood of contracting E. coli diarrhea and factors such as maternal education, wealth status, personal hygiene, and general sanitation. Begum and her colleagues discovered that providing mothers with information on water, sanitation, and hygiene was an effective way to lessen the burden of diarrhea in children under the age of five, who had a greater prevalence of diarrhea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{"citationItems":[{"id":"ITEM-1","itemData":{"DOI":"10.1007/S42399-020-00405-X","ISSN":"2523-8973","abstract":"Diarrhea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settings.","author":[{"dropping-particle":"","family":"Begum","given":"Musammet Rasheda","non-dropping-particle":"","parse-names":false,"suffix":""},{"dropping-particle":"","family":"Banna","given":"Md. Hasan","non-dropping-particle":"Al","parse-names":false,"suffix":""},{"dropping-particle":"","family":"Akter","given":"Sumaiya","non-dropping-particle":"","parse-names":false,"suffix":""},{"dropping-particle":"","family":"Kundu","given":"Satyajit","non-dropping-particle":"","parse-names":false,"suffix":""},{"dropping-particle":"","family":"Sayeed","given":"Abu","non-dropping-particle":"","parse-names":false,"suffix":""},{"dropping-particle":"","family":"Hassan","given":"Md. Nazmul","non-dropping-particle":"","parse-names":false,"suffix":""},{"dropping-particle":"","family":"Chowdhury","given":"Sukanta","non-dropping-particle":"","parse-names":false,"suffix":""},{"dropping-particle":"","family":"Khan","given":"Md Shafiqul Islam","non-dropping-particle":"","parse-names":false,"suffix":""}],"container-title":"SN Comprehensive Clinical Medicine 2020 2:8","id":"ITEM-1","issue":"8","issued":{"date-parts":[["2020","7"]]},"page":"1158-1162","publisher":"Springer","title":"Effectiveness of WASH Education to Prevent Diarrhea among Children under five in a Community of Patuakhali, Bangladesh","type":"article-journal","volume":"2"},"uris":["http://www.mendeley.com/documents/?uuid=b4b20cac-5381-3107-b9a5-302974952587","http://www.mendeley.com/documents/?uuid=a25f5adb-f15e-440e-800a-f00850375adc"]}],"mendeley":{"formattedCitation":"&lt;sup&gt;39&lt;/sup&gt;","plainTextFormattedCitation":"39","previouslyFormattedCitation":"&lt;sup&gt;39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Higher parental education levels are crucial for the prevention and control of morbidity because informed parents can lower their children's risk of contracting infectious diseases through education and other preventative measures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{"citationItems":[{"id":"ITEM-1","itemData":{"DOI":"10.4269/AJTMH.14-0057","ISSN":"00029637","PMID":"25311693","abstract":"This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prevention.","author":[{"dropping-particle":"","family":"George","given":"Christine Marie","non-dropping-particle":"","parse-names":false,"suffix":""},{"dropping-particle":"","family":"Perin","given":"Jamie","non-dropping-particle":"","parse-names":false,"suffix":""},{"dropping-particle":"","family":"Calani","given":"Karen J.Neiswender","non-dropping-particle":"De","parse-names":false,"suffix":""},{"dropping-particle":"","family":"Norman","given":"W. Ray","non-dropping-particle":"","parse-names":false,"suffix":""},{"dropping-particle":"","family":"Perry","given":"Henry","non-dropping-particle":"","parse-names":false,"suffix":""},{"dropping-particle":"","family":"Davis","given":"Thomas P.","non-dropping-particle":"","parse-names":false,"suffix":""},{"dropping-particle":"","family":"Lindquist","given":"Erik D.","non-dropping-particle":"","parse-names":false,"suffix":""}],"container-title":"The American Journal of Tropical Medicine and Hygiene","id":"ITEM-1","issue":"6","issued":{"date-parts":[["2014","12"]]},"page":"1190","publisher":"The American Society of Tropical Medicine and Hygiene","title":"Risk Factors for Diarrhea in Children under Five Years of Age Residing in Peri-urban Communities in Cochabamba, Bolivia","type":"article-journal","volume":"91"},"uris":["http://www.mendeley.com/documents/?uuid=16ae3d2d-98e2-371c-bd6a-381b3e61c3fc","http://www.mendeley.com/documents/?uuid=7b36845b-9f49-497f-8f44-d7461868bf38"]},{"id":"ITEM-2","itemData":{"DOI":"10.1177/156482651103200204","ISSN":"0379-5721","PMID":"22164972","abstrac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University.","author":[{"dropping-particle":"","family":"Tavares MacHado","given":"Márcia Maria","non-dropping-particle":"","parse-names":false,"suffix":""},{"dropping-particle":"","family":"Lindsay","given":"Ana Cristina","non-dropping-particle":"","parse-names":false,"suffix":""},{"dropping-particle":"","family":"Mota","given":"Gabriela Maia","non-dropping-particle":"","parse-names":false,"suffix":""},{"dropping-particle":"","family":"Moura Arruda","given":"Carlos André","non-dropping-particle":"","parse-names":false,"suffix":""},{"dropping-particle":"","family":"Freitas Do Amaral","given":"João Joaquim","non-dropping-particle":"","parse-names":false,"suffix":""},{"dropping-particle":"","family":"Forsberg","given":"Birger Carl","non-dropping-particle":"","parse-names":false,"suffix":""}],"container-title":"Food and nutrition bulletin","id":"ITEM-2","issue":"2","issued":{"date-parts":[["2011"]]},"page":"103-111","publisher":"Food Nutr Bull","title":"A community perspective on changes in health related to diarrhea in northeastern Brazil","type":"article-journal","volume":"32"},"uris":["http://www.mendeley.com/documents/?uuid=ce0655e7-301d-3bd9-ba23-3ae4ed4896df","http://www.mendeley.com/documents/?uuid=f7052989-1237-4ca6-b901-825b7af64535"]}],"mendeley":{"formattedCitation":"&lt;sup&gt;40,41&lt;/sup&gt;","plainTextFormattedCitation":"40,41","previouslyFormattedCitation":"&lt;sup&gt;40,41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40,41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However, it was found that in Bangladesh, higher levels of education are also linked to better toilet facilities in both rural and urban settings, which means better access to sanitation and hygiene in the families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{"citationItems":[{"id":"ITEM-1","itemData":{"DOI":"10.1186/1471-2334-14-440","ISSN":"14712334","PMID":"25127553","abstract":"Background: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settings.","author":[{"dropping-particle":"V.","family":"Colombara","given":"Danny","non-dropping-particle":"","parse-names":false,"suffix":""},{"dropping-particle":"","family":"Faruque","given":"Abu S.G.","non-dropping-particle":"","parse-names":false,"suffix":""},{"dropping-particle":"","family":"Cowgill","given":"Karen D.","non-dropping-particle":"","parse-names":false,"suffix":""},{"dropping-particle":"","family":"Mayer","given":"Jonathan D.","non-dropping-particle":"","parse-names":false,"suffix":""}],"container-title":"BMC Infectious Diseases","id":"ITEM-1","issue":"1","issued":{"date-parts":[["2014","8"]]},"publisher":"BioMed Central","title":"Risk factors for diarrhea hospitalization in Bangladesh, 2000–2008: a case-case study of cholera and shigellosis","type":"article-journal","volume":"14"},"uris":["http://www.mendeley.com/documents/?uuid=fabd9e82-608c-36a9-a84f-6061f4960625","http://www.mendeley.com/documents/?uuid=e7beb805-0cfb-4894-b28c-53cc4f293523"]}],"mendeley":{"formattedCitation":"&lt;sup&gt;42&lt;/sup&gt;","plainTextFormattedCitation":"42","previouslyFormattedCitation":"&lt;sup&gt;42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line with other research conducted in Bangladesh, we discovered that the availability of better sanitary facilities decreased the prevalence of childhood diarrhea among children under the age of five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{"citationItems":[{"id":"ITEM-1","itemData":{"DOI":"10.1371/JOURNAL.PONE.0210433","ISBN":"1111111111","ISSN":"1932-6203","PMID":"30629689","abstract":"Background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recommended.","author":[{"dropping-particle":"","family":"Sultana","given":"Marufa","non-dropping-particle":"","parse-names":false,"suffix":""},{"dropping-particle":"","family":"Sarker","given":"Abdur Razzaque","non-dropping-particle":"","parse-names":false,"suffix":""},{"dropping-particle":"","family":"Sheikh","given":"Nurnabi","non-dropping-particle":"","parse-names":false,"suffix":""},{"dropping-particle":"","family":"Akram","given":"Raisul","non-dropping-particle":"","parse-names":false,"suffix":""},{"dropping-particle":"","family":"Ali","given":"Nausad","non-dropping-particle":"","parse-names":false,"suffix":""},{"dropping-particle":"","family":"Mahumud","given":"Rashidul Alam","non-dropping-particle":"","parse-names":false,"suffix":""},{"dropping-particle":"","family":"Alam","given":"Nur Haque","non-dropping-particle":"","parse-names":false,"suffix":""}],"container-title":"PLOS ONE","id":"ITEM-1","issue":"1","issued":{"date-parts":[["2019","1"]]},"page":"e0210433","publisher":"Public Library of Science","title":"Prevalence, determinants and health care-seeking behavior of childhood acute respiratory tract infections in Bangladesh","type":"article-journal","volume":"14"},"uris":["http://www.mendeley.com/documents/?uuid=e6502343-5fb3-3e37-8713-d3aa2bea3030","http://www.mendeley.com/documents/?uuid=011e3578-cd7c-4d58-bd38-02c09bb19235"]},{"id":"ITEM-2","itemData":{"DOI":"10.1136/BMJOPEN-2016-015019","ISSN":"2044-6055","PMID":"28615269","abstrac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realised.","author":[{"dropping-particle":"","family":"Hasan","given":"Md Masud","non-dropping-particle":"","parse-names":false,"suffix":""},{"dropping-particle":"","family":"Richardson","given":"Alice","non-dropping-particle":"","parse-names":false,"suffix":""}],"container-title":"BMJ Open","id":"ITEM-2","issue":"6","issued":{"date-parts":[["2017","6"]]},"page":"e015019","publisher":"British Medical Journal Publishing Group","title":"How sustainable household environment and knowledge of healthy practices relate to childhood morbidity in South Asia: analysis of survey data from Bangladesh, Nepal and Pakistan","type":"article-journal","volume":"7"},"uris":["http://www.mendeley.com/documents/?uuid=a64542e4-b6d9-31bb-bf50-07d7e36628a2","http://www.mendeley.com/documents/?uuid=d2940812-eee0-448b-bac6-f149a5d7f015"]}],"mendeley":{"formattedCitation":"&lt;sup&gt;43,44&lt;/sup&gt;","plainTextFormattedCitation":"43,44","previouslyFormattedCitation":"&lt;sup&gt;43,44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43,44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The most straightforward explanation would be that having access to latrines minimizes fecal contamination of the environment and the likelihood that mechanical vectors will come into contact with organisms that cause diarrhea, hence reducing diarrheal disease. This is due to the fact that the majority of prevalent causes of diarrheal diseases in children under five are hygiene-related in terms of food serving and predation. In order to reduce the spread of bacterial infections between children and the environment, sanitation infrastructure such as upgraded latrines and hand hygiene are also important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{"citationItems":[{"id":"ITEM-1","itemData":{"DOI":"10.1021/ACS.EST.9B04835/SUPPL_FILE/ES9B04835_SI_001.PDF","ISSN":"15205851","PMID":"32167305","abstract":"Diarrheal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sanitation.","author":[{"dropping-particle":"","family":"Fuhrmeister","given":"Erica R.","non-dropping-particle":"","parse-names":false,"suffix":""},{"dropping-particle":"","family":"Ercumen","given":"Ayse","non-dropping-particle":"","parse-names":false,"suffix":""},{"dropping-particle":"","family":"Pickering","given":"Amy J.","non-dropping-particle":"","parse-names":false,"suffix":""},{"dropping-particle":"","family":"Jeanis","given":"Kaitlyn M.","non-dropping-particle":"","parse-names":false,"suffix":""},{"dropping-particle":"","family":"Crider","given":"Yoshika","non-dropping-particle":"","parse-names":false,"suffix":""},{"dropping-particle":"","family":"Ahmed","given":"Mahaa","non-dropping-particle":"","parse-names":false,"suffix":""},{"dropping-particle":"","family":"Brown","given":"Sara","non-dropping-particle":"","parse-names":false,"suffix":""},{"dropping-particle":"","family":"Alam","given":"Mahfuja","non-dropping-particle":"","parse-names":false,"suffix":""},{"dropping-particle":"","family":"Sen","given":"Debashis","non-dropping-particle":"","parse-names":false,"suffix":""},{"dropping-particle":"","family":"Islam","given":"Sharmin","non-dropping-particle":"","parse-names":false,"suffix":""},{"dropping-particle":"","family":"Kabir","given":"Mir Himayet","non-dropping-particle":"","parse-names":false,"suffix":""},{"dropping-particle":"","family":"Islam","given":"Mahfuza","non-dropping-particle":"","parse-names":false,"suffix":""},{"dropping-particle":"","family":"Rahman","given":"Mahbubur","non-dropping-particle":"","parse-names":false,"suffix":""},{"dropping-particle":"","family":"Kwong","given":"Laura H.","non-dropping-particle":"","parse-names":false,"suffix":""},{"dropping-particle":"","family":"Arnold","given":"Benjamin F.","non-dropping-particle":"","parse-names":false,"suffix":""},{"dropping-particle":"","family":"Luby","given":"Stephen P.","non-dropping-particle":"","parse-names":false,"suffix":""},{"dropping-particle":"","family":"Colford","given":"John M.","non-dropping-particle":"","parse-names":false,"suffix":""},{"dropping-particle":"","family":"Nelson","given":"Kara L.","non-dropping-particle":"","parse-names":false,"suffix":""}],"container-title":"Environmental Science and Technology","id":"ITEM-1","issue":"7","issued":{"date-parts":[["2020","4"]]},"page":"4316-4326","publisher":"American Chemical Society","title":"Effect of Sanitation Improvements on Pathogens and Microbial Source Tracking Markers in the Rural Bangladeshi Household Environment","type":"article-journal","volume":"54"},"uris":["http://www.mendeley.com/documents/?uuid=af5f56ab-6b9f-38ef-b9a4-a0151d028045","http://www.mendeley.com/documents/?uuid=348c4b30-c43a-423c-8ddd-026a44eb362a"]}],"mendeley":{"formattedCitation":"&lt;sup&gt;45&lt;/sup&gt;","plainTextFormattedCitation":"45","previouslyFormattedCitation":"&lt;sup&gt;45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2225389C" w14:textId="30323DB7" w:rsidR="002133A9" w:rsidRPr="00DF6BDB" w:rsidDel="00D73460" w:rsidRDefault="00232CE3">
      <w:pPr>
        <w:spacing w:line="240" w:lineRule="auto"/>
        <w:jc w:val="both"/>
        <w:rPr>
          <w:del w:id="7082" w:author="Mohammad Nayeem Hasan" w:date="2024-07-18T15:20:00Z" w16du:dateUtc="2024-07-18T09:20:00Z"/>
          <w:rFonts w:ascii="Times New Roman" w:hAnsi="Times New Roman" w:cs="Times New Roman"/>
          <w:sz w:val="24"/>
          <w:szCs w:val="24"/>
        </w:rPr>
      </w:pPr>
      <w:del w:id="7083" w:author="Mohammad Nayeem Hasan" w:date="2024-07-18T15:20:00Z" w16du:dateUtc="2024-07-18T09:20:00Z">
        <w:r w:rsidRPr="00DF6BDB" w:rsidDel="00D73460">
          <w:rPr>
            <w:rFonts w:ascii="Times New Roman" w:hAnsi="Times New Roman" w:cs="Times New Roman"/>
            <w:b/>
            <w:bCs/>
            <w:sz w:val="24"/>
            <w:szCs w:val="24"/>
          </w:rPr>
          <w:delText>Table 4</w:delText>
        </w:r>
        <w:r w:rsidRPr="00DF6BDB" w:rsidDel="00D73460">
          <w:rPr>
            <w:rFonts w:ascii="Times New Roman" w:hAnsi="Times New Roman" w:cs="Times New Roman"/>
            <w:sz w:val="24"/>
            <w:szCs w:val="24"/>
          </w:rPr>
          <w:delText xml:space="preserve"> represents </w:delText>
        </w:r>
        <w:r w:rsidR="002133A9" w:rsidRPr="00DF6BDB" w:rsidDel="00D73460">
          <w:rPr>
            <w:rFonts w:ascii="Times New Roman" w:hAnsi="Times New Roman" w:cs="Times New Roman"/>
            <w:sz w:val="24"/>
            <w:szCs w:val="24"/>
          </w:rPr>
          <w:delText>the</w:delText>
        </w:r>
        <w:r w:rsidR="000F7AD2" w:rsidRPr="00DF6BDB" w:rsidDel="00D73460">
          <w:rPr>
            <w:rFonts w:ascii="Times New Roman" w:hAnsi="Times New Roman" w:cs="Times New Roman"/>
            <w:sz w:val="24"/>
            <w:szCs w:val="24"/>
          </w:rPr>
          <w:delText xml:space="preserve"> decomposition analysis</w:delText>
        </w:r>
        <w:r w:rsidRPr="00DF6BDB" w:rsidDel="00D73460">
          <w:rPr>
            <w:rFonts w:ascii="Times New Roman" w:hAnsi="Times New Roman" w:cs="Times New Roman"/>
            <w:sz w:val="24"/>
            <w:szCs w:val="24"/>
          </w:rPr>
          <w:delText>, where we can see that the most contributing factors are “Source water Type”, “Mother’s Education Level”, “Toilet Facility Shared”, “Source Water”, and “Wealth index”. Where Source water type contribute to inequality in diarrhea in urban-rural.</w:delText>
        </w:r>
        <w:r w:rsidR="00EC77A0" w:rsidRPr="00DF6BDB" w:rsidDel="00D73460">
          <w:rPr>
            <w:rFonts w:ascii="Times New Roman" w:hAnsi="Times New Roman" w:cs="Times New Roman"/>
            <w:sz w:val="24"/>
            <w:szCs w:val="24"/>
          </w:rPr>
          <w:delText xml:space="preserve"> </w:delText>
        </w:r>
        <w:r w:rsidR="00190D37" w:rsidRPr="00DF6BDB" w:rsidDel="00D73460">
          <w:rPr>
            <w:rFonts w:ascii="Times New Roman" w:hAnsi="Times New Roman" w:cs="Times New Roman"/>
            <w:sz w:val="24"/>
            <w:szCs w:val="24"/>
          </w:rPr>
          <w:delText>A research</w:delText>
        </w:r>
      </w:del>
      <w:ins w:id="7084" w:author="Alam Shihab" w:date="2024-05-23T13:33:00Z" w16du:dateUtc="2024-05-23T07:33:00Z">
        <w:del w:id="7085" w:author="Mohammad Nayeem Hasan" w:date="2024-07-18T15:20:00Z" w16du:dateUtc="2024-07-18T09:20:00Z">
          <w:r w:rsidR="00823AAB" w:rsidRPr="00DF6BDB" w:rsidDel="00D73460">
            <w:rPr>
              <w:rFonts w:ascii="Times New Roman" w:hAnsi="Times New Roman" w:cs="Times New Roman"/>
              <w:sz w:val="24"/>
              <w:szCs w:val="24"/>
            </w:rPr>
            <w:delText>Research</w:delText>
          </w:r>
        </w:del>
      </w:ins>
      <w:del w:id="7086" w:author="Mohammad Nayeem Hasan" w:date="2024-07-18T15:20:00Z" w16du:dateUtc="2024-07-18T09:20:00Z">
        <w:r w:rsidR="00190D37" w:rsidRPr="00DF6BDB" w:rsidDel="00D73460">
          <w:rPr>
            <w:rFonts w:ascii="Times New Roman" w:hAnsi="Times New Roman" w:cs="Times New Roman"/>
            <w:sz w:val="24"/>
            <w:szCs w:val="24"/>
          </w:rPr>
          <w:delText xml:space="preserve"> conducted in India revealed that there exists a correlation between the knowledge gap in maternal health and the occurrence of diarrhea</w:delText>
        </w:r>
        <w:r w:rsidR="00190D37" w:rsidRPr="00DF6BDB" w:rsidDel="00D73460">
          <w:rPr>
            <w:rFonts w:ascii="Times New Roman" w:hAnsi="Times New Roman" w:cs="Times New Roman"/>
            <w:noProof/>
            <w:sz w:val="24"/>
            <w:szCs w:val="24"/>
            <w:vertAlign w:val="superscript"/>
          </w:rPr>
          <w:delText>46</w:delText>
        </w:r>
        <w:r w:rsidR="00190D37" w:rsidRPr="00DF6BDB" w:rsidDel="00D73460">
          <w:rPr>
            <w:rFonts w:ascii="Times New Roman" w:hAnsi="Times New Roman" w:cs="Times New Roman"/>
            <w:sz w:val="24"/>
            <w:szCs w:val="24"/>
          </w:rPr>
          <w:delText xml:space="preserve">. A recent study has provided further evidence supporting the association between a mother's level of education and her health knowledge. </w:delText>
        </w:r>
        <w:r w:rsidR="0061061F" w:rsidRPr="00DF6BDB" w:rsidDel="00D73460">
          <w:rPr>
            <w:rFonts w:ascii="Times New Roman" w:hAnsi="Times New Roman" w:cs="Times New Roman"/>
            <w:sz w:val="24"/>
            <w:szCs w:val="24"/>
          </w:rPr>
          <w:fldChar w:fldCharType="begin" w:fldLock="1"/>
        </w:r>
        <w:r w:rsidR="00177E55" w:rsidRPr="00DF6BDB" w:rsidDel="00D73460">
          <w:rPr>
            <w:rFonts w:ascii="Times New Roman" w:hAnsi="Times New Roman" w:cs="Times New Roman"/>
            <w:sz w:val="24"/>
            <w:szCs w:val="24"/>
          </w:rPr>
          <w:delInstrText>ADDIN CSL_CITATION {"citationItems":[{"id":"ITEM-1","itemData":{"DOI":"10.1016/j.worlddev.2019.104718","ISSN":"18735991","abstract":"The access to health networks is an integral part of sustainable development, which has largely been ignored in previous studies of health knowledge production. Additionally, the previous literature is scarce on health knowledge gaps and the intersection of deeply institutionalized marginalization of certain groups—such as by caste or by religious system in India, Bangladesh, or Nepal—and the resources these groups have available. To address these knowledge gaps, we explore the relationship among health knowledge and caste and religion and a number of important mediating factors in India, estimating causal impacts through a combination of instrumental variables and decomposition methods. Five main results are established: (1) the presence of a substantively large “raw” (unconditional) health knowledge caste gap favoring high caste women—though at the same time with an overall relatively low level of health knowledge across castes and religions—thus pointing towards even deeper, more structural, endemic public policy challenges for Indian policy makers); (2) evidence that the endowments and the returns to these endowments increase the health knowledge gaps—indicating that high caste women have higher education and better access to health networks but also higher returns to these characteristics; (3) for Adivasi women network homophily works to decrease the discrimination part of the health knowledge gap—it may therefore not be enough if these women merely get access to health networks (even if they are of high quality) if caste and religion-related gaps in health knowledge are to be reduced; such networks also have to be homophilous, to have an effect; (4) while observed individual characteristics explain a large—indeed, sometimes the major—part of the gaps, in several cases a substantial part of the health knowledge gap is left unexplained—consistent with the presence of discrimination against these systemically marginalized women; and (5) in turn, the substantial dampening of the caste and religion effect once socioeconomic status is controlled for suggests that caste differentials are not independent of class differentials. We also perform similar analysis for child mortality, now including health knowledge as one of the focal explanatory variables and obtain similar results—thus providing additional evidence that health knowledge and health network access, two major factors of sustainable development, should receive more attention by policymakers in …","author":[{"dropping-particle":"","family":"Blunch","given":"Niels Hugo","non-dropping-particle":"","parse-names":false,"suffix":""},{"dropping-particle":"","family":"Datta Gupta","given":"Nabanita","non-dropping-particle":"","parse-names":false,"suffix":""}],"container-title":"World Development","id":"ITEM-1","issued":{"date-parts":[["2020"]]},"title":"Mothers’ health knowledge gap for children with diarrhea: A decomposition analysis across caste and religion in India","type":"article-journal","volume":"126"},"uris":["http://www.mendeley.com/documents/?uuid=98f04836-26e1-34b9-a5a5-46974cbffa6d"]},{"id":"ITEM-2","itemData":{"DOI":"10.4103/1319-1683.68785","ISSN":"2229340X","abstract":"Background: Child care is mostly the responsibility of mothers. Several studies have revealed that the mothers′ education has a positive impact on their knowledge and practice in child health matters. Objectives: The study was undertaken to assess the level of mothers' knowledge on certain aspects of child health care and whether there is any correlation between their level of knowledge and the number of years of formal education they have had. Materials and Methods: A two-part questionnaire was distributed. The first part comprised information about mother's nationality, age, work, level of education and number of children, in addition to sources of health information and the role of school education in child health matters. The second part contained 40 statements about different aspects of child health matters. A structured interview with the mothers who attended with their children at the pediatric outpatient clinic of King Khalid University Hospital in Riyadh during July and August 2007, was conducted by a trained non-medical research assistant using the items and statements of the questionnaire as a base. A knowledge score was calculated from the number of correct answers. The maximum score was 40. An arbitrary cut-off score of 25 was considered satisfactory. Results: Three-hundred-seventy-three questionnaires were completed. The mean score of the total sample was 25 (out of 40) and the minimum score obtained was 14, and the maximum 36. Fifty-eight percent scored 25 or more. Scrutiny of individual items on the questionnaire revealed significant and serious gaps in mother's knowledge. No statistically significant correlation was evident between mothers' knowledge of child health related matters and level of education, age, or number of children. Conclusion: Mothers' knowledge of child health related matters is deficient. At present, knowledge on child health matters taught in schools in the Kingdom is inadequate. Health care institutions play a limited role in health education. There should be proper effective practical means of disseminating information on child health matters among mothers in our community.","author":[{"dropping-particle":"","family":"Al-Ayed","given":"Ibrahim H.","non-dropping-particle":"","parse-names":false,"suffix":""}],"container-title":"Journal of Family and Community Medicine","id":"ITEM-2","issue":"1","issued":{"date-parts":[["2010"]]},"title":"Mothers′ knowledge of child health matters: Are we doing enough?","type":"article-journal","volume":"17"},"uris":["http://www.mendeley.com/documents/?uuid=373c8cfb-854a-35db-acae-192bd2a3ae10"]}],"mendeley":{"formattedCitation":"&lt;sup&gt;46,47&lt;/sup&gt;","plainTextFormattedCitation":"46,47","previouslyFormattedCitation":"&lt;sup&gt;46,47&lt;/sup&gt;"},"properties":{"noteIndex":0},"schema":"https://github.com/citation-style-language/schema/raw/master/csl-citation.json"}</w:delInstrText>
        </w:r>
        <w:r w:rsidR="0061061F" w:rsidRPr="00DF6BDB" w:rsidDel="00D73460">
          <w:rPr>
            <w:rFonts w:ascii="Times New Roman" w:hAnsi="Times New Roman" w:cs="Times New Roman"/>
            <w:sz w:val="24"/>
            <w:szCs w:val="24"/>
          </w:rPr>
          <w:fldChar w:fldCharType="separate"/>
        </w:r>
        <w:r w:rsidR="0061061F" w:rsidRPr="00DF6BDB" w:rsidDel="00D73460">
          <w:rPr>
            <w:rFonts w:ascii="Times New Roman" w:hAnsi="Times New Roman" w:cs="Times New Roman"/>
            <w:noProof/>
            <w:sz w:val="24"/>
            <w:szCs w:val="24"/>
            <w:vertAlign w:val="superscript"/>
          </w:rPr>
          <w:delText>,47</w:delText>
        </w:r>
        <w:r w:rsidR="0061061F" w:rsidRPr="00DF6BDB" w:rsidDel="00D73460">
          <w:rPr>
            <w:rFonts w:ascii="Times New Roman" w:hAnsi="Times New Roman" w:cs="Times New Roman"/>
            <w:sz w:val="24"/>
            <w:szCs w:val="24"/>
          </w:rPr>
          <w:fldChar w:fldCharType="end"/>
        </w:r>
        <w:r w:rsidR="0061061F" w:rsidRPr="00DF6BDB" w:rsidDel="00D73460">
          <w:rPr>
            <w:rFonts w:ascii="Times New Roman" w:hAnsi="Times New Roman" w:cs="Times New Roman"/>
            <w:sz w:val="24"/>
            <w:szCs w:val="24"/>
          </w:rPr>
          <w:delText xml:space="preserve"> </w:delText>
        </w:r>
        <w:r w:rsidR="00190D37" w:rsidRPr="00DF6BDB" w:rsidDel="00D73460">
          <w:rPr>
            <w:rFonts w:ascii="Times New Roman" w:hAnsi="Times New Roman" w:cs="Times New Roman"/>
            <w:sz w:val="24"/>
            <w:szCs w:val="24"/>
          </w:rPr>
          <w:delText>A separate study conducted in Ethiopia revealed that households characterized by a low wealth index make a substantial contribution to the prevalence of diarrhea, a finding that is consistent with the results obtained in the present study</w:delText>
        </w:r>
        <w:r w:rsidR="00177E55" w:rsidRPr="00DF6BDB" w:rsidDel="00D73460">
          <w:rPr>
            <w:rFonts w:ascii="Times New Roman" w:hAnsi="Times New Roman" w:cs="Times New Roman"/>
            <w:sz w:val="24"/>
            <w:szCs w:val="24"/>
          </w:rPr>
          <w:fldChar w:fldCharType="begin" w:fldLock="1"/>
        </w:r>
        <w:r w:rsidR="00190D37" w:rsidRPr="00DF6BDB" w:rsidDel="00D73460">
          <w:rPr>
            <w:rFonts w:ascii="Times New Roman" w:hAnsi="Times New Roman" w:cs="Times New Roman"/>
            <w:sz w:val="24"/>
            <w:szCs w:val="24"/>
          </w:rPr>
          <w:delInstrText>ADDIN CSL_CITATION {"citationItems":[{"id":"ITEM-1","itemData":{"DOI":"10.1186/s12889-021-10191-3","ISSN":"14712458","PMID":"33482778","abstract":"Background: Despite significant progress in the reduction of under-five child deaths over the last decades in Ethiopia, still diarrhea remains the second cause of morbidity and mortality among under five children next to pneumonia. Objective: To show trends and determinants of diarrhea among under five children in Ethiopia based on the four Ethiopian Demographic and health surveys data (2000–2016). Methods: A total of 10,753 in 2000, 10,039 in 2005, 10,946 in 2011 and 10,337 in 2016 under five age children were involved in this study. Multivariate decomposition and multilevel analysis based on Bayesian approach was performed. Results: Ninety seven percent of the change in diarrhea prevalence over time was attributable to difference in behavior. Being twin (AOR = 1.3; 95% CrI 1.1–1.5), big weight (AOR = 1.63; 95% CrI 1.62–2.02), not vaccinated for rotavirus (AOR = 1.44; 95% CrI 1.12–1.9) and for measles (AOR = 1.2; 95% CrI 1.1–1.33), poor wealth status (AOR 2.6; 95% CrI 1.7–4.06), having more than three under-five children (AOR 1.3; 95% CrI 1.1–1.61), member of health insurance (AOR 2.2; 95% CrI 1.3–3.8) and long distance from the health facility (AOR 2.7; 95% CrI 2.2–3.5) were more likely to experience diarrhea. Conclusion: The prevalence of diarrhea was significantly declined over the last sixteen years and the decline was due to difference in behavior between the surveys. Being twin, weight of child at birth, vaccinated for measles and rotavirus, number of under-five children, wealth status, distance to health facility, health insurance and child waste disposal method were significantly associated with diarrhea among under five children in Ethiopia. Therefore Ethiopian government should focus on the strengthening and scaling up of behavioral change packages of the community regarding to keeping hygiene and sanitation of the community and their environment, vaccinating their children, accessing health care services to prevent diarrheal disease.","author":[{"dropping-particle":"","family":"Negesse","given":"Yilkal","non-dropping-particle":"","parse-names":false,"suffix":""},{"dropping-particle":"","family":"Taddese","given":"Asefa Adimasu","non-dropping-particle":"","parse-names":false,"suffix":""},{"dropping-particle":"","family":"Negesse","given":"Ayenew","non-dropping-particle":"","parse-names":false,"suffix":""},{"dropping-particle":"","family":"Ayele","given":"Tadesse Awoke","non-dropping-particle":"","parse-names":false,"suffix":""}],"container-title":"BMC Public Health","id":"ITEM-1","issue":"1","issued":{"date-parts":[["2021"]]},"page":"1-16","publisher":"BMC Public Health","title":"Trends and determinants of diarrhea among under-five children in Ethiopia: cross-sectional study: multivariate decomposition and multilevel analysis based on Bayesian approach evidenced by EDHS 2000–2016 data","type":"article-journal","volume":"21"},"uris":["http://www.mendeley.com/documents/?uuid=cbb969e5-be37-48c9-8bf2-5d62a2cafd71"]}],"mendeley":{"formattedCitation":"&lt;sup&gt;48&lt;/sup&gt;","plainTextFormattedCitation":"48","previouslyFormattedCitation":"&lt;sup&gt;48&lt;/sup&gt;"},"properties":{"noteIndex":0},"schema":"https://github.com/citation-style-language/schema/raw/master/csl-citation.json"}</w:delInstrText>
        </w:r>
        <w:r w:rsidR="00177E55" w:rsidRPr="00DF6BDB" w:rsidDel="00D73460">
          <w:rPr>
            <w:rFonts w:ascii="Times New Roman" w:hAnsi="Times New Roman" w:cs="Times New Roman"/>
            <w:sz w:val="24"/>
            <w:szCs w:val="24"/>
          </w:rPr>
          <w:fldChar w:fldCharType="separate"/>
        </w:r>
        <w:r w:rsidR="00177E55" w:rsidRPr="00DF6BDB" w:rsidDel="00D73460">
          <w:rPr>
            <w:rFonts w:ascii="Times New Roman" w:hAnsi="Times New Roman" w:cs="Times New Roman"/>
            <w:noProof/>
            <w:sz w:val="24"/>
            <w:szCs w:val="24"/>
            <w:vertAlign w:val="superscript"/>
          </w:rPr>
          <w:delText>48</w:delText>
        </w:r>
        <w:r w:rsidR="00177E55" w:rsidRPr="00DF6BDB" w:rsidDel="00D73460">
          <w:rPr>
            <w:rFonts w:ascii="Times New Roman" w:hAnsi="Times New Roman" w:cs="Times New Roman"/>
            <w:sz w:val="24"/>
            <w:szCs w:val="24"/>
          </w:rPr>
          <w:fldChar w:fldCharType="end"/>
        </w:r>
        <w:r w:rsidR="00EC77A0"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delText xml:space="preserve">For Source water type 1% increase in the proportion of individuals using a specific source water type is associated with approximate </w:delText>
        </w:r>
        <w:r w:rsidR="00D2740B" w:rsidRPr="00DF6BDB" w:rsidDel="00D73460">
          <w:rPr>
            <w:rFonts w:ascii="Times New Roman" w:hAnsi="Times New Roman" w:cs="Times New Roman"/>
            <w:sz w:val="24"/>
            <w:szCs w:val="24"/>
          </w:rPr>
          <w:delText>1.01</w:delText>
        </w:r>
        <w:r w:rsidRPr="00DF6BDB" w:rsidDel="00D73460">
          <w:rPr>
            <w:rFonts w:ascii="Times New Roman" w:hAnsi="Times New Roman" w:cs="Times New Roman"/>
            <w:sz w:val="24"/>
            <w:szCs w:val="24"/>
          </w:rPr>
          <w:delText xml:space="preserve">% increase in the likelihood of diarrhea. Similarly, for </w:delText>
        </w:r>
        <w:r w:rsidR="00190D37" w:rsidRPr="00DF6BDB" w:rsidDel="00D73460">
          <w:rPr>
            <w:rFonts w:ascii="Times New Roman" w:hAnsi="Times New Roman" w:cs="Times New Roman"/>
            <w:sz w:val="24"/>
            <w:szCs w:val="24"/>
          </w:rPr>
          <w:delText>a 1%</w:delText>
        </w:r>
        <w:r w:rsidRPr="00DF6BDB" w:rsidDel="00D73460">
          <w:rPr>
            <w:rFonts w:ascii="Times New Roman" w:hAnsi="Times New Roman" w:cs="Times New Roman"/>
            <w:sz w:val="24"/>
            <w:szCs w:val="24"/>
          </w:rPr>
          <w:delText xml:space="preserve"> increase in the variable Mother’s Education Level, toilet facility shared, source water and wealth index </w:delText>
        </w:r>
        <w:r w:rsidR="001333D4" w:rsidRPr="00DF6BDB" w:rsidDel="00D73460">
          <w:rPr>
            <w:rFonts w:ascii="Times New Roman" w:hAnsi="Times New Roman" w:cs="Times New Roman"/>
            <w:sz w:val="24"/>
            <w:szCs w:val="24"/>
          </w:rPr>
          <w:delText xml:space="preserve">a significant amount of change can be noticeable. </w:delText>
        </w:r>
        <w:r w:rsidR="000713BB" w:rsidRPr="00DF6BDB" w:rsidDel="00D73460">
          <w:rPr>
            <w:rFonts w:ascii="Times New Roman" w:hAnsi="Times New Roman" w:cs="Times New Roman"/>
            <w:sz w:val="24"/>
            <w:szCs w:val="24"/>
          </w:rPr>
          <w:delText>Another study conducted in India revealed a significant correlation between factors linked to Water, Sanitation, and Hygiene (WASH) and the mortality rate of children under the age of five caused by diarrhea</w:delText>
        </w:r>
        <w:r w:rsidR="00190D37" w:rsidRPr="00DF6BDB" w:rsidDel="00D73460">
          <w:rPr>
            <w:rFonts w:ascii="Times New Roman" w:hAnsi="Times New Roman" w:cs="Times New Roman"/>
            <w:sz w:val="24"/>
            <w:szCs w:val="24"/>
          </w:rPr>
          <w:fldChar w:fldCharType="begin" w:fldLock="1"/>
        </w:r>
        <w:r w:rsidR="00190D37" w:rsidRPr="00DF6BDB" w:rsidDel="00D73460">
          <w:rPr>
            <w:rFonts w:ascii="Times New Roman" w:hAnsi="Times New Roman" w:cs="Times New Roman"/>
            <w:sz w:val="24"/>
            <w:szCs w:val="24"/>
          </w:rPr>
          <w:delInstrText>ADDIN CSL_CITATION {"citationItems":[{"id":"ITEM-1","itemData":{"DOI":"10.7189/jogh.09.020804","ISSN":"20472986","abstract":"Background India has achieved 86% reduction in the number of under-five diarrheal deaths from 1980 to 2015. Nonetheless diarrhea is still among the leading causes of under-five deaths. The aim of this analysis was to study the contribution of factors that led to decline in diarrheal deaths in the country and the effect of scaling up of intervention packages to address the remaining diarrheal deaths. Methods We assessed the attribution of different factors and intervention packages such as direct diarrhea case management interventions, nutritional factors and WASH interventions which contributed to diarrhea specific under-five mortality reduction (DSMR) during 1980 to 2015 using the Lives Saved Tool (LiST). The potential impact of scaling up different packages of interventions to achieve universal coverage levels by year 2030 on reducing the number of remaining diarrheal deaths were estimated. Results The major factors associated with DSMR reduction in under-fives during 1980 to 2015, were increase in ORS use, reduction in stunting prevalence, improved sanitation, changes in age appropriate breastfeeding practices, increase in the vitamin-A supplementation and persistent diarrhea treatment. ORS use and reduction in stunting were the two key interventions, each accounting for around 32% of the lives saved during this period. Scaling up the direct diarrhea case management interventions from the current coverage levels in 2015 to achieve universal coverage levels by 2030 can save around 82 000 additional lives. If the universal targets for nutritional factors and WASH interventions can be achieved, an additional 23 675 lives can potentially be saved. Conclusions While it is crucial to improve the coverage and equity in ORS use, an integrated approach to promote nutrition, WASH and direct diarrhea interventions is likely to yield the highest impact on reducing the remaining diarrheal deaths in under-five children.","author":[{"dropping-particle":"","family":"Choudhary","given":"Tarun Shankar","non-dropping-particle":"","parse-names":false,"suffix":""},{"dropping-particle":"","family":"Sinha","given":"Bireshwar","non-dropping-particle":"","parse-names":false,"suffix":""},{"dropping-particle":"","family":"Khera","given":"Ajay","non-dropping-particle":"","parse-names":false,"suffix":""},{"dropping-particle":"","family":"Bhandari","given":"Nita","non-dropping-particle":"","parse-names":false,"suffix":""},{"dropping-particle":"","family":"Chu","given":"Yue","non-dropping-particle":"","parse-names":false,"suffix":""},{"dropping-particle":"","family":"Jackson","given":"Bianca","non-dropping-particle":"","parse-names":false,"suffix":""},{"dropping-particle":"","family":"Walker","given":"Neff","non-dropping-particle":"","parse-names":false,"suffix":""},{"dropping-particle":"","family":"Black","given":"Robert E.","non-dropping-particle":"","parse-names":false,"suffix":""},{"dropping-particle":"","family":"Merson","given":"Michael","non-dropping-particle":"","parse-names":false,"suffix":""},{"dropping-particle":"","family":"Bhan","given":"Maharaj Kishan","non-dropping-particle":"","parse-names":false,"suffix":""}],"container-title":"Journal of Global Health","id":"ITEM-1","issue":"2","issued":{"date-parts":[["2019"]]},"title":"Factors associated with the decline in under-five diarrhea mortality in India: A LiST analysis","type":"article-journal","volume":"9"},"uris":["http://www.mendeley.com/documents/?uuid=0a5f8c39-2509-3041-9732-f10e3fafa82d"]}],"mendeley":{"formattedCitation":"&lt;sup&gt;49&lt;/sup&gt;","plainTextFormattedCitation":"49"},"properties":{"noteIndex":0},"schema":"https://github.com/citation-style-language/schema/raw/master/csl-citation.json"}</w:delInstrText>
        </w:r>
        <w:r w:rsidR="00190D37" w:rsidRPr="00DF6BDB" w:rsidDel="00D73460">
          <w:rPr>
            <w:rFonts w:ascii="Times New Roman" w:hAnsi="Times New Roman" w:cs="Times New Roman"/>
            <w:sz w:val="24"/>
            <w:szCs w:val="24"/>
          </w:rPr>
          <w:fldChar w:fldCharType="separate"/>
        </w:r>
        <w:r w:rsidR="00190D37" w:rsidRPr="00DF6BDB" w:rsidDel="00D73460">
          <w:rPr>
            <w:rFonts w:ascii="Times New Roman" w:hAnsi="Times New Roman" w:cs="Times New Roman"/>
            <w:noProof/>
            <w:sz w:val="24"/>
            <w:szCs w:val="24"/>
            <w:vertAlign w:val="superscript"/>
          </w:rPr>
          <w:delText>49</w:delText>
        </w:r>
        <w:r w:rsidR="00190D37" w:rsidRPr="00DF6BDB" w:rsidDel="00D73460">
          <w:rPr>
            <w:rFonts w:ascii="Times New Roman" w:hAnsi="Times New Roman" w:cs="Times New Roman"/>
            <w:sz w:val="24"/>
            <w:szCs w:val="24"/>
          </w:rPr>
          <w:fldChar w:fldCharType="end"/>
        </w:r>
        <w:r w:rsidR="000713BB" w:rsidRPr="00DF6BDB" w:rsidDel="00D73460">
          <w:rPr>
            <w:rFonts w:ascii="Times New Roman" w:hAnsi="Times New Roman" w:cs="Times New Roman"/>
            <w:sz w:val="24"/>
            <w:szCs w:val="24"/>
          </w:rPr>
          <w:delText xml:space="preserve">. </w:delText>
        </w:r>
        <w:r w:rsidR="001333D4" w:rsidRPr="00DF6BDB" w:rsidDel="00D73460">
          <w:rPr>
            <w:rFonts w:ascii="Times New Roman" w:hAnsi="Times New Roman" w:cs="Times New Roman"/>
            <w:sz w:val="24"/>
            <w:szCs w:val="24"/>
          </w:rPr>
          <w:delText xml:space="preserve">For the concentration index it shows that inequalities concentrated among Division and Residence. Source water type and toilet facility sharing reveal relatively low </w:delText>
        </w:r>
        <w:r w:rsidR="00632FCD" w:rsidRPr="00DF6BDB" w:rsidDel="00D73460">
          <w:rPr>
            <w:rFonts w:ascii="Times New Roman" w:hAnsi="Times New Roman" w:cs="Times New Roman"/>
            <w:sz w:val="24"/>
            <w:szCs w:val="24"/>
          </w:rPr>
          <w:delText>disparity;</w:delText>
        </w:r>
        <w:r w:rsidR="001333D4" w:rsidRPr="00DF6BDB" w:rsidDel="00D73460">
          <w:rPr>
            <w:rFonts w:ascii="Times New Roman" w:hAnsi="Times New Roman" w:cs="Times New Roman"/>
            <w:sz w:val="24"/>
            <w:szCs w:val="24"/>
          </w:rPr>
          <w:delText xml:space="preserve"> </w:delText>
        </w:r>
        <w:r w:rsidR="001B5BC8" w:rsidRPr="00DF6BDB" w:rsidDel="00D73460">
          <w:rPr>
            <w:rFonts w:ascii="Times New Roman" w:hAnsi="Times New Roman" w:cs="Times New Roman"/>
            <w:sz w:val="24"/>
            <w:szCs w:val="24"/>
          </w:rPr>
          <w:delText>however,</w:delText>
        </w:r>
        <w:r w:rsidR="001333D4" w:rsidRPr="00DF6BDB" w:rsidDel="00D73460">
          <w:rPr>
            <w:rFonts w:ascii="Times New Roman" w:hAnsi="Times New Roman" w:cs="Times New Roman"/>
            <w:sz w:val="24"/>
            <w:szCs w:val="24"/>
          </w:rPr>
          <w:delText xml:space="preserve"> wealth index and mother's education degree show considerable inequality. </w:delText>
        </w:r>
      </w:del>
    </w:p>
    <w:p w14:paraId="678253C3" w14:textId="12766B80" w:rsidR="002133A9" w:rsidRPr="00DF6BDB" w:rsidDel="00D73460" w:rsidRDefault="002133A9">
      <w:pPr>
        <w:spacing w:line="240" w:lineRule="auto"/>
        <w:jc w:val="both"/>
        <w:rPr>
          <w:del w:id="7087" w:author="Mohammad Nayeem Hasan" w:date="2024-07-18T15:20:00Z" w16du:dateUtc="2024-07-18T09:20:00Z"/>
          <w:rFonts w:ascii="Times New Roman" w:hAnsi="Times New Roman" w:cs="Times New Roman"/>
          <w:sz w:val="24"/>
          <w:szCs w:val="24"/>
        </w:rPr>
      </w:pPr>
    </w:p>
    <w:p w14:paraId="68A14CA2" w14:textId="752865D4" w:rsidR="0012751A" w:rsidRPr="00DF6BDB" w:rsidDel="00D73460" w:rsidRDefault="0012751A">
      <w:pPr>
        <w:pStyle w:val="ListParagraph"/>
        <w:numPr>
          <w:ilvl w:val="0"/>
          <w:numId w:val="1"/>
        </w:numPr>
        <w:spacing w:line="240" w:lineRule="auto"/>
        <w:rPr>
          <w:del w:id="7088" w:author="Mohammad Nayeem Hasan" w:date="2024-07-18T15:20:00Z" w16du:dateUtc="2024-07-18T09:20:00Z"/>
          <w:rFonts w:ascii="Times New Roman" w:hAnsi="Times New Roman" w:cs="Times New Roman"/>
          <w:bCs/>
          <w:sz w:val="24"/>
          <w:szCs w:val="24"/>
        </w:rPr>
      </w:pPr>
      <w:del w:id="7089" w:author="Mohammad Nayeem Hasan" w:date="2024-07-18T15:20:00Z" w16du:dateUtc="2024-07-18T09:20:00Z">
        <w:r w:rsidRPr="00DF6BDB" w:rsidDel="00D73460">
          <w:rPr>
            <w:rFonts w:ascii="Times New Roman" w:hAnsi="Times New Roman" w:cs="Times New Roman"/>
            <w:bCs/>
            <w:sz w:val="24"/>
            <w:szCs w:val="24"/>
          </w:rPr>
          <w:delText xml:space="preserve">Conclusion </w:delText>
        </w:r>
      </w:del>
    </w:p>
    <w:p w14:paraId="0F05DF76" w14:textId="07823D8E" w:rsidR="0012751A" w:rsidRPr="00DF6BDB" w:rsidDel="00D73460" w:rsidRDefault="0012751A">
      <w:pPr>
        <w:spacing w:line="240" w:lineRule="auto"/>
        <w:jc w:val="both"/>
        <w:rPr>
          <w:del w:id="7090" w:author="Mohammad Nayeem Hasan" w:date="2024-07-18T15:20:00Z" w16du:dateUtc="2024-07-18T09:20:00Z"/>
          <w:rFonts w:ascii="Times New Roman" w:hAnsi="Times New Roman" w:cs="Times New Roman"/>
          <w:sz w:val="24"/>
          <w:szCs w:val="24"/>
        </w:rPr>
      </w:pPr>
      <w:del w:id="7091" w:author="Mohammad Nayeem Hasan" w:date="2024-07-18T15:20:00Z" w16du:dateUtc="2024-07-18T09:20:00Z">
        <w:r w:rsidRPr="00DF6BDB" w:rsidDel="00D73460">
          <w:rPr>
            <w:rFonts w:ascii="Times New Roman" w:hAnsi="Times New Roman" w:cs="Times New Roman"/>
            <w:sz w:val="24"/>
            <w:szCs w:val="24"/>
          </w:rPr>
          <w:delText xml:space="preserve">In Bangladesh, children under the age of five still frequently experience diarrhea as a serious public health issue. Current investigation revealed a substantial correlation between E. coli contamination in drinking water and instances of childhood diarrhea as well as a high degree of E. coli contamination in drinking water. The mothers of low-income countries like Bangladesh should be the main target because the prevalence of diarrhea and the behavior of mothers in that nation are influenced by factors like age, wealth, and educational attainment. Public health professionals, community-based organizations, and policymakers should concentrate on educating the public about the use of safe drinking water. 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delText>
        </w:r>
      </w:del>
    </w:p>
    <w:p w14:paraId="5076622E" w14:textId="2A802963" w:rsidR="0012751A" w:rsidRPr="00DF6BDB" w:rsidDel="00D73460" w:rsidRDefault="0012751A">
      <w:pPr>
        <w:spacing w:line="240" w:lineRule="auto"/>
        <w:jc w:val="both"/>
        <w:rPr>
          <w:del w:id="7092" w:author="Mohammad Nayeem Hasan" w:date="2024-07-18T15:20:00Z" w16du:dateUtc="2024-07-18T09:20:00Z"/>
          <w:rFonts w:ascii="Times New Roman" w:hAnsi="Times New Roman" w:cs="Times New Roman"/>
          <w:sz w:val="24"/>
          <w:szCs w:val="24"/>
        </w:rPr>
      </w:pPr>
    </w:p>
    <w:p w14:paraId="5D044338" w14:textId="1FFA2800" w:rsidR="00187B0F" w:rsidRPr="00DF6BDB" w:rsidDel="00D73460" w:rsidRDefault="00187B0F">
      <w:pPr>
        <w:pStyle w:val="ListParagraph"/>
        <w:numPr>
          <w:ilvl w:val="0"/>
          <w:numId w:val="1"/>
        </w:numPr>
        <w:spacing w:line="240" w:lineRule="auto"/>
        <w:rPr>
          <w:del w:id="7093" w:author="Mohammad Nayeem Hasan" w:date="2024-07-18T15:20:00Z" w16du:dateUtc="2024-07-18T09:20:00Z"/>
          <w:rFonts w:ascii="Times New Roman" w:hAnsi="Times New Roman" w:cs="Times New Roman"/>
          <w:bCs/>
          <w:sz w:val="24"/>
          <w:szCs w:val="24"/>
        </w:rPr>
      </w:pPr>
      <w:del w:id="7094" w:author="Mohammad Nayeem Hasan" w:date="2024-07-18T15:20:00Z" w16du:dateUtc="2024-07-18T09:20:00Z">
        <w:r w:rsidRPr="00DF6BDB" w:rsidDel="00D73460">
          <w:rPr>
            <w:rFonts w:ascii="Times New Roman" w:hAnsi="Times New Roman" w:cs="Times New Roman"/>
            <w:bCs/>
            <w:sz w:val="24"/>
            <w:szCs w:val="24"/>
          </w:rPr>
          <w:delText xml:space="preserve">Strengths and limitations </w:delText>
        </w:r>
      </w:del>
    </w:p>
    <w:p w14:paraId="0793AE10" w14:textId="191CF7D4" w:rsidR="00187B0F" w:rsidRPr="00DF6BDB" w:rsidDel="00D73460" w:rsidRDefault="00187B0F">
      <w:pPr>
        <w:spacing w:line="240" w:lineRule="auto"/>
        <w:jc w:val="both"/>
        <w:rPr>
          <w:del w:id="7095" w:author="Mohammad Nayeem Hasan" w:date="2024-07-18T15:20:00Z" w16du:dateUtc="2024-07-18T09:20:00Z"/>
          <w:rFonts w:ascii="Times New Roman" w:hAnsi="Times New Roman" w:cs="Times New Roman"/>
          <w:sz w:val="24"/>
          <w:szCs w:val="24"/>
        </w:rPr>
      </w:pPr>
      <w:del w:id="7096" w:author="Mohammad Nayeem Hasan" w:date="2024-07-18T15:20:00Z" w16du:dateUtc="2024-07-18T09:20:00Z">
        <w:r w:rsidRPr="00DF6BDB" w:rsidDel="00D73460">
          <w:rPr>
            <w:rFonts w:ascii="Times New Roman" w:hAnsi="Times New Roman" w:cs="Times New Roman"/>
            <w:sz w:val="24"/>
            <w:szCs w:val="24"/>
          </w:rPr>
          <w:delTex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delText>
        </w:r>
      </w:del>
    </w:p>
    <w:p w14:paraId="7A3AB579" w14:textId="77165B9B" w:rsidR="00187B0F" w:rsidRPr="00DF6BDB" w:rsidDel="00D73460" w:rsidRDefault="00187B0F">
      <w:pPr>
        <w:pStyle w:val="ListParagraph"/>
        <w:numPr>
          <w:ilvl w:val="0"/>
          <w:numId w:val="1"/>
        </w:numPr>
        <w:spacing w:line="240" w:lineRule="auto"/>
        <w:rPr>
          <w:del w:id="7097" w:author="Mohammad Nayeem Hasan" w:date="2024-07-18T15:20:00Z" w16du:dateUtc="2024-07-18T09:20:00Z"/>
          <w:rFonts w:ascii="Times New Roman" w:hAnsi="Times New Roman" w:cs="Times New Roman"/>
          <w:bCs/>
          <w:sz w:val="24"/>
          <w:szCs w:val="24"/>
        </w:rPr>
      </w:pPr>
      <w:del w:id="7098" w:author="Mohammad Nayeem Hasan" w:date="2024-07-18T15:20:00Z" w16du:dateUtc="2024-07-18T09:20:00Z">
        <w:r w:rsidRPr="00DF6BDB" w:rsidDel="00D73460">
          <w:rPr>
            <w:rFonts w:ascii="Times New Roman" w:hAnsi="Times New Roman" w:cs="Times New Roman"/>
            <w:bCs/>
            <w:sz w:val="24"/>
            <w:szCs w:val="24"/>
          </w:rPr>
          <w:delText xml:space="preserve">Recommendations </w:delText>
        </w:r>
      </w:del>
    </w:p>
    <w:p w14:paraId="3950E0D6" w14:textId="3FFBB715" w:rsidR="00187B0F" w:rsidRPr="00DF6BDB" w:rsidDel="00D73460" w:rsidRDefault="00187B0F">
      <w:pPr>
        <w:spacing w:line="240" w:lineRule="auto"/>
        <w:jc w:val="both"/>
        <w:rPr>
          <w:del w:id="7099" w:author="Mohammad Nayeem Hasan" w:date="2024-07-18T15:20:00Z" w16du:dateUtc="2024-07-18T09:20:00Z"/>
          <w:rFonts w:ascii="Times New Roman" w:hAnsi="Times New Roman" w:cs="Times New Roman"/>
          <w:sz w:val="24"/>
          <w:szCs w:val="24"/>
        </w:rPr>
      </w:pPr>
      <w:del w:id="7100" w:author="Mohammad Nayeem Hasan" w:date="2024-07-18T15:20:00Z" w16du:dateUtc="2024-07-18T09:20:00Z">
        <w:r w:rsidRPr="00DF6BDB" w:rsidDel="00D73460">
          <w:rPr>
            <w:rFonts w:ascii="Times New Roman" w:hAnsi="Times New Roman" w:cs="Times New Roman"/>
            <w:sz w:val="24"/>
            <w:szCs w:val="24"/>
          </w:rPr>
          <w:delTex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w:delText>
        </w:r>
        <w:r w:rsidR="00FB5DF3" w:rsidRPr="00DF6BDB" w:rsidDel="00D73460">
          <w:rPr>
            <w:rFonts w:ascii="Times New Roman" w:hAnsi="Times New Roman" w:cs="Times New Roman"/>
            <w:sz w:val="24"/>
            <w:szCs w:val="24"/>
          </w:rPr>
          <w:delText xml:space="preserve">to make aware about E-coli contamination in drinking water. For this, the </w:delText>
        </w:r>
        <w:r w:rsidRPr="00DF6BDB" w:rsidDel="00D73460">
          <w:rPr>
            <w:rFonts w:ascii="Times New Roman" w:hAnsi="Times New Roman" w:cs="Times New Roman"/>
            <w:sz w:val="24"/>
            <w:szCs w:val="24"/>
          </w:rPr>
          <w:delText xml:space="preserve">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w:delText>
        </w:r>
        <w:r w:rsidR="00307E84" w:rsidRPr="00DF6BDB" w:rsidDel="00D73460">
          <w:rPr>
            <w:rFonts w:ascii="Times New Roman" w:hAnsi="Times New Roman" w:cs="Times New Roman"/>
            <w:sz w:val="24"/>
            <w:szCs w:val="24"/>
          </w:rPr>
          <w:delText xml:space="preserve">Particularly, the young mother is more likely to be exposed than the older mother due to the older mother's superior health-seeking behaviors. </w:delText>
        </w:r>
        <w:r w:rsidRPr="00DF6BDB" w:rsidDel="00D73460">
          <w:rPr>
            <w:rFonts w:ascii="Times New Roman" w:hAnsi="Times New Roman" w:cs="Times New Roman"/>
            <w:sz w:val="24"/>
            <w:szCs w:val="24"/>
          </w:rPr>
          <w:delText xml:space="preserve">Future research should concentrate on both the amount and quality of water in Bangladesh’s rural villages. Water storage capabilities play a role in how much water is available for washing and cleaning in the home. </w:delText>
        </w:r>
      </w:del>
    </w:p>
    <w:p w14:paraId="66C6FD43" w14:textId="36AB83C3" w:rsidR="00187B0F" w:rsidRPr="00DF6BDB" w:rsidDel="00D73460" w:rsidRDefault="00187B0F">
      <w:pPr>
        <w:spacing w:line="240" w:lineRule="auto"/>
        <w:rPr>
          <w:del w:id="7101" w:author="Mohammad Nayeem Hasan" w:date="2024-07-18T15:20:00Z" w16du:dateUtc="2024-07-18T09:20:00Z"/>
          <w:rFonts w:ascii="Times New Roman" w:hAnsi="Times New Roman" w:cs="Times New Roman"/>
          <w:sz w:val="24"/>
          <w:szCs w:val="24"/>
        </w:rPr>
      </w:pPr>
    </w:p>
    <w:p w14:paraId="72BA5B41" w14:textId="7D859788" w:rsidR="0012751A" w:rsidRPr="00DF6BDB" w:rsidDel="00D73460" w:rsidRDefault="0012751A">
      <w:pPr>
        <w:spacing w:line="240" w:lineRule="auto"/>
        <w:jc w:val="both"/>
        <w:rPr>
          <w:del w:id="7102" w:author="Mohammad Nayeem Hasan" w:date="2024-07-18T15:20:00Z" w16du:dateUtc="2024-07-18T09:20:00Z"/>
          <w:rFonts w:ascii="Times New Roman" w:hAnsi="Times New Roman" w:cs="Times New Roman"/>
          <w:sz w:val="24"/>
          <w:szCs w:val="24"/>
        </w:rPr>
        <w:pPrChange w:id="7103" w:author="Mohammad Nayeem Hasan" w:date="2024-07-18T16:13:00Z" w16du:dateUtc="2024-07-18T10:13:00Z">
          <w:pPr>
            <w:jc w:val="both"/>
          </w:pPr>
        </w:pPrChange>
      </w:pPr>
      <w:del w:id="7104" w:author="Mohammad Nayeem Hasan" w:date="2024-07-18T15:20:00Z" w16du:dateUtc="2024-07-18T09:20:00Z">
        <w:r w:rsidRPr="00DF6BDB" w:rsidDel="00D73460">
          <w:rPr>
            <w:rFonts w:ascii="Times New Roman" w:hAnsi="Times New Roman" w:cs="Times New Roman"/>
            <w:sz w:val="24"/>
            <w:szCs w:val="24"/>
          </w:rPr>
          <w:delText>CRediT Authorship Contribution Statement</w:delText>
        </w:r>
      </w:del>
    </w:p>
    <w:p w14:paraId="724BC70B" w14:textId="0C1438E0" w:rsidR="0012751A" w:rsidRPr="00DF6BDB" w:rsidDel="00D73460" w:rsidRDefault="0012751A">
      <w:pPr>
        <w:spacing w:line="240" w:lineRule="auto"/>
        <w:jc w:val="both"/>
        <w:rPr>
          <w:del w:id="7105" w:author="Mohammad Nayeem Hasan" w:date="2024-07-18T15:20:00Z" w16du:dateUtc="2024-07-18T09:20:00Z"/>
          <w:rFonts w:ascii="Times New Roman" w:hAnsi="Times New Roman" w:cs="Times New Roman"/>
          <w:sz w:val="24"/>
          <w:szCs w:val="24"/>
        </w:rPr>
        <w:pPrChange w:id="7106" w:author="Mohammad Nayeem Hasan" w:date="2024-07-18T16:13:00Z" w16du:dateUtc="2024-07-18T10:13:00Z">
          <w:pPr>
            <w:jc w:val="both"/>
          </w:pPr>
        </w:pPrChange>
      </w:pPr>
      <w:del w:id="7107" w:author="Mohammad Nayeem Hasan" w:date="2024-07-18T15:20:00Z" w16du:dateUtc="2024-07-18T09:20:00Z">
        <w:r w:rsidRPr="00DF6BDB" w:rsidDel="00D73460">
          <w:rPr>
            <w:rFonts w:ascii="Times New Roman" w:hAnsi="Times New Roman" w:cs="Times New Roman"/>
            <w:sz w:val="24"/>
            <w:szCs w:val="24"/>
          </w:rPr>
          <w:delText>Md Jamal Uddin: Conceptualization, Supervision, Writing-Reviewing and Editing. Mohammad Nayeem Hasan: Methodology, Formal Analysis, Writing-original draft. Muhammad Abdul Baker Chowdhury: Supervision, Methodology, Writing-Reviewing and Editing. Maya Biswas: Methodology, Data curation, Moumita Paul: Methodology, Data curation, Tanvir Ahammed: Methodology, Data curation.</w:delText>
        </w:r>
      </w:del>
    </w:p>
    <w:p w14:paraId="461C09D1" w14:textId="0BBC1851" w:rsidR="009F5786" w:rsidRPr="00DF6BDB" w:rsidDel="00D73460" w:rsidRDefault="0012751A">
      <w:pPr>
        <w:spacing w:line="240" w:lineRule="auto"/>
        <w:jc w:val="both"/>
        <w:rPr>
          <w:del w:id="7108" w:author="Mohammad Nayeem Hasan" w:date="2024-07-18T15:20:00Z" w16du:dateUtc="2024-07-18T09:20:00Z"/>
          <w:rFonts w:ascii="Times New Roman" w:hAnsi="Times New Roman" w:cs="Times New Roman"/>
          <w:sz w:val="24"/>
          <w:szCs w:val="24"/>
        </w:rPr>
        <w:pPrChange w:id="7109" w:author="Mohammad Nayeem Hasan" w:date="2024-07-18T16:13:00Z" w16du:dateUtc="2024-07-18T10:13:00Z">
          <w:pPr>
            <w:jc w:val="both"/>
          </w:pPr>
        </w:pPrChange>
      </w:pPr>
      <w:del w:id="7110" w:author="Mohammad Nayeem Hasan" w:date="2024-07-18T15:20:00Z" w16du:dateUtc="2024-07-18T09:20:00Z">
        <w:r w:rsidRPr="00DF6BDB" w:rsidDel="00D73460">
          <w:rPr>
            <w:rFonts w:ascii="Times New Roman" w:hAnsi="Times New Roman" w:cs="Times New Roman"/>
            <w:sz w:val="24"/>
            <w:szCs w:val="24"/>
          </w:rPr>
          <w:delText>Funding: No funding was received to conduct the study.</w:delText>
        </w:r>
      </w:del>
    </w:p>
    <w:p w14:paraId="631DB5F9" w14:textId="20C4758E" w:rsidR="009F5786" w:rsidRPr="00DF6BDB" w:rsidDel="00D73460" w:rsidRDefault="009F5786">
      <w:pPr>
        <w:spacing w:line="240" w:lineRule="auto"/>
        <w:rPr>
          <w:del w:id="7111" w:author="Mohammad Nayeem Hasan" w:date="2024-07-18T15:20:00Z" w16du:dateUtc="2024-07-18T09:20:00Z"/>
          <w:rFonts w:ascii="Times New Roman" w:hAnsi="Times New Roman" w:cs="Times New Roman"/>
          <w:sz w:val="24"/>
          <w:szCs w:val="24"/>
        </w:rPr>
        <w:pPrChange w:id="7112" w:author="Mohammad Nayeem Hasan" w:date="2024-07-18T16:13:00Z" w16du:dateUtc="2024-07-18T10:13:00Z">
          <w:pPr>
            <w:spacing w:after="160" w:line="259" w:lineRule="auto"/>
          </w:pPr>
        </w:pPrChange>
      </w:pPr>
      <w:del w:id="7113" w:author="Mohammad Nayeem Hasan" w:date="2024-07-18T15:20:00Z" w16du:dateUtc="2024-07-18T09:20:00Z">
        <w:r w:rsidRPr="00DF6BDB" w:rsidDel="00D73460">
          <w:rPr>
            <w:rFonts w:ascii="Times New Roman" w:hAnsi="Times New Roman" w:cs="Times New Roman"/>
            <w:sz w:val="24"/>
            <w:szCs w:val="24"/>
          </w:rPr>
          <w:br w:type="page"/>
        </w:r>
      </w:del>
    </w:p>
    <w:p w14:paraId="3B17D59A" w14:textId="15215742" w:rsidR="00187B0F" w:rsidRPr="00DF6BDB" w:rsidDel="00D73460" w:rsidRDefault="00187B0F">
      <w:pPr>
        <w:spacing w:line="240" w:lineRule="auto"/>
        <w:rPr>
          <w:del w:id="7114" w:author="Mohammad Nayeem Hasan" w:date="2024-07-18T15:20:00Z" w16du:dateUtc="2024-07-18T09:20:00Z"/>
          <w:rFonts w:ascii="Times New Roman" w:hAnsi="Times New Roman" w:cs="Times New Roman"/>
          <w:b/>
          <w:bCs/>
          <w:sz w:val="24"/>
          <w:szCs w:val="24"/>
        </w:rPr>
      </w:pPr>
      <w:del w:id="7115" w:author="Mohammad Nayeem Hasan" w:date="2024-07-18T15:20:00Z" w16du:dateUtc="2024-07-18T09:20:00Z">
        <w:r w:rsidRPr="00DF6BDB" w:rsidDel="00D73460">
          <w:rPr>
            <w:rFonts w:ascii="Times New Roman" w:hAnsi="Times New Roman" w:cs="Times New Roman"/>
            <w:b/>
            <w:bCs/>
            <w:sz w:val="24"/>
            <w:szCs w:val="24"/>
          </w:rPr>
          <w:delText>References</w:delText>
        </w:r>
      </w:del>
    </w:p>
    <w:p w14:paraId="0076375D" w14:textId="78EDF1E4" w:rsidR="00190D37" w:rsidRPr="00DF6BDB" w:rsidDel="00D73460" w:rsidRDefault="006C1A98">
      <w:pPr>
        <w:widowControl w:val="0"/>
        <w:autoSpaceDE w:val="0"/>
        <w:autoSpaceDN w:val="0"/>
        <w:adjustRightInd w:val="0"/>
        <w:spacing w:line="240" w:lineRule="auto"/>
        <w:ind w:left="640" w:hanging="640"/>
        <w:rPr>
          <w:del w:id="7116" w:author="Mohammad Nayeem Hasan" w:date="2024-07-18T15:20:00Z" w16du:dateUtc="2024-07-18T09:20:00Z"/>
          <w:rFonts w:ascii="Times New Roman" w:hAnsi="Times New Roman" w:cs="Times New Roman"/>
          <w:noProof/>
          <w:sz w:val="24"/>
          <w:szCs w:val="24"/>
        </w:rPr>
      </w:pPr>
      <w:del w:id="7117" w:author="Mohammad Nayeem Hasan" w:date="2024-07-18T15:20:00Z" w16du:dateUtc="2024-07-18T09:20:00Z">
        <w:r w:rsidRPr="00DF6BDB" w:rsidDel="00D73460">
          <w:rPr>
            <w:rFonts w:ascii="Times New Roman" w:hAnsi="Times New Roman" w:cs="Times New Roman"/>
            <w:b/>
            <w:bCs/>
            <w:sz w:val="24"/>
            <w:szCs w:val="24"/>
          </w:rPr>
          <w:fldChar w:fldCharType="begin" w:fldLock="1"/>
        </w:r>
        <w:r w:rsidRPr="00DF6BDB" w:rsidDel="00D73460">
          <w:rPr>
            <w:rFonts w:ascii="Times New Roman" w:hAnsi="Times New Roman" w:cs="Times New Roman"/>
            <w:b/>
            <w:bCs/>
            <w:sz w:val="24"/>
            <w:szCs w:val="24"/>
          </w:rPr>
          <w:delInstrText xml:space="preserve">ADDIN Mendeley Bibliography CSL_BIBLIOGRAPHY </w:delInstrText>
        </w:r>
        <w:r w:rsidRPr="00DF6BDB" w:rsidDel="00D73460">
          <w:rPr>
            <w:rFonts w:ascii="Times New Roman" w:hAnsi="Times New Roman" w:cs="Times New Roman"/>
            <w:b/>
            <w:bCs/>
            <w:sz w:val="24"/>
            <w:szCs w:val="24"/>
          </w:rPr>
          <w:fldChar w:fldCharType="separate"/>
        </w:r>
      </w:del>
    </w:p>
    <w:p w14:paraId="1DA6046E" w14:textId="204BD453" w:rsidR="00190D37" w:rsidRPr="00DF6BDB" w:rsidDel="00D73460" w:rsidRDefault="006C1A98">
      <w:pPr>
        <w:widowControl w:val="0"/>
        <w:autoSpaceDE w:val="0"/>
        <w:autoSpaceDN w:val="0"/>
        <w:adjustRightInd w:val="0"/>
        <w:spacing w:line="240" w:lineRule="auto"/>
        <w:ind w:left="640" w:hanging="640"/>
        <w:rPr>
          <w:del w:id="7118" w:author="Mohammad Nayeem Hasan" w:date="2024-07-18T15:20:00Z" w16du:dateUtc="2024-07-18T09:20:00Z"/>
          <w:rFonts w:ascii="Times New Roman" w:hAnsi="Times New Roman" w:cs="Times New Roman"/>
          <w:noProof/>
          <w:sz w:val="24"/>
          <w:szCs w:val="24"/>
        </w:rPr>
      </w:pPr>
      <w:del w:id="7119" w:author="Mohammad Nayeem Hasan" w:date="2024-07-18T15:20:00Z" w16du:dateUtc="2024-07-18T09:20:00Z">
        <w:r w:rsidRPr="00DF6BDB" w:rsidDel="00D73460">
          <w:rPr>
            <w:rFonts w:ascii="Times New Roman" w:hAnsi="Times New Roman" w:cs="Times New Roman"/>
            <w:b/>
            <w:bCs/>
            <w:sz w:val="24"/>
            <w:szCs w:val="24"/>
          </w:rPr>
          <w:fldChar w:fldCharType="end"/>
        </w:r>
        <w:r w:rsidR="00187B0F" w:rsidRPr="00DF6BDB" w:rsidDel="00D73460">
          <w:rPr>
            <w:rFonts w:ascii="Times New Roman" w:hAnsi="Times New Roman" w:cs="Times New Roman"/>
            <w:b/>
            <w:bCs/>
            <w:sz w:val="24"/>
            <w:szCs w:val="24"/>
          </w:rPr>
          <w:fldChar w:fldCharType="begin" w:fldLock="1"/>
        </w:r>
        <w:r w:rsidR="00187B0F" w:rsidRPr="00DF6BDB" w:rsidDel="00D73460">
          <w:rPr>
            <w:rFonts w:ascii="Times New Roman" w:hAnsi="Times New Roman" w:cs="Times New Roman"/>
            <w:b/>
            <w:bCs/>
            <w:sz w:val="24"/>
            <w:szCs w:val="24"/>
          </w:rPr>
          <w:delInstrText xml:space="preserve">ADDIN Mendeley Bibliography CSL_BIBLIOGRAPHY </w:delInstrText>
        </w:r>
        <w:r w:rsidR="00187B0F" w:rsidRPr="00DF6BDB" w:rsidDel="00D73460">
          <w:rPr>
            <w:rFonts w:ascii="Times New Roman" w:hAnsi="Times New Roman" w:cs="Times New Roman"/>
            <w:b/>
            <w:bCs/>
            <w:sz w:val="24"/>
            <w:szCs w:val="24"/>
          </w:rPr>
          <w:fldChar w:fldCharType="separate"/>
        </w:r>
        <w:r w:rsidR="00190D37" w:rsidRPr="00DF6BDB" w:rsidDel="00D73460">
          <w:rPr>
            <w:rFonts w:ascii="Times New Roman" w:hAnsi="Times New Roman" w:cs="Times New Roman"/>
            <w:noProof/>
            <w:sz w:val="24"/>
            <w:szCs w:val="24"/>
          </w:rPr>
          <w:delText>1.</w:delText>
        </w:r>
        <w:r w:rsidR="00190D37" w:rsidRPr="00DF6BDB" w:rsidDel="00D73460">
          <w:rPr>
            <w:rFonts w:ascii="Times New Roman" w:hAnsi="Times New Roman" w:cs="Times New Roman"/>
            <w:noProof/>
            <w:sz w:val="24"/>
            <w:szCs w:val="24"/>
          </w:rPr>
          <w:tab/>
          <w:delText>WHO. Diarrhoea, Diarrhoeal diseases, diarrhea, acute watery diarrhoea. (2022).</w:delText>
        </w:r>
      </w:del>
    </w:p>
    <w:p w14:paraId="0504C3F6" w14:textId="7169D751" w:rsidR="00190D37" w:rsidRPr="00DF6BDB" w:rsidDel="00D73460" w:rsidRDefault="00190D37">
      <w:pPr>
        <w:widowControl w:val="0"/>
        <w:autoSpaceDE w:val="0"/>
        <w:autoSpaceDN w:val="0"/>
        <w:adjustRightInd w:val="0"/>
        <w:spacing w:line="240" w:lineRule="auto"/>
        <w:ind w:left="640" w:hanging="640"/>
        <w:rPr>
          <w:del w:id="7120" w:author="Mohammad Nayeem Hasan" w:date="2024-07-18T15:20:00Z" w16du:dateUtc="2024-07-18T09:20:00Z"/>
          <w:rFonts w:ascii="Times New Roman" w:hAnsi="Times New Roman" w:cs="Times New Roman"/>
          <w:noProof/>
          <w:sz w:val="24"/>
          <w:szCs w:val="24"/>
        </w:rPr>
      </w:pPr>
      <w:del w:id="7121" w:author="Mohammad Nayeem Hasan" w:date="2024-07-18T15:20:00Z" w16du:dateUtc="2024-07-18T09:20:00Z">
        <w:r w:rsidRPr="00DF6BDB" w:rsidDel="00D73460">
          <w:rPr>
            <w:rFonts w:ascii="Times New Roman" w:hAnsi="Times New Roman" w:cs="Times New Roman"/>
            <w:noProof/>
            <w:sz w:val="24"/>
            <w:szCs w:val="24"/>
          </w:rPr>
          <w:delText>2.</w:delText>
        </w:r>
        <w:r w:rsidRPr="00DF6BDB" w:rsidDel="00D73460">
          <w:rPr>
            <w:rFonts w:ascii="Times New Roman" w:hAnsi="Times New Roman" w:cs="Times New Roman"/>
            <w:noProof/>
            <w:sz w:val="24"/>
            <w:szCs w:val="24"/>
          </w:rPr>
          <w:tab/>
          <w:delText xml:space="preserve">Keusch, G. T., Walker, C. F., Das, J. K., Horton, S. &amp; Habte, D. Diarrheal Diseases. </w:delText>
        </w:r>
        <w:r w:rsidRPr="00DF6BDB" w:rsidDel="00D73460">
          <w:rPr>
            <w:rFonts w:ascii="Times New Roman" w:hAnsi="Times New Roman" w:cs="Times New Roman"/>
            <w:i/>
            <w:iCs/>
            <w:noProof/>
            <w:sz w:val="24"/>
            <w:szCs w:val="24"/>
          </w:rPr>
          <w:delText>Dis. Control Priorities, Third Ed. (Volume 2) Reprod. Matern. Newborn, Child Heal.</w:delText>
        </w:r>
        <w:r w:rsidRPr="00DF6BDB" w:rsidDel="00D73460">
          <w:rPr>
            <w:rFonts w:ascii="Times New Roman" w:hAnsi="Times New Roman" w:cs="Times New Roman"/>
            <w:noProof/>
            <w:sz w:val="24"/>
            <w:szCs w:val="24"/>
          </w:rPr>
          <w:delText xml:space="preserve"> 163–185 (2016) doi:10.1596/978-1-4648-0348-2_CH9.</w:delText>
        </w:r>
      </w:del>
    </w:p>
    <w:p w14:paraId="22DE593C" w14:textId="478135E8" w:rsidR="00190D37" w:rsidRPr="00DF6BDB" w:rsidDel="00D73460" w:rsidRDefault="00190D37">
      <w:pPr>
        <w:widowControl w:val="0"/>
        <w:autoSpaceDE w:val="0"/>
        <w:autoSpaceDN w:val="0"/>
        <w:adjustRightInd w:val="0"/>
        <w:spacing w:line="240" w:lineRule="auto"/>
        <w:ind w:left="640" w:hanging="640"/>
        <w:rPr>
          <w:del w:id="7122" w:author="Mohammad Nayeem Hasan" w:date="2024-07-18T15:20:00Z" w16du:dateUtc="2024-07-18T09:20:00Z"/>
          <w:rFonts w:ascii="Times New Roman" w:hAnsi="Times New Roman" w:cs="Times New Roman"/>
          <w:noProof/>
          <w:sz w:val="24"/>
          <w:szCs w:val="24"/>
        </w:rPr>
      </w:pPr>
      <w:del w:id="7123" w:author="Mohammad Nayeem Hasan" w:date="2024-07-18T15:20:00Z" w16du:dateUtc="2024-07-18T09:20:00Z">
        <w:r w:rsidRPr="00DF6BDB" w:rsidDel="00D73460">
          <w:rPr>
            <w:rFonts w:ascii="Times New Roman" w:hAnsi="Times New Roman" w:cs="Times New Roman"/>
            <w:noProof/>
            <w:sz w:val="24"/>
            <w:szCs w:val="24"/>
          </w:rPr>
          <w:delText>3.</w:delText>
        </w:r>
        <w:r w:rsidRPr="00DF6BDB" w:rsidDel="00D73460">
          <w:rPr>
            <w:rFonts w:ascii="Times New Roman" w:hAnsi="Times New Roman" w:cs="Times New Roman"/>
            <w:noProof/>
            <w:sz w:val="24"/>
            <w:szCs w:val="24"/>
          </w:rPr>
          <w:tab/>
          <w:delText>WHO. Diarrhoeal disease. (2017).</w:delText>
        </w:r>
      </w:del>
    </w:p>
    <w:p w14:paraId="4712145C" w14:textId="21C14A4A" w:rsidR="00190D37" w:rsidRPr="00DF6BDB" w:rsidDel="00D73460" w:rsidRDefault="00190D37">
      <w:pPr>
        <w:widowControl w:val="0"/>
        <w:autoSpaceDE w:val="0"/>
        <w:autoSpaceDN w:val="0"/>
        <w:adjustRightInd w:val="0"/>
        <w:spacing w:line="240" w:lineRule="auto"/>
        <w:ind w:left="640" w:hanging="640"/>
        <w:rPr>
          <w:del w:id="7124" w:author="Mohammad Nayeem Hasan" w:date="2024-07-18T15:20:00Z" w16du:dateUtc="2024-07-18T09:20:00Z"/>
          <w:rFonts w:ascii="Times New Roman" w:hAnsi="Times New Roman" w:cs="Times New Roman"/>
          <w:noProof/>
          <w:sz w:val="24"/>
          <w:szCs w:val="24"/>
        </w:rPr>
      </w:pPr>
      <w:del w:id="7125" w:author="Mohammad Nayeem Hasan" w:date="2024-07-18T15:20:00Z" w16du:dateUtc="2024-07-18T09:20:00Z">
        <w:r w:rsidRPr="00DF6BDB" w:rsidDel="00D73460">
          <w:rPr>
            <w:rFonts w:ascii="Times New Roman" w:hAnsi="Times New Roman" w:cs="Times New Roman"/>
            <w:noProof/>
            <w:sz w:val="24"/>
            <w:szCs w:val="24"/>
          </w:rPr>
          <w:delText>4.</w:delText>
        </w:r>
        <w:r w:rsidRPr="00DF6BDB" w:rsidDel="00D73460">
          <w:rPr>
            <w:rFonts w:ascii="Times New Roman" w:hAnsi="Times New Roman" w:cs="Times New Roman"/>
            <w:noProof/>
            <w:sz w:val="24"/>
            <w:szCs w:val="24"/>
          </w:rPr>
          <w:tab/>
          <w:delText>UNICEF. Diarrhoea. (2021).</w:delText>
        </w:r>
      </w:del>
    </w:p>
    <w:p w14:paraId="1BA3E4CA" w14:textId="10A5E863" w:rsidR="00190D37" w:rsidRPr="00DF6BDB" w:rsidDel="00D73460" w:rsidRDefault="00190D37">
      <w:pPr>
        <w:widowControl w:val="0"/>
        <w:autoSpaceDE w:val="0"/>
        <w:autoSpaceDN w:val="0"/>
        <w:adjustRightInd w:val="0"/>
        <w:spacing w:line="240" w:lineRule="auto"/>
        <w:ind w:left="640" w:hanging="640"/>
        <w:rPr>
          <w:del w:id="7126" w:author="Mohammad Nayeem Hasan" w:date="2024-07-18T15:20:00Z" w16du:dateUtc="2024-07-18T09:20:00Z"/>
          <w:rFonts w:ascii="Times New Roman" w:hAnsi="Times New Roman" w:cs="Times New Roman"/>
          <w:noProof/>
          <w:sz w:val="24"/>
          <w:szCs w:val="24"/>
        </w:rPr>
      </w:pPr>
      <w:del w:id="7127" w:author="Mohammad Nayeem Hasan" w:date="2024-07-18T15:20:00Z" w16du:dateUtc="2024-07-18T09:20:00Z">
        <w:r w:rsidRPr="00DF6BDB" w:rsidDel="00D73460">
          <w:rPr>
            <w:rFonts w:ascii="Times New Roman" w:hAnsi="Times New Roman" w:cs="Times New Roman"/>
            <w:noProof/>
            <w:sz w:val="24"/>
            <w:szCs w:val="24"/>
          </w:rPr>
          <w:delText>5.</w:delText>
        </w:r>
        <w:r w:rsidRPr="00DF6BDB" w:rsidDel="00D73460">
          <w:rPr>
            <w:rFonts w:ascii="Times New Roman" w:hAnsi="Times New Roman" w:cs="Times New Roman"/>
            <w:noProof/>
            <w:sz w:val="24"/>
            <w:szCs w:val="24"/>
          </w:rPr>
          <w:tab/>
          <w:delText xml:space="preserve">Hutton, G. &amp; Chase, C. Water Supply, Sanitation, and Hygiene. </w:delText>
        </w:r>
        <w:r w:rsidRPr="00DF6BDB" w:rsidDel="00D73460">
          <w:rPr>
            <w:rFonts w:ascii="Times New Roman" w:hAnsi="Times New Roman" w:cs="Times New Roman"/>
            <w:i/>
            <w:iCs/>
            <w:noProof/>
            <w:sz w:val="24"/>
            <w:szCs w:val="24"/>
          </w:rPr>
          <w:delText>Dis. Control Priorities, Third Ed. (Volume 7) Inj. Prev. Environ. Heal.</w:delText>
        </w:r>
        <w:r w:rsidRPr="00DF6BDB" w:rsidDel="00D73460">
          <w:rPr>
            <w:rFonts w:ascii="Times New Roman" w:hAnsi="Times New Roman" w:cs="Times New Roman"/>
            <w:noProof/>
            <w:sz w:val="24"/>
            <w:szCs w:val="24"/>
          </w:rPr>
          <w:delText xml:space="preserve"> 171–198 (2017) doi:10.1596/978-1-4648-0522-6_CH9.</w:delText>
        </w:r>
      </w:del>
    </w:p>
    <w:p w14:paraId="798CEB47" w14:textId="52776234" w:rsidR="00190D37" w:rsidRPr="00DF6BDB" w:rsidDel="00D73460" w:rsidRDefault="00190D37">
      <w:pPr>
        <w:widowControl w:val="0"/>
        <w:autoSpaceDE w:val="0"/>
        <w:autoSpaceDN w:val="0"/>
        <w:adjustRightInd w:val="0"/>
        <w:spacing w:line="240" w:lineRule="auto"/>
        <w:ind w:left="640" w:hanging="640"/>
        <w:rPr>
          <w:del w:id="7128" w:author="Mohammad Nayeem Hasan" w:date="2024-07-18T15:20:00Z" w16du:dateUtc="2024-07-18T09:20:00Z"/>
          <w:rFonts w:ascii="Times New Roman" w:hAnsi="Times New Roman" w:cs="Times New Roman"/>
          <w:noProof/>
          <w:sz w:val="24"/>
          <w:szCs w:val="24"/>
        </w:rPr>
      </w:pPr>
      <w:del w:id="7129" w:author="Mohammad Nayeem Hasan" w:date="2024-07-18T15:20:00Z" w16du:dateUtc="2024-07-18T09:20:00Z">
        <w:r w:rsidRPr="00DF6BDB" w:rsidDel="00D73460">
          <w:rPr>
            <w:rFonts w:ascii="Times New Roman" w:hAnsi="Times New Roman" w:cs="Times New Roman"/>
            <w:noProof/>
            <w:sz w:val="24"/>
            <w:szCs w:val="24"/>
          </w:rPr>
          <w:delText>6.</w:delText>
        </w:r>
        <w:r w:rsidRPr="00DF6BDB" w:rsidDel="00D73460">
          <w:rPr>
            <w:rFonts w:ascii="Times New Roman" w:hAnsi="Times New Roman" w:cs="Times New Roman"/>
            <w:noProof/>
            <w:sz w:val="24"/>
            <w:szCs w:val="24"/>
          </w:rPr>
          <w:tab/>
          <w:delText xml:space="preserve">Braz, V. S., Melchior, K. &amp; Moreira, C. G. Escherichia coli as a Multifaceted Pathogenic and Versatile Bacterium. </w:delText>
        </w:r>
        <w:r w:rsidRPr="00DF6BDB" w:rsidDel="00D73460">
          <w:rPr>
            <w:rFonts w:ascii="Times New Roman" w:hAnsi="Times New Roman" w:cs="Times New Roman"/>
            <w:i/>
            <w:iCs/>
            <w:noProof/>
            <w:sz w:val="24"/>
            <w:szCs w:val="24"/>
          </w:rPr>
          <w:delText>Front. Cell. Infect. Microbiol.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w:delText>
        </w:r>
        <w:r w:rsidRPr="00DF6BDB" w:rsidDel="00D73460">
          <w:rPr>
            <w:rFonts w:ascii="Times New Roman" w:hAnsi="Times New Roman" w:cs="Times New Roman"/>
            <w:noProof/>
            <w:sz w:val="24"/>
            <w:szCs w:val="24"/>
          </w:rPr>
          <w:delText>, 793 (2020).</w:delText>
        </w:r>
      </w:del>
    </w:p>
    <w:p w14:paraId="2E2AF117" w14:textId="2AA7946E" w:rsidR="00190D37" w:rsidRPr="00DF6BDB" w:rsidDel="00D73460" w:rsidRDefault="00190D37">
      <w:pPr>
        <w:widowControl w:val="0"/>
        <w:autoSpaceDE w:val="0"/>
        <w:autoSpaceDN w:val="0"/>
        <w:adjustRightInd w:val="0"/>
        <w:spacing w:line="240" w:lineRule="auto"/>
        <w:ind w:left="640" w:hanging="640"/>
        <w:rPr>
          <w:del w:id="7130" w:author="Mohammad Nayeem Hasan" w:date="2024-07-18T15:20:00Z" w16du:dateUtc="2024-07-18T09:20:00Z"/>
          <w:rFonts w:ascii="Times New Roman" w:hAnsi="Times New Roman" w:cs="Times New Roman"/>
          <w:noProof/>
          <w:sz w:val="24"/>
          <w:szCs w:val="24"/>
        </w:rPr>
      </w:pPr>
      <w:del w:id="7131" w:author="Mohammad Nayeem Hasan" w:date="2024-07-18T15:20:00Z" w16du:dateUtc="2024-07-18T09:20:00Z">
        <w:r w:rsidRPr="00DF6BDB" w:rsidDel="00D73460">
          <w:rPr>
            <w:rFonts w:ascii="Times New Roman" w:hAnsi="Times New Roman" w:cs="Times New Roman"/>
            <w:noProof/>
            <w:sz w:val="24"/>
            <w:szCs w:val="24"/>
          </w:rPr>
          <w:delText>7.</w:delText>
        </w:r>
        <w:r w:rsidRPr="00DF6BDB" w:rsidDel="00D73460">
          <w:rPr>
            <w:rFonts w:ascii="Times New Roman" w:hAnsi="Times New Roman" w:cs="Times New Roman"/>
            <w:noProof/>
            <w:sz w:val="24"/>
            <w:szCs w:val="24"/>
          </w:rPr>
          <w:tab/>
          <w:delText xml:space="preserve">Franzolin, M.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of diarrheagenic Escherichia coli in children with diarrhea in Salvador, Bahia, Brazil. </w:delText>
        </w:r>
        <w:r w:rsidRPr="00DF6BDB" w:rsidDel="00D73460">
          <w:rPr>
            <w:rFonts w:ascii="Times New Roman" w:hAnsi="Times New Roman" w:cs="Times New Roman"/>
            <w:i/>
            <w:iCs/>
            <w:noProof/>
            <w:sz w:val="24"/>
            <w:szCs w:val="24"/>
          </w:rPr>
          <w:delText>Mem. Inst. Oswaldo Cruz</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100</w:delText>
        </w:r>
        <w:r w:rsidRPr="00DF6BDB" w:rsidDel="00D73460">
          <w:rPr>
            <w:rFonts w:ascii="Times New Roman" w:hAnsi="Times New Roman" w:cs="Times New Roman"/>
            <w:noProof/>
            <w:sz w:val="24"/>
            <w:szCs w:val="24"/>
          </w:rPr>
          <w:delText>, 359–363 (2005).</w:delText>
        </w:r>
      </w:del>
    </w:p>
    <w:p w14:paraId="406FC138" w14:textId="29117DAF" w:rsidR="00190D37" w:rsidRPr="00DF6BDB" w:rsidDel="00D73460" w:rsidRDefault="00190D37">
      <w:pPr>
        <w:widowControl w:val="0"/>
        <w:autoSpaceDE w:val="0"/>
        <w:autoSpaceDN w:val="0"/>
        <w:adjustRightInd w:val="0"/>
        <w:spacing w:line="240" w:lineRule="auto"/>
        <w:ind w:left="640" w:hanging="640"/>
        <w:rPr>
          <w:del w:id="7132" w:author="Mohammad Nayeem Hasan" w:date="2024-07-18T15:20:00Z" w16du:dateUtc="2024-07-18T09:20:00Z"/>
          <w:rFonts w:ascii="Times New Roman" w:hAnsi="Times New Roman" w:cs="Times New Roman"/>
          <w:noProof/>
          <w:sz w:val="24"/>
          <w:szCs w:val="24"/>
        </w:rPr>
      </w:pPr>
      <w:del w:id="7133" w:author="Mohammad Nayeem Hasan" w:date="2024-07-18T15:20:00Z" w16du:dateUtc="2024-07-18T09:20:00Z">
        <w:r w:rsidRPr="00DF6BDB" w:rsidDel="00D73460">
          <w:rPr>
            <w:rFonts w:ascii="Times New Roman" w:hAnsi="Times New Roman" w:cs="Times New Roman"/>
            <w:noProof/>
            <w:sz w:val="24"/>
            <w:szCs w:val="24"/>
          </w:rPr>
          <w:delText>8.</w:delText>
        </w:r>
        <w:r w:rsidRPr="00DF6BDB" w:rsidDel="00D73460">
          <w:rPr>
            <w:rFonts w:ascii="Times New Roman" w:hAnsi="Times New Roman" w:cs="Times New Roman"/>
            <w:noProof/>
            <w:sz w:val="24"/>
            <w:szCs w:val="24"/>
          </w:rPr>
          <w:tab/>
          <w:delText xml:space="preserve">Salmanzadeh-Ahrabi, S., Habibi, E., Jaafari, F. &amp; Zali, M. R. Molecular epidemiology of Escherichia coli diarrhoea in children in Tehran. </w:delText>
        </w:r>
        <w:r w:rsidRPr="00DF6BDB" w:rsidDel="00D73460">
          <w:rPr>
            <w:rFonts w:ascii="Times New Roman" w:hAnsi="Times New Roman" w:cs="Times New Roman"/>
            <w:i/>
            <w:iCs/>
            <w:noProof/>
            <w:sz w:val="24"/>
            <w:szCs w:val="24"/>
          </w:rPr>
          <w:delText>Ann. Trop. Paediatr.</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25</w:delText>
        </w:r>
        <w:r w:rsidRPr="00DF6BDB" w:rsidDel="00D73460">
          <w:rPr>
            <w:rFonts w:ascii="Times New Roman" w:hAnsi="Times New Roman" w:cs="Times New Roman"/>
            <w:noProof/>
            <w:sz w:val="24"/>
            <w:szCs w:val="24"/>
          </w:rPr>
          <w:delText>, 35–39 (2005).</w:delText>
        </w:r>
      </w:del>
    </w:p>
    <w:p w14:paraId="1A544E39" w14:textId="49046FA9" w:rsidR="00190D37" w:rsidRPr="00DF6BDB" w:rsidDel="00D73460" w:rsidRDefault="00190D37">
      <w:pPr>
        <w:widowControl w:val="0"/>
        <w:autoSpaceDE w:val="0"/>
        <w:autoSpaceDN w:val="0"/>
        <w:adjustRightInd w:val="0"/>
        <w:spacing w:line="240" w:lineRule="auto"/>
        <w:ind w:left="640" w:hanging="640"/>
        <w:rPr>
          <w:del w:id="7134" w:author="Mohammad Nayeem Hasan" w:date="2024-07-18T15:20:00Z" w16du:dateUtc="2024-07-18T09:20:00Z"/>
          <w:rFonts w:ascii="Times New Roman" w:hAnsi="Times New Roman" w:cs="Times New Roman"/>
          <w:noProof/>
          <w:sz w:val="24"/>
          <w:szCs w:val="24"/>
        </w:rPr>
      </w:pPr>
      <w:del w:id="7135" w:author="Mohammad Nayeem Hasan" w:date="2024-07-18T15:20:00Z" w16du:dateUtc="2024-07-18T09:20:00Z">
        <w:r w:rsidRPr="00DF6BDB" w:rsidDel="00D73460">
          <w:rPr>
            <w:rFonts w:ascii="Times New Roman" w:hAnsi="Times New Roman" w:cs="Times New Roman"/>
            <w:noProof/>
            <w:sz w:val="24"/>
            <w:szCs w:val="24"/>
          </w:rPr>
          <w:delText>9.</w:delText>
        </w:r>
        <w:r w:rsidRPr="00DF6BDB" w:rsidDel="00D73460">
          <w:rPr>
            <w:rFonts w:ascii="Times New Roman" w:hAnsi="Times New Roman" w:cs="Times New Roman"/>
            <w:noProof/>
            <w:sz w:val="24"/>
            <w:szCs w:val="24"/>
          </w:rPr>
          <w:tab/>
          <w:delText xml:space="preserve">Getaneh, D. K., Hordofa, L. O., Ayana, D. A., Tessema, T. S. &amp; Regassa, L. D. Prevalence of Escherichia coli O157:H7 and associated factors in under-five children in Eastern Ethiopia.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16</w:delText>
        </w:r>
        <w:r w:rsidRPr="00DF6BDB" w:rsidDel="00D73460">
          <w:rPr>
            <w:rFonts w:ascii="Times New Roman" w:hAnsi="Times New Roman" w:cs="Times New Roman"/>
            <w:noProof/>
            <w:sz w:val="24"/>
            <w:szCs w:val="24"/>
          </w:rPr>
          <w:delText>, e0246024 (2021).</w:delText>
        </w:r>
      </w:del>
    </w:p>
    <w:p w14:paraId="2F49A21F" w14:textId="746F0654" w:rsidR="00190D37" w:rsidRPr="00DF6BDB" w:rsidDel="00D73460" w:rsidRDefault="00190D37">
      <w:pPr>
        <w:widowControl w:val="0"/>
        <w:autoSpaceDE w:val="0"/>
        <w:autoSpaceDN w:val="0"/>
        <w:adjustRightInd w:val="0"/>
        <w:spacing w:line="240" w:lineRule="auto"/>
        <w:ind w:left="640" w:hanging="640"/>
        <w:rPr>
          <w:del w:id="7136" w:author="Mohammad Nayeem Hasan" w:date="2024-07-18T15:20:00Z" w16du:dateUtc="2024-07-18T09:20:00Z"/>
          <w:rFonts w:ascii="Times New Roman" w:hAnsi="Times New Roman" w:cs="Times New Roman"/>
          <w:noProof/>
          <w:sz w:val="24"/>
          <w:szCs w:val="24"/>
        </w:rPr>
      </w:pPr>
      <w:del w:id="7137" w:author="Mohammad Nayeem Hasan" w:date="2024-07-18T15:20:00Z" w16du:dateUtc="2024-07-18T09:20:00Z">
        <w:r w:rsidRPr="00DF6BDB" w:rsidDel="00D73460">
          <w:rPr>
            <w:rFonts w:ascii="Times New Roman" w:hAnsi="Times New Roman" w:cs="Times New Roman"/>
            <w:noProof/>
            <w:sz w:val="24"/>
            <w:szCs w:val="24"/>
          </w:rPr>
          <w:delText>10.</w:delText>
        </w:r>
        <w:r w:rsidRPr="00DF6BDB" w:rsidDel="00D73460">
          <w:rPr>
            <w:rFonts w:ascii="Times New Roman" w:hAnsi="Times New Roman" w:cs="Times New Roman"/>
            <w:noProof/>
            <w:sz w:val="24"/>
            <w:szCs w:val="24"/>
          </w:rPr>
          <w:tab/>
          <w:delText xml:space="preserve">Yu, J.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Etiology of diarrhea among children under the age five in China: Results from a five-year surveillance. </w:delText>
        </w:r>
        <w:r w:rsidRPr="00DF6BDB" w:rsidDel="00D73460">
          <w:rPr>
            <w:rFonts w:ascii="Times New Roman" w:hAnsi="Times New Roman" w:cs="Times New Roman"/>
            <w:i/>
            <w:iCs/>
            <w:noProof/>
            <w:sz w:val="24"/>
            <w:szCs w:val="24"/>
          </w:rPr>
          <w:delText>J. Infect.</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71</w:delText>
        </w:r>
        <w:r w:rsidRPr="00DF6BDB" w:rsidDel="00D73460">
          <w:rPr>
            <w:rFonts w:ascii="Times New Roman" w:hAnsi="Times New Roman" w:cs="Times New Roman"/>
            <w:noProof/>
            <w:sz w:val="24"/>
            <w:szCs w:val="24"/>
          </w:rPr>
          <w:delText>, 19–27 (2015).</w:delText>
        </w:r>
      </w:del>
    </w:p>
    <w:p w14:paraId="36DD48B1" w14:textId="183C4529" w:rsidR="00190D37" w:rsidRPr="00DF6BDB" w:rsidDel="00D73460" w:rsidRDefault="00190D37">
      <w:pPr>
        <w:widowControl w:val="0"/>
        <w:autoSpaceDE w:val="0"/>
        <w:autoSpaceDN w:val="0"/>
        <w:adjustRightInd w:val="0"/>
        <w:spacing w:line="240" w:lineRule="auto"/>
        <w:ind w:left="640" w:hanging="640"/>
        <w:rPr>
          <w:del w:id="7138" w:author="Mohammad Nayeem Hasan" w:date="2024-07-18T15:20:00Z" w16du:dateUtc="2024-07-18T09:20:00Z"/>
          <w:rFonts w:ascii="Times New Roman" w:hAnsi="Times New Roman" w:cs="Times New Roman"/>
          <w:noProof/>
          <w:sz w:val="24"/>
          <w:szCs w:val="24"/>
        </w:rPr>
      </w:pPr>
      <w:del w:id="7139" w:author="Mohammad Nayeem Hasan" w:date="2024-07-18T15:20:00Z" w16du:dateUtc="2024-07-18T09:20:00Z">
        <w:r w:rsidRPr="00DF6BDB" w:rsidDel="00D73460">
          <w:rPr>
            <w:rFonts w:ascii="Times New Roman" w:hAnsi="Times New Roman" w:cs="Times New Roman"/>
            <w:noProof/>
            <w:sz w:val="24"/>
            <w:szCs w:val="24"/>
          </w:rPr>
          <w:delText>11.</w:delText>
        </w:r>
        <w:r w:rsidRPr="00DF6BDB" w:rsidDel="00D73460">
          <w:rPr>
            <w:rFonts w:ascii="Times New Roman" w:hAnsi="Times New Roman" w:cs="Times New Roman"/>
            <w:noProof/>
            <w:sz w:val="24"/>
            <w:szCs w:val="24"/>
          </w:rPr>
          <w:tab/>
          <w:delText xml:space="preserve">MICS. </w:delText>
        </w:r>
        <w:r w:rsidRPr="00DF6BDB" w:rsidDel="00D73460">
          <w:rPr>
            <w:rFonts w:ascii="Times New Roman" w:hAnsi="Times New Roman" w:cs="Times New Roman"/>
            <w:i/>
            <w:iCs/>
            <w:noProof/>
            <w:sz w:val="24"/>
            <w:szCs w:val="24"/>
          </w:rPr>
          <w:delText>Bangladesh 2019 MICS Report</w:delText>
        </w:r>
        <w:r w:rsidRPr="00DF6BDB" w:rsidDel="00D73460">
          <w:rPr>
            <w:rFonts w:ascii="Times New Roman" w:hAnsi="Times New Roman" w:cs="Times New Roman"/>
            <w:noProof/>
            <w:sz w:val="24"/>
            <w:szCs w:val="24"/>
          </w:rPr>
          <w:delText>. (2019).</w:delText>
        </w:r>
      </w:del>
    </w:p>
    <w:p w14:paraId="623A8870" w14:textId="1EC1C784" w:rsidR="00190D37" w:rsidRPr="00DF6BDB" w:rsidDel="00D73460" w:rsidRDefault="00190D37">
      <w:pPr>
        <w:widowControl w:val="0"/>
        <w:autoSpaceDE w:val="0"/>
        <w:autoSpaceDN w:val="0"/>
        <w:adjustRightInd w:val="0"/>
        <w:spacing w:line="240" w:lineRule="auto"/>
        <w:ind w:left="640" w:hanging="640"/>
        <w:rPr>
          <w:del w:id="7140" w:author="Mohammad Nayeem Hasan" w:date="2024-07-18T15:20:00Z" w16du:dateUtc="2024-07-18T09:20:00Z"/>
          <w:rFonts w:ascii="Times New Roman" w:hAnsi="Times New Roman" w:cs="Times New Roman"/>
          <w:noProof/>
          <w:sz w:val="24"/>
          <w:szCs w:val="24"/>
        </w:rPr>
      </w:pPr>
      <w:del w:id="7141" w:author="Mohammad Nayeem Hasan" w:date="2024-07-18T15:20:00Z" w16du:dateUtc="2024-07-18T09:20:00Z">
        <w:r w:rsidRPr="00DF6BDB" w:rsidDel="00D73460">
          <w:rPr>
            <w:rFonts w:ascii="Times New Roman" w:hAnsi="Times New Roman" w:cs="Times New Roman"/>
            <w:noProof/>
            <w:sz w:val="24"/>
            <w:szCs w:val="24"/>
          </w:rPr>
          <w:delText>12.</w:delText>
        </w:r>
        <w:r w:rsidRPr="00DF6BDB" w:rsidDel="00D73460">
          <w:rPr>
            <w:rFonts w:ascii="Times New Roman" w:hAnsi="Times New Roman" w:cs="Times New Roman"/>
            <w:noProof/>
            <w:sz w:val="24"/>
            <w:szCs w:val="24"/>
          </w:rPr>
          <w:tab/>
          <w:delText xml:space="preserve">Hasan, M. Z.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The economic burden of diarrhea in children under 5 years in Bangladesh. </w:delText>
        </w:r>
        <w:r w:rsidRPr="00DF6BDB" w:rsidDel="00D73460">
          <w:rPr>
            <w:rFonts w:ascii="Times New Roman" w:hAnsi="Times New Roman" w:cs="Times New Roman"/>
            <w:i/>
            <w:iCs/>
            <w:noProof/>
            <w:sz w:val="24"/>
            <w:szCs w:val="24"/>
          </w:rPr>
          <w:delText>Int. J.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107</w:delText>
        </w:r>
        <w:r w:rsidRPr="00DF6BDB" w:rsidDel="00D73460">
          <w:rPr>
            <w:rFonts w:ascii="Times New Roman" w:hAnsi="Times New Roman" w:cs="Times New Roman"/>
            <w:noProof/>
            <w:sz w:val="24"/>
            <w:szCs w:val="24"/>
          </w:rPr>
          <w:delText>, 37–46 (2021).</w:delText>
        </w:r>
      </w:del>
    </w:p>
    <w:p w14:paraId="7A911E3B" w14:textId="78F9C796" w:rsidR="00190D37" w:rsidRPr="00DF6BDB" w:rsidDel="00D73460" w:rsidRDefault="00190D37">
      <w:pPr>
        <w:widowControl w:val="0"/>
        <w:autoSpaceDE w:val="0"/>
        <w:autoSpaceDN w:val="0"/>
        <w:adjustRightInd w:val="0"/>
        <w:spacing w:line="240" w:lineRule="auto"/>
        <w:ind w:left="640" w:hanging="640"/>
        <w:rPr>
          <w:del w:id="7142" w:author="Mohammad Nayeem Hasan" w:date="2024-07-18T15:20:00Z" w16du:dateUtc="2024-07-18T09:20:00Z"/>
          <w:rFonts w:ascii="Times New Roman" w:hAnsi="Times New Roman" w:cs="Times New Roman"/>
          <w:noProof/>
          <w:sz w:val="24"/>
          <w:szCs w:val="24"/>
        </w:rPr>
      </w:pPr>
      <w:del w:id="7143" w:author="Mohammad Nayeem Hasan" w:date="2024-07-18T15:20:00Z" w16du:dateUtc="2024-07-18T09:20:00Z">
        <w:r w:rsidRPr="00DF6BDB" w:rsidDel="00D73460">
          <w:rPr>
            <w:rFonts w:ascii="Times New Roman" w:hAnsi="Times New Roman" w:cs="Times New Roman"/>
            <w:noProof/>
            <w:sz w:val="24"/>
            <w:szCs w:val="24"/>
          </w:rPr>
          <w:delText>13.</w:delText>
        </w:r>
        <w:r w:rsidRPr="00DF6BDB" w:rsidDel="00D73460">
          <w:rPr>
            <w:rFonts w:ascii="Times New Roman" w:hAnsi="Times New Roman" w:cs="Times New Roman"/>
            <w:noProof/>
            <w:sz w:val="24"/>
            <w:szCs w:val="24"/>
          </w:rPr>
          <w:tab/>
          <w:delText>MICS. BANGLADESH 2012-13 MICS Report. (2014).</w:delText>
        </w:r>
      </w:del>
    </w:p>
    <w:p w14:paraId="2C41ACB4" w14:textId="40E08245" w:rsidR="00190D37" w:rsidRPr="00DF6BDB" w:rsidDel="00D73460" w:rsidRDefault="00190D37">
      <w:pPr>
        <w:widowControl w:val="0"/>
        <w:autoSpaceDE w:val="0"/>
        <w:autoSpaceDN w:val="0"/>
        <w:adjustRightInd w:val="0"/>
        <w:spacing w:line="240" w:lineRule="auto"/>
        <w:ind w:left="640" w:hanging="640"/>
        <w:rPr>
          <w:del w:id="7144" w:author="Mohammad Nayeem Hasan" w:date="2024-07-18T15:20:00Z" w16du:dateUtc="2024-07-18T09:20:00Z"/>
          <w:rFonts w:ascii="Times New Roman" w:hAnsi="Times New Roman" w:cs="Times New Roman"/>
          <w:noProof/>
          <w:sz w:val="24"/>
          <w:szCs w:val="24"/>
        </w:rPr>
      </w:pPr>
      <w:del w:id="7145" w:author="Mohammad Nayeem Hasan" w:date="2024-07-18T15:20:00Z" w16du:dateUtc="2024-07-18T09:20:00Z">
        <w:r w:rsidRPr="00DF6BDB" w:rsidDel="00D73460">
          <w:rPr>
            <w:rFonts w:ascii="Times New Roman" w:hAnsi="Times New Roman" w:cs="Times New Roman"/>
            <w:noProof/>
            <w:sz w:val="24"/>
            <w:szCs w:val="24"/>
          </w:rPr>
          <w:delText>14.</w:delText>
        </w:r>
        <w:r w:rsidRPr="00DF6BDB" w:rsidDel="00D73460">
          <w:rPr>
            <w:rFonts w:ascii="Times New Roman" w:hAnsi="Times New Roman" w:cs="Times New Roman"/>
            <w:noProof/>
            <w:sz w:val="24"/>
            <w:szCs w:val="24"/>
          </w:rPr>
          <w:tab/>
          <w:delText xml:space="preserve">Khan, J. R. &amp; Bakar, K. S. Spatial risk distribution and determinants of E. coli contamination in household drinking water: a case study of Bangladesh. </w:delText>
        </w:r>
        <w:r w:rsidRPr="00DF6BDB" w:rsidDel="00D73460">
          <w:rPr>
            <w:rFonts w:ascii="Times New Roman" w:hAnsi="Times New Roman" w:cs="Times New Roman"/>
            <w:i/>
            <w:iCs/>
            <w:noProof/>
            <w:sz w:val="24"/>
            <w:szCs w:val="24"/>
          </w:rPr>
          <w:delText>Int. J. Environ. Health Res.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30</w:delText>
        </w:r>
        <w:r w:rsidRPr="00DF6BDB" w:rsidDel="00D73460">
          <w:rPr>
            <w:rFonts w:ascii="Times New Roman" w:hAnsi="Times New Roman" w:cs="Times New Roman"/>
            <w:noProof/>
            <w:sz w:val="24"/>
            <w:szCs w:val="24"/>
          </w:rPr>
          <w:delText>, 268–283 (2020).</w:delText>
        </w:r>
      </w:del>
    </w:p>
    <w:p w14:paraId="6E8B4530" w14:textId="40CAC1D1" w:rsidR="00190D37" w:rsidRPr="00DF6BDB" w:rsidDel="00D73460" w:rsidRDefault="00190D37">
      <w:pPr>
        <w:widowControl w:val="0"/>
        <w:autoSpaceDE w:val="0"/>
        <w:autoSpaceDN w:val="0"/>
        <w:adjustRightInd w:val="0"/>
        <w:spacing w:line="240" w:lineRule="auto"/>
        <w:ind w:left="640" w:hanging="640"/>
        <w:rPr>
          <w:del w:id="7146" w:author="Mohammad Nayeem Hasan" w:date="2024-07-18T15:20:00Z" w16du:dateUtc="2024-07-18T09:20:00Z"/>
          <w:rFonts w:ascii="Times New Roman" w:hAnsi="Times New Roman" w:cs="Times New Roman"/>
          <w:noProof/>
          <w:sz w:val="24"/>
          <w:szCs w:val="24"/>
        </w:rPr>
      </w:pPr>
      <w:del w:id="7147" w:author="Mohammad Nayeem Hasan" w:date="2024-07-18T15:20:00Z" w16du:dateUtc="2024-07-18T09:20:00Z">
        <w:r w:rsidRPr="00DF6BDB" w:rsidDel="00D73460">
          <w:rPr>
            <w:rFonts w:ascii="Times New Roman" w:hAnsi="Times New Roman" w:cs="Times New Roman"/>
            <w:noProof/>
            <w:sz w:val="24"/>
            <w:szCs w:val="24"/>
          </w:rPr>
          <w:delText>15.</w:delText>
        </w:r>
        <w:r w:rsidRPr="00DF6BDB" w:rsidDel="00D73460">
          <w:rPr>
            <w:rFonts w:ascii="Times New Roman" w:hAnsi="Times New Roman" w:cs="Times New Roman"/>
            <w:noProof/>
            <w:sz w:val="24"/>
            <w:szCs w:val="24"/>
          </w:rPr>
          <w:tab/>
          <w:delText xml:space="preserve">Luby, S. P.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Effects of water quality, sanitation, handwashing, and nutritional interventions on diarrhoea and child growth in rural Bangladesh: a cluster randomised controlled trial. </w:delText>
        </w:r>
        <w:r w:rsidRPr="00DF6BDB" w:rsidDel="00D73460">
          <w:rPr>
            <w:rFonts w:ascii="Times New Roman" w:hAnsi="Times New Roman" w:cs="Times New Roman"/>
            <w:i/>
            <w:iCs/>
            <w:noProof/>
            <w:sz w:val="24"/>
            <w:szCs w:val="24"/>
          </w:rPr>
          <w:delText>Lancet Glob. Heal.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6</w:delText>
        </w:r>
        <w:r w:rsidRPr="00DF6BDB" w:rsidDel="00D73460">
          <w:rPr>
            <w:rFonts w:ascii="Times New Roman" w:hAnsi="Times New Roman" w:cs="Times New Roman"/>
            <w:noProof/>
            <w:sz w:val="24"/>
            <w:szCs w:val="24"/>
          </w:rPr>
          <w:delText>, e302–e315 (2018).</w:delText>
        </w:r>
      </w:del>
    </w:p>
    <w:p w14:paraId="6FEA2D6F" w14:textId="725EB1B7" w:rsidR="00190D37" w:rsidRPr="00DF6BDB" w:rsidDel="00D73460" w:rsidRDefault="00190D37">
      <w:pPr>
        <w:widowControl w:val="0"/>
        <w:autoSpaceDE w:val="0"/>
        <w:autoSpaceDN w:val="0"/>
        <w:adjustRightInd w:val="0"/>
        <w:spacing w:line="240" w:lineRule="auto"/>
        <w:ind w:left="640" w:hanging="640"/>
        <w:rPr>
          <w:del w:id="7148" w:author="Mohammad Nayeem Hasan" w:date="2024-07-18T15:20:00Z" w16du:dateUtc="2024-07-18T09:20:00Z"/>
          <w:rFonts w:ascii="Times New Roman" w:hAnsi="Times New Roman" w:cs="Times New Roman"/>
          <w:noProof/>
          <w:sz w:val="24"/>
          <w:szCs w:val="24"/>
        </w:rPr>
      </w:pPr>
      <w:del w:id="7149" w:author="Mohammad Nayeem Hasan" w:date="2024-07-18T15:20:00Z" w16du:dateUtc="2024-07-18T09:20:00Z">
        <w:r w:rsidRPr="00DF6BDB" w:rsidDel="00D73460">
          <w:rPr>
            <w:rFonts w:ascii="Times New Roman" w:hAnsi="Times New Roman" w:cs="Times New Roman"/>
            <w:noProof/>
            <w:sz w:val="24"/>
            <w:szCs w:val="24"/>
          </w:rPr>
          <w:delText>16.</w:delText>
        </w:r>
        <w:r w:rsidRPr="00DF6BDB" w:rsidDel="00D73460">
          <w:rPr>
            <w:rFonts w:ascii="Times New Roman" w:hAnsi="Times New Roman" w:cs="Times New Roman"/>
            <w:noProof/>
            <w:sz w:val="24"/>
            <w:szCs w:val="24"/>
          </w:rPr>
          <w:tab/>
          <w:delText xml:space="preserve">Glynn, R. J., Schneeweiss, S. &amp; Stürmer, T. Indications for propensity scores and review of their use in pharmacoepidemiology. </w:delText>
        </w:r>
        <w:r w:rsidRPr="00DF6BDB" w:rsidDel="00D73460">
          <w:rPr>
            <w:rFonts w:ascii="Times New Roman" w:hAnsi="Times New Roman" w:cs="Times New Roman"/>
            <w:i/>
            <w:iCs/>
            <w:noProof/>
            <w:sz w:val="24"/>
            <w:szCs w:val="24"/>
          </w:rPr>
          <w:delText>Basic Clin. Pharmacol. Toxicol.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98</w:delText>
        </w:r>
        <w:r w:rsidRPr="00DF6BDB" w:rsidDel="00D73460">
          <w:rPr>
            <w:rFonts w:ascii="Times New Roman" w:hAnsi="Times New Roman" w:cs="Times New Roman"/>
            <w:noProof/>
            <w:sz w:val="24"/>
            <w:szCs w:val="24"/>
          </w:rPr>
          <w:delText>, 253–259 (2006).</w:delText>
        </w:r>
      </w:del>
    </w:p>
    <w:p w14:paraId="05DDE3DA" w14:textId="163B3763" w:rsidR="00190D37" w:rsidRPr="00DF6BDB" w:rsidDel="00D73460" w:rsidRDefault="00190D37">
      <w:pPr>
        <w:widowControl w:val="0"/>
        <w:autoSpaceDE w:val="0"/>
        <w:autoSpaceDN w:val="0"/>
        <w:adjustRightInd w:val="0"/>
        <w:spacing w:line="240" w:lineRule="auto"/>
        <w:ind w:left="640" w:hanging="640"/>
        <w:rPr>
          <w:del w:id="7150" w:author="Mohammad Nayeem Hasan" w:date="2024-07-18T15:20:00Z" w16du:dateUtc="2024-07-18T09:20:00Z"/>
          <w:rFonts w:ascii="Times New Roman" w:hAnsi="Times New Roman" w:cs="Times New Roman"/>
          <w:noProof/>
          <w:sz w:val="24"/>
          <w:szCs w:val="24"/>
        </w:rPr>
      </w:pPr>
      <w:del w:id="7151" w:author="Mohammad Nayeem Hasan" w:date="2024-07-18T15:20:00Z" w16du:dateUtc="2024-07-18T09:20:00Z">
        <w:r w:rsidRPr="00DF6BDB" w:rsidDel="00D73460">
          <w:rPr>
            <w:rFonts w:ascii="Times New Roman" w:hAnsi="Times New Roman" w:cs="Times New Roman"/>
            <w:noProof/>
            <w:sz w:val="24"/>
            <w:szCs w:val="24"/>
          </w:rPr>
          <w:delText>17.</w:delText>
        </w:r>
        <w:r w:rsidRPr="00DF6BDB" w:rsidDel="00D73460">
          <w:rPr>
            <w:rFonts w:ascii="Times New Roman" w:hAnsi="Times New Roman" w:cs="Times New Roman"/>
            <w:noProof/>
            <w:sz w:val="24"/>
            <w:szCs w:val="24"/>
          </w:rPr>
          <w:tab/>
          <w:delText xml:space="preserve">Zhang, Z., Kim, H. J., Lonjon, G., Zhu, Y. &amp; Group,  written on behalf of A. B.-D. C. T. C. Balance diagnostics after propensity score matching. </w:delText>
        </w:r>
        <w:r w:rsidRPr="00DF6BDB" w:rsidDel="00D73460">
          <w:rPr>
            <w:rFonts w:ascii="Times New Roman" w:hAnsi="Times New Roman" w:cs="Times New Roman"/>
            <w:i/>
            <w:iCs/>
            <w:noProof/>
            <w:sz w:val="24"/>
            <w:szCs w:val="24"/>
          </w:rPr>
          <w:delText>Ann. Transl.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16–16 (2019).</w:delText>
        </w:r>
      </w:del>
    </w:p>
    <w:p w14:paraId="2C7AE4A9" w14:textId="45945FDA" w:rsidR="00190D37" w:rsidRPr="00DF6BDB" w:rsidDel="00D73460" w:rsidRDefault="00190D37">
      <w:pPr>
        <w:widowControl w:val="0"/>
        <w:autoSpaceDE w:val="0"/>
        <w:autoSpaceDN w:val="0"/>
        <w:adjustRightInd w:val="0"/>
        <w:spacing w:line="240" w:lineRule="auto"/>
        <w:ind w:left="640" w:hanging="640"/>
        <w:rPr>
          <w:del w:id="7152" w:author="Mohammad Nayeem Hasan" w:date="2024-07-18T15:20:00Z" w16du:dateUtc="2024-07-18T09:20:00Z"/>
          <w:rFonts w:ascii="Times New Roman" w:hAnsi="Times New Roman" w:cs="Times New Roman"/>
          <w:noProof/>
          <w:sz w:val="24"/>
          <w:szCs w:val="24"/>
        </w:rPr>
      </w:pPr>
      <w:del w:id="7153" w:author="Mohammad Nayeem Hasan" w:date="2024-07-18T15:20:00Z" w16du:dateUtc="2024-07-18T09:20:00Z">
        <w:r w:rsidRPr="00DF6BDB" w:rsidDel="00D73460">
          <w:rPr>
            <w:rFonts w:ascii="Times New Roman" w:hAnsi="Times New Roman" w:cs="Times New Roman"/>
            <w:noProof/>
            <w:sz w:val="24"/>
            <w:szCs w:val="24"/>
          </w:rPr>
          <w:delText>18.</w:delText>
        </w:r>
        <w:r w:rsidRPr="00DF6BDB" w:rsidDel="00D73460">
          <w:rPr>
            <w:rFonts w:ascii="Times New Roman" w:hAnsi="Times New Roman" w:cs="Times New Roman"/>
            <w:noProof/>
            <w:sz w:val="24"/>
            <w:szCs w:val="24"/>
          </w:rPr>
          <w:tab/>
          <w:delText xml:space="preserve">Månsson, R., Joffe, M. M., Sun, W. &amp; Hennessy, S. On the Estimation and Use of Propensity Scores in Case-Control and Case-Cohort Studies. </w:delText>
        </w:r>
        <w:r w:rsidRPr="00DF6BDB" w:rsidDel="00D73460">
          <w:rPr>
            <w:rFonts w:ascii="Times New Roman" w:hAnsi="Times New Roman" w:cs="Times New Roman"/>
            <w:i/>
            <w:iCs/>
            <w:noProof/>
            <w:sz w:val="24"/>
            <w:szCs w:val="24"/>
          </w:rPr>
          <w:delText>Am. J. Epidemiol.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166</w:delText>
        </w:r>
        <w:r w:rsidRPr="00DF6BDB" w:rsidDel="00D73460">
          <w:rPr>
            <w:rFonts w:ascii="Times New Roman" w:hAnsi="Times New Roman" w:cs="Times New Roman"/>
            <w:noProof/>
            <w:sz w:val="24"/>
            <w:szCs w:val="24"/>
          </w:rPr>
          <w:delText>, 332–339 (2007).</w:delText>
        </w:r>
      </w:del>
    </w:p>
    <w:p w14:paraId="01A2DF4C" w14:textId="180FB535" w:rsidR="00190D37" w:rsidRPr="00DF6BDB" w:rsidDel="00D73460" w:rsidRDefault="00190D37">
      <w:pPr>
        <w:widowControl w:val="0"/>
        <w:autoSpaceDE w:val="0"/>
        <w:autoSpaceDN w:val="0"/>
        <w:adjustRightInd w:val="0"/>
        <w:spacing w:line="240" w:lineRule="auto"/>
        <w:ind w:left="640" w:hanging="640"/>
        <w:rPr>
          <w:del w:id="7154" w:author="Mohammad Nayeem Hasan" w:date="2024-07-18T15:20:00Z" w16du:dateUtc="2024-07-18T09:20:00Z"/>
          <w:rFonts w:ascii="Times New Roman" w:hAnsi="Times New Roman" w:cs="Times New Roman"/>
          <w:noProof/>
          <w:sz w:val="24"/>
          <w:szCs w:val="24"/>
        </w:rPr>
      </w:pPr>
      <w:del w:id="7155" w:author="Mohammad Nayeem Hasan" w:date="2024-07-18T15:20:00Z" w16du:dateUtc="2024-07-18T09:20:00Z">
        <w:r w:rsidRPr="00DF6BDB" w:rsidDel="00D73460">
          <w:rPr>
            <w:rFonts w:ascii="Times New Roman" w:hAnsi="Times New Roman" w:cs="Times New Roman"/>
            <w:noProof/>
            <w:sz w:val="24"/>
            <w:szCs w:val="24"/>
          </w:rPr>
          <w:delText>19.</w:delText>
        </w:r>
        <w:r w:rsidRPr="00DF6BDB" w:rsidDel="00D73460">
          <w:rPr>
            <w:rFonts w:ascii="Times New Roman" w:hAnsi="Times New Roman" w:cs="Times New Roman"/>
            <w:noProof/>
            <w:sz w:val="24"/>
            <w:szCs w:val="24"/>
          </w:rPr>
          <w:tab/>
          <w:delText xml:space="preserve">Kakwani, N., Wagstaff, A. &amp; Van Doorslaer, E. Socioeconomic inequalities in health: Measurement, computation, and statistical inference. </w:delText>
        </w:r>
        <w:r w:rsidRPr="00DF6BDB" w:rsidDel="00D73460">
          <w:rPr>
            <w:rFonts w:ascii="Times New Roman" w:hAnsi="Times New Roman" w:cs="Times New Roman"/>
            <w:i/>
            <w:iCs/>
            <w:noProof/>
            <w:sz w:val="24"/>
            <w:szCs w:val="24"/>
          </w:rPr>
          <w:delText>J. Econom.</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77</w:delText>
        </w:r>
        <w:r w:rsidRPr="00DF6BDB" w:rsidDel="00D73460">
          <w:rPr>
            <w:rFonts w:ascii="Times New Roman" w:hAnsi="Times New Roman" w:cs="Times New Roman"/>
            <w:noProof/>
            <w:sz w:val="24"/>
            <w:szCs w:val="24"/>
          </w:rPr>
          <w:delText>, (1997).</w:delText>
        </w:r>
      </w:del>
    </w:p>
    <w:p w14:paraId="605D070D" w14:textId="65905453" w:rsidR="00190D37" w:rsidRPr="00DF6BDB" w:rsidDel="00D73460" w:rsidRDefault="00190D37">
      <w:pPr>
        <w:widowControl w:val="0"/>
        <w:autoSpaceDE w:val="0"/>
        <w:autoSpaceDN w:val="0"/>
        <w:adjustRightInd w:val="0"/>
        <w:spacing w:line="240" w:lineRule="auto"/>
        <w:ind w:left="640" w:hanging="640"/>
        <w:rPr>
          <w:del w:id="7156" w:author="Mohammad Nayeem Hasan" w:date="2024-07-18T15:20:00Z" w16du:dateUtc="2024-07-18T09:20:00Z"/>
          <w:rFonts w:ascii="Times New Roman" w:hAnsi="Times New Roman" w:cs="Times New Roman"/>
          <w:noProof/>
          <w:sz w:val="24"/>
          <w:szCs w:val="24"/>
        </w:rPr>
      </w:pPr>
      <w:del w:id="7157" w:author="Mohammad Nayeem Hasan" w:date="2024-07-18T15:20:00Z" w16du:dateUtc="2024-07-18T09:20:00Z">
        <w:r w:rsidRPr="00DF6BDB" w:rsidDel="00D73460">
          <w:rPr>
            <w:rFonts w:ascii="Times New Roman" w:hAnsi="Times New Roman" w:cs="Times New Roman"/>
            <w:noProof/>
            <w:sz w:val="24"/>
            <w:szCs w:val="24"/>
          </w:rPr>
          <w:delText>20.</w:delText>
        </w:r>
        <w:r w:rsidRPr="00DF6BDB" w:rsidDel="00D73460">
          <w:rPr>
            <w:rFonts w:ascii="Times New Roman" w:hAnsi="Times New Roman" w:cs="Times New Roman"/>
            <w:noProof/>
            <w:sz w:val="24"/>
            <w:szCs w:val="24"/>
          </w:rPr>
          <w:tab/>
          <w:delText xml:space="preserve">Wagstaff, A. Socioeconomic inequalities in child mortality: Comparisons across nine developing countries. </w:delText>
        </w:r>
        <w:r w:rsidRPr="00DF6BDB" w:rsidDel="00D73460">
          <w:rPr>
            <w:rFonts w:ascii="Times New Roman" w:hAnsi="Times New Roman" w:cs="Times New Roman"/>
            <w:i/>
            <w:iCs/>
            <w:noProof/>
            <w:sz w:val="24"/>
            <w:szCs w:val="24"/>
          </w:rPr>
          <w:delText>Bulletin of the World Health Organization</w:delText>
        </w:r>
        <w:r w:rsidRPr="00DF6BDB" w:rsidDel="00D73460">
          <w:rPr>
            <w:rFonts w:ascii="Times New Roman" w:hAnsi="Times New Roman" w:cs="Times New Roman"/>
            <w:noProof/>
            <w:sz w:val="24"/>
            <w:szCs w:val="24"/>
          </w:rPr>
          <w:delText xml:space="preserve"> vol. 78 at (2000).</w:delText>
        </w:r>
      </w:del>
    </w:p>
    <w:p w14:paraId="6BE47083" w14:textId="126F1D87" w:rsidR="00190D37" w:rsidRPr="00DF6BDB" w:rsidDel="00D73460" w:rsidRDefault="00190D37">
      <w:pPr>
        <w:widowControl w:val="0"/>
        <w:autoSpaceDE w:val="0"/>
        <w:autoSpaceDN w:val="0"/>
        <w:adjustRightInd w:val="0"/>
        <w:spacing w:line="240" w:lineRule="auto"/>
        <w:ind w:left="640" w:hanging="640"/>
        <w:rPr>
          <w:del w:id="7158" w:author="Mohammad Nayeem Hasan" w:date="2024-07-18T15:20:00Z" w16du:dateUtc="2024-07-18T09:20:00Z"/>
          <w:rFonts w:ascii="Times New Roman" w:hAnsi="Times New Roman" w:cs="Times New Roman"/>
          <w:noProof/>
          <w:sz w:val="24"/>
          <w:szCs w:val="24"/>
        </w:rPr>
      </w:pPr>
      <w:del w:id="7159" w:author="Mohammad Nayeem Hasan" w:date="2024-07-18T15:20:00Z" w16du:dateUtc="2024-07-18T09:20:00Z">
        <w:r w:rsidRPr="00DF6BDB" w:rsidDel="00D73460">
          <w:rPr>
            <w:rFonts w:ascii="Times New Roman" w:hAnsi="Times New Roman" w:cs="Times New Roman"/>
            <w:noProof/>
            <w:sz w:val="24"/>
            <w:szCs w:val="24"/>
          </w:rPr>
          <w:delText>21.</w:delText>
        </w:r>
        <w:r w:rsidRPr="00DF6BDB" w:rsidDel="00D73460">
          <w:rPr>
            <w:rFonts w:ascii="Times New Roman" w:hAnsi="Times New Roman" w:cs="Times New Roman"/>
            <w:noProof/>
            <w:sz w:val="24"/>
            <w:szCs w:val="24"/>
          </w:rPr>
          <w:tab/>
          <w:delText xml:space="preserve">Murray, C. J. L.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Disability-adjusted life years (DALYs) for 291 diseases and injuries in 21 regions, 1990-2010: a systematic analysis for the Global Burden of Disease Study 2010. </w:delText>
        </w:r>
        <w:r w:rsidRPr="00DF6BDB" w:rsidDel="00D73460">
          <w:rPr>
            <w:rFonts w:ascii="Times New Roman" w:hAnsi="Times New Roman" w:cs="Times New Roman"/>
            <w:i/>
            <w:iCs/>
            <w:noProof/>
            <w:sz w:val="24"/>
            <w:szCs w:val="24"/>
          </w:rPr>
          <w:delText>Lancet (London, England)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380</w:delText>
        </w:r>
        <w:r w:rsidRPr="00DF6BDB" w:rsidDel="00D73460">
          <w:rPr>
            <w:rFonts w:ascii="Times New Roman" w:hAnsi="Times New Roman" w:cs="Times New Roman"/>
            <w:noProof/>
            <w:sz w:val="24"/>
            <w:szCs w:val="24"/>
          </w:rPr>
          <w:delText>, 2197–2223 (2012).</w:delText>
        </w:r>
      </w:del>
    </w:p>
    <w:p w14:paraId="35BD4162" w14:textId="07D3064E" w:rsidR="00190D37" w:rsidRPr="00DF6BDB" w:rsidDel="00D73460" w:rsidRDefault="00190D37">
      <w:pPr>
        <w:widowControl w:val="0"/>
        <w:autoSpaceDE w:val="0"/>
        <w:autoSpaceDN w:val="0"/>
        <w:adjustRightInd w:val="0"/>
        <w:spacing w:line="240" w:lineRule="auto"/>
        <w:ind w:left="640" w:hanging="640"/>
        <w:rPr>
          <w:del w:id="7160" w:author="Mohammad Nayeem Hasan" w:date="2024-07-18T15:20:00Z" w16du:dateUtc="2024-07-18T09:20:00Z"/>
          <w:rFonts w:ascii="Times New Roman" w:hAnsi="Times New Roman" w:cs="Times New Roman"/>
          <w:noProof/>
          <w:sz w:val="24"/>
          <w:szCs w:val="24"/>
        </w:rPr>
      </w:pPr>
      <w:del w:id="7161" w:author="Mohammad Nayeem Hasan" w:date="2024-07-18T15:20:00Z" w16du:dateUtc="2024-07-18T09:20:00Z">
        <w:r w:rsidRPr="00DF6BDB" w:rsidDel="00D73460">
          <w:rPr>
            <w:rFonts w:ascii="Times New Roman" w:hAnsi="Times New Roman" w:cs="Times New Roman"/>
            <w:noProof/>
            <w:sz w:val="24"/>
            <w:szCs w:val="24"/>
          </w:rPr>
          <w:delText>22.</w:delText>
        </w:r>
        <w:r w:rsidRPr="00DF6BDB" w:rsidDel="00D73460">
          <w:rPr>
            <w:rFonts w:ascii="Times New Roman" w:hAnsi="Times New Roman" w:cs="Times New Roman"/>
            <w:noProof/>
            <w:sz w:val="24"/>
            <w:szCs w:val="24"/>
          </w:rPr>
          <w:tab/>
          <w:delText xml:space="preserve">Mengistie, B.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of diarrhea and associated risk factors among children under-five years of age in Eastern Ethiopia: A cross-sectional study. </w:delText>
        </w:r>
        <w:r w:rsidRPr="00DF6BDB" w:rsidDel="00D73460">
          <w:rPr>
            <w:rFonts w:ascii="Times New Roman" w:hAnsi="Times New Roman" w:cs="Times New Roman"/>
            <w:i/>
            <w:iCs/>
            <w:noProof/>
            <w:sz w:val="24"/>
            <w:szCs w:val="24"/>
          </w:rPr>
          <w:delText>Open J. Prev.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w:delText>
        </w:r>
        <w:r w:rsidRPr="00DF6BDB" w:rsidDel="00D73460">
          <w:rPr>
            <w:rFonts w:ascii="Times New Roman" w:hAnsi="Times New Roman" w:cs="Times New Roman"/>
            <w:noProof/>
            <w:sz w:val="24"/>
            <w:szCs w:val="24"/>
          </w:rPr>
          <w:delText>, 446–453 (2013).</w:delText>
        </w:r>
      </w:del>
    </w:p>
    <w:p w14:paraId="388226BE" w14:textId="3FA57218" w:rsidR="00190D37" w:rsidRPr="00DF6BDB" w:rsidDel="00D73460" w:rsidRDefault="00190D37">
      <w:pPr>
        <w:widowControl w:val="0"/>
        <w:autoSpaceDE w:val="0"/>
        <w:autoSpaceDN w:val="0"/>
        <w:adjustRightInd w:val="0"/>
        <w:spacing w:line="240" w:lineRule="auto"/>
        <w:ind w:left="640" w:hanging="640"/>
        <w:rPr>
          <w:del w:id="7162" w:author="Mohammad Nayeem Hasan" w:date="2024-07-18T15:20:00Z" w16du:dateUtc="2024-07-18T09:20:00Z"/>
          <w:rFonts w:ascii="Times New Roman" w:hAnsi="Times New Roman" w:cs="Times New Roman"/>
          <w:noProof/>
          <w:sz w:val="24"/>
          <w:szCs w:val="24"/>
        </w:rPr>
      </w:pPr>
      <w:del w:id="7163" w:author="Mohammad Nayeem Hasan" w:date="2024-07-18T15:20:00Z" w16du:dateUtc="2024-07-18T09:20:00Z">
        <w:r w:rsidRPr="00DF6BDB" w:rsidDel="00D73460">
          <w:rPr>
            <w:rFonts w:ascii="Times New Roman" w:hAnsi="Times New Roman" w:cs="Times New Roman"/>
            <w:noProof/>
            <w:sz w:val="24"/>
            <w:szCs w:val="24"/>
          </w:rPr>
          <w:delText>23.</w:delText>
        </w:r>
        <w:r w:rsidRPr="00DF6BDB" w:rsidDel="00D73460">
          <w:rPr>
            <w:rFonts w:ascii="Times New Roman" w:hAnsi="Times New Roman" w:cs="Times New Roman"/>
            <w:noProof/>
            <w:sz w:val="24"/>
            <w:szCs w:val="24"/>
          </w:rPr>
          <w:tab/>
          <w:delText xml:space="preserve">Sarker, A.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and Health Care-Seeking Behavior for Childhood Diarrheal Disease in Bangladesh. </w:delText>
        </w:r>
        <w:r w:rsidRPr="00DF6BDB" w:rsidDel="00D73460">
          <w:rPr>
            <w:rFonts w:ascii="Times New Roman" w:hAnsi="Times New Roman" w:cs="Times New Roman"/>
            <w:i/>
            <w:iCs/>
            <w:noProof/>
            <w:sz w:val="24"/>
            <w:szCs w:val="24"/>
          </w:rPr>
          <w:delText>Glob. Pediatr. Heal.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w:delText>
        </w:r>
        <w:r w:rsidRPr="00DF6BDB" w:rsidDel="00D73460">
          <w:rPr>
            <w:rFonts w:ascii="Times New Roman" w:hAnsi="Times New Roman" w:cs="Times New Roman"/>
            <w:noProof/>
            <w:sz w:val="24"/>
            <w:szCs w:val="24"/>
          </w:rPr>
          <w:delText>, 2333794X1668090 (2016).</w:delText>
        </w:r>
      </w:del>
    </w:p>
    <w:p w14:paraId="74150E34" w14:textId="08F546CF" w:rsidR="00190D37" w:rsidRPr="00DF6BDB" w:rsidDel="00D73460" w:rsidRDefault="00190D37">
      <w:pPr>
        <w:widowControl w:val="0"/>
        <w:autoSpaceDE w:val="0"/>
        <w:autoSpaceDN w:val="0"/>
        <w:adjustRightInd w:val="0"/>
        <w:spacing w:line="240" w:lineRule="auto"/>
        <w:ind w:left="640" w:hanging="640"/>
        <w:rPr>
          <w:del w:id="7164" w:author="Mohammad Nayeem Hasan" w:date="2024-07-18T15:20:00Z" w16du:dateUtc="2024-07-18T09:20:00Z"/>
          <w:rFonts w:ascii="Times New Roman" w:hAnsi="Times New Roman" w:cs="Times New Roman"/>
          <w:noProof/>
          <w:sz w:val="24"/>
          <w:szCs w:val="24"/>
        </w:rPr>
      </w:pPr>
      <w:del w:id="7165" w:author="Mohammad Nayeem Hasan" w:date="2024-07-18T15:20:00Z" w16du:dateUtc="2024-07-18T09:20:00Z">
        <w:r w:rsidRPr="00DF6BDB" w:rsidDel="00D73460">
          <w:rPr>
            <w:rFonts w:ascii="Times New Roman" w:hAnsi="Times New Roman" w:cs="Times New Roman"/>
            <w:noProof/>
            <w:sz w:val="24"/>
            <w:szCs w:val="24"/>
          </w:rPr>
          <w:delText>24.</w:delText>
        </w:r>
        <w:r w:rsidRPr="00DF6BDB" w:rsidDel="00D73460">
          <w:rPr>
            <w:rFonts w:ascii="Times New Roman" w:hAnsi="Times New Roman" w:cs="Times New Roman"/>
            <w:noProof/>
            <w:sz w:val="24"/>
            <w:szCs w:val="24"/>
          </w:rPr>
          <w:tab/>
          <w:delText xml:space="preserve">Schmidt, W. P., Cairncross, S., Barreto, M. I., Clasen, T. &amp; Genser, B. Recent diarrhoeal illness and risk of lower respiratory infections in children under the age of 5 years. </w:delText>
        </w:r>
        <w:r w:rsidRPr="00DF6BDB" w:rsidDel="00D73460">
          <w:rPr>
            <w:rFonts w:ascii="Times New Roman" w:hAnsi="Times New Roman" w:cs="Times New Roman"/>
            <w:i/>
            <w:iCs/>
            <w:noProof/>
            <w:sz w:val="24"/>
            <w:szCs w:val="24"/>
          </w:rPr>
          <w:delText>Int. J. Epidemiol.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38</w:delText>
        </w:r>
        <w:r w:rsidRPr="00DF6BDB" w:rsidDel="00D73460">
          <w:rPr>
            <w:rFonts w:ascii="Times New Roman" w:hAnsi="Times New Roman" w:cs="Times New Roman"/>
            <w:noProof/>
            <w:sz w:val="24"/>
            <w:szCs w:val="24"/>
          </w:rPr>
          <w:delText>, 766–772 (2009).</w:delText>
        </w:r>
      </w:del>
    </w:p>
    <w:p w14:paraId="66CED028" w14:textId="6835204F" w:rsidR="00190D37" w:rsidRPr="00DF6BDB" w:rsidDel="00D73460" w:rsidRDefault="00190D37">
      <w:pPr>
        <w:widowControl w:val="0"/>
        <w:autoSpaceDE w:val="0"/>
        <w:autoSpaceDN w:val="0"/>
        <w:adjustRightInd w:val="0"/>
        <w:spacing w:line="240" w:lineRule="auto"/>
        <w:ind w:left="640" w:hanging="640"/>
        <w:rPr>
          <w:del w:id="7166" w:author="Mohammad Nayeem Hasan" w:date="2024-07-18T15:20:00Z" w16du:dateUtc="2024-07-18T09:20:00Z"/>
          <w:rFonts w:ascii="Times New Roman" w:hAnsi="Times New Roman" w:cs="Times New Roman"/>
          <w:noProof/>
          <w:sz w:val="24"/>
          <w:szCs w:val="24"/>
        </w:rPr>
      </w:pPr>
      <w:del w:id="7167" w:author="Mohammad Nayeem Hasan" w:date="2024-07-18T15:20:00Z" w16du:dateUtc="2024-07-18T09:20:00Z">
        <w:r w:rsidRPr="00DF6BDB" w:rsidDel="00D73460">
          <w:rPr>
            <w:rFonts w:ascii="Times New Roman" w:hAnsi="Times New Roman" w:cs="Times New Roman"/>
            <w:noProof/>
            <w:sz w:val="24"/>
            <w:szCs w:val="24"/>
          </w:rPr>
          <w:delText>25.</w:delText>
        </w:r>
        <w:r w:rsidRPr="00DF6BDB" w:rsidDel="00D73460">
          <w:rPr>
            <w:rFonts w:ascii="Times New Roman" w:hAnsi="Times New Roman" w:cs="Times New Roman"/>
            <w:noProof/>
            <w:sz w:val="24"/>
            <w:szCs w:val="24"/>
          </w:rPr>
          <w:tab/>
          <w:delText xml:space="preserve">Garvey, M. Food pollution: a comprehensive review of chemical and biological sources of food contamination and impact on human health. </w:delText>
        </w:r>
        <w:r w:rsidRPr="00DF6BDB" w:rsidDel="00D73460">
          <w:rPr>
            <w:rFonts w:ascii="Times New Roman" w:hAnsi="Times New Roman" w:cs="Times New Roman"/>
            <w:i/>
            <w:iCs/>
            <w:noProof/>
            <w:sz w:val="24"/>
            <w:szCs w:val="24"/>
          </w:rPr>
          <w:delText>Nutrire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44</w:delText>
        </w:r>
        <w:r w:rsidRPr="00DF6BDB" w:rsidDel="00D73460">
          <w:rPr>
            <w:rFonts w:ascii="Times New Roman" w:hAnsi="Times New Roman" w:cs="Times New Roman"/>
            <w:noProof/>
            <w:sz w:val="24"/>
            <w:szCs w:val="24"/>
          </w:rPr>
          <w:delText>, (2019).</w:delText>
        </w:r>
      </w:del>
    </w:p>
    <w:p w14:paraId="271484B2" w14:textId="51364A28" w:rsidR="00190D37" w:rsidRPr="00DF6BDB" w:rsidDel="00D73460" w:rsidRDefault="00190D37">
      <w:pPr>
        <w:widowControl w:val="0"/>
        <w:autoSpaceDE w:val="0"/>
        <w:autoSpaceDN w:val="0"/>
        <w:adjustRightInd w:val="0"/>
        <w:spacing w:line="240" w:lineRule="auto"/>
        <w:ind w:left="640" w:hanging="640"/>
        <w:rPr>
          <w:del w:id="7168" w:author="Mohammad Nayeem Hasan" w:date="2024-07-18T15:20:00Z" w16du:dateUtc="2024-07-18T09:20:00Z"/>
          <w:rFonts w:ascii="Times New Roman" w:hAnsi="Times New Roman" w:cs="Times New Roman"/>
          <w:noProof/>
          <w:sz w:val="24"/>
          <w:szCs w:val="24"/>
        </w:rPr>
      </w:pPr>
      <w:del w:id="7169" w:author="Mohammad Nayeem Hasan" w:date="2024-07-18T15:20:00Z" w16du:dateUtc="2024-07-18T09:20:00Z">
        <w:r w:rsidRPr="00DF6BDB" w:rsidDel="00D73460">
          <w:rPr>
            <w:rFonts w:ascii="Times New Roman" w:hAnsi="Times New Roman" w:cs="Times New Roman"/>
            <w:noProof/>
            <w:sz w:val="24"/>
            <w:szCs w:val="24"/>
          </w:rPr>
          <w:delText>26.</w:delText>
        </w:r>
        <w:r w:rsidRPr="00DF6BDB" w:rsidDel="00D73460">
          <w:rPr>
            <w:rFonts w:ascii="Times New Roman" w:hAnsi="Times New Roman" w:cs="Times New Roman"/>
            <w:noProof/>
            <w:sz w:val="24"/>
            <w:szCs w:val="24"/>
          </w:rPr>
          <w:tab/>
          <w:delText xml:space="preserve">Workie, G. Y., Akalu, T. Y. &amp; Baraki, A. G. Environmental factors affecting childhood diarrheal disease among under-five children in Jamma district, South Wello zone, Northeast Ethiopia. </w:delText>
        </w:r>
        <w:r w:rsidRPr="00DF6BDB" w:rsidDel="00D73460">
          <w:rPr>
            <w:rFonts w:ascii="Times New Roman" w:hAnsi="Times New Roman" w:cs="Times New Roman"/>
            <w:i/>
            <w:iCs/>
            <w:noProof/>
            <w:sz w:val="24"/>
            <w:szCs w:val="24"/>
          </w:rPr>
          <w:delText>BMC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19</w:delText>
        </w:r>
        <w:r w:rsidRPr="00DF6BDB" w:rsidDel="00D73460">
          <w:rPr>
            <w:rFonts w:ascii="Times New Roman" w:hAnsi="Times New Roman" w:cs="Times New Roman"/>
            <w:noProof/>
            <w:sz w:val="24"/>
            <w:szCs w:val="24"/>
          </w:rPr>
          <w:delText>, 804 (2019).</w:delText>
        </w:r>
      </w:del>
    </w:p>
    <w:p w14:paraId="5933654C" w14:textId="3F373E63" w:rsidR="00190D37" w:rsidRPr="00DF6BDB" w:rsidDel="00D73460" w:rsidRDefault="00190D37">
      <w:pPr>
        <w:widowControl w:val="0"/>
        <w:autoSpaceDE w:val="0"/>
        <w:autoSpaceDN w:val="0"/>
        <w:adjustRightInd w:val="0"/>
        <w:spacing w:line="240" w:lineRule="auto"/>
        <w:ind w:left="640" w:hanging="640"/>
        <w:rPr>
          <w:del w:id="7170" w:author="Mohammad Nayeem Hasan" w:date="2024-07-18T15:20:00Z" w16du:dateUtc="2024-07-18T09:20:00Z"/>
          <w:rFonts w:ascii="Times New Roman" w:hAnsi="Times New Roman" w:cs="Times New Roman"/>
          <w:noProof/>
          <w:sz w:val="24"/>
          <w:szCs w:val="24"/>
        </w:rPr>
      </w:pPr>
      <w:del w:id="7171" w:author="Mohammad Nayeem Hasan" w:date="2024-07-18T15:20:00Z" w16du:dateUtc="2024-07-18T09:20:00Z">
        <w:r w:rsidRPr="00DF6BDB" w:rsidDel="00D73460">
          <w:rPr>
            <w:rFonts w:ascii="Times New Roman" w:hAnsi="Times New Roman" w:cs="Times New Roman"/>
            <w:noProof/>
            <w:sz w:val="24"/>
            <w:szCs w:val="24"/>
          </w:rPr>
          <w:delText>27.</w:delText>
        </w:r>
        <w:r w:rsidRPr="00DF6BDB" w:rsidDel="00D73460">
          <w:rPr>
            <w:rFonts w:ascii="Times New Roman" w:hAnsi="Times New Roman" w:cs="Times New Roman"/>
            <w:noProof/>
            <w:sz w:val="24"/>
            <w:szCs w:val="24"/>
          </w:rPr>
          <w:tab/>
          <w:delText xml:space="preserve">Doyle J. Evans, J. &amp; Evans, D. G. Escherichia Coli in Diarrheal Disease. </w:delText>
        </w:r>
        <w:r w:rsidRPr="00DF6BDB" w:rsidDel="00D73460">
          <w:rPr>
            <w:rFonts w:ascii="Times New Roman" w:hAnsi="Times New Roman" w:cs="Times New Roman"/>
            <w:i/>
            <w:iCs/>
            <w:noProof/>
            <w:sz w:val="24"/>
            <w:szCs w:val="24"/>
          </w:rPr>
          <w:delText>Med. Microbiol.</w:delText>
        </w:r>
        <w:r w:rsidRPr="00DF6BDB" w:rsidDel="00D73460">
          <w:rPr>
            <w:rFonts w:ascii="Times New Roman" w:hAnsi="Times New Roman" w:cs="Times New Roman"/>
            <w:noProof/>
            <w:sz w:val="24"/>
            <w:szCs w:val="24"/>
          </w:rPr>
          <w:delText xml:space="preserve"> (1996).</w:delText>
        </w:r>
      </w:del>
    </w:p>
    <w:p w14:paraId="23C1FD23" w14:textId="3D6570FE" w:rsidR="00190D37" w:rsidRPr="00DF6BDB" w:rsidDel="00D73460" w:rsidRDefault="00190D37">
      <w:pPr>
        <w:widowControl w:val="0"/>
        <w:autoSpaceDE w:val="0"/>
        <w:autoSpaceDN w:val="0"/>
        <w:adjustRightInd w:val="0"/>
        <w:spacing w:line="240" w:lineRule="auto"/>
        <w:ind w:left="640" w:hanging="640"/>
        <w:rPr>
          <w:del w:id="7172" w:author="Mohammad Nayeem Hasan" w:date="2024-07-18T15:20:00Z" w16du:dateUtc="2024-07-18T09:20:00Z"/>
          <w:rFonts w:ascii="Times New Roman" w:hAnsi="Times New Roman" w:cs="Times New Roman"/>
          <w:noProof/>
          <w:sz w:val="24"/>
          <w:szCs w:val="24"/>
        </w:rPr>
      </w:pPr>
      <w:del w:id="7173" w:author="Mohammad Nayeem Hasan" w:date="2024-07-18T15:20:00Z" w16du:dateUtc="2024-07-18T09:20:00Z">
        <w:r w:rsidRPr="00DF6BDB" w:rsidDel="00D73460">
          <w:rPr>
            <w:rFonts w:ascii="Times New Roman" w:hAnsi="Times New Roman" w:cs="Times New Roman"/>
            <w:noProof/>
            <w:sz w:val="24"/>
            <w:szCs w:val="24"/>
          </w:rPr>
          <w:delText>28.</w:delText>
        </w:r>
        <w:r w:rsidRPr="00DF6BDB" w:rsidDel="00D73460">
          <w:rPr>
            <w:rFonts w:ascii="Times New Roman" w:hAnsi="Times New Roman" w:cs="Times New Roman"/>
            <w:noProof/>
            <w:sz w:val="24"/>
            <w:szCs w:val="24"/>
          </w:rPr>
          <w:tab/>
          <w:delText>The World Bank. Bangladesh: Access to Clean Water Will Reduce Poverty Faster. (2018).</w:delText>
        </w:r>
      </w:del>
    </w:p>
    <w:p w14:paraId="6418EA19" w14:textId="53330654" w:rsidR="00190D37" w:rsidRPr="00DF6BDB" w:rsidDel="00D73460" w:rsidRDefault="00190D37">
      <w:pPr>
        <w:widowControl w:val="0"/>
        <w:autoSpaceDE w:val="0"/>
        <w:autoSpaceDN w:val="0"/>
        <w:adjustRightInd w:val="0"/>
        <w:spacing w:line="240" w:lineRule="auto"/>
        <w:ind w:left="640" w:hanging="640"/>
        <w:rPr>
          <w:del w:id="7174" w:author="Mohammad Nayeem Hasan" w:date="2024-07-18T15:20:00Z" w16du:dateUtc="2024-07-18T09:20:00Z"/>
          <w:rFonts w:ascii="Times New Roman" w:hAnsi="Times New Roman" w:cs="Times New Roman"/>
          <w:noProof/>
          <w:sz w:val="24"/>
          <w:szCs w:val="24"/>
        </w:rPr>
      </w:pPr>
      <w:del w:id="7175" w:author="Mohammad Nayeem Hasan" w:date="2024-07-18T15:20:00Z" w16du:dateUtc="2024-07-18T09:20:00Z">
        <w:r w:rsidRPr="00DF6BDB" w:rsidDel="00D73460">
          <w:rPr>
            <w:rFonts w:ascii="Times New Roman" w:hAnsi="Times New Roman" w:cs="Times New Roman"/>
            <w:noProof/>
            <w:sz w:val="24"/>
            <w:szCs w:val="24"/>
          </w:rPr>
          <w:delText>29.</w:delText>
        </w:r>
        <w:r w:rsidRPr="00DF6BDB" w:rsidDel="00D73460">
          <w:rPr>
            <w:rFonts w:ascii="Times New Roman" w:hAnsi="Times New Roman" w:cs="Times New Roman"/>
            <w:noProof/>
            <w:sz w:val="24"/>
            <w:szCs w:val="24"/>
          </w:rPr>
          <w:tab/>
          <w:delText xml:space="preserve">Ali,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The global burden of cholera. </w:delText>
        </w:r>
        <w:r w:rsidRPr="00DF6BDB" w:rsidDel="00D73460">
          <w:rPr>
            <w:rFonts w:ascii="Times New Roman" w:hAnsi="Times New Roman" w:cs="Times New Roman"/>
            <w:i/>
            <w:iCs/>
            <w:noProof/>
            <w:sz w:val="24"/>
            <w:szCs w:val="24"/>
          </w:rPr>
          <w:delText>Bull. World Health Organ.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90</w:delText>
        </w:r>
        <w:r w:rsidRPr="00DF6BDB" w:rsidDel="00D73460">
          <w:rPr>
            <w:rFonts w:ascii="Times New Roman" w:hAnsi="Times New Roman" w:cs="Times New Roman"/>
            <w:noProof/>
            <w:sz w:val="24"/>
            <w:szCs w:val="24"/>
          </w:rPr>
          <w:delText>, 209–218 (2012).</w:delText>
        </w:r>
      </w:del>
    </w:p>
    <w:p w14:paraId="2AD9BEBD" w14:textId="7DFA9120" w:rsidR="00190D37" w:rsidRPr="00DF6BDB" w:rsidDel="00D73460" w:rsidRDefault="00190D37">
      <w:pPr>
        <w:widowControl w:val="0"/>
        <w:autoSpaceDE w:val="0"/>
        <w:autoSpaceDN w:val="0"/>
        <w:adjustRightInd w:val="0"/>
        <w:spacing w:line="240" w:lineRule="auto"/>
        <w:ind w:left="640" w:hanging="640"/>
        <w:rPr>
          <w:del w:id="7176" w:author="Mohammad Nayeem Hasan" w:date="2024-07-18T15:20:00Z" w16du:dateUtc="2024-07-18T09:20:00Z"/>
          <w:rFonts w:ascii="Times New Roman" w:hAnsi="Times New Roman" w:cs="Times New Roman"/>
          <w:noProof/>
          <w:sz w:val="24"/>
          <w:szCs w:val="24"/>
        </w:rPr>
      </w:pPr>
      <w:del w:id="7177" w:author="Mohammad Nayeem Hasan" w:date="2024-07-18T15:20:00Z" w16du:dateUtc="2024-07-18T09:20:00Z">
        <w:r w:rsidRPr="00DF6BDB" w:rsidDel="00D73460">
          <w:rPr>
            <w:rFonts w:ascii="Times New Roman" w:hAnsi="Times New Roman" w:cs="Times New Roman"/>
            <w:noProof/>
            <w:sz w:val="24"/>
            <w:szCs w:val="24"/>
          </w:rPr>
          <w:delText>30.</w:delText>
        </w:r>
        <w:r w:rsidRPr="00DF6BDB" w:rsidDel="00D73460">
          <w:rPr>
            <w:rFonts w:ascii="Times New Roman" w:hAnsi="Times New Roman" w:cs="Times New Roman"/>
            <w:noProof/>
            <w:sz w:val="24"/>
            <w:szCs w:val="24"/>
          </w:rPr>
          <w:tab/>
          <w:delText xml:space="preserve">Godana, W. &amp; Mengiste, B. Environmental Factors Associated with Acute Diarrhea among Children Under Five Years of Age in Derashe District, Southern Ethiopia. </w:delText>
        </w:r>
        <w:r w:rsidRPr="00DF6BDB" w:rsidDel="00D73460">
          <w:rPr>
            <w:rFonts w:ascii="Times New Roman" w:hAnsi="Times New Roman" w:cs="Times New Roman"/>
            <w:i/>
            <w:iCs/>
            <w:noProof/>
            <w:sz w:val="24"/>
            <w:szCs w:val="24"/>
          </w:rPr>
          <w:delText>http://www.sciencepublishinggroup.com</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w:delText>
        </w:r>
        <w:r w:rsidRPr="00DF6BDB" w:rsidDel="00D73460">
          <w:rPr>
            <w:rFonts w:ascii="Times New Roman" w:hAnsi="Times New Roman" w:cs="Times New Roman"/>
            <w:noProof/>
            <w:sz w:val="24"/>
            <w:szCs w:val="24"/>
          </w:rPr>
          <w:delText>, 119 (2013).</w:delText>
        </w:r>
      </w:del>
    </w:p>
    <w:p w14:paraId="7E772396" w14:textId="76F3DDB1" w:rsidR="00190D37" w:rsidRPr="00DF6BDB" w:rsidDel="00D73460" w:rsidRDefault="00190D37">
      <w:pPr>
        <w:widowControl w:val="0"/>
        <w:autoSpaceDE w:val="0"/>
        <w:autoSpaceDN w:val="0"/>
        <w:adjustRightInd w:val="0"/>
        <w:spacing w:line="240" w:lineRule="auto"/>
        <w:ind w:left="640" w:hanging="640"/>
        <w:rPr>
          <w:del w:id="7178" w:author="Mohammad Nayeem Hasan" w:date="2024-07-18T15:20:00Z" w16du:dateUtc="2024-07-18T09:20:00Z"/>
          <w:rFonts w:ascii="Times New Roman" w:hAnsi="Times New Roman" w:cs="Times New Roman"/>
          <w:noProof/>
          <w:sz w:val="24"/>
          <w:szCs w:val="24"/>
        </w:rPr>
      </w:pPr>
      <w:del w:id="7179" w:author="Mohammad Nayeem Hasan" w:date="2024-07-18T15:20:00Z" w16du:dateUtc="2024-07-18T09:20:00Z">
        <w:r w:rsidRPr="00DF6BDB" w:rsidDel="00D73460">
          <w:rPr>
            <w:rFonts w:ascii="Times New Roman" w:hAnsi="Times New Roman" w:cs="Times New Roman"/>
            <w:noProof/>
            <w:sz w:val="24"/>
            <w:szCs w:val="24"/>
          </w:rPr>
          <w:delText>31.</w:delText>
        </w:r>
        <w:r w:rsidRPr="00DF6BDB" w:rsidDel="00D73460">
          <w:rPr>
            <w:rFonts w:ascii="Times New Roman" w:hAnsi="Times New Roman" w:cs="Times New Roman"/>
            <w:noProof/>
            <w:sz w:val="24"/>
            <w:szCs w:val="24"/>
          </w:rPr>
          <w:tab/>
          <w:delText xml:space="preserve">Tigabu, E., Petros, B. &amp; Endeshaw, T. Prevalence of Giardiasis and Cryptosporidiosis among children in relation to water sources in Selected Village of Pawi Special District in Benishangul-Gumuz Region, Northwestern Ethiopia. </w:delText>
        </w:r>
        <w:r w:rsidRPr="00DF6BDB" w:rsidDel="00D73460">
          <w:rPr>
            <w:rFonts w:ascii="Times New Roman" w:hAnsi="Times New Roman" w:cs="Times New Roman"/>
            <w:i/>
            <w:iCs/>
            <w:noProof/>
            <w:sz w:val="24"/>
            <w:szCs w:val="24"/>
          </w:rPr>
          <w:delText>Ethiop. J. Heal. Dev.</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24</w:delText>
        </w:r>
        <w:r w:rsidRPr="00DF6BDB" w:rsidDel="00D73460">
          <w:rPr>
            <w:rFonts w:ascii="Times New Roman" w:hAnsi="Times New Roman" w:cs="Times New Roman"/>
            <w:noProof/>
            <w:sz w:val="24"/>
            <w:szCs w:val="24"/>
          </w:rPr>
          <w:delText>, 205–213 (2011).</w:delText>
        </w:r>
      </w:del>
    </w:p>
    <w:p w14:paraId="3B9D23E9" w14:textId="7660DA06" w:rsidR="00190D37" w:rsidRPr="00DF6BDB" w:rsidDel="00D73460" w:rsidRDefault="00190D37">
      <w:pPr>
        <w:widowControl w:val="0"/>
        <w:autoSpaceDE w:val="0"/>
        <w:autoSpaceDN w:val="0"/>
        <w:adjustRightInd w:val="0"/>
        <w:spacing w:line="240" w:lineRule="auto"/>
        <w:ind w:left="640" w:hanging="640"/>
        <w:rPr>
          <w:del w:id="7180" w:author="Mohammad Nayeem Hasan" w:date="2024-07-18T15:20:00Z" w16du:dateUtc="2024-07-18T09:20:00Z"/>
          <w:rFonts w:ascii="Times New Roman" w:hAnsi="Times New Roman" w:cs="Times New Roman"/>
          <w:noProof/>
          <w:sz w:val="24"/>
          <w:szCs w:val="24"/>
        </w:rPr>
      </w:pPr>
      <w:del w:id="7181" w:author="Mohammad Nayeem Hasan" w:date="2024-07-18T15:20:00Z" w16du:dateUtc="2024-07-18T09:20:00Z">
        <w:r w:rsidRPr="00DF6BDB" w:rsidDel="00D73460">
          <w:rPr>
            <w:rFonts w:ascii="Times New Roman" w:hAnsi="Times New Roman" w:cs="Times New Roman"/>
            <w:noProof/>
            <w:sz w:val="24"/>
            <w:szCs w:val="24"/>
          </w:rPr>
          <w:delText>32.</w:delText>
        </w:r>
        <w:r w:rsidRPr="00DF6BDB" w:rsidDel="00D73460">
          <w:rPr>
            <w:rFonts w:ascii="Times New Roman" w:hAnsi="Times New Roman" w:cs="Times New Roman"/>
            <w:noProof/>
            <w:sz w:val="24"/>
            <w:szCs w:val="24"/>
          </w:rPr>
          <w:tab/>
          <w:delText xml:space="preserve">Shaheed, A.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Water quality risks of ‘improved’ water sources: evidence from Cambodia. </w:delText>
        </w:r>
        <w:r w:rsidRPr="00DF6BDB" w:rsidDel="00D73460">
          <w:rPr>
            <w:rFonts w:ascii="Times New Roman" w:hAnsi="Times New Roman" w:cs="Times New Roman"/>
            <w:i/>
            <w:iCs/>
            <w:noProof/>
            <w:sz w:val="24"/>
            <w:szCs w:val="24"/>
          </w:rPr>
          <w:delText>Trop. Med. Int.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19</w:delText>
        </w:r>
        <w:r w:rsidRPr="00DF6BDB" w:rsidDel="00D73460">
          <w:rPr>
            <w:rFonts w:ascii="Times New Roman" w:hAnsi="Times New Roman" w:cs="Times New Roman"/>
            <w:noProof/>
            <w:sz w:val="24"/>
            <w:szCs w:val="24"/>
          </w:rPr>
          <w:delText>, 186–194 (2014).</w:delText>
        </w:r>
      </w:del>
    </w:p>
    <w:p w14:paraId="16776336" w14:textId="5F1C0204" w:rsidR="00190D37" w:rsidRPr="00DF6BDB" w:rsidDel="00D73460" w:rsidRDefault="00190D37">
      <w:pPr>
        <w:widowControl w:val="0"/>
        <w:autoSpaceDE w:val="0"/>
        <w:autoSpaceDN w:val="0"/>
        <w:adjustRightInd w:val="0"/>
        <w:spacing w:line="240" w:lineRule="auto"/>
        <w:ind w:left="640" w:hanging="640"/>
        <w:rPr>
          <w:del w:id="7182" w:author="Mohammad Nayeem Hasan" w:date="2024-07-18T15:20:00Z" w16du:dateUtc="2024-07-18T09:20:00Z"/>
          <w:rFonts w:ascii="Times New Roman" w:hAnsi="Times New Roman" w:cs="Times New Roman"/>
          <w:noProof/>
          <w:sz w:val="24"/>
          <w:szCs w:val="24"/>
        </w:rPr>
      </w:pPr>
      <w:del w:id="7183" w:author="Mohammad Nayeem Hasan" w:date="2024-07-18T15:20:00Z" w16du:dateUtc="2024-07-18T09:20:00Z">
        <w:r w:rsidRPr="00DF6BDB" w:rsidDel="00D73460">
          <w:rPr>
            <w:rFonts w:ascii="Times New Roman" w:hAnsi="Times New Roman" w:cs="Times New Roman"/>
            <w:noProof/>
            <w:sz w:val="24"/>
            <w:szCs w:val="24"/>
          </w:rPr>
          <w:delText>33.</w:delText>
        </w:r>
        <w:r w:rsidRPr="00DF6BDB" w:rsidDel="00D73460">
          <w:rPr>
            <w:rFonts w:ascii="Times New Roman" w:hAnsi="Times New Roman" w:cs="Times New Roman"/>
            <w:noProof/>
            <w:sz w:val="24"/>
            <w:szCs w:val="24"/>
          </w:rPr>
          <w:tab/>
          <w:delText xml:space="preserve">Shaheed, A., Orgill, J., Montgomery, M. A., Jeuland, M. A. &amp; Brown, J. Why “improved” water sources are not always safe. </w:delText>
        </w:r>
        <w:r w:rsidRPr="00DF6BDB" w:rsidDel="00D73460">
          <w:rPr>
            <w:rFonts w:ascii="Times New Roman" w:hAnsi="Times New Roman" w:cs="Times New Roman"/>
            <w:i/>
            <w:iCs/>
            <w:noProof/>
            <w:sz w:val="24"/>
            <w:szCs w:val="24"/>
          </w:rPr>
          <w:delText>Bull. World Health Organ.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92</w:delText>
        </w:r>
        <w:r w:rsidRPr="00DF6BDB" w:rsidDel="00D73460">
          <w:rPr>
            <w:rFonts w:ascii="Times New Roman" w:hAnsi="Times New Roman" w:cs="Times New Roman"/>
            <w:noProof/>
            <w:sz w:val="24"/>
            <w:szCs w:val="24"/>
          </w:rPr>
          <w:delText>, 283 (2014).</w:delText>
        </w:r>
      </w:del>
    </w:p>
    <w:p w14:paraId="7D25BF9E" w14:textId="01183C4D" w:rsidR="00190D37" w:rsidRPr="00DF6BDB" w:rsidDel="00D73460" w:rsidRDefault="00190D37">
      <w:pPr>
        <w:widowControl w:val="0"/>
        <w:autoSpaceDE w:val="0"/>
        <w:autoSpaceDN w:val="0"/>
        <w:adjustRightInd w:val="0"/>
        <w:spacing w:line="240" w:lineRule="auto"/>
        <w:ind w:left="640" w:hanging="640"/>
        <w:rPr>
          <w:del w:id="7184" w:author="Mohammad Nayeem Hasan" w:date="2024-07-18T15:20:00Z" w16du:dateUtc="2024-07-18T09:20:00Z"/>
          <w:rFonts w:ascii="Times New Roman" w:hAnsi="Times New Roman" w:cs="Times New Roman"/>
          <w:noProof/>
          <w:sz w:val="24"/>
          <w:szCs w:val="24"/>
        </w:rPr>
      </w:pPr>
      <w:del w:id="7185" w:author="Mohammad Nayeem Hasan" w:date="2024-07-18T15:20:00Z" w16du:dateUtc="2024-07-18T09:20:00Z">
        <w:r w:rsidRPr="00DF6BDB" w:rsidDel="00D73460">
          <w:rPr>
            <w:rFonts w:ascii="Times New Roman" w:hAnsi="Times New Roman" w:cs="Times New Roman"/>
            <w:noProof/>
            <w:sz w:val="24"/>
            <w:szCs w:val="24"/>
          </w:rPr>
          <w:delText>34.</w:delText>
        </w:r>
        <w:r w:rsidRPr="00DF6BDB" w:rsidDel="00D73460">
          <w:rPr>
            <w:rFonts w:ascii="Times New Roman" w:hAnsi="Times New Roman" w:cs="Times New Roman"/>
            <w:noProof/>
            <w:sz w:val="24"/>
            <w:szCs w:val="24"/>
          </w:rPr>
          <w:tab/>
          <w:delText xml:space="preserve">Prüss, A., Kay, D., Fewtrell, L. &amp; Bartram, J. Estimating the burden of disease from water, sanitation, and hygiene at a global level. </w:delText>
        </w:r>
        <w:r w:rsidRPr="00DF6BDB" w:rsidDel="00D73460">
          <w:rPr>
            <w:rFonts w:ascii="Times New Roman" w:hAnsi="Times New Roman" w:cs="Times New Roman"/>
            <w:i/>
            <w:iCs/>
            <w:noProof/>
            <w:sz w:val="24"/>
            <w:szCs w:val="24"/>
          </w:rPr>
          <w:delText>Environ. Health Perspect.</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110</w:delText>
        </w:r>
        <w:r w:rsidRPr="00DF6BDB" w:rsidDel="00D73460">
          <w:rPr>
            <w:rFonts w:ascii="Times New Roman" w:hAnsi="Times New Roman" w:cs="Times New Roman"/>
            <w:noProof/>
            <w:sz w:val="24"/>
            <w:szCs w:val="24"/>
          </w:rPr>
          <w:delText>, 537–542 (2002).</w:delText>
        </w:r>
      </w:del>
    </w:p>
    <w:p w14:paraId="2C3508A9" w14:textId="36CB5BC5" w:rsidR="00190D37" w:rsidRPr="00DF6BDB" w:rsidDel="00D73460" w:rsidRDefault="00190D37">
      <w:pPr>
        <w:widowControl w:val="0"/>
        <w:autoSpaceDE w:val="0"/>
        <w:autoSpaceDN w:val="0"/>
        <w:adjustRightInd w:val="0"/>
        <w:spacing w:line="240" w:lineRule="auto"/>
        <w:ind w:left="640" w:hanging="640"/>
        <w:rPr>
          <w:del w:id="7186" w:author="Mohammad Nayeem Hasan" w:date="2024-07-18T15:20:00Z" w16du:dateUtc="2024-07-18T09:20:00Z"/>
          <w:rFonts w:ascii="Times New Roman" w:hAnsi="Times New Roman" w:cs="Times New Roman"/>
          <w:noProof/>
          <w:sz w:val="24"/>
          <w:szCs w:val="24"/>
        </w:rPr>
      </w:pPr>
      <w:del w:id="7187" w:author="Mohammad Nayeem Hasan" w:date="2024-07-18T15:20:00Z" w16du:dateUtc="2024-07-18T09:20:00Z">
        <w:r w:rsidRPr="00DF6BDB" w:rsidDel="00D73460">
          <w:rPr>
            <w:rFonts w:ascii="Times New Roman" w:hAnsi="Times New Roman" w:cs="Times New Roman"/>
            <w:noProof/>
            <w:sz w:val="24"/>
            <w:szCs w:val="24"/>
          </w:rPr>
          <w:delText>35.</w:delText>
        </w:r>
        <w:r w:rsidRPr="00DF6BDB" w:rsidDel="00D73460">
          <w:rPr>
            <w:rFonts w:ascii="Times New Roman" w:hAnsi="Times New Roman" w:cs="Times New Roman"/>
            <w:noProof/>
            <w:sz w:val="24"/>
            <w:szCs w:val="24"/>
          </w:rPr>
          <w:tab/>
          <w:delText xml:space="preserve">Hasan, M. M., Hoque, Z., Kabir, E. &amp; Hossain, S. Differences in levels of E. coli contamination of point of use drinking water in Bangladesh.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17</w:delText>
        </w:r>
        <w:r w:rsidRPr="00DF6BDB" w:rsidDel="00D73460">
          <w:rPr>
            <w:rFonts w:ascii="Times New Roman" w:hAnsi="Times New Roman" w:cs="Times New Roman"/>
            <w:noProof/>
            <w:sz w:val="24"/>
            <w:szCs w:val="24"/>
          </w:rPr>
          <w:delText>, e0267386 (2022).</w:delText>
        </w:r>
      </w:del>
    </w:p>
    <w:p w14:paraId="099A0367" w14:textId="55B28042" w:rsidR="00190D37" w:rsidRPr="00DF6BDB" w:rsidDel="00D73460" w:rsidRDefault="00190D37">
      <w:pPr>
        <w:widowControl w:val="0"/>
        <w:autoSpaceDE w:val="0"/>
        <w:autoSpaceDN w:val="0"/>
        <w:adjustRightInd w:val="0"/>
        <w:spacing w:line="240" w:lineRule="auto"/>
        <w:ind w:left="640" w:hanging="640"/>
        <w:rPr>
          <w:del w:id="7188" w:author="Mohammad Nayeem Hasan" w:date="2024-07-18T15:20:00Z" w16du:dateUtc="2024-07-18T09:20:00Z"/>
          <w:rFonts w:ascii="Times New Roman" w:hAnsi="Times New Roman" w:cs="Times New Roman"/>
          <w:noProof/>
          <w:sz w:val="24"/>
          <w:szCs w:val="24"/>
        </w:rPr>
      </w:pPr>
      <w:del w:id="7189" w:author="Mohammad Nayeem Hasan" w:date="2024-07-18T15:20:00Z" w16du:dateUtc="2024-07-18T09:20:00Z">
        <w:r w:rsidRPr="00DF6BDB" w:rsidDel="00D73460">
          <w:rPr>
            <w:rFonts w:ascii="Times New Roman" w:hAnsi="Times New Roman" w:cs="Times New Roman"/>
            <w:noProof/>
            <w:sz w:val="24"/>
            <w:szCs w:val="24"/>
          </w:rPr>
          <w:delText>36.</w:delText>
        </w:r>
        <w:r w:rsidRPr="00DF6BDB" w:rsidDel="00D73460">
          <w:rPr>
            <w:rFonts w:ascii="Times New Roman" w:hAnsi="Times New Roman" w:cs="Times New Roman"/>
            <w:noProof/>
            <w:sz w:val="24"/>
            <w:szCs w:val="24"/>
          </w:rPr>
          <w:tab/>
          <w:delText xml:space="preserve">Kamal, M. M., Hasan, M. M. &amp; Davey, R. Determinants of childhood morbidity in Bangladesh: evidence from the Demographic and Health Survey 2011. </w:delText>
        </w:r>
        <w:r w:rsidRPr="00DF6BDB" w:rsidDel="00D73460">
          <w:rPr>
            <w:rFonts w:ascii="Times New Roman" w:hAnsi="Times New Roman" w:cs="Times New Roman"/>
            <w:i/>
            <w:iCs/>
            <w:noProof/>
            <w:sz w:val="24"/>
            <w:szCs w:val="24"/>
          </w:rPr>
          <w:delText>BMJ Open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w:delText>
        </w:r>
        <w:r w:rsidRPr="00DF6BDB" w:rsidDel="00D73460">
          <w:rPr>
            <w:rFonts w:ascii="Times New Roman" w:hAnsi="Times New Roman" w:cs="Times New Roman"/>
            <w:noProof/>
            <w:sz w:val="24"/>
            <w:szCs w:val="24"/>
          </w:rPr>
          <w:delText>, e007538 (2015).</w:delText>
        </w:r>
      </w:del>
    </w:p>
    <w:p w14:paraId="74814F3F" w14:textId="3CF84DCA" w:rsidR="00190D37" w:rsidRPr="00DF6BDB" w:rsidDel="00D73460" w:rsidRDefault="00190D37">
      <w:pPr>
        <w:widowControl w:val="0"/>
        <w:autoSpaceDE w:val="0"/>
        <w:autoSpaceDN w:val="0"/>
        <w:adjustRightInd w:val="0"/>
        <w:spacing w:line="240" w:lineRule="auto"/>
        <w:ind w:left="640" w:hanging="640"/>
        <w:rPr>
          <w:del w:id="7190" w:author="Mohammad Nayeem Hasan" w:date="2024-07-18T15:20:00Z" w16du:dateUtc="2024-07-18T09:20:00Z"/>
          <w:rFonts w:ascii="Times New Roman" w:hAnsi="Times New Roman" w:cs="Times New Roman"/>
          <w:noProof/>
          <w:sz w:val="24"/>
          <w:szCs w:val="24"/>
        </w:rPr>
      </w:pPr>
      <w:del w:id="7191" w:author="Mohammad Nayeem Hasan" w:date="2024-07-18T15:20:00Z" w16du:dateUtc="2024-07-18T09:20:00Z">
        <w:r w:rsidRPr="00DF6BDB" w:rsidDel="00D73460">
          <w:rPr>
            <w:rFonts w:ascii="Times New Roman" w:hAnsi="Times New Roman" w:cs="Times New Roman"/>
            <w:noProof/>
            <w:sz w:val="24"/>
            <w:szCs w:val="24"/>
          </w:rPr>
          <w:delText>37.</w:delText>
        </w:r>
        <w:r w:rsidRPr="00DF6BDB" w:rsidDel="00D73460">
          <w:rPr>
            <w:rFonts w:ascii="Times New Roman" w:hAnsi="Times New Roman" w:cs="Times New Roman"/>
            <w:noProof/>
            <w:sz w:val="24"/>
            <w:szCs w:val="24"/>
          </w:rPr>
          <w:tab/>
          <w:delText xml:space="preserve">Hasan, M. K., Shahriar, A. &amp; Jim, K. U. Water pollution in Bangladesh and its impact on public health. </w:delText>
        </w:r>
        <w:r w:rsidRPr="00DF6BDB" w:rsidDel="00D73460">
          <w:rPr>
            <w:rFonts w:ascii="Times New Roman" w:hAnsi="Times New Roman" w:cs="Times New Roman"/>
            <w:i/>
            <w:iCs/>
            <w:noProof/>
            <w:sz w:val="24"/>
            <w:szCs w:val="24"/>
          </w:rPr>
          <w:delText>Heliyon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w:delText>
        </w:r>
        <w:r w:rsidRPr="00DF6BDB" w:rsidDel="00D73460">
          <w:rPr>
            <w:rFonts w:ascii="Times New Roman" w:hAnsi="Times New Roman" w:cs="Times New Roman"/>
            <w:noProof/>
            <w:sz w:val="24"/>
            <w:szCs w:val="24"/>
          </w:rPr>
          <w:delText>, e02145 (2019).</w:delText>
        </w:r>
      </w:del>
    </w:p>
    <w:p w14:paraId="1FCA1302" w14:textId="630DCE55" w:rsidR="00190D37" w:rsidRPr="00DF6BDB" w:rsidDel="00D73460" w:rsidRDefault="00190D37">
      <w:pPr>
        <w:widowControl w:val="0"/>
        <w:autoSpaceDE w:val="0"/>
        <w:autoSpaceDN w:val="0"/>
        <w:adjustRightInd w:val="0"/>
        <w:spacing w:line="240" w:lineRule="auto"/>
        <w:ind w:left="640" w:hanging="640"/>
        <w:rPr>
          <w:del w:id="7192" w:author="Mohammad Nayeem Hasan" w:date="2024-07-18T15:20:00Z" w16du:dateUtc="2024-07-18T09:20:00Z"/>
          <w:rFonts w:ascii="Times New Roman" w:hAnsi="Times New Roman" w:cs="Times New Roman"/>
          <w:noProof/>
          <w:sz w:val="24"/>
          <w:szCs w:val="24"/>
        </w:rPr>
      </w:pPr>
      <w:del w:id="7193" w:author="Mohammad Nayeem Hasan" w:date="2024-07-18T15:20:00Z" w16du:dateUtc="2024-07-18T09:20:00Z">
        <w:r w:rsidRPr="00DF6BDB" w:rsidDel="00D73460">
          <w:rPr>
            <w:rFonts w:ascii="Times New Roman" w:hAnsi="Times New Roman" w:cs="Times New Roman"/>
            <w:noProof/>
            <w:sz w:val="24"/>
            <w:szCs w:val="24"/>
          </w:rPr>
          <w:delText>38.</w:delText>
        </w:r>
        <w:r w:rsidRPr="00DF6BDB" w:rsidDel="00D73460">
          <w:rPr>
            <w:rFonts w:ascii="Times New Roman" w:hAnsi="Times New Roman" w:cs="Times New Roman"/>
            <w:noProof/>
            <w:sz w:val="24"/>
            <w:szCs w:val="24"/>
          </w:rPr>
          <w:tab/>
          <w:delText xml:space="preserve">Cabral, J. P. S. Water Microbiology. Bacterial Pathogens and Water. </w:delText>
        </w:r>
        <w:r w:rsidRPr="00DF6BDB" w:rsidDel="00D73460">
          <w:rPr>
            <w:rFonts w:ascii="Times New Roman" w:hAnsi="Times New Roman" w:cs="Times New Roman"/>
            <w:i/>
            <w:iCs/>
            <w:noProof/>
            <w:sz w:val="24"/>
            <w:szCs w:val="24"/>
          </w:rPr>
          <w:delText>Int. J. Environ. Res. Public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3657 (2010).</w:delText>
        </w:r>
      </w:del>
    </w:p>
    <w:p w14:paraId="2647F597" w14:textId="23108DAA" w:rsidR="00190D37" w:rsidRPr="00DF6BDB" w:rsidDel="00D73460" w:rsidRDefault="00190D37">
      <w:pPr>
        <w:widowControl w:val="0"/>
        <w:autoSpaceDE w:val="0"/>
        <w:autoSpaceDN w:val="0"/>
        <w:adjustRightInd w:val="0"/>
        <w:spacing w:line="240" w:lineRule="auto"/>
        <w:ind w:left="640" w:hanging="640"/>
        <w:rPr>
          <w:del w:id="7194" w:author="Mohammad Nayeem Hasan" w:date="2024-07-18T15:20:00Z" w16du:dateUtc="2024-07-18T09:20:00Z"/>
          <w:rFonts w:ascii="Times New Roman" w:hAnsi="Times New Roman" w:cs="Times New Roman"/>
          <w:noProof/>
          <w:sz w:val="24"/>
          <w:szCs w:val="24"/>
        </w:rPr>
      </w:pPr>
      <w:del w:id="7195" w:author="Mohammad Nayeem Hasan" w:date="2024-07-18T15:20:00Z" w16du:dateUtc="2024-07-18T09:20:00Z">
        <w:r w:rsidRPr="00DF6BDB" w:rsidDel="00D73460">
          <w:rPr>
            <w:rFonts w:ascii="Times New Roman" w:hAnsi="Times New Roman" w:cs="Times New Roman"/>
            <w:noProof/>
            <w:sz w:val="24"/>
            <w:szCs w:val="24"/>
          </w:rPr>
          <w:delText>39.</w:delText>
        </w:r>
        <w:r w:rsidRPr="00DF6BDB" w:rsidDel="00D73460">
          <w:rPr>
            <w:rFonts w:ascii="Times New Roman" w:hAnsi="Times New Roman" w:cs="Times New Roman"/>
            <w:noProof/>
            <w:sz w:val="24"/>
            <w:szCs w:val="24"/>
          </w:rPr>
          <w:tab/>
          <w:delText xml:space="preserve">Begum, M.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Effectiveness of WASH Education to Prevent Diarrhea among Children under five in a Community of Patuakhali, Bangladesh. </w:delText>
        </w:r>
        <w:r w:rsidRPr="00DF6BDB" w:rsidDel="00D73460">
          <w:rPr>
            <w:rFonts w:ascii="Times New Roman" w:hAnsi="Times New Roman" w:cs="Times New Roman"/>
            <w:i/>
            <w:iCs/>
            <w:noProof/>
            <w:sz w:val="24"/>
            <w:szCs w:val="24"/>
          </w:rPr>
          <w:delText>SN Compr. Clin. Med. 2020 28</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w:delText>
        </w:r>
        <w:r w:rsidRPr="00DF6BDB" w:rsidDel="00D73460">
          <w:rPr>
            <w:rFonts w:ascii="Times New Roman" w:hAnsi="Times New Roman" w:cs="Times New Roman"/>
            <w:noProof/>
            <w:sz w:val="24"/>
            <w:szCs w:val="24"/>
          </w:rPr>
          <w:delText>, 1158–1162 (2020).</w:delText>
        </w:r>
      </w:del>
    </w:p>
    <w:p w14:paraId="31A56EBC" w14:textId="5382FDFE" w:rsidR="00190D37" w:rsidRPr="00DF6BDB" w:rsidDel="00D73460" w:rsidRDefault="00190D37">
      <w:pPr>
        <w:widowControl w:val="0"/>
        <w:autoSpaceDE w:val="0"/>
        <w:autoSpaceDN w:val="0"/>
        <w:adjustRightInd w:val="0"/>
        <w:spacing w:line="240" w:lineRule="auto"/>
        <w:ind w:left="640" w:hanging="640"/>
        <w:rPr>
          <w:del w:id="7196" w:author="Mohammad Nayeem Hasan" w:date="2024-07-18T15:20:00Z" w16du:dateUtc="2024-07-18T09:20:00Z"/>
          <w:rFonts w:ascii="Times New Roman" w:hAnsi="Times New Roman" w:cs="Times New Roman"/>
          <w:noProof/>
          <w:sz w:val="24"/>
          <w:szCs w:val="24"/>
        </w:rPr>
      </w:pPr>
      <w:del w:id="7197" w:author="Mohammad Nayeem Hasan" w:date="2024-07-18T15:20:00Z" w16du:dateUtc="2024-07-18T09:20:00Z">
        <w:r w:rsidRPr="00DF6BDB" w:rsidDel="00D73460">
          <w:rPr>
            <w:rFonts w:ascii="Times New Roman" w:hAnsi="Times New Roman" w:cs="Times New Roman"/>
            <w:noProof/>
            <w:sz w:val="24"/>
            <w:szCs w:val="24"/>
          </w:rPr>
          <w:delText>40.</w:delText>
        </w:r>
        <w:r w:rsidRPr="00DF6BDB" w:rsidDel="00D73460">
          <w:rPr>
            <w:rFonts w:ascii="Times New Roman" w:hAnsi="Times New Roman" w:cs="Times New Roman"/>
            <w:noProof/>
            <w:sz w:val="24"/>
            <w:szCs w:val="24"/>
          </w:rPr>
          <w:tab/>
          <w:delText xml:space="preserve">George, C.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Risk Factors for Diarrhea in Children under Five Years of Age Residing in Peri-urban Communities in Cochabamba, Bolivia. </w:delText>
        </w:r>
        <w:r w:rsidRPr="00DF6BDB" w:rsidDel="00D73460">
          <w:rPr>
            <w:rFonts w:ascii="Times New Roman" w:hAnsi="Times New Roman" w:cs="Times New Roman"/>
            <w:i/>
            <w:iCs/>
            <w:noProof/>
            <w:sz w:val="24"/>
            <w:szCs w:val="24"/>
          </w:rPr>
          <w:delText>Am. J. Trop. Med. Hyg.</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91</w:delText>
        </w:r>
        <w:r w:rsidRPr="00DF6BDB" w:rsidDel="00D73460">
          <w:rPr>
            <w:rFonts w:ascii="Times New Roman" w:hAnsi="Times New Roman" w:cs="Times New Roman"/>
            <w:noProof/>
            <w:sz w:val="24"/>
            <w:szCs w:val="24"/>
          </w:rPr>
          <w:delText>, 1190 (2014).</w:delText>
        </w:r>
      </w:del>
    </w:p>
    <w:p w14:paraId="3295E3B6" w14:textId="5DB6DDDB" w:rsidR="00190D37" w:rsidRPr="00DF6BDB" w:rsidDel="00D73460" w:rsidRDefault="00190D37">
      <w:pPr>
        <w:widowControl w:val="0"/>
        <w:autoSpaceDE w:val="0"/>
        <w:autoSpaceDN w:val="0"/>
        <w:adjustRightInd w:val="0"/>
        <w:spacing w:line="240" w:lineRule="auto"/>
        <w:ind w:left="640" w:hanging="640"/>
        <w:rPr>
          <w:del w:id="7198" w:author="Mohammad Nayeem Hasan" w:date="2024-07-18T15:20:00Z" w16du:dateUtc="2024-07-18T09:20:00Z"/>
          <w:rFonts w:ascii="Times New Roman" w:hAnsi="Times New Roman" w:cs="Times New Roman"/>
          <w:noProof/>
          <w:sz w:val="24"/>
          <w:szCs w:val="24"/>
        </w:rPr>
      </w:pPr>
      <w:del w:id="7199" w:author="Mohammad Nayeem Hasan" w:date="2024-07-18T15:20:00Z" w16du:dateUtc="2024-07-18T09:20:00Z">
        <w:r w:rsidRPr="00DF6BDB" w:rsidDel="00D73460">
          <w:rPr>
            <w:rFonts w:ascii="Times New Roman" w:hAnsi="Times New Roman" w:cs="Times New Roman"/>
            <w:noProof/>
            <w:sz w:val="24"/>
            <w:szCs w:val="24"/>
          </w:rPr>
          <w:delText>41.</w:delText>
        </w:r>
        <w:r w:rsidRPr="00DF6BDB" w:rsidDel="00D73460">
          <w:rPr>
            <w:rFonts w:ascii="Times New Roman" w:hAnsi="Times New Roman" w:cs="Times New Roman"/>
            <w:noProof/>
            <w:sz w:val="24"/>
            <w:szCs w:val="24"/>
          </w:rPr>
          <w:tab/>
          <w:delText xml:space="preserve">Tavares MacHado, M.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A community perspective on changes in health related to diarrhea in northeastern Brazil. </w:delText>
        </w:r>
        <w:r w:rsidRPr="00DF6BDB" w:rsidDel="00D73460">
          <w:rPr>
            <w:rFonts w:ascii="Times New Roman" w:hAnsi="Times New Roman" w:cs="Times New Roman"/>
            <w:i/>
            <w:iCs/>
            <w:noProof/>
            <w:sz w:val="24"/>
            <w:szCs w:val="24"/>
          </w:rPr>
          <w:delText>Food Nutr. Bull.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32</w:delText>
        </w:r>
        <w:r w:rsidRPr="00DF6BDB" w:rsidDel="00D73460">
          <w:rPr>
            <w:rFonts w:ascii="Times New Roman" w:hAnsi="Times New Roman" w:cs="Times New Roman"/>
            <w:noProof/>
            <w:sz w:val="24"/>
            <w:szCs w:val="24"/>
          </w:rPr>
          <w:delText>, 103–111 (2011).</w:delText>
        </w:r>
      </w:del>
    </w:p>
    <w:p w14:paraId="3B4D868C" w14:textId="08623087" w:rsidR="00190D37" w:rsidRPr="00DF6BDB" w:rsidDel="00D73460" w:rsidRDefault="00190D37">
      <w:pPr>
        <w:widowControl w:val="0"/>
        <w:autoSpaceDE w:val="0"/>
        <w:autoSpaceDN w:val="0"/>
        <w:adjustRightInd w:val="0"/>
        <w:spacing w:line="240" w:lineRule="auto"/>
        <w:ind w:left="640" w:hanging="640"/>
        <w:rPr>
          <w:del w:id="7200" w:author="Mohammad Nayeem Hasan" w:date="2024-07-18T15:20:00Z" w16du:dateUtc="2024-07-18T09:20:00Z"/>
          <w:rFonts w:ascii="Times New Roman" w:hAnsi="Times New Roman" w:cs="Times New Roman"/>
          <w:noProof/>
          <w:sz w:val="24"/>
          <w:szCs w:val="24"/>
        </w:rPr>
      </w:pPr>
      <w:del w:id="7201" w:author="Mohammad Nayeem Hasan" w:date="2024-07-18T15:20:00Z" w16du:dateUtc="2024-07-18T09:20:00Z">
        <w:r w:rsidRPr="00DF6BDB" w:rsidDel="00D73460">
          <w:rPr>
            <w:rFonts w:ascii="Times New Roman" w:hAnsi="Times New Roman" w:cs="Times New Roman"/>
            <w:noProof/>
            <w:sz w:val="24"/>
            <w:szCs w:val="24"/>
          </w:rPr>
          <w:delText>42.</w:delText>
        </w:r>
        <w:r w:rsidRPr="00DF6BDB" w:rsidDel="00D73460">
          <w:rPr>
            <w:rFonts w:ascii="Times New Roman" w:hAnsi="Times New Roman" w:cs="Times New Roman"/>
            <w:noProof/>
            <w:sz w:val="24"/>
            <w:szCs w:val="24"/>
          </w:rPr>
          <w:tab/>
          <w:delText xml:space="preserve">Colombara, D. V., Faruque, A. S. G., Cowgill, K. D. &amp; Mayer, J. D. Risk factors for diarrhea hospitalization in Bangladesh, 2000–2008: a case-case study of cholera and shigellosis. </w:delText>
        </w:r>
        <w:r w:rsidRPr="00DF6BDB" w:rsidDel="00D73460">
          <w:rPr>
            <w:rFonts w:ascii="Times New Roman" w:hAnsi="Times New Roman" w:cs="Times New Roman"/>
            <w:i/>
            <w:iCs/>
            <w:noProof/>
            <w:sz w:val="24"/>
            <w:szCs w:val="24"/>
          </w:rPr>
          <w:delText>BMC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14</w:delText>
        </w:r>
        <w:r w:rsidRPr="00DF6BDB" w:rsidDel="00D73460">
          <w:rPr>
            <w:rFonts w:ascii="Times New Roman" w:hAnsi="Times New Roman" w:cs="Times New Roman"/>
            <w:noProof/>
            <w:sz w:val="24"/>
            <w:szCs w:val="24"/>
          </w:rPr>
          <w:delText>, (2014).</w:delText>
        </w:r>
      </w:del>
    </w:p>
    <w:p w14:paraId="282F8300" w14:textId="608BF464" w:rsidR="00190D37" w:rsidRPr="00DF6BDB" w:rsidDel="00D73460" w:rsidRDefault="00190D37">
      <w:pPr>
        <w:widowControl w:val="0"/>
        <w:autoSpaceDE w:val="0"/>
        <w:autoSpaceDN w:val="0"/>
        <w:adjustRightInd w:val="0"/>
        <w:spacing w:line="240" w:lineRule="auto"/>
        <w:ind w:left="640" w:hanging="640"/>
        <w:rPr>
          <w:del w:id="7202" w:author="Mohammad Nayeem Hasan" w:date="2024-07-18T15:20:00Z" w16du:dateUtc="2024-07-18T09:20:00Z"/>
          <w:rFonts w:ascii="Times New Roman" w:hAnsi="Times New Roman" w:cs="Times New Roman"/>
          <w:noProof/>
          <w:sz w:val="24"/>
          <w:szCs w:val="24"/>
        </w:rPr>
      </w:pPr>
      <w:del w:id="7203" w:author="Mohammad Nayeem Hasan" w:date="2024-07-18T15:20:00Z" w16du:dateUtc="2024-07-18T09:20:00Z">
        <w:r w:rsidRPr="00DF6BDB" w:rsidDel="00D73460">
          <w:rPr>
            <w:rFonts w:ascii="Times New Roman" w:hAnsi="Times New Roman" w:cs="Times New Roman"/>
            <w:noProof/>
            <w:sz w:val="24"/>
            <w:szCs w:val="24"/>
          </w:rPr>
          <w:delText>43.</w:delText>
        </w:r>
        <w:r w:rsidRPr="00DF6BDB" w:rsidDel="00D73460">
          <w:rPr>
            <w:rFonts w:ascii="Times New Roman" w:hAnsi="Times New Roman" w:cs="Times New Roman"/>
            <w:noProof/>
            <w:sz w:val="24"/>
            <w:szCs w:val="24"/>
          </w:rPr>
          <w:tab/>
          <w:delText xml:space="preserve">Sultana,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determinants and health care-seeking behavior of childhood acute respiratory tract infections in Bangladesh.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14</w:delText>
        </w:r>
        <w:r w:rsidRPr="00DF6BDB" w:rsidDel="00D73460">
          <w:rPr>
            <w:rFonts w:ascii="Times New Roman" w:hAnsi="Times New Roman" w:cs="Times New Roman"/>
            <w:noProof/>
            <w:sz w:val="24"/>
            <w:szCs w:val="24"/>
          </w:rPr>
          <w:delText>, e0210433 (2019).</w:delText>
        </w:r>
      </w:del>
    </w:p>
    <w:p w14:paraId="41C15E2F" w14:textId="12101441" w:rsidR="00190D37" w:rsidRPr="00DF6BDB" w:rsidDel="00D73460" w:rsidRDefault="00190D37">
      <w:pPr>
        <w:widowControl w:val="0"/>
        <w:autoSpaceDE w:val="0"/>
        <w:autoSpaceDN w:val="0"/>
        <w:adjustRightInd w:val="0"/>
        <w:spacing w:line="240" w:lineRule="auto"/>
        <w:ind w:left="640" w:hanging="640"/>
        <w:rPr>
          <w:del w:id="7204" w:author="Mohammad Nayeem Hasan" w:date="2024-07-18T15:20:00Z" w16du:dateUtc="2024-07-18T09:20:00Z"/>
          <w:rFonts w:ascii="Times New Roman" w:hAnsi="Times New Roman" w:cs="Times New Roman"/>
          <w:noProof/>
          <w:sz w:val="24"/>
          <w:szCs w:val="24"/>
        </w:rPr>
      </w:pPr>
      <w:del w:id="7205" w:author="Mohammad Nayeem Hasan" w:date="2024-07-18T15:20:00Z" w16du:dateUtc="2024-07-18T09:20:00Z">
        <w:r w:rsidRPr="00DF6BDB" w:rsidDel="00D73460">
          <w:rPr>
            <w:rFonts w:ascii="Times New Roman" w:hAnsi="Times New Roman" w:cs="Times New Roman"/>
            <w:noProof/>
            <w:sz w:val="24"/>
            <w:szCs w:val="24"/>
          </w:rPr>
          <w:delText>44.</w:delText>
        </w:r>
        <w:r w:rsidRPr="00DF6BDB" w:rsidDel="00D73460">
          <w:rPr>
            <w:rFonts w:ascii="Times New Roman" w:hAnsi="Times New Roman" w:cs="Times New Roman"/>
            <w:noProof/>
            <w:sz w:val="24"/>
            <w:szCs w:val="24"/>
          </w:rPr>
          <w:tab/>
          <w:delText xml:space="preserve">Hasan, M. M. &amp; Richardson, A. How sustainable household environment and knowledge of healthy practices relate to childhood morbidity in South Asia: analysis of survey data from Bangladesh, Nepal and Pakistan. </w:delText>
        </w:r>
        <w:r w:rsidRPr="00DF6BDB" w:rsidDel="00D73460">
          <w:rPr>
            <w:rFonts w:ascii="Times New Roman" w:hAnsi="Times New Roman" w:cs="Times New Roman"/>
            <w:i/>
            <w:iCs/>
            <w:noProof/>
            <w:sz w:val="24"/>
            <w:szCs w:val="24"/>
          </w:rPr>
          <w:delText>BMJ Open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e015019 (2017).</w:delText>
        </w:r>
      </w:del>
    </w:p>
    <w:p w14:paraId="3246F9FB" w14:textId="754948AC" w:rsidR="00190D37" w:rsidRPr="00DF6BDB" w:rsidDel="00D73460" w:rsidRDefault="00190D37">
      <w:pPr>
        <w:widowControl w:val="0"/>
        <w:autoSpaceDE w:val="0"/>
        <w:autoSpaceDN w:val="0"/>
        <w:adjustRightInd w:val="0"/>
        <w:spacing w:line="240" w:lineRule="auto"/>
        <w:ind w:left="640" w:hanging="640"/>
        <w:rPr>
          <w:del w:id="7206" w:author="Mohammad Nayeem Hasan" w:date="2024-07-18T15:20:00Z" w16du:dateUtc="2024-07-18T09:20:00Z"/>
          <w:rFonts w:ascii="Times New Roman" w:hAnsi="Times New Roman" w:cs="Times New Roman"/>
          <w:noProof/>
          <w:sz w:val="24"/>
          <w:szCs w:val="24"/>
        </w:rPr>
      </w:pPr>
      <w:del w:id="7207" w:author="Mohammad Nayeem Hasan" w:date="2024-07-18T15:20:00Z" w16du:dateUtc="2024-07-18T09:20:00Z">
        <w:r w:rsidRPr="00DF6BDB" w:rsidDel="00D73460">
          <w:rPr>
            <w:rFonts w:ascii="Times New Roman" w:hAnsi="Times New Roman" w:cs="Times New Roman"/>
            <w:noProof/>
            <w:sz w:val="24"/>
            <w:szCs w:val="24"/>
          </w:rPr>
          <w:delText>45.</w:delText>
        </w:r>
        <w:r w:rsidRPr="00DF6BDB" w:rsidDel="00D73460">
          <w:rPr>
            <w:rFonts w:ascii="Times New Roman" w:hAnsi="Times New Roman" w:cs="Times New Roman"/>
            <w:noProof/>
            <w:sz w:val="24"/>
            <w:szCs w:val="24"/>
          </w:rPr>
          <w:tab/>
          <w:delText xml:space="preserve">Fuhrmeister, E.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 of Sanitation Improvements on Pathogens and Microbial Source Tracking Markers in the Rural Bangladeshi Household Environment. </w:delText>
        </w:r>
        <w:r w:rsidRPr="00DF6BDB" w:rsidDel="00D73460">
          <w:rPr>
            <w:rFonts w:ascii="Times New Roman" w:hAnsi="Times New Roman" w:cs="Times New Roman"/>
            <w:i/>
            <w:iCs/>
            <w:noProof/>
            <w:sz w:val="24"/>
            <w:szCs w:val="24"/>
          </w:rPr>
          <w:delText>Environ. Sci. Technol.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54</w:delText>
        </w:r>
        <w:r w:rsidRPr="00DF6BDB" w:rsidDel="00D73460">
          <w:rPr>
            <w:rFonts w:ascii="Times New Roman" w:hAnsi="Times New Roman" w:cs="Times New Roman"/>
            <w:noProof/>
            <w:sz w:val="24"/>
            <w:szCs w:val="24"/>
          </w:rPr>
          <w:delText>, 4316–4326 (2020).</w:delText>
        </w:r>
      </w:del>
    </w:p>
    <w:p w14:paraId="67F0E1E8" w14:textId="265C4B89" w:rsidR="00190D37" w:rsidRPr="00DF6BDB" w:rsidDel="00D73460" w:rsidRDefault="00190D37">
      <w:pPr>
        <w:widowControl w:val="0"/>
        <w:autoSpaceDE w:val="0"/>
        <w:autoSpaceDN w:val="0"/>
        <w:adjustRightInd w:val="0"/>
        <w:spacing w:line="240" w:lineRule="auto"/>
        <w:ind w:left="640" w:hanging="640"/>
        <w:rPr>
          <w:del w:id="7208" w:author="Mohammad Nayeem Hasan" w:date="2024-07-18T15:20:00Z" w16du:dateUtc="2024-07-18T09:20:00Z"/>
          <w:rFonts w:ascii="Times New Roman" w:hAnsi="Times New Roman" w:cs="Times New Roman"/>
          <w:noProof/>
          <w:sz w:val="24"/>
          <w:szCs w:val="24"/>
        </w:rPr>
      </w:pPr>
      <w:del w:id="7209" w:author="Mohammad Nayeem Hasan" w:date="2024-07-18T15:20:00Z" w16du:dateUtc="2024-07-18T09:20:00Z">
        <w:r w:rsidRPr="00DF6BDB" w:rsidDel="00D73460">
          <w:rPr>
            <w:rFonts w:ascii="Times New Roman" w:hAnsi="Times New Roman" w:cs="Times New Roman"/>
            <w:noProof/>
            <w:sz w:val="24"/>
            <w:szCs w:val="24"/>
          </w:rPr>
          <w:delText>46.</w:delText>
        </w:r>
        <w:r w:rsidRPr="00DF6BDB" w:rsidDel="00D73460">
          <w:rPr>
            <w:rFonts w:ascii="Times New Roman" w:hAnsi="Times New Roman" w:cs="Times New Roman"/>
            <w:noProof/>
            <w:sz w:val="24"/>
            <w:szCs w:val="24"/>
          </w:rPr>
          <w:tab/>
          <w:delText xml:space="preserve">Blunch, N. H. &amp; Datta Gupta, N. Mothers’ health knowledge gap for children with diarrhea: A decomposition analysis across caste and religion in India. </w:delText>
        </w:r>
        <w:r w:rsidRPr="00DF6BDB" w:rsidDel="00D73460">
          <w:rPr>
            <w:rFonts w:ascii="Times New Roman" w:hAnsi="Times New Roman" w:cs="Times New Roman"/>
            <w:i/>
            <w:iCs/>
            <w:noProof/>
            <w:sz w:val="24"/>
            <w:szCs w:val="24"/>
          </w:rPr>
          <w:delText>World Dev.</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126</w:delText>
        </w:r>
        <w:r w:rsidRPr="00DF6BDB" w:rsidDel="00D73460">
          <w:rPr>
            <w:rFonts w:ascii="Times New Roman" w:hAnsi="Times New Roman" w:cs="Times New Roman"/>
            <w:noProof/>
            <w:sz w:val="24"/>
            <w:szCs w:val="24"/>
          </w:rPr>
          <w:delText>, (2020).</w:delText>
        </w:r>
      </w:del>
    </w:p>
    <w:p w14:paraId="1F176550" w14:textId="27BDB68D" w:rsidR="00190D37" w:rsidRPr="00DF6BDB" w:rsidDel="00D73460" w:rsidRDefault="00190D37">
      <w:pPr>
        <w:widowControl w:val="0"/>
        <w:autoSpaceDE w:val="0"/>
        <w:autoSpaceDN w:val="0"/>
        <w:adjustRightInd w:val="0"/>
        <w:spacing w:line="240" w:lineRule="auto"/>
        <w:ind w:left="640" w:hanging="640"/>
        <w:rPr>
          <w:del w:id="7210" w:author="Mohammad Nayeem Hasan" w:date="2024-07-18T15:20:00Z" w16du:dateUtc="2024-07-18T09:20:00Z"/>
          <w:rFonts w:ascii="Times New Roman" w:hAnsi="Times New Roman" w:cs="Times New Roman"/>
          <w:noProof/>
          <w:sz w:val="24"/>
          <w:szCs w:val="24"/>
        </w:rPr>
      </w:pPr>
      <w:del w:id="7211" w:author="Mohammad Nayeem Hasan" w:date="2024-07-18T15:20:00Z" w16du:dateUtc="2024-07-18T09:20:00Z">
        <w:r w:rsidRPr="00DF6BDB" w:rsidDel="00D73460">
          <w:rPr>
            <w:rFonts w:ascii="Times New Roman" w:hAnsi="Times New Roman" w:cs="Times New Roman"/>
            <w:noProof/>
            <w:sz w:val="24"/>
            <w:szCs w:val="24"/>
          </w:rPr>
          <w:delText>47.</w:delText>
        </w:r>
        <w:r w:rsidRPr="00DF6BDB" w:rsidDel="00D73460">
          <w:rPr>
            <w:rFonts w:ascii="Times New Roman" w:hAnsi="Times New Roman" w:cs="Times New Roman"/>
            <w:noProof/>
            <w:sz w:val="24"/>
            <w:szCs w:val="24"/>
          </w:rPr>
          <w:tab/>
          <w:delText xml:space="preserve">Al-Ayed, I. H. Mothers′ knowledge of child health matters: Are we doing enough? </w:delText>
        </w:r>
        <w:r w:rsidRPr="00DF6BDB" w:rsidDel="00D73460">
          <w:rPr>
            <w:rFonts w:ascii="Times New Roman" w:hAnsi="Times New Roman" w:cs="Times New Roman"/>
            <w:i/>
            <w:iCs/>
            <w:noProof/>
            <w:sz w:val="24"/>
            <w:szCs w:val="24"/>
          </w:rPr>
          <w:delText>J. Fam. Community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17</w:delText>
        </w:r>
        <w:r w:rsidRPr="00DF6BDB" w:rsidDel="00D73460">
          <w:rPr>
            <w:rFonts w:ascii="Times New Roman" w:hAnsi="Times New Roman" w:cs="Times New Roman"/>
            <w:noProof/>
            <w:sz w:val="24"/>
            <w:szCs w:val="24"/>
          </w:rPr>
          <w:delText>, (2010).</w:delText>
        </w:r>
      </w:del>
    </w:p>
    <w:p w14:paraId="5F967458" w14:textId="7675D469" w:rsidR="00190D37" w:rsidRPr="00DF6BDB" w:rsidDel="00D73460" w:rsidRDefault="00190D37">
      <w:pPr>
        <w:widowControl w:val="0"/>
        <w:autoSpaceDE w:val="0"/>
        <w:autoSpaceDN w:val="0"/>
        <w:adjustRightInd w:val="0"/>
        <w:spacing w:line="240" w:lineRule="auto"/>
        <w:ind w:left="640" w:hanging="640"/>
        <w:rPr>
          <w:del w:id="7212" w:author="Mohammad Nayeem Hasan" w:date="2024-07-18T15:20:00Z" w16du:dateUtc="2024-07-18T09:20:00Z"/>
          <w:rFonts w:ascii="Times New Roman" w:hAnsi="Times New Roman" w:cs="Times New Roman"/>
          <w:noProof/>
          <w:sz w:val="24"/>
          <w:szCs w:val="24"/>
        </w:rPr>
      </w:pPr>
      <w:del w:id="7213" w:author="Mohammad Nayeem Hasan" w:date="2024-07-18T15:20:00Z" w16du:dateUtc="2024-07-18T09:20:00Z">
        <w:r w:rsidRPr="00DF6BDB" w:rsidDel="00D73460">
          <w:rPr>
            <w:rFonts w:ascii="Times New Roman" w:hAnsi="Times New Roman" w:cs="Times New Roman"/>
            <w:noProof/>
            <w:sz w:val="24"/>
            <w:szCs w:val="24"/>
          </w:rPr>
          <w:delText>48.</w:delText>
        </w:r>
        <w:r w:rsidRPr="00DF6BDB" w:rsidDel="00D73460">
          <w:rPr>
            <w:rFonts w:ascii="Times New Roman" w:hAnsi="Times New Roman" w:cs="Times New Roman"/>
            <w:noProof/>
            <w:sz w:val="24"/>
            <w:szCs w:val="24"/>
          </w:rPr>
          <w:tab/>
          <w:delText xml:space="preserve">Negesse, Y., Taddese, A. A., Negesse, A. &amp; Ayele, T. A. Trends and determinants of diarrhea among under-five children in Ethiopia: cross-sectional study: multivariate decomposition and multilevel analysis based on Bayesian approach evidenced by EDHS 2000–2016 data. </w:delText>
        </w:r>
        <w:r w:rsidRPr="00DF6BDB" w:rsidDel="00D73460">
          <w:rPr>
            <w:rFonts w:ascii="Times New Roman" w:hAnsi="Times New Roman" w:cs="Times New Roman"/>
            <w:i/>
            <w:iCs/>
            <w:noProof/>
            <w:sz w:val="24"/>
            <w:szCs w:val="24"/>
          </w:rPr>
          <w:delText>BMC Public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21</w:delText>
        </w:r>
        <w:r w:rsidRPr="00DF6BDB" w:rsidDel="00D73460">
          <w:rPr>
            <w:rFonts w:ascii="Times New Roman" w:hAnsi="Times New Roman" w:cs="Times New Roman"/>
            <w:noProof/>
            <w:sz w:val="24"/>
            <w:szCs w:val="24"/>
          </w:rPr>
          <w:delText>, 1–16 (2021).</w:delText>
        </w:r>
      </w:del>
    </w:p>
    <w:p w14:paraId="29FA3C58" w14:textId="62436029" w:rsidR="00190D37" w:rsidRPr="00DF6BDB" w:rsidDel="00D73460" w:rsidRDefault="00190D37">
      <w:pPr>
        <w:widowControl w:val="0"/>
        <w:autoSpaceDE w:val="0"/>
        <w:autoSpaceDN w:val="0"/>
        <w:adjustRightInd w:val="0"/>
        <w:spacing w:line="240" w:lineRule="auto"/>
        <w:ind w:left="640" w:hanging="640"/>
        <w:rPr>
          <w:del w:id="7214" w:author="Mohammad Nayeem Hasan" w:date="2024-07-18T15:20:00Z" w16du:dateUtc="2024-07-18T09:20:00Z"/>
          <w:rFonts w:ascii="Times New Roman" w:hAnsi="Times New Roman" w:cs="Times New Roman"/>
          <w:noProof/>
          <w:sz w:val="24"/>
          <w:szCs w:val="24"/>
        </w:rPr>
      </w:pPr>
      <w:del w:id="7215" w:author="Mohammad Nayeem Hasan" w:date="2024-07-18T15:20:00Z" w16du:dateUtc="2024-07-18T09:20:00Z">
        <w:r w:rsidRPr="00DF6BDB" w:rsidDel="00D73460">
          <w:rPr>
            <w:rFonts w:ascii="Times New Roman" w:hAnsi="Times New Roman" w:cs="Times New Roman"/>
            <w:noProof/>
            <w:sz w:val="24"/>
            <w:szCs w:val="24"/>
          </w:rPr>
          <w:delText>49.</w:delText>
        </w:r>
        <w:r w:rsidRPr="00DF6BDB" w:rsidDel="00D73460">
          <w:rPr>
            <w:rFonts w:ascii="Times New Roman" w:hAnsi="Times New Roman" w:cs="Times New Roman"/>
            <w:noProof/>
            <w:sz w:val="24"/>
            <w:szCs w:val="24"/>
          </w:rPr>
          <w:tab/>
          <w:delText xml:space="preserve">Choudhary, T. S.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Factors associated with the decline in under-five diarrhea mortality in India: A LiST analysis. </w:delText>
        </w:r>
        <w:r w:rsidRPr="00DF6BDB" w:rsidDel="00D73460">
          <w:rPr>
            <w:rFonts w:ascii="Times New Roman" w:hAnsi="Times New Roman" w:cs="Times New Roman"/>
            <w:i/>
            <w:iCs/>
            <w:noProof/>
            <w:sz w:val="24"/>
            <w:szCs w:val="24"/>
          </w:rPr>
          <w:delText>J. Glob.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w:delText>
        </w:r>
        <w:r w:rsidRPr="00DF6BDB" w:rsidDel="00D73460">
          <w:rPr>
            <w:rFonts w:ascii="Times New Roman" w:hAnsi="Times New Roman" w:cs="Times New Roman"/>
            <w:noProof/>
            <w:sz w:val="24"/>
            <w:szCs w:val="24"/>
          </w:rPr>
          <w:delText>, (2019).</w:delText>
        </w:r>
      </w:del>
    </w:p>
    <w:p w14:paraId="4B6861D6" w14:textId="4BBF9379" w:rsidR="00187B0F" w:rsidRPr="00DF6BDB" w:rsidDel="00D73460" w:rsidRDefault="00187B0F">
      <w:pPr>
        <w:spacing w:line="240" w:lineRule="auto"/>
        <w:rPr>
          <w:del w:id="7216" w:author="Mohammad Nayeem Hasan" w:date="2024-07-18T15:20:00Z" w16du:dateUtc="2024-07-18T09:20:00Z"/>
          <w:rFonts w:ascii="Times New Roman" w:hAnsi="Times New Roman" w:cs="Times New Roman"/>
          <w:b/>
          <w:bCs/>
          <w:sz w:val="24"/>
          <w:szCs w:val="24"/>
        </w:rPr>
      </w:pPr>
      <w:del w:id="7217" w:author="Mohammad Nayeem Hasan" w:date="2024-07-18T15:20:00Z" w16du:dateUtc="2024-07-18T09:20:00Z">
        <w:r w:rsidRPr="00DF6BDB" w:rsidDel="00D73460">
          <w:rPr>
            <w:rFonts w:ascii="Times New Roman" w:hAnsi="Times New Roman" w:cs="Times New Roman"/>
            <w:b/>
            <w:bCs/>
            <w:sz w:val="24"/>
            <w:szCs w:val="24"/>
          </w:rPr>
          <w:fldChar w:fldCharType="end"/>
        </w:r>
      </w:del>
    </w:p>
    <w:p w14:paraId="7E7E1C4A" w14:textId="22EDF150" w:rsidR="009F5786" w:rsidRPr="00DF6BDB" w:rsidDel="00D73460" w:rsidRDefault="009F5786">
      <w:pPr>
        <w:spacing w:line="240" w:lineRule="auto"/>
        <w:rPr>
          <w:del w:id="7218" w:author="Mohammad Nayeem Hasan" w:date="2024-07-18T15:20:00Z" w16du:dateUtc="2024-07-18T09:20:00Z"/>
          <w:rFonts w:ascii="Times New Roman" w:hAnsi="Times New Roman" w:cs="Times New Roman"/>
          <w:sz w:val="24"/>
          <w:szCs w:val="24"/>
        </w:rPr>
        <w:pPrChange w:id="7219" w:author="Mohammad Nayeem Hasan" w:date="2024-07-18T16:13:00Z" w16du:dateUtc="2024-07-18T10:13:00Z">
          <w:pPr>
            <w:spacing w:after="160" w:line="259" w:lineRule="auto"/>
          </w:pPr>
        </w:pPrChange>
      </w:pPr>
      <w:del w:id="7220" w:author="Mohammad Nayeem Hasan" w:date="2024-07-18T15:20:00Z" w16du:dateUtc="2024-07-18T09:20:00Z">
        <w:r w:rsidRPr="00DF6BDB" w:rsidDel="00D73460">
          <w:rPr>
            <w:rFonts w:ascii="Times New Roman" w:hAnsi="Times New Roman" w:cs="Times New Roman"/>
            <w:sz w:val="24"/>
            <w:szCs w:val="24"/>
          </w:rPr>
          <w:br w:type="page"/>
        </w:r>
      </w:del>
    </w:p>
    <w:p w14:paraId="43C5FBD0" w14:textId="052C3AF8" w:rsidR="009F5786" w:rsidRPr="00DF6BDB" w:rsidDel="00D73460" w:rsidRDefault="009F5786">
      <w:pPr>
        <w:spacing w:line="240" w:lineRule="auto"/>
        <w:rPr>
          <w:del w:id="7221" w:author="Mohammad Nayeem Hasan" w:date="2024-07-18T15:20:00Z" w16du:dateUtc="2024-07-18T09:20:00Z"/>
          <w:rFonts w:ascii="Times New Roman" w:hAnsi="Times New Roman" w:cs="Times New Roman"/>
          <w:b/>
          <w:bCs/>
          <w:sz w:val="24"/>
          <w:szCs w:val="24"/>
        </w:rPr>
      </w:pPr>
      <w:del w:id="7222" w:author="Mohammad Nayeem Hasan" w:date="2024-07-18T15:20:00Z" w16du:dateUtc="2024-07-18T09:20:00Z">
        <w:r w:rsidRPr="00DF6BDB" w:rsidDel="00D73460">
          <w:rPr>
            <w:rFonts w:ascii="Times New Roman" w:hAnsi="Times New Roman" w:cs="Times New Roman"/>
            <w:b/>
            <w:bCs/>
            <w:sz w:val="24"/>
            <w:szCs w:val="24"/>
          </w:rPr>
          <w:delText>Tables and Figures</w:delText>
        </w:r>
      </w:del>
    </w:p>
    <w:p w14:paraId="1D5A239F" w14:textId="2BF979D7" w:rsidR="009F5786" w:rsidRPr="00DF6BDB" w:rsidDel="00D73460" w:rsidRDefault="009F5786">
      <w:pPr>
        <w:spacing w:line="240" w:lineRule="auto"/>
        <w:rPr>
          <w:del w:id="7223" w:author="Mohammad Nayeem Hasan" w:date="2024-07-18T15:20:00Z" w16du:dateUtc="2024-07-18T09:20:00Z"/>
          <w:rFonts w:ascii="Times New Roman" w:hAnsi="Times New Roman" w:cs="Times New Roman"/>
          <w:bCs/>
          <w:sz w:val="24"/>
          <w:szCs w:val="24"/>
        </w:rPr>
      </w:pPr>
      <w:del w:id="7224" w:author="Mohammad Nayeem Hasan" w:date="2024-07-18T15:20:00Z" w16du:dateUtc="2024-07-18T09:20:00Z">
        <w:r w:rsidRPr="00DF6BDB" w:rsidDel="00D73460">
          <w:rPr>
            <w:rFonts w:ascii="Times New Roman" w:hAnsi="Times New Roman" w:cs="Times New Roman"/>
            <w:bCs/>
            <w:sz w:val="24"/>
            <w:szCs w:val="24"/>
          </w:rPr>
          <w:delText xml:space="preserve">Table 1. </w:delText>
        </w:r>
        <w:r w:rsidR="005A3678" w:rsidRPr="00DF6BDB" w:rsidDel="00D73460">
          <w:rPr>
            <w:rFonts w:ascii="Times New Roman" w:hAnsi="Times New Roman" w:cs="Times New Roman"/>
            <w:bCs/>
            <w:sz w:val="24"/>
            <w:szCs w:val="24"/>
          </w:rPr>
          <w:delText>Descriptive characteristics</w:delText>
        </w:r>
        <w:r w:rsidRPr="00DF6BDB" w:rsidDel="00D73460">
          <w:rPr>
            <w:rFonts w:ascii="Times New Roman" w:hAnsi="Times New Roman" w:cs="Times New Roman"/>
            <w:bCs/>
            <w:sz w:val="24"/>
            <w:szCs w:val="24"/>
          </w:rPr>
          <w:delText xml:space="preserve"> </w:delText>
        </w:r>
        <w:r w:rsidR="004658F0" w:rsidRPr="00DF6BDB" w:rsidDel="00D73460">
          <w:rPr>
            <w:rFonts w:ascii="Times New Roman" w:hAnsi="Times New Roman" w:cs="Times New Roman"/>
            <w:bCs/>
            <w:sz w:val="24"/>
            <w:szCs w:val="24"/>
          </w:rPr>
          <w:delText xml:space="preserve">of </w:delText>
        </w:r>
        <w:r w:rsidR="005A3678" w:rsidRPr="00DF6BDB" w:rsidDel="00D73460">
          <w:rPr>
            <w:rFonts w:ascii="Times New Roman" w:hAnsi="Times New Roman" w:cs="Times New Roman"/>
            <w:bCs/>
            <w:sz w:val="24"/>
            <w:szCs w:val="24"/>
          </w:rPr>
          <w:delText xml:space="preserve">diarrhea among </w:delText>
        </w:r>
        <w:r w:rsidRPr="00DF6BDB" w:rsidDel="00D73460">
          <w:rPr>
            <w:rFonts w:ascii="Times New Roman" w:hAnsi="Times New Roman" w:cs="Times New Roman"/>
            <w:bCs/>
            <w:sz w:val="24"/>
            <w:szCs w:val="24"/>
          </w:rPr>
          <w:delText xml:space="preserve">children younger than 5 years </w:delText>
        </w:r>
        <w:r w:rsidR="004658F0" w:rsidRPr="00DF6BDB" w:rsidDel="00D73460">
          <w:rPr>
            <w:rFonts w:ascii="Times New Roman" w:hAnsi="Times New Roman" w:cs="Times New Roman"/>
            <w:bCs/>
            <w:sz w:val="24"/>
            <w:szCs w:val="24"/>
          </w:rPr>
          <w:delText xml:space="preserve">by </w:delText>
        </w:r>
        <w:r w:rsidR="005A3678" w:rsidRPr="00DF6BDB" w:rsidDel="00D73460">
          <w:rPr>
            <w:rFonts w:ascii="Times New Roman" w:hAnsi="Times New Roman" w:cs="Times New Roman"/>
            <w:bCs/>
            <w:sz w:val="24"/>
            <w:szCs w:val="24"/>
          </w:rPr>
          <w:delText>urban-rural</w:delText>
        </w:r>
      </w:del>
    </w:p>
    <w:tbl>
      <w:tblPr>
        <w:tblStyle w:val="TableGrid"/>
        <w:tblW w:w="5000" w:type="pct"/>
        <w:tblLook w:val="04A0" w:firstRow="1" w:lastRow="0" w:firstColumn="1" w:lastColumn="0" w:noHBand="0" w:noVBand="1"/>
      </w:tblPr>
      <w:tblGrid>
        <w:gridCol w:w="2915"/>
        <w:gridCol w:w="1025"/>
        <w:gridCol w:w="1158"/>
        <w:gridCol w:w="1159"/>
        <w:gridCol w:w="913"/>
        <w:gridCol w:w="1090"/>
        <w:gridCol w:w="1090"/>
      </w:tblGrid>
      <w:tr w:rsidR="009F5786" w:rsidRPr="00DF6BDB" w:rsidDel="00D73460" w14:paraId="7DB21521" w14:textId="4844F63B" w:rsidTr="00145582">
        <w:trPr>
          <w:del w:id="7225" w:author="Mohammad Nayeem Hasan" w:date="2024-07-18T15:20:00Z"/>
        </w:trPr>
        <w:tc>
          <w:tcPr>
            <w:tcW w:w="1559" w:type="pct"/>
          </w:tcPr>
          <w:p w14:paraId="26154210" w14:textId="1CC3FE08" w:rsidR="009F5786" w:rsidRPr="00DF6BDB" w:rsidDel="00D73460" w:rsidRDefault="009F5786">
            <w:pPr>
              <w:spacing w:line="240" w:lineRule="auto"/>
              <w:rPr>
                <w:del w:id="7226" w:author="Mohammad Nayeem Hasan" w:date="2024-07-18T15:20:00Z" w16du:dateUtc="2024-07-18T09:20:00Z"/>
                <w:rFonts w:ascii="Times New Roman" w:hAnsi="Times New Roman" w:cs="Times New Roman"/>
                <w:sz w:val="24"/>
                <w:szCs w:val="24"/>
              </w:rPr>
              <w:pPrChange w:id="7227" w:author="Mohammad Nayeem Hasan" w:date="2024-07-18T16:13:00Z" w16du:dateUtc="2024-07-18T10:13:00Z">
                <w:pPr>
                  <w:spacing w:after="0" w:line="240" w:lineRule="auto"/>
                </w:pPr>
              </w:pPrChange>
            </w:pPr>
          </w:p>
        </w:tc>
        <w:tc>
          <w:tcPr>
            <w:tcW w:w="1787" w:type="pct"/>
            <w:gridSpan w:val="3"/>
          </w:tcPr>
          <w:p w14:paraId="1894153D" w14:textId="7DB10392" w:rsidR="009F5786" w:rsidRPr="00DF6BDB" w:rsidDel="00D73460" w:rsidRDefault="005A3678">
            <w:pPr>
              <w:spacing w:line="240" w:lineRule="auto"/>
              <w:jc w:val="center"/>
              <w:rPr>
                <w:del w:id="7228" w:author="Mohammad Nayeem Hasan" w:date="2024-07-18T15:20:00Z" w16du:dateUtc="2024-07-18T09:20:00Z"/>
                <w:rFonts w:ascii="Times New Roman" w:hAnsi="Times New Roman" w:cs="Times New Roman"/>
                <w:sz w:val="24"/>
                <w:szCs w:val="24"/>
              </w:rPr>
              <w:pPrChange w:id="7229" w:author="Mohammad Nayeem Hasan" w:date="2024-07-18T16:13:00Z" w16du:dateUtc="2024-07-18T10:13:00Z">
                <w:pPr>
                  <w:spacing w:after="0" w:line="240" w:lineRule="auto"/>
                  <w:jc w:val="center"/>
                </w:pPr>
              </w:pPrChange>
            </w:pPr>
            <w:del w:id="7230" w:author="Mohammad Nayeem Hasan" w:date="2024-07-18T15:20:00Z" w16du:dateUtc="2024-07-18T09:20:00Z">
              <w:r w:rsidRPr="00DF6BDB" w:rsidDel="00D73460">
                <w:rPr>
                  <w:rFonts w:ascii="Times New Roman" w:hAnsi="Times New Roman" w:cs="Times New Roman"/>
                  <w:sz w:val="24"/>
                  <w:szCs w:val="24"/>
                </w:rPr>
                <w:delText>Diarrhe</w:delText>
              </w:r>
            </w:del>
            <w:ins w:id="7231" w:author="Alam Shihab" w:date="2023-11-01T19:22:00Z">
              <w:del w:id="7232" w:author="Mohammad Nayeem Hasan" w:date="2024-07-18T15:20:00Z" w16du:dateUtc="2024-07-18T09:20:00Z">
                <w:r w:rsidR="001C7DD9" w:rsidRPr="00DF6BDB" w:rsidDel="00D73460">
                  <w:rPr>
                    <w:rFonts w:ascii="Times New Roman" w:hAnsi="Times New Roman" w:cs="Times New Roman"/>
                    <w:sz w:val="24"/>
                    <w:szCs w:val="24"/>
                  </w:rPr>
                  <w:delText xml:space="preserve"> </w:delText>
                </w:r>
              </w:del>
            </w:ins>
            <w:del w:id="7233" w:author="Mohammad Nayeem Hasan" w:date="2024-07-18T15:20:00Z" w16du:dateUtc="2024-07-18T09:20:00Z">
              <w:r w:rsidRPr="00DF6BDB" w:rsidDel="00D73460">
                <w:rPr>
                  <w:rFonts w:ascii="Times New Roman" w:hAnsi="Times New Roman" w:cs="Times New Roman"/>
                  <w:sz w:val="24"/>
                  <w:szCs w:val="24"/>
                </w:rPr>
                <w:delText xml:space="preserve">al Status in </w:delText>
              </w:r>
              <w:r w:rsidR="002D39FF" w:rsidRPr="00DF6BDB" w:rsidDel="00D73460">
                <w:rPr>
                  <w:rFonts w:ascii="Times New Roman" w:hAnsi="Times New Roman" w:cs="Times New Roman"/>
                  <w:sz w:val="24"/>
                  <w:szCs w:val="24"/>
                </w:rPr>
                <w:delText>Urban</w:delText>
              </w:r>
              <w:r w:rsidRPr="00DF6BDB" w:rsidDel="00D73460">
                <w:rPr>
                  <w:rFonts w:ascii="Times New Roman" w:hAnsi="Times New Roman" w:cs="Times New Roman"/>
                  <w:sz w:val="24"/>
                  <w:szCs w:val="24"/>
                </w:rPr>
                <w:delText xml:space="preserve"> Area</w:delText>
              </w:r>
            </w:del>
          </w:p>
        </w:tc>
        <w:tc>
          <w:tcPr>
            <w:tcW w:w="1655" w:type="pct"/>
            <w:gridSpan w:val="3"/>
          </w:tcPr>
          <w:p w14:paraId="03FF8C32" w14:textId="3E6BCA84" w:rsidR="009F5786" w:rsidRPr="00DF6BDB" w:rsidDel="00D73460" w:rsidRDefault="005A3678">
            <w:pPr>
              <w:spacing w:line="240" w:lineRule="auto"/>
              <w:jc w:val="center"/>
              <w:rPr>
                <w:del w:id="7234" w:author="Mohammad Nayeem Hasan" w:date="2024-07-18T15:20:00Z" w16du:dateUtc="2024-07-18T09:20:00Z"/>
                <w:rFonts w:ascii="Times New Roman" w:hAnsi="Times New Roman" w:cs="Times New Roman"/>
                <w:sz w:val="24"/>
                <w:szCs w:val="24"/>
              </w:rPr>
              <w:pPrChange w:id="7235" w:author="Mohammad Nayeem Hasan" w:date="2024-07-18T16:13:00Z" w16du:dateUtc="2024-07-18T10:13:00Z">
                <w:pPr>
                  <w:spacing w:after="0" w:line="240" w:lineRule="auto"/>
                  <w:jc w:val="center"/>
                </w:pPr>
              </w:pPrChange>
            </w:pPr>
            <w:del w:id="7236" w:author="Mohammad Nayeem Hasan" w:date="2024-07-18T15:20:00Z" w16du:dateUtc="2024-07-18T09:20:00Z">
              <w:r w:rsidRPr="00DF6BDB" w:rsidDel="00D73460">
                <w:rPr>
                  <w:rFonts w:ascii="Times New Roman" w:hAnsi="Times New Roman" w:cs="Times New Roman"/>
                  <w:sz w:val="24"/>
                  <w:szCs w:val="24"/>
                </w:rPr>
                <w:delText>Diarrheal Status in Rural Area</w:delText>
              </w:r>
            </w:del>
          </w:p>
        </w:tc>
      </w:tr>
      <w:tr w:rsidR="009F5786" w:rsidRPr="00DF6BDB" w:rsidDel="00D73460" w14:paraId="6F5DF91B" w14:textId="4C2C45C4" w:rsidTr="00755549">
        <w:trPr>
          <w:del w:id="7237" w:author="Mohammad Nayeem Hasan" w:date="2024-07-18T15:20:00Z"/>
        </w:trPr>
        <w:tc>
          <w:tcPr>
            <w:tcW w:w="1559" w:type="pct"/>
          </w:tcPr>
          <w:p w14:paraId="353F88A0" w14:textId="18A70BD4" w:rsidR="009F5786" w:rsidRPr="00DF6BDB" w:rsidDel="00D73460" w:rsidRDefault="009F5786">
            <w:pPr>
              <w:spacing w:line="240" w:lineRule="auto"/>
              <w:rPr>
                <w:del w:id="7238" w:author="Mohammad Nayeem Hasan" w:date="2024-07-18T15:20:00Z" w16du:dateUtc="2024-07-18T09:20:00Z"/>
                <w:rFonts w:ascii="Times New Roman" w:hAnsi="Times New Roman" w:cs="Times New Roman"/>
                <w:sz w:val="24"/>
                <w:szCs w:val="24"/>
              </w:rPr>
              <w:pPrChange w:id="7239" w:author="Mohammad Nayeem Hasan" w:date="2024-07-18T16:13:00Z" w16du:dateUtc="2024-07-18T10:13:00Z">
                <w:pPr>
                  <w:spacing w:after="0" w:line="240" w:lineRule="auto"/>
                </w:pPr>
              </w:pPrChange>
            </w:pPr>
          </w:p>
        </w:tc>
        <w:tc>
          <w:tcPr>
            <w:tcW w:w="548" w:type="pct"/>
          </w:tcPr>
          <w:p w14:paraId="61692F39" w14:textId="79D931DC" w:rsidR="009F5786" w:rsidRPr="00DF6BDB" w:rsidDel="00D73460" w:rsidRDefault="009F5786">
            <w:pPr>
              <w:spacing w:line="240" w:lineRule="auto"/>
              <w:rPr>
                <w:del w:id="7240" w:author="Mohammad Nayeem Hasan" w:date="2024-07-18T15:20:00Z" w16du:dateUtc="2024-07-18T09:20:00Z"/>
                <w:rFonts w:ascii="Times New Roman" w:hAnsi="Times New Roman" w:cs="Times New Roman"/>
                <w:sz w:val="24"/>
                <w:szCs w:val="24"/>
              </w:rPr>
              <w:pPrChange w:id="7241" w:author="Mohammad Nayeem Hasan" w:date="2024-07-18T16:13:00Z" w16du:dateUtc="2024-07-18T10:13:00Z">
                <w:pPr>
                  <w:spacing w:after="0" w:line="240" w:lineRule="auto"/>
                </w:pPr>
              </w:pPrChange>
            </w:pPr>
            <w:del w:id="7242" w:author="Mohammad Nayeem Hasan" w:date="2024-07-18T15:20:00Z" w16du:dateUtc="2024-07-18T09:20:00Z">
              <w:r w:rsidRPr="00DF6BDB" w:rsidDel="00D73460">
                <w:rPr>
                  <w:rFonts w:ascii="Times New Roman" w:hAnsi="Times New Roman" w:cs="Times New Roman"/>
                  <w:sz w:val="24"/>
                  <w:szCs w:val="24"/>
                </w:rPr>
                <w:delText>Yes</w:delText>
              </w:r>
            </w:del>
          </w:p>
        </w:tc>
        <w:tc>
          <w:tcPr>
            <w:tcW w:w="619" w:type="pct"/>
          </w:tcPr>
          <w:p w14:paraId="1B459A64" w14:textId="62B63E05" w:rsidR="009F5786" w:rsidRPr="00DF6BDB" w:rsidDel="00D73460" w:rsidRDefault="009F5786">
            <w:pPr>
              <w:spacing w:line="240" w:lineRule="auto"/>
              <w:rPr>
                <w:del w:id="7243" w:author="Mohammad Nayeem Hasan" w:date="2024-07-18T15:20:00Z" w16du:dateUtc="2024-07-18T09:20:00Z"/>
                <w:rFonts w:ascii="Times New Roman" w:hAnsi="Times New Roman" w:cs="Times New Roman"/>
                <w:sz w:val="24"/>
                <w:szCs w:val="24"/>
              </w:rPr>
              <w:pPrChange w:id="7244" w:author="Mohammad Nayeem Hasan" w:date="2024-07-18T16:13:00Z" w16du:dateUtc="2024-07-18T10:13:00Z">
                <w:pPr>
                  <w:spacing w:after="0" w:line="240" w:lineRule="auto"/>
                </w:pPr>
              </w:pPrChange>
            </w:pPr>
            <w:del w:id="7245" w:author="Mohammad Nayeem Hasan" w:date="2024-07-18T15:20:00Z" w16du:dateUtc="2024-07-18T09:20:00Z">
              <w:r w:rsidRPr="00DF6BDB" w:rsidDel="00D73460">
                <w:rPr>
                  <w:rFonts w:ascii="Times New Roman" w:hAnsi="Times New Roman" w:cs="Times New Roman"/>
                  <w:sz w:val="24"/>
                  <w:szCs w:val="24"/>
                </w:rPr>
                <w:delText>No</w:delText>
              </w:r>
            </w:del>
          </w:p>
        </w:tc>
        <w:tc>
          <w:tcPr>
            <w:tcW w:w="620" w:type="pct"/>
          </w:tcPr>
          <w:p w14:paraId="5840AB65" w14:textId="46BCB2C2" w:rsidR="009F5786" w:rsidRPr="00DF6BDB" w:rsidDel="00D73460" w:rsidRDefault="009F5786">
            <w:pPr>
              <w:spacing w:line="240" w:lineRule="auto"/>
              <w:rPr>
                <w:del w:id="7246" w:author="Mohammad Nayeem Hasan" w:date="2024-07-18T15:20:00Z" w16du:dateUtc="2024-07-18T09:20:00Z"/>
                <w:rFonts w:ascii="Times New Roman" w:hAnsi="Times New Roman" w:cs="Times New Roman"/>
                <w:sz w:val="24"/>
                <w:szCs w:val="24"/>
              </w:rPr>
              <w:pPrChange w:id="7247" w:author="Mohammad Nayeem Hasan" w:date="2024-07-18T16:13:00Z" w16du:dateUtc="2024-07-18T10:13:00Z">
                <w:pPr>
                  <w:spacing w:after="0" w:line="240" w:lineRule="auto"/>
                </w:pPr>
              </w:pPrChange>
            </w:pPr>
            <w:del w:id="7248" w:author="Mohammad Nayeem Hasan" w:date="2024-07-18T15:20:00Z" w16du:dateUtc="2024-07-18T09:20:00Z">
              <w:r w:rsidRPr="00DF6BDB" w:rsidDel="00D73460">
                <w:rPr>
                  <w:rFonts w:ascii="Times New Roman" w:hAnsi="Times New Roman" w:cs="Times New Roman"/>
                  <w:sz w:val="24"/>
                  <w:szCs w:val="24"/>
                </w:rPr>
                <w:delText>Total</w:delText>
              </w:r>
            </w:del>
          </w:p>
        </w:tc>
        <w:tc>
          <w:tcPr>
            <w:tcW w:w="488" w:type="pct"/>
          </w:tcPr>
          <w:p w14:paraId="43FC1CF4" w14:textId="59E4D37C" w:rsidR="009F5786" w:rsidRPr="00DF6BDB" w:rsidDel="00D73460" w:rsidRDefault="009F5786">
            <w:pPr>
              <w:spacing w:line="240" w:lineRule="auto"/>
              <w:rPr>
                <w:del w:id="7249" w:author="Mohammad Nayeem Hasan" w:date="2024-07-18T15:20:00Z" w16du:dateUtc="2024-07-18T09:20:00Z"/>
                <w:rFonts w:ascii="Times New Roman" w:hAnsi="Times New Roman" w:cs="Times New Roman"/>
                <w:sz w:val="24"/>
                <w:szCs w:val="24"/>
              </w:rPr>
              <w:pPrChange w:id="7250" w:author="Mohammad Nayeem Hasan" w:date="2024-07-18T16:13:00Z" w16du:dateUtc="2024-07-18T10:13:00Z">
                <w:pPr>
                  <w:spacing w:after="0" w:line="240" w:lineRule="auto"/>
                </w:pPr>
              </w:pPrChange>
            </w:pPr>
            <w:del w:id="7251" w:author="Mohammad Nayeem Hasan" w:date="2024-07-18T15:20:00Z" w16du:dateUtc="2024-07-18T09:20:00Z">
              <w:r w:rsidRPr="00DF6BDB" w:rsidDel="00D73460">
                <w:rPr>
                  <w:rFonts w:ascii="Times New Roman" w:hAnsi="Times New Roman" w:cs="Times New Roman"/>
                  <w:sz w:val="24"/>
                  <w:szCs w:val="24"/>
                </w:rPr>
                <w:delText>Yes</w:delText>
              </w:r>
            </w:del>
          </w:p>
        </w:tc>
        <w:tc>
          <w:tcPr>
            <w:tcW w:w="583" w:type="pct"/>
          </w:tcPr>
          <w:p w14:paraId="39EF9F9F" w14:textId="13278294" w:rsidR="009F5786" w:rsidRPr="00DF6BDB" w:rsidDel="00D73460" w:rsidRDefault="009F5786">
            <w:pPr>
              <w:spacing w:line="240" w:lineRule="auto"/>
              <w:rPr>
                <w:del w:id="7252" w:author="Mohammad Nayeem Hasan" w:date="2024-07-18T15:20:00Z" w16du:dateUtc="2024-07-18T09:20:00Z"/>
                <w:rFonts w:ascii="Times New Roman" w:hAnsi="Times New Roman" w:cs="Times New Roman"/>
                <w:sz w:val="24"/>
                <w:szCs w:val="24"/>
              </w:rPr>
              <w:pPrChange w:id="7253" w:author="Mohammad Nayeem Hasan" w:date="2024-07-18T16:13:00Z" w16du:dateUtc="2024-07-18T10:13:00Z">
                <w:pPr>
                  <w:spacing w:after="0" w:line="240" w:lineRule="auto"/>
                </w:pPr>
              </w:pPrChange>
            </w:pPr>
            <w:del w:id="7254" w:author="Mohammad Nayeem Hasan" w:date="2024-07-18T15:20:00Z" w16du:dateUtc="2024-07-18T09:20:00Z">
              <w:r w:rsidRPr="00DF6BDB" w:rsidDel="00D73460">
                <w:rPr>
                  <w:rFonts w:ascii="Times New Roman" w:hAnsi="Times New Roman" w:cs="Times New Roman"/>
                  <w:sz w:val="24"/>
                  <w:szCs w:val="24"/>
                </w:rPr>
                <w:delText>No</w:delText>
              </w:r>
            </w:del>
          </w:p>
        </w:tc>
        <w:tc>
          <w:tcPr>
            <w:tcW w:w="583" w:type="pct"/>
          </w:tcPr>
          <w:p w14:paraId="38CB6E94" w14:textId="569FD146" w:rsidR="009F5786" w:rsidRPr="00DF6BDB" w:rsidDel="00D73460" w:rsidRDefault="009F5786">
            <w:pPr>
              <w:spacing w:line="240" w:lineRule="auto"/>
              <w:rPr>
                <w:del w:id="7255" w:author="Mohammad Nayeem Hasan" w:date="2024-07-18T15:20:00Z" w16du:dateUtc="2024-07-18T09:20:00Z"/>
                <w:rFonts w:ascii="Times New Roman" w:hAnsi="Times New Roman" w:cs="Times New Roman"/>
                <w:sz w:val="24"/>
                <w:szCs w:val="24"/>
              </w:rPr>
              <w:pPrChange w:id="7256" w:author="Mohammad Nayeem Hasan" w:date="2024-07-18T16:13:00Z" w16du:dateUtc="2024-07-18T10:13:00Z">
                <w:pPr>
                  <w:spacing w:after="0" w:line="240" w:lineRule="auto"/>
                </w:pPr>
              </w:pPrChange>
            </w:pPr>
            <w:del w:id="7257" w:author="Mohammad Nayeem Hasan" w:date="2024-07-18T15:20:00Z" w16du:dateUtc="2024-07-18T09:20:00Z">
              <w:r w:rsidRPr="00DF6BDB" w:rsidDel="00D73460">
                <w:rPr>
                  <w:rFonts w:ascii="Times New Roman" w:hAnsi="Times New Roman" w:cs="Times New Roman"/>
                  <w:sz w:val="24"/>
                  <w:szCs w:val="24"/>
                </w:rPr>
                <w:delText>Total</w:delText>
              </w:r>
            </w:del>
          </w:p>
        </w:tc>
      </w:tr>
      <w:tr w:rsidR="009F5786" w:rsidRPr="00DF6BDB" w:rsidDel="00D73460" w14:paraId="694AF5A0" w14:textId="7830C0AA" w:rsidTr="00755549">
        <w:trPr>
          <w:del w:id="7258" w:author="Mohammad Nayeem Hasan" w:date="2024-07-18T15:20:00Z"/>
        </w:trPr>
        <w:tc>
          <w:tcPr>
            <w:tcW w:w="1559" w:type="pct"/>
          </w:tcPr>
          <w:p w14:paraId="032A7CBE" w14:textId="38F85DDD" w:rsidR="009F5786" w:rsidRPr="00DF6BDB" w:rsidDel="00D73460" w:rsidRDefault="009F5786">
            <w:pPr>
              <w:spacing w:line="240" w:lineRule="auto"/>
              <w:rPr>
                <w:del w:id="7259" w:author="Mohammad Nayeem Hasan" w:date="2024-07-18T15:20:00Z" w16du:dateUtc="2024-07-18T09:20:00Z"/>
                <w:rFonts w:ascii="Times New Roman" w:hAnsi="Times New Roman" w:cs="Times New Roman"/>
                <w:sz w:val="24"/>
                <w:szCs w:val="24"/>
              </w:rPr>
              <w:pPrChange w:id="7260" w:author="Mohammad Nayeem Hasan" w:date="2024-07-18T16:13:00Z" w16du:dateUtc="2024-07-18T10:13:00Z">
                <w:pPr>
                  <w:spacing w:after="0" w:line="240" w:lineRule="auto"/>
                </w:pPr>
              </w:pPrChange>
            </w:pPr>
            <w:del w:id="7261" w:author="Mohammad Nayeem Hasan" w:date="2024-07-18T15:20:00Z" w16du:dateUtc="2024-07-18T09:20:00Z">
              <w:r w:rsidRPr="00DF6BDB" w:rsidDel="00D73460">
                <w:rPr>
                  <w:rFonts w:ascii="Times New Roman" w:hAnsi="Times New Roman" w:cs="Times New Roman"/>
                  <w:sz w:val="24"/>
                  <w:szCs w:val="24"/>
                </w:rPr>
                <w:delText>Total</w:delText>
              </w:r>
            </w:del>
          </w:p>
        </w:tc>
        <w:tc>
          <w:tcPr>
            <w:tcW w:w="548" w:type="pct"/>
          </w:tcPr>
          <w:p w14:paraId="10004949" w14:textId="47A0A169" w:rsidR="009F5786" w:rsidRPr="00DF6BDB" w:rsidDel="00D73460" w:rsidRDefault="009F5786">
            <w:pPr>
              <w:spacing w:line="240" w:lineRule="auto"/>
              <w:rPr>
                <w:del w:id="7262" w:author="Mohammad Nayeem Hasan" w:date="2024-07-18T15:20:00Z" w16du:dateUtc="2024-07-18T09:20:00Z"/>
                <w:rFonts w:ascii="Times New Roman" w:hAnsi="Times New Roman" w:cs="Times New Roman"/>
                <w:sz w:val="24"/>
                <w:szCs w:val="24"/>
              </w:rPr>
              <w:pPrChange w:id="7263" w:author="Mohammad Nayeem Hasan" w:date="2024-07-18T16:13:00Z" w16du:dateUtc="2024-07-18T10:13:00Z">
                <w:pPr>
                  <w:spacing w:after="0" w:line="240" w:lineRule="auto"/>
                </w:pPr>
              </w:pPrChange>
            </w:pPr>
            <w:del w:id="7264" w:author="Mohammad Nayeem Hasan" w:date="2024-07-18T15:20:00Z" w16du:dateUtc="2024-07-18T09:20:00Z">
              <w:r w:rsidRPr="00DF6BDB" w:rsidDel="00D73460">
                <w:rPr>
                  <w:rFonts w:ascii="Times New Roman" w:hAnsi="Times New Roman" w:cs="Times New Roman"/>
                  <w:sz w:val="24"/>
                  <w:szCs w:val="24"/>
                </w:rPr>
                <w:delText>173 (7.42)</w:delText>
              </w:r>
            </w:del>
          </w:p>
        </w:tc>
        <w:tc>
          <w:tcPr>
            <w:tcW w:w="619" w:type="pct"/>
          </w:tcPr>
          <w:p w14:paraId="76083B34" w14:textId="2515C613" w:rsidR="009F5786" w:rsidRPr="00DF6BDB" w:rsidDel="00D73460" w:rsidRDefault="009F5786">
            <w:pPr>
              <w:spacing w:line="240" w:lineRule="auto"/>
              <w:rPr>
                <w:del w:id="7265" w:author="Mohammad Nayeem Hasan" w:date="2024-07-18T15:20:00Z" w16du:dateUtc="2024-07-18T09:20:00Z"/>
                <w:rFonts w:ascii="Times New Roman" w:hAnsi="Times New Roman" w:cs="Times New Roman"/>
                <w:sz w:val="24"/>
                <w:szCs w:val="24"/>
              </w:rPr>
              <w:pPrChange w:id="7266" w:author="Mohammad Nayeem Hasan" w:date="2024-07-18T16:13:00Z" w16du:dateUtc="2024-07-18T10:13:00Z">
                <w:pPr>
                  <w:spacing w:after="0" w:line="240" w:lineRule="auto"/>
                </w:pPr>
              </w:pPrChange>
            </w:pPr>
            <w:del w:id="7267" w:author="Mohammad Nayeem Hasan" w:date="2024-07-18T15:20:00Z" w16du:dateUtc="2024-07-18T09:20:00Z">
              <w:r w:rsidRPr="00DF6BDB" w:rsidDel="00D73460">
                <w:rPr>
                  <w:rFonts w:ascii="Times New Roman" w:hAnsi="Times New Roman" w:cs="Times New Roman"/>
                  <w:sz w:val="24"/>
                  <w:szCs w:val="24"/>
                </w:rPr>
                <w:delText>2159 (92.58)</w:delText>
              </w:r>
            </w:del>
          </w:p>
        </w:tc>
        <w:tc>
          <w:tcPr>
            <w:tcW w:w="620" w:type="pct"/>
          </w:tcPr>
          <w:p w14:paraId="34D427E3" w14:textId="2DBDBFA6" w:rsidR="009F5786" w:rsidRPr="00DF6BDB" w:rsidDel="00D73460" w:rsidRDefault="009F5786">
            <w:pPr>
              <w:spacing w:line="240" w:lineRule="auto"/>
              <w:rPr>
                <w:del w:id="7268" w:author="Mohammad Nayeem Hasan" w:date="2024-07-18T15:20:00Z" w16du:dateUtc="2024-07-18T09:20:00Z"/>
                <w:rFonts w:ascii="Times New Roman" w:hAnsi="Times New Roman" w:cs="Times New Roman"/>
                <w:sz w:val="24"/>
                <w:szCs w:val="24"/>
              </w:rPr>
              <w:pPrChange w:id="7269" w:author="Mohammad Nayeem Hasan" w:date="2024-07-18T16:13:00Z" w16du:dateUtc="2024-07-18T10:13:00Z">
                <w:pPr>
                  <w:spacing w:after="0" w:line="240" w:lineRule="auto"/>
                </w:pPr>
              </w:pPrChange>
            </w:pPr>
            <w:del w:id="7270" w:author="Mohammad Nayeem Hasan" w:date="2024-07-18T15:20:00Z" w16du:dateUtc="2024-07-18T09:20:00Z">
              <w:r w:rsidRPr="00DF6BDB" w:rsidDel="00D73460">
                <w:rPr>
                  <w:rFonts w:ascii="Times New Roman" w:hAnsi="Times New Roman" w:cs="Times New Roman"/>
                  <w:sz w:val="24"/>
                  <w:szCs w:val="24"/>
                </w:rPr>
                <w:delText>2332 (100.00)</w:delText>
              </w:r>
            </w:del>
          </w:p>
        </w:tc>
        <w:tc>
          <w:tcPr>
            <w:tcW w:w="488" w:type="pct"/>
          </w:tcPr>
          <w:p w14:paraId="4A0AFBD1" w14:textId="0EE00E77" w:rsidR="009F5786" w:rsidRPr="00DF6BDB" w:rsidDel="00D73460" w:rsidRDefault="009F5786">
            <w:pPr>
              <w:spacing w:line="240" w:lineRule="auto"/>
              <w:rPr>
                <w:del w:id="7271" w:author="Mohammad Nayeem Hasan" w:date="2024-07-18T15:20:00Z" w16du:dateUtc="2024-07-18T09:20:00Z"/>
                <w:rFonts w:ascii="Times New Roman" w:hAnsi="Times New Roman" w:cs="Times New Roman"/>
                <w:sz w:val="24"/>
                <w:szCs w:val="24"/>
              </w:rPr>
              <w:pPrChange w:id="7272" w:author="Mohammad Nayeem Hasan" w:date="2024-07-18T16:13:00Z" w16du:dateUtc="2024-07-18T10:13:00Z">
                <w:pPr>
                  <w:spacing w:after="0" w:line="240" w:lineRule="auto"/>
                </w:pPr>
              </w:pPrChange>
            </w:pPr>
            <w:del w:id="7273" w:author="Mohammad Nayeem Hasan" w:date="2024-07-18T15:20:00Z" w16du:dateUtc="2024-07-18T09:20:00Z">
              <w:r w:rsidRPr="00DF6BDB" w:rsidDel="00D73460">
                <w:rPr>
                  <w:rFonts w:ascii="Times New Roman" w:hAnsi="Times New Roman" w:cs="Times New Roman"/>
                  <w:sz w:val="24"/>
                  <w:szCs w:val="24"/>
                </w:rPr>
                <w:delText>74 (3.7)</w:delText>
              </w:r>
            </w:del>
          </w:p>
        </w:tc>
        <w:tc>
          <w:tcPr>
            <w:tcW w:w="583" w:type="pct"/>
          </w:tcPr>
          <w:p w14:paraId="226B5E4A" w14:textId="0A95F610" w:rsidR="009F5786" w:rsidRPr="00DF6BDB" w:rsidDel="00D73460" w:rsidRDefault="009F5786">
            <w:pPr>
              <w:spacing w:line="240" w:lineRule="auto"/>
              <w:rPr>
                <w:del w:id="7274" w:author="Mohammad Nayeem Hasan" w:date="2024-07-18T15:20:00Z" w16du:dateUtc="2024-07-18T09:20:00Z"/>
                <w:rFonts w:ascii="Times New Roman" w:hAnsi="Times New Roman" w:cs="Times New Roman"/>
                <w:sz w:val="24"/>
                <w:szCs w:val="24"/>
              </w:rPr>
              <w:pPrChange w:id="7275" w:author="Mohammad Nayeem Hasan" w:date="2024-07-18T16:13:00Z" w16du:dateUtc="2024-07-18T10:13:00Z">
                <w:pPr>
                  <w:spacing w:after="0" w:line="240" w:lineRule="auto"/>
                </w:pPr>
              </w:pPrChange>
            </w:pPr>
            <w:del w:id="7276" w:author="Mohammad Nayeem Hasan" w:date="2024-07-18T15:20:00Z" w16du:dateUtc="2024-07-18T09:20:00Z">
              <w:r w:rsidRPr="00DF6BDB" w:rsidDel="00D73460">
                <w:rPr>
                  <w:rFonts w:ascii="Times New Roman" w:hAnsi="Times New Roman" w:cs="Times New Roman"/>
                  <w:sz w:val="24"/>
                  <w:szCs w:val="24"/>
                </w:rPr>
                <w:delText>2000 (96.3)</w:delText>
              </w:r>
            </w:del>
          </w:p>
        </w:tc>
        <w:tc>
          <w:tcPr>
            <w:tcW w:w="583" w:type="pct"/>
          </w:tcPr>
          <w:p w14:paraId="0C0CFCCD" w14:textId="3F389173" w:rsidR="009F5786" w:rsidRPr="00DF6BDB" w:rsidDel="00D73460" w:rsidRDefault="009F5786">
            <w:pPr>
              <w:spacing w:line="240" w:lineRule="auto"/>
              <w:rPr>
                <w:del w:id="7277" w:author="Mohammad Nayeem Hasan" w:date="2024-07-18T15:20:00Z" w16du:dateUtc="2024-07-18T09:20:00Z"/>
                <w:rFonts w:ascii="Times New Roman" w:hAnsi="Times New Roman" w:cs="Times New Roman"/>
                <w:sz w:val="24"/>
                <w:szCs w:val="24"/>
              </w:rPr>
              <w:pPrChange w:id="7278" w:author="Mohammad Nayeem Hasan" w:date="2024-07-18T16:13:00Z" w16du:dateUtc="2024-07-18T10:13:00Z">
                <w:pPr>
                  <w:spacing w:after="0" w:line="240" w:lineRule="auto"/>
                </w:pPr>
              </w:pPrChange>
            </w:pPr>
            <w:del w:id="7279" w:author="Mohammad Nayeem Hasan" w:date="2024-07-18T15:20:00Z" w16du:dateUtc="2024-07-18T09:20:00Z">
              <w:r w:rsidRPr="00DF6BDB" w:rsidDel="00D73460">
                <w:rPr>
                  <w:rFonts w:ascii="Times New Roman" w:hAnsi="Times New Roman" w:cs="Times New Roman"/>
                  <w:sz w:val="24"/>
                  <w:szCs w:val="24"/>
                </w:rPr>
                <w:delText>2074 (100.00)</w:delText>
              </w:r>
            </w:del>
          </w:p>
        </w:tc>
      </w:tr>
      <w:tr w:rsidR="009F5786" w:rsidRPr="00DF6BDB" w:rsidDel="00D73460" w14:paraId="3D85CF0F" w14:textId="41A6536A" w:rsidTr="00755549">
        <w:trPr>
          <w:del w:id="7280" w:author="Mohammad Nayeem Hasan" w:date="2024-07-18T15:20:00Z"/>
        </w:trPr>
        <w:tc>
          <w:tcPr>
            <w:tcW w:w="5000" w:type="pct"/>
            <w:gridSpan w:val="7"/>
          </w:tcPr>
          <w:p w14:paraId="7BBDDAF4" w14:textId="4A873FC5" w:rsidR="009F5786" w:rsidRPr="00DF6BDB" w:rsidDel="00D73460" w:rsidRDefault="009F5786">
            <w:pPr>
              <w:spacing w:line="240" w:lineRule="auto"/>
              <w:rPr>
                <w:del w:id="7281" w:author="Mohammad Nayeem Hasan" w:date="2024-07-18T15:20:00Z" w16du:dateUtc="2024-07-18T09:20:00Z"/>
                <w:rFonts w:ascii="Times New Roman" w:hAnsi="Times New Roman" w:cs="Times New Roman"/>
                <w:sz w:val="24"/>
                <w:szCs w:val="24"/>
              </w:rPr>
              <w:pPrChange w:id="7282" w:author="Mohammad Nayeem Hasan" w:date="2024-07-18T16:13:00Z" w16du:dateUtc="2024-07-18T10:13:00Z">
                <w:pPr>
                  <w:spacing w:after="0" w:line="240" w:lineRule="auto"/>
                </w:pPr>
              </w:pPrChange>
            </w:pPr>
            <w:del w:id="7283" w:author="Mohammad Nayeem Hasan" w:date="2024-07-18T15:20:00Z" w16du:dateUtc="2024-07-18T09:20:00Z">
              <w:r w:rsidRPr="00DF6BDB" w:rsidDel="00D73460">
                <w:rPr>
                  <w:rFonts w:ascii="Times New Roman" w:hAnsi="Times New Roman" w:cs="Times New Roman"/>
                  <w:sz w:val="24"/>
                  <w:szCs w:val="24"/>
                </w:rPr>
                <w:delText>Child Characteristics</w:delText>
              </w:r>
            </w:del>
          </w:p>
        </w:tc>
      </w:tr>
      <w:tr w:rsidR="009F5786" w:rsidRPr="00DF6BDB" w:rsidDel="00D73460" w14:paraId="683782EB" w14:textId="02CEB38B" w:rsidTr="00755549">
        <w:trPr>
          <w:del w:id="7284" w:author="Mohammad Nayeem Hasan" w:date="2024-07-18T15:20:00Z"/>
        </w:trPr>
        <w:tc>
          <w:tcPr>
            <w:tcW w:w="1559" w:type="pct"/>
          </w:tcPr>
          <w:p w14:paraId="51653536" w14:textId="7E2529EC" w:rsidR="009F5786" w:rsidRPr="00DF6BDB" w:rsidDel="00D73460" w:rsidRDefault="009F5786">
            <w:pPr>
              <w:spacing w:line="240" w:lineRule="auto"/>
              <w:rPr>
                <w:del w:id="7285" w:author="Mohammad Nayeem Hasan" w:date="2024-07-18T15:20:00Z" w16du:dateUtc="2024-07-18T09:20:00Z"/>
                <w:rFonts w:ascii="Times New Roman" w:hAnsi="Times New Roman" w:cs="Times New Roman"/>
                <w:sz w:val="24"/>
                <w:szCs w:val="24"/>
              </w:rPr>
              <w:pPrChange w:id="7286" w:author="Mohammad Nayeem Hasan" w:date="2024-07-18T16:13:00Z" w16du:dateUtc="2024-07-18T10:13:00Z">
                <w:pPr>
                  <w:spacing w:after="0" w:line="240" w:lineRule="auto"/>
                </w:pPr>
              </w:pPrChange>
            </w:pPr>
            <w:del w:id="7287" w:author="Mohammad Nayeem Hasan" w:date="2024-07-18T15:20:00Z" w16du:dateUtc="2024-07-18T09:20:00Z">
              <w:r w:rsidRPr="00DF6BDB" w:rsidDel="00D73460">
                <w:rPr>
                  <w:rFonts w:ascii="Times New Roman" w:hAnsi="Times New Roman" w:cs="Times New Roman"/>
                  <w:sz w:val="24"/>
                  <w:szCs w:val="24"/>
                </w:rPr>
                <w:delText>Age</w:delText>
              </w:r>
            </w:del>
          </w:p>
        </w:tc>
        <w:tc>
          <w:tcPr>
            <w:tcW w:w="548" w:type="pct"/>
          </w:tcPr>
          <w:p w14:paraId="32B72C63" w14:textId="72C62EEE" w:rsidR="009F5786" w:rsidRPr="00DF6BDB" w:rsidDel="00D73460" w:rsidRDefault="009F5786">
            <w:pPr>
              <w:spacing w:line="240" w:lineRule="auto"/>
              <w:rPr>
                <w:del w:id="7288" w:author="Mohammad Nayeem Hasan" w:date="2024-07-18T15:20:00Z" w16du:dateUtc="2024-07-18T09:20:00Z"/>
                <w:rFonts w:ascii="Times New Roman" w:hAnsi="Times New Roman" w:cs="Times New Roman"/>
                <w:sz w:val="24"/>
                <w:szCs w:val="24"/>
              </w:rPr>
              <w:pPrChange w:id="7289" w:author="Mohammad Nayeem Hasan" w:date="2024-07-18T16:13:00Z" w16du:dateUtc="2024-07-18T10:13:00Z">
                <w:pPr>
                  <w:spacing w:after="0" w:line="240" w:lineRule="auto"/>
                </w:pPr>
              </w:pPrChange>
            </w:pPr>
          </w:p>
        </w:tc>
        <w:tc>
          <w:tcPr>
            <w:tcW w:w="619" w:type="pct"/>
          </w:tcPr>
          <w:p w14:paraId="382EAEA7" w14:textId="38034564" w:rsidR="009F5786" w:rsidRPr="00DF6BDB" w:rsidDel="00D73460" w:rsidRDefault="009F5786">
            <w:pPr>
              <w:spacing w:line="240" w:lineRule="auto"/>
              <w:rPr>
                <w:del w:id="7290" w:author="Mohammad Nayeem Hasan" w:date="2024-07-18T15:20:00Z" w16du:dateUtc="2024-07-18T09:20:00Z"/>
                <w:rFonts w:ascii="Times New Roman" w:hAnsi="Times New Roman" w:cs="Times New Roman"/>
                <w:sz w:val="24"/>
                <w:szCs w:val="24"/>
              </w:rPr>
              <w:pPrChange w:id="7291" w:author="Mohammad Nayeem Hasan" w:date="2024-07-18T16:13:00Z" w16du:dateUtc="2024-07-18T10:13:00Z">
                <w:pPr>
                  <w:spacing w:after="0" w:line="240" w:lineRule="auto"/>
                </w:pPr>
              </w:pPrChange>
            </w:pPr>
          </w:p>
        </w:tc>
        <w:tc>
          <w:tcPr>
            <w:tcW w:w="620" w:type="pct"/>
          </w:tcPr>
          <w:p w14:paraId="71EF0A97" w14:textId="7089DA94" w:rsidR="009F5786" w:rsidRPr="00DF6BDB" w:rsidDel="00D73460" w:rsidRDefault="009F5786">
            <w:pPr>
              <w:spacing w:line="240" w:lineRule="auto"/>
              <w:rPr>
                <w:del w:id="7292" w:author="Mohammad Nayeem Hasan" w:date="2024-07-18T15:20:00Z" w16du:dateUtc="2024-07-18T09:20:00Z"/>
                <w:rFonts w:ascii="Times New Roman" w:hAnsi="Times New Roman" w:cs="Times New Roman"/>
                <w:sz w:val="24"/>
                <w:szCs w:val="24"/>
              </w:rPr>
              <w:pPrChange w:id="7293" w:author="Mohammad Nayeem Hasan" w:date="2024-07-18T16:13:00Z" w16du:dateUtc="2024-07-18T10:13:00Z">
                <w:pPr>
                  <w:spacing w:after="0" w:line="240" w:lineRule="auto"/>
                </w:pPr>
              </w:pPrChange>
            </w:pPr>
          </w:p>
        </w:tc>
        <w:tc>
          <w:tcPr>
            <w:tcW w:w="488" w:type="pct"/>
          </w:tcPr>
          <w:p w14:paraId="7A763F75" w14:textId="73934404" w:rsidR="009F5786" w:rsidRPr="00DF6BDB" w:rsidDel="00D73460" w:rsidRDefault="009F5786">
            <w:pPr>
              <w:spacing w:line="240" w:lineRule="auto"/>
              <w:rPr>
                <w:del w:id="7294" w:author="Mohammad Nayeem Hasan" w:date="2024-07-18T15:20:00Z" w16du:dateUtc="2024-07-18T09:20:00Z"/>
                <w:rFonts w:ascii="Times New Roman" w:hAnsi="Times New Roman" w:cs="Times New Roman"/>
                <w:sz w:val="24"/>
                <w:szCs w:val="24"/>
              </w:rPr>
              <w:pPrChange w:id="7295" w:author="Mohammad Nayeem Hasan" w:date="2024-07-18T16:13:00Z" w16du:dateUtc="2024-07-18T10:13:00Z">
                <w:pPr>
                  <w:spacing w:after="0" w:line="240" w:lineRule="auto"/>
                </w:pPr>
              </w:pPrChange>
            </w:pPr>
          </w:p>
        </w:tc>
        <w:tc>
          <w:tcPr>
            <w:tcW w:w="583" w:type="pct"/>
          </w:tcPr>
          <w:p w14:paraId="256D6E68" w14:textId="73A54F27" w:rsidR="009F5786" w:rsidRPr="00DF6BDB" w:rsidDel="00D73460" w:rsidRDefault="009F5786">
            <w:pPr>
              <w:spacing w:line="240" w:lineRule="auto"/>
              <w:rPr>
                <w:del w:id="7296" w:author="Mohammad Nayeem Hasan" w:date="2024-07-18T15:20:00Z" w16du:dateUtc="2024-07-18T09:20:00Z"/>
                <w:rFonts w:ascii="Times New Roman" w:hAnsi="Times New Roman" w:cs="Times New Roman"/>
                <w:sz w:val="24"/>
                <w:szCs w:val="24"/>
              </w:rPr>
              <w:pPrChange w:id="7297" w:author="Mohammad Nayeem Hasan" w:date="2024-07-18T16:13:00Z" w16du:dateUtc="2024-07-18T10:13:00Z">
                <w:pPr>
                  <w:spacing w:after="0" w:line="240" w:lineRule="auto"/>
                </w:pPr>
              </w:pPrChange>
            </w:pPr>
          </w:p>
        </w:tc>
        <w:tc>
          <w:tcPr>
            <w:tcW w:w="583" w:type="pct"/>
          </w:tcPr>
          <w:p w14:paraId="72314BD8" w14:textId="27DA7531" w:rsidR="009F5786" w:rsidRPr="00DF6BDB" w:rsidDel="00D73460" w:rsidRDefault="009F5786">
            <w:pPr>
              <w:spacing w:line="240" w:lineRule="auto"/>
              <w:rPr>
                <w:del w:id="7298" w:author="Mohammad Nayeem Hasan" w:date="2024-07-18T15:20:00Z" w16du:dateUtc="2024-07-18T09:20:00Z"/>
                <w:rFonts w:ascii="Times New Roman" w:hAnsi="Times New Roman" w:cs="Times New Roman"/>
                <w:sz w:val="24"/>
                <w:szCs w:val="24"/>
              </w:rPr>
              <w:pPrChange w:id="7299" w:author="Mohammad Nayeem Hasan" w:date="2024-07-18T16:13:00Z" w16du:dateUtc="2024-07-18T10:13:00Z">
                <w:pPr>
                  <w:spacing w:after="0" w:line="240" w:lineRule="auto"/>
                </w:pPr>
              </w:pPrChange>
            </w:pPr>
          </w:p>
        </w:tc>
      </w:tr>
      <w:tr w:rsidR="009F5786" w:rsidRPr="00DF6BDB" w:rsidDel="00D73460" w14:paraId="2E0DC8FD" w14:textId="31773931" w:rsidTr="00755549">
        <w:trPr>
          <w:del w:id="7300" w:author="Mohammad Nayeem Hasan" w:date="2024-07-18T15:20:00Z"/>
        </w:trPr>
        <w:tc>
          <w:tcPr>
            <w:tcW w:w="1559" w:type="pct"/>
          </w:tcPr>
          <w:p w14:paraId="34A66F7A" w14:textId="4BAADA54" w:rsidR="009F5786" w:rsidRPr="00DF6BDB" w:rsidDel="00D73460" w:rsidRDefault="009F5786">
            <w:pPr>
              <w:spacing w:line="240" w:lineRule="auto"/>
              <w:rPr>
                <w:del w:id="7301" w:author="Mohammad Nayeem Hasan" w:date="2024-07-18T15:20:00Z" w16du:dateUtc="2024-07-18T09:20:00Z"/>
                <w:rFonts w:ascii="Times New Roman" w:hAnsi="Times New Roman" w:cs="Times New Roman"/>
                <w:sz w:val="24"/>
                <w:szCs w:val="24"/>
              </w:rPr>
              <w:pPrChange w:id="7302" w:author="Mohammad Nayeem Hasan" w:date="2024-07-18T16:13:00Z" w16du:dateUtc="2024-07-18T10:13:00Z">
                <w:pPr>
                  <w:spacing w:after="0" w:line="240" w:lineRule="auto"/>
                </w:pPr>
              </w:pPrChange>
            </w:pPr>
            <w:del w:id="7303" w:author="Mohammad Nayeem Hasan" w:date="2024-07-18T15:20:00Z" w16du:dateUtc="2024-07-18T09:20:00Z">
              <w:r w:rsidRPr="00DF6BDB" w:rsidDel="00D73460">
                <w:rPr>
                  <w:rFonts w:ascii="Times New Roman" w:hAnsi="Times New Roman" w:cs="Times New Roman"/>
                  <w:sz w:val="24"/>
                  <w:szCs w:val="24"/>
                </w:rPr>
                <w:delText>0-11</w:delText>
              </w:r>
            </w:del>
          </w:p>
        </w:tc>
        <w:tc>
          <w:tcPr>
            <w:tcW w:w="548" w:type="pct"/>
          </w:tcPr>
          <w:p w14:paraId="700F69B1" w14:textId="6E70B350" w:rsidR="009F5786" w:rsidRPr="00DF6BDB" w:rsidDel="00D73460" w:rsidRDefault="009F5786">
            <w:pPr>
              <w:spacing w:line="240" w:lineRule="auto"/>
              <w:rPr>
                <w:del w:id="7304" w:author="Mohammad Nayeem Hasan" w:date="2024-07-18T15:20:00Z" w16du:dateUtc="2024-07-18T09:20:00Z"/>
                <w:rFonts w:ascii="Times New Roman" w:hAnsi="Times New Roman" w:cs="Times New Roman"/>
                <w:sz w:val="24"/>
                <w:szCs w:val="24"/>
              </w:rPr>
              <w:pPrChange w:id="7305" w:author="Mohammad Nayeem Hasan" w:date="2024-07-18T16:13:00Z" w16du:dateUtc="2024-07-18T10:13:00Z">
                <w:pPr>
                  <w:spacing w:after="0" w:line="240" w:lineRule="auto"/>
                </w:pPr>
              </w:pPrChange>
            </w:pPr>
            <w:del w:id="7306" w:author="Mohammad Nayeem Hasan" w:date="2024-07-18T15:20:00Z" w16du:dateUtc="2024-07-18T09:20:00Z">
              <w:r w:rsidRPr="00DF6BDB" w:rsidDel="00D73460">
                <w:rPr>
                  <w:rFonts w:ascii="Times New Roman" w:hAnsi="Times New Roman" w:cs="Times New Roman"/>
                  <w:sz w:val="24"/>
                  <w:szCs w:val="24"/>
                </w:rPr>
                <w:delText>38 (7.96)</w:delText>
              </w:r>
            </w:del>
          </w:p>
        </w:tc>
        <w:tc>
          <w:tcPr>
            <w:tcW w:w="619" w:type="pct"/>
          </w:tcPr>
          <w:p w14:paraId="1A56AB5B" w14:textId="1BDEAA2F" w:rsidR="009F5786" w:rsidRPr="00DF6BDB" w:rsidDel="00D73460" w:rsidRDefault="009F5786">
            <w:pPr>
              <w:spacing w:line="240" w:lineRule="auto"/>
              <w:rPr>
                <w:del w:id="7307" w:author="Mohammad Nayeem Hasan" w:date="2024-07-18T15:20:00Z" w16du:dateUtc="2024-07-18T09:20:00Z"/>
                <w:rFonts w:ascii="Times New Roman" w:hAnsi="Times New Roman" w:cs="Times New Roman"/>
                <w:sz w:val="24"/>
                <w:szCs w:val="24"/>
              </w:rPr>
              <w:pPrChange w:id="7308" w:author="Mohammad Nayeem Hasan" w:date="2024-07-18T16:13:00Z" w16du:dateUtc="2024-07-18T10:13:00Z">
                <w:pPr>
                  <w:spacing w:after="0" w:line="240" w:lineRule="auto"/>
                </w:pPr>
              </w:pPrChange>
            </w:pPr>
            <w:del w:id="7309" w:author="Mohammad Nayeem Hasan" w:date="2024-07-18T15:20:00Z" w16du:dateUtc="2024-07-18T09:20:00Z">
              <w:r w:rsidRPr="00DF6BDB" w:rsidDel="00D73460">
                <w:rPr>
                  <w:rFonts w:ascii="Times New Roman" w:hAnsi="Times New Roman" w:cs="Times New Roman"/>
                  <w:sz w:val="24"/>
                  <w:szCs w:val="24"/>
                </w:rPr>
                <w:delText>438 (92.04)</w:delText>
              </w:r>
            </w:del>
          </w:p>
        </w:tc>
        <w:tc>
          <w:tcPr>
            <w:tcW w:w="620" w:type="pct"/>
          </w:tcPr>
          <w:p w14:paraId="09F885DF" w14:textId="7BA66994" w:rsidR="009F5786" w:rsidRPr="00DF6BDB" w:rsidDel="00D73460" w:rsidRDefault="009F5786">
            <w:pPr>
              <w:spacing w:line="240" w:lineRule="auto"/>
              <w:rPr>
                <w:del w:id="7310" w:author="Mohammad Nayeem Hasan" w:date="2024-07-18T15:20:00Z" w16du:dateUtc="2024-07-18T09:20:00Z"/>
                <w:rFonts w:ascii="Times New Roman" w:hAnsi="Times New Roman" w:cs="Times New Roman"/>
                <w:sz w:val="24"/>
                <w:szCs w:val="24"/>
              </w:rPr>
              <w:pPrChange w:id="7311" w:author="Mohammad Nayeem Hasan" w:date="2024-07-18T16:13:00Z" w16du:dateUtc="2024-07-18T10:13:00Z">
                <w:pPr>
                  <w:spacing w:after="0" w:line="240" w:lineRule="auto"/>
                </w:pPr>
              </w:pPrChange>
            </w:pPr>
            <w:del w:id="7312" w:author="Mohammad Nayeem Hasan" w:date="2024-07-18T15:20:00Z" w16du:dateUtc="2024-07-18T09:20:00Z">
              <w:r w:rsidRPr="00DF6BDB" w:rsidDel="00D73460">
                <w:rPr>
                  <w:rFonts w:ascii="Times New Roman" w:hAnsi="Times New Roman" w:cs="Times New Roman"/>
                  <w:sz w:val="24"/>
                  <w:szCs w:val="24"/>
                </w:rPr>
                <w:delText>476 (20.40)</w:delText>
              </w:r>
            </w:del>
          </w:p>
        </w:tc>
        <w:tc>
          <w:tcPr>
            <w:tcW w:w="488" w:type="pct"/>
          </w:tcPr>
          <w:p w14:paraId="1E347E40" w14:textId="794A7506" w:rsidR="009F5786" w:rsidRPr="00DF6BDB" w:rsidDel="00D73460" w:rsidRDefault="009F5786">
            <w:pPr>
              <w:spacing w:line="240" w:lineRule="auto"/>
              <w:rPr>
                <w:del w:id="7313" w:author="Mohammad Nayeem Hasan" w:date="2024-07-18T15:20:00Z" w16du:dateUtc="2024-07-18T09:20:00Z"/>
                <w:rFonts w:ascii="Times New Roman" w:hAnsi="Times New Roman" w:cs="Times New Roman"/>
                <w:sz w:val="24"/>
                <w:szCs w:val="24"/>
              </w:rPr>
              <w:pPrChange w:id="7314" w:author="Mohammad Nayeem Hasan" w:date="2024-07-18T16:13:00Z" w16du:dateUtc="2024-07-18T10:13:00Z">
                <w:pPr>
                  <w:spacing w:after="0" w:line="240" w:lineRule="auto"/>
                </w:pPr>
              </w:pPrChange>
            </w:pPr>
            <w:del w:id="7315" w:author="Mohammad Nayeem Hasan" w:date="2024-07-18T15:20:00Z" w16du:dateUtc="2024-07-18T09:20:00Z">
              <w:r w:rsidRPr="00DF6BDB" w:rsidDel="00D73460">
                <w:rPr>
                  <w:rFonts w:ascii="Times New Roman" w:hAnsi="Times New Roman" w:cs="Times New Roman"/>
                  <w:sz w:val="24"/>
                  <w:szCs w:val="24"/>
                </w:rPr>
                <w:delText>21 (5.04)</w:delText>
              </w:r>
            </w:del>
          </w:p>
        </w:tc>
        <w:tc>
          <w:tcPr>
            <w:tcW w:w="583" w:type="pct"/>
          </w:tcPr>
          <w:p w14:paraId="5EDC269A" w14:textId="7F50BEB1" w:rsidR="009F5786" w:rsidRPr="00DF6BDB" w:rsidDel="00D73460" w:rsidRDefault="009F5786">
            <w:pPr>
              <w:spacing w:line="240" w:lineRule="auto"/>
              <w:rPr>
                <w:del w:id="7316" w:author="Mohammad Nayeem Hasan" w:date="2024-07-18T15:20:00Z" w16du:dateUtc="2024-07-18T09:20:00Z"/>
                <w:rFonts w:ascii="Times New Roman" w:hAnsi="Times New Roman" w:cs="Times New Roman"/>
                <w:sz w:val="24"/>
                <w:szCs w:val="24"/>
              </w:rPr>
              <w:pPrChange w:id="7317" w:author="Mohammad Nayeem Hasan" w:date="2024-07-18T16:13:00Z" w16du:dateUtc="2024-07-18T10:13:00Z">
                <w:pPr>
                  <w:spacing w:after="0" w:line="240" w:lineRule="auto"/>
                </w:pPr>
              </w:pPrChange>
            </w:pPr>
            <w:del w:id="7318" w:author="Mohammad Nayeem Hasan" w:date="2024-07-18T15:20:00Z" w16du:dateUtc="2024-07-18T09:20:00Z">
              <w:r w:rsidRPr="00DF6BDB" w:rsidDel="00D73460">
                <w:rPr>
                  <w:rFonts w:ascii="Times New Roman" w:hAnsi="Times New Roman" w:cs="Times New Roman"/>
                  <w:sz w:val="24"/>
                  <w:szCs w:val="24"/>
                </w:rPr>
                <w:delText>387 (94.96)</w:delText>
              </w:r>
            </w:del>
          </w:p>
        </w:tc>
        <w:tc>
          <w:tcPr>
            <w:tcW w:w="583" w:type="pct"/>
          </w:tcPr>
          <w:p w14:paraId="3EC1DB7B" w14:textId="295EB5F5" w:rsidR="009F5786" w:rsidRPr="00DF6BDB" w:rsidDel="00D73460" w:rsidRDefault="009F5786">
            <w:pPr>
              <w:spacing w:line="240" w:lineRule="auto"/>
              <w:rPr>
                <w:del w:id="7319" w:author="Mohammad Nayeem Hasan" w:date="2024-07-18T15:20:00Z" w16du:dateUtc="2024-07-18T09:20:00Z"/>
                <w:rFonts w:ascii="Times New Roman" w:hAnsi="Times New Roman" w:cs="Times New Roman"/>
                <w:sz w:val="24"/>
                <w:szCs w:val="24"/>
              </w:rPr>
              <w:pPrChange w:id="7320" w:author="Mohammad Nayeem Hasan" w:date="2024-07-18T16:13:00Z" w16du:dateUtc="2024-07-18T10:13:00Z">
                <w:pPr>
                  <w:spacing w:after="0" w:line="240" w:lineRule="auto"/>
                </w:pPr>
              </w:pPrChange>
            </w:pPr>
            <w:del w:id="7321" w:author="Mohammad Nayeem Hasan" w:date="2024-07-18T15:20:00Z" w16du:dateUtc="2024-07-18T09:20:00Z">
              <w:r w:rsidRPr="00DF6BDB" w:rsidDel="00D73460">
                <w:rPr>
                  <w:rFonts w:ascii="Times New Roman" w:hAnsi="Times New Roman" w:cs="Times New Roman"/>
                  <w:sz w:val="24"/>
                  <w:szCs w:val="24"/>
                </w:rPr>
                <w:delText>408 (19.64)</w:delText>
              </w:r>
            </w:del>
          </w:p>
        </w:tc>
      </w:tr>
      <w:tr w:rsidR="009F5786" w:rsidRPr="00DF6BDB" w:rsidDel="00D73460" w14:paraId="47148B1F" w14:textId="51919AB0" w:rsidTr="00755549">
        <w:trPr>
          <w:del w:id="7322" w:author="Mohammad Nayeem Hasan" w:date="2024-07-18T15:20:00Z"/>
        </w:trPr>
        <w:tc>
          <w:tcPr>
            <w:tcW w:w="1559" w:type="pct"/>
          </w:tcPr>
          <w:p w14:paraId="61E45A70" w14:textId="539A3170" w:rsidR="009F5786" w:rsidRPr="00DF6BDB" w:rsidDel="00D73460" w:rsidRDefault="009F5786">
            <w:pPr>
              <w:spacing w:line="240" w:lineRule="auto"/>
              <w:rPr>
                <w:del w:id="7323" w:author="Mohammad Nayeem Hasan" w:date="2024-07-18T15:20:00Z" w16du:dateUtc="2024-07-18T09:20:00Z"/>
                <w:rFonts w:ascii="Times New Roman" w:hAnsi="Times New Roman" w:cs="Times New Roman"/>
                <w:sz w:val="24"/>
                <w:szCs w:val="24"/>
              </w:rPr>
              <w:pPrChange w:id="7324" w:author="Mohammad Nayeem Hasan" w:date="2024-07-18T16:13:00Z" w16du:dateUtc="2024-07-18T10:13:00Z">
                <w:pPr>
                  <w:spacing w:after="0" w:line="240" w:lineRule="auto"/>
                </w:pPr>
              </w:pPrChange>
            </w:pPr>
            <w:del w:id="7325" w:author="Mohammad Nayeem Hasan" w:date="2024-07-18T15:20:00Z" w16du:dateUtc="2024-07-18T09:20:00Z">
              <w:r w:rsidRPr="00DF6BDB" w:rsidDel="00D73460">
                <w:rPr>
                  <w:rFonts w:ascii="Times New Roman" w:hAnsi="Times New Roman" w:cs="Times New Roman"/>
                  <w:sz w:val="24"/>
                  <w:szCs w:val="24"/>
                </w:rPr>
                <w:delText>12-23</w:delText>
              </w:r>
            </w:del>
          </w:p>
        </w:tc>
        <w:tc>
          <w:tcPr>
            <w:tcW w:w="548" w:type="pct"/>
          </w:tcPr>
          <w:p w14:paraId="106E744D" w14:textId="66F73FA4" w:rsidR="009F5786" w:rsidRPr="00DF6BDB" w:rsidDel="00D73460" w:rsidRDefault="009F5786">
            <w:pPr>
              <w:spacing w:line="240" w:lineRule="auto"/>
              <w:rPr>
                <w:del w:id="7326" w:author="Mohammad Nayeem Hasan" w:date="2024-07-18T15:20:00Z" w16du:dateUtc="2024-07-18T09:20:00Z"/>
                <w:rFonts w:ascii="Times New Roman" w:hAnsi="Times New Roman" w:cs="Times New Roman"/>
                <w:sz w:val="24"/>
                <w:szCs w:val="24"/>
              </w:rPr>
              <w:pPrChange w:id="7327" w:author="Mohammad Nayeem Hasan" w:date="2024-07-18T16:13:00Z" w16du:dateUtc="2024-07-18T10:13:00Z">
                <w:pPr>
                  <w:spacing w:after="0" w:line="240" w:lineRule="auto"/>
                </w:pPr>
              </w:pPrChange>
            </w:pPr>
            <w:del w:id="7328" w:author="Mohammad Nayeem Hasan" w:date="2024-07-18T15:20:00Z" w16du:dateUtc="2024-07-18T09:20:00Z">
              <w:r w:rsidRPr="00DF6BDB" w:rsidDel="00D73460">
                <w:rPr>
                  <w:rFonts w:ascii="Times New Roman" w:hAnsi="Times New Roman" w:cs="Times New Roman"/>
                  <w:sz w:val="24"/>
                  <w:szCs w:val="24"/>
                </w:rPr>
                <w:delText>49 (10.88)</w:delText>
              </w:r>
            </w:del>
          </w:p>
        </w:tc>
        <w:tc>
          <w:tcPr>
            <w:tcW w:w="619" w:type="pct"/>
          </w:tcPr>
          <w:p w14:paraId="787059E1" w14:textId="6A869385" w:rsidR="009F5786" w:rsidRPr="00DF6BDB" w:rsidDel="00D73460" w:rsidRDefault="009F5786">
            <w:pPr>
              <w:spacing w:line="240" w:lineRule="auto"/>
              <w:rPr>
                <w:del w:id="7329" w:author="Mohammad Nayeem Hasan" w:date="2024-07-18T15:20:00Z" w16du:dateUtc="2024-07-18T09:20:00Z"/>
                <w:rFonts w:ascii="Times New Roman" w:hAnsi="Times New Roman" w:cs="Times New Roman"/>
                <w:sz w:val="24"/>
                <w:szCs w:val="24"/>
              </w:rPr>
              <w:pPrChange w:id="7330" w:author="Mohammad Nayeem Hasan" w:date="2024-07-18T16:13:00Z" w16du:dateUtc="2024-07-18T10:13:00Z">
                <w:pPr>
                  <w:spacing w:after="0" w:line="240" w:lineRule="auto"/>
                </w:pPr>
              </w:pPrChange>
            </w:pPr>
            <w:del w:id="7331" w:author="Mohammad Nayeem Hasan" w:date="2024-07-18T15:20:00Z" w16du:dateUtc="2024-07-18T09:20:00Z">
              <w:r w:rsidRPr="00DF6BDB" w:rsidDel="00D73460">
                <w:rPr>
                  <w:rFonts w:ascii="Times New Roman" w:hAnsi="Times New Roman" w:cs="Times New Roman"/>
                  <w:sz w:val="24"/>
                  <w:szCs w:val="24"/>
                </w:rPr>
                <w:delText>398 (89.12)</w:delText>
              </w:r>
            </w:del>
          </w:p>
        </w:tc>
        <w:tc>
          <w:tcPr>
            <w:tcW w:w="620" w:type="pct"/>
          </w:tcPr>
          <w:p w14:paraId="0934F784" w14:textId="03D829C9" w:rsidR="009F5786" w:rsidRPr="00DF6BDB" w:rsidDel="00D73460" w:rsidRDefault="009F5786">
            <w:pPr>
              <w:spacing w:line="240" w:lineRule="auto"/>
              <w:rPr>
                <w:del w:id="7332" w:author="Mohammad Nayeem Hasan" w:date="2024-07-18T15:20:00Z" w16du:dateUtc="2024-07-18T09:20:00Z"/>
                <w:rFonts w:ascii="Times New Roman" w:hAnsi="Times New Roman" w:cs="Times New Roman"/>
                <w:sz w:val="24"/>
                <w:szCs w:val="24"/>
              </w:rPr>
              <w:pPrChange w:id="7333" w:author="Mohammad Nayeem Hasan" w:date="2024-07-18T16:13:00Z" w16du:dateUtc="2024-07-18T10:13:00Z">
                <w:pPr>
                  <w:spacing w:after="0" w:line="240" w:lineRule="auto"/>
                </w:pPr>
              </w:pPrChange>
            </w:pPr>
            <w:del w:id="7334" w:author="Mohammad Nayeem Hasan" w:date="2024-07-18T15:20:00Z" w16du:dateUtc="2024-07-18T09:20:00Z">
              <w:r w:rsidRPr="00DF6BDB" w:rsidDel="00D73460">
                <w:rPr>
                  <w:rFonts w:ascii="Times New Roman" w:hAnsi="Times New Roman" w:cs="Times New Roman"/>
                  <w:sz w:val="24"/>
                  <w:szCs w:val="24"/>
                </w:rPr>
                <w:delText>446 (19.14)</w:delText>
              </w:r>
            </w:del>
          </w:p>
        </w:tc>
        <w:tc>
          <w:tcPr>
            <w:tcW w:w="488" w:type="pct"/>
          </w:tcPr>
          <w:p w14:paraId="50083049" w14:textId="0886816A" w:rsidR="009F5786" w:rsidRPr="00DF6BDB" w:rsidDel="00D73460" w:rsidRDefault="009F5786">
            <w:pPr>
              <w:spacing w:line="240" w:lineRule="auto"/>
              <w:rPr>
                <w:del w:id="7335" w:author="Mohammad Nayeem Hasan" w:date="2024-07-18T15:20:00Z" w16du:dateUtc="2024-07-18T09:20:00Z"/>
                <w:rFonts w:ascii="Times New Roman" w:hAnsi="Times New Roman" w:cs="Times New Roman"/>
                <w:sz w:val="24"/>
                <w:szCs w:val="24"/>
              </w:rPr>
              <w:pPrChange w:id="7336" w:author="Mohammad Nayeem Hasan" w:date="2024-07-18T16:13:00Z" w16du:dateUtc="2024-07-18T10:13:00Z">
                <w:pPr>
                  <w:spacing w:after="0" w:line="240" w:lineRule="auto"/>
                </w:pPr>
              </w:pPrChange>
            </w:pPr>
            <w:del w:id="7337" w:author="Mohammad Nayeem Hasan" w:date="2024-07-18T15:20:00Z" w16du:dateUtc="2024-07-18T09:20:00Z">
              <w:r w:rsidRPr="00DF6BDB" w:rsidDel="00D73460">
                <w:rPr>
                  <w:rFonts w:ascii="Times New Roman" w:hAnsi="Times New Roman" w:cs="Times New Roman"/>
                  <w:sz w:val="24"/>
                  <w:szCs w:val="24"/>
                </w:rPr>
                <w:delText>25 (5.49)</w:delText>
              </w:r>
            </w:del>
          </w:p>
        </w:tc>
        <w:tc>
          <w:tcPr>
            <w:tcW w:w="583" w:type="pct"/>
          </w:tcPr>
          <w:p w14:paraId="6531363C" w14:textId="6FD3077E" w:rsidR="009F5786" w:rsidRPr="00DF6BDB" w:rsidDel="00D73460" w:rsidRDefault="009F5786">
            <w:pPr>
              <w:spacing w:line="240" w:lineRule="auto"/>
              <w:rPr>
                <w:del w:id="7338" w:author="Mohammad Nayeem Hasan" w:date="2024-07-18T15:20:00Z" w16du:dateUtc="2024-07-18T09:20:00Z"/>
                <w:rFonts w:ascii="Times New Roman" w:hAnsi="Times New Roman" w:cs="Times New Roman"/>
                <w:sz w:val="24"/>
                <w:szCs w:val="24"/>
              </w:rPr>
              <w:pPrChange w:id="7339" w:author="Mohammad Nayeem Hasan" w:date="2024-07-18T16:13:00Z" w16du:dateUtc="2024-07-18T10:13:00Z">
                <w:pPr>
                  <w:spacing w:after="0" w:line="240" w:lineRule="auto"/>
                </w:pPr>
              </w:pPrChange>
            </w:pPr>
            <w:del w:id="7340" w:author="Mohammad Nayeem Hasan" w:date="2024-07-18T15:20:00Z" w16du:dateUtc="2024-07-18T09:20:00Z">
              <w:r w:rsidRPr="00DF6BDB" w:rsidDel="00D73460">
                <w:rPr>
                  <w:rFonts w:ascii="Times New Roman" w:hAnsi="Times New Roman" w:cs="Times New Roman"/>
                  <w:sz w:val="24"/>
                  <w:szCs w:val="24"/>
                </w:rPr>
                <w:delText>439 (94.51)</w:delText>
              </w:r>
            </w:del>
          </w:p>
        </w:tc>
        <w:tc>
          <w:tcPr>
            <w:tcW w:w="583" w:type="pct"/>
          </w:tcPr>
          <w:p w14:paraId="2BFA9435" w14:textId="023F4DA0" w:rsidR="009F5786" w:rsidRPr="00DF6BDB" w:rsidDel="00D73460" w:rsidRDefault="009F5786">
            <w:pPr>
              <w:spacing w:line="240" w:lineRule="auto"/>
              <w:rPr>
                <w:del w:id="7341" w:author="Mohammad Nayeem Hasan" w:date="2024-07-18T15:20:00Z" w16du:dateUtc="2024-07-18T09:20:00Z"/>
                <w:rFonts w:ascii="Times New Roman" w:hAnsi="Times New Roman" w:cs="Times New Roman"/>
                <w:sz w:val="24"/>
                <w:szCs w:val="24"/>
              </w:rPr>
              <w:pPrChange w:id="7342" w:author="Mohammad Nayeem Hasan" w:date="2024-07-18T16:13:00Z" w16du:dateUtc="2024-07-18T10:13:00Z">
                <w:pPr>
                  <w:spacing w:after="0" w:line="240" w:lineRule="auto"/>
                </w:pPr>
              </w:pPrChange>
            </w:pPr>
            <w:del w:id="7343" w:author="Mohammad Nayeem Hasan" w:date="2024-07-18T15:20:00Z" w16du:dateUtc="2024-07-18T09:20:00Z">
              <w:r w:rsidRPr="00DF6BDB" w:rsidDel="00D73460">
                <w:rPr>
                  <w:rFonts w:ascii="Times New Roman" w:hAnsi="Times New Roman" w:cs="Times New Roman"/>
                  <w:sz w:val="24"/>
                  <w:szCs w:val="24"/>
                </w:rPr>
                <w:delText>464 (22.40)</w:delText>
              </w:r>
            </w:del>
          </w:p>
        </w:tc>
      </w:tr>
      <w:tr w:rsidR="009F5786" w:rsidRPr="00DF6BDB" w:rsidDel="00D73460" w14:paraId="16D16F3C" w14:textId="206BDA00" w:rsidTr="00755549">
        <w:trPr>
          <w:del w:id="7344" w:author="Mohammad Nayeem Hasan" w:date="2024-07-18T15:20:00Z"/>
        </w:trPr>
        <w:tc>
          <w:tcPr>
            <w:tcW w:w="1559" w:type="pct"/>
          </w:tcPr>
          <w:p w14:paraId="7A2A043E" w14:textId="3A5A602D" w:rsidR="009F5786" w:rsidRPr="00DF6BDB" w:rsidDel="00D73460" w:rsidRDefault="009F5786">
            <w:pPr>
              <w:spacing w:line="240" w:lineRule="auto"/>
              <w:rPr>
                <w:del w:id="7345" w:author="Mohammad Nayeem Hasan" w:date="2024-07-18T15:20:00Z" w16du:dateUtc="2024-07-18T09:20:00Z"/>
                <w:rFonts w:ascii="Times New Roman" w:hAnsi="Times New Roman" w:cs="Times New Roman"/>
                <w:sz w:val="24"/>
                <w:szCs w:val="24"/>
              </w:rPr>
              <w:pPrChange w:id="7346" w:author="Mohammad Nayeem Hasan" w:date="2024-07-18T16:13:00Z" w16du:dateUtc="2024-07-18T10:13:00Z">
                <w:pPr>
                  <w:spacing w:after="0" w:line="240" w:lineRule="auto"/>
                </w:pPr>
              </w:pPrChange>
            </w:pPr>
            <w:del w:id="7347" w:author="Mohammad Nayeem Hasan" w:date="2024-07-18T15:20:00Z" w16du:dateUtc="2024-07-18T09:20:00Z">
              <w:r w:rsidRPr="00DF6BDB" w:rsidDel="00D73460">
                <w:rPr>
                  <w:rFonts w:ascii="Times New Roman" w:hAnsi="Times New Roman" w:cs="Times New Roman"/>
                  <w:sz w:val="24"/>
                  <w:szCs w:val="24"/>
                </w:rPr>
                <w:delText>24-35</w:delText>
              </w:r>
            </w:del>
          </w:p>
        </w:tc>
        <w:tc>
          <w:tcPr>
            <w:tcW w:w="548" w:type="pct"/>
          </w:tcPr>
          <w:p w14:paraId="38F1B283" w14:textId="03108131" w:rsidR="009F5786" w:rsidRPr="00DF6BDB" w:rsidDel="00D73460" w:rsidRDefault="009F5786">
            <w:pPr>
              <w:spacing w:line="240" w:lineRule="auto"/>
              <w:rPr>
                <w:del w:id="7348" w:author="Mohammad Nayeem Hasan" w:date="2024-07-18T15:20:00Z" w16du:dateUtc="2024-07-18T09:20:00Z"/>
                <w:rFonts w:ascii="Times New Roman" w:hAnsi="Times New Roman" w:cs="Times New Roman"/>
                <w:sz w:val="24"/>
                <w:szCs w:val="24"/>
              </w:rPr>
              <w:pPrChange w:id="7349" w:author="Mohammad Nayeem Hasan" w:date="2024-07-18T16:13:00Z" w16du:dateUtc="2024-07-18T10:13:00Z">
                <w:pPr>
                  <w:spacing w:after="0" w:line="240" w:lineRule="auto"/>
                </w:pPr>
              </w:pPrChange>
            </w:pPr>
            <w:del w:id="7350" w:author="Mohammad Nayeem Hasan" w:date="2024-07-18T15:20:00Z" w16du:dateUtc="2024-07-18T09:20:00Z">
              <w:r w:rsidRPr="00DF6BDB" w:rsidDel="00D73460">
                <w:rPr>
                  <w:rFonts w:ascii="Times New Roman" w:hAnsi="Times New Roman" w:cs="Times New Roman"/>
                  <w:sz w:val="24"/>
                  <w:szCs w:val="24"/>
                </w:rPr>
                <w:delText>37 (7.79)</w:delText>
              </w:r>
            </w:del>
          </w:p>
        </w:tc>
        <w:tc>
          <w:tcPr>
            <w:tcW w:w="619" w:type="pct"/>
          </w:tcPr>
          <w:p w14:paraId="2B5A2C53" w14:textId="416A5B03" w:rsidR="009F5786" w:rsidRPr="00DF6BDB" w:rsidDel="00D73460" w:rsidRDefault="009F5786">
            <w:pPr>
              <w:spacing w:line="240" w:lineRule="auto"/>
              <w:rPr>
                <w:del w:id="7351" w:author="Mohammad Nayeem Hasan" w:date="2024-07-18T15:20:00Z" w16du:dateUtc="2024-07-18T09:20:00Z"/>
                <w:rFonts w:ascii="Times New Roman" w:hAnsi="Times New Roman" w:cs="Times New Roman"/>
                <w:sz w:val="24"/>
                <w:szCs w:val="24"/>
              </w:rPr>
              <w:pPrChange w:id="7352" w:author="Mohammad Nayeem Hasan" w:date="2024-07-18T16:13:00Z" w16du:dateUtc="2024-07-18T10:13:00Z">
                <w:pPr>
                  <w:spacing w:after="0" w:line="240" w:lineRule="auto"/>
                </w:pPr>
              </w:pPrChange>
            </w:pPr>
            <w:del w:id="7353" w:author="Mohammad Nayeem Hasan" w:date="2024-07-18T15:20:00Z" w16du:dateUtc="2024-07-18T09:20:00Z">
              <w:r w:rsidRPr="00DF6BDB" w:rsidDel="00D73460">
                <w:rPr>
                  <w:rFonts w:ascii="Times New Roman" w:hAnsi="Times New Roman" w:cs="Times New Roman"/>
                  <w:sz w:val="24"/>
                  <w:szCs w:val="24"/>
                </w:rPr>
                <w:delText>440 (92.21)</w:delText>
              </w:r>
            </w:del>
          </w:p>
        </w:tc>
        <w:tc>
          <w:tcPr>
            <w:tcW w:w="620" w:type="pct"/>
          </w:tcPr>
          <w:p w14:paraId="3D6332BC" w14:textId="2C62A923" w:rsidR="009F5786" w:rsidRPr="00DF6BDB" w:rsidDel="00D73460" w:rsidRDefault="009F5786">
            <w:pPr>
              <w:spacing w:line="240" w:lineRule="auto"/>
              <w:rPr>
                <w:del w:id="7354" w:author="Mohammad Nayeem Hasan" w:date="2024-07-18T15:20:00Z" w16du:dateUtc="2024-07-18T09:20:00Z"/>
                <w:rFonts w:ascii="Times New Roman" w:hAnsi="Times New Roman" w:cs="Times New Roman"/>
                <w:sz w:val="24"/>
                <w:szCs w:val="24"/>
              </w:rPr>
              <w:pPrChange w:id="7355" w:author="Mohammad Nayeem Hasan" w:date="2024-07-18T16:13:00Z" w16du:dateUtc="2024-07-18T10:13:00Z">
                <w:pPr>
                  <w:spacing w:after="0" w:line="240" w:lineRule="auto"/>
                </w:pPr>
              </w:pPrChange>
            </w:pPr>
            <w:del w:id="7356" w:author="Mohammad Nayeem Hasan" w:date="2024-07-18T15:20:00Z" w16du:dateUtc="2024-07-18T09:20:00Z">
              <w:r w:rsidRPr="00DF6BDB" w:rsidDel="00D73460">
                <w:rPr>
                  <w:rFonts w:ascii="Times New Roman" w:hAnsi="Times New Roman" w:cs="Times New Roman"/>
                  <w:sz w:val="24"/>
                  <w:szCs w:val="24"/>
                </w:rPr>
                <w:delText>478 (20.48)</w:delText>
              </w:r>
            </w:del>
          </w:p>
        </w:tc>
        <w:tc>
          <w:tcPr>
            <w:tcW w:w="488" w:type="pct"/>
          </w:tcPr>
          <w:p w14:paraId="219E342F" w14:textId="66FC4834" w:rsidR="009F5786" w:rsidRPr="00DF6BDB" w:rsidDel="00D73460" w:rsidRDefault="009F5786">
            <w:pPr>
              <w:spacing w:line="240" w:lineRule="auto"/>
              <w:rPr>
                <w:del w:id="7357" w:author="Mohammad Nayeem Hasan" w:date="2024-07-18T15:20:00Z" w16du:dateUtc="2024-07-18T09:20:00Z"/>
                <w:rFonts w:ascii="Times New Roman" w:hAnsi="Times New Roman" w:cs="Times New Roman"/>
                <w:sz w:val="24"/>
                <w:szCs w:val="24"/>
              </w:rPr>
              <w:pPrChange w:id="7358" w:author="Mohammad Nayeem Hasan" w:date="2024-07-18T16:13:00Z" w16du:dateUtc="2024-07-18T10:13:00Z">
                <w:pPr>
                  <w:spacing w:after="0" w:line="240" w:lineRule="auto"/>
                </w:pPr>
              </w:pPrChange>
            </w:pPr>
            <w:del w:id="7359" w:author="Mohammad Nayeem Hasan" w:date="2024-07-18T15:20:00Z" w16du:dateUtc="2024-07-18T09:20:00Z">
              <w:r w:rsidRPr="00DF6BDB" w:rsidDel="00D73460">
                <w:rPr>
                  <w:rFonts w:ascii="Times New Roman" w:hAnsi="Times New Roman" w:cs="Times New Roman"/>
                  <w:sz w:val="24"/>
                  <w:szCs w:val="24"/>
                </w:rPr>
                <w:delText>13 (3.15)</w:delText>
              </w:r>
            </w:del>
          </w:p>
        </w:tc>
        <w:tc>
          <w:tcPr>
            <w:tcW w:w="583" w:type="pct"/>
          </w:tcPr>
          <w:p w14:paraId="4D44B967" w14:textId="63473ECD" w:rsidR="009F5786" w:rsidRPr="00DF6BDB" w:rsidDel="00D73460" w:rsidRDefault="009F5786">
            <w:pPr>
              <w:spacing w:line="240" w:lineRule="auto"/>
              <w:rPr>
                <w:del w:id="7360" w:author="Mohammad Nayeem Hasan" w:date="2024-07-18T15:20:00Z" w16du:dateUtc="2024-07-18T09:20:00Z"/>
                <w:rFonts w:ascii="Times New Roman" w:hAnsi="Times New Roman" w:cs="Times New Roman"/>
                <w:sz w:val="24"/>
                <w:szCs w:val="24"/>
              </w:rPr>
              <w:pPrChange w:id="7361" w:author="Mohammad Nayeem Hasan" w:date="2024-07-18T16:13:00Z" w16du:dateUtc="2024-07-18T10:13:00Z">
                <w:pPr>
                  <w:spacing w:after="0" w:line="240" w:lineRule="auto"/>
                </w:pPr>
              </w:pPrChange>
            </w:pPr>
            <w:del w:id="7362" w:author="Mohammad Nayeem Hasan" w:date="2024-07-18T15:20:00Z" w16du:dateUtc="2024-07-18T09:20:00Z">
              <w:r w:rsidRPr="00DF6BDB" w:rsidDel="00D73460">
                <w:rPr>
                  <w:rFonts w:ascii="Times New Roman" w:hAnsi="Times New Roman" w:cs="Times New Roman"/>
                  <w:sz w:val="24"/>
                  <w:szCs w:val="24"/>
                </w:rPr>
                <w:delText>394 (96.85)</w:delText>
              </w:r>
            </w:del>
          </w:p>
        </w:tc>
        <w:tc>
          <w:tcPr>
            <w:tcW w:w="583" w:type="pct"/>
          </w:tcPr>
          <w:p w14:paraId="60898573" w14:textId="4361F7CA" w:rsidR="009F5786" w:rsidRPr="00DF6BDB" w:rsidDel="00D73460" w:rsidRDefault="009F5786">
            <w:pPr>
              <w:spacing w:line="240" w:lineRule="auto"/>
              <w:rPr>
                <w:del w:id="7363" w:author="Mohammad Nayeem Hasan" w:date="2024-07-18T15:20:00Z" w16du:dateUtc="2024-07-18T09:20:00Z"/>
                <w:rFonts w:ascii="Times New Roman" w:hAnsi="Times New Roman" w:cs="Times New Roman"/>
                <w:sz w:val="24"/>
                <w:szCs w:val="24"/>
              </w:rPr>
              <w:pPrChange w:id="7364" w:author="Mohammad Nayeem Hasan" w:date="2024-07-18T16:13:00Z" w16du:dateUtc="2024-07-18T10:13:00Z">
                <w:pPr>
                  <w:spacing w:after="0" w:line="240" w:lineRule="auto"/>
                </w:pPr>
              </w:pPrChange>
            </w:pPr>
            <w:del w:id="7365" w:author="Mohammad Nayeem Hasan" w:date="2024-07-18T15:20:00Z" w16du:dateUtc="2024-07-18T09:20:00Z">
              <w:r w:rsidRPr="00DF6BDB" w:rsidDel="00D73460">
                <w:rPr>
                  <w:rFonts w:ascii="Times New Roman" w:hAnsi="Times New Roman" w:cs="Times New Roman"/>
                  <w:sz w:val="24"/>
                  <w:szCs w:val="24"/>
                </w:rPr>
                <w:delText>407 (19.62)</w:delText>
              </w:r>
            </w:del>
          </w:p>
        </w:tc>
      </w:tr>
      <w:tr w:rsidR="009F5786" w:rsidRPr="00DF6BDB" w:rsidDel="00D73460" w14:paraId="2541426F" w14:textId="79FEDE4C" w:rsidTr="00755549">
        <w:trPr>
          <w:del w:id="7366" w:author="Mohammad Nayeem Hasan" w:date="2024-07-18T15:20:00Z"/>
        </w:trPr>
        <w:tc>
          <w:tcPr>
            <w:tcW w:w="1559" w:type="pct"/>
          </w:tcPr>
          <w:p w14:paraId="7BA51E32" w14:textId="0D52BAF6" w:rsidR="009F5786" w:rsidRPr="00DF6BDB" w:rsidDel="00D73460" w:rsidRDefault="009F5786">
            <w:pPr>
              <w:spacing w:line="240" w:lineRule="auto"/>
              <w:rPr>
                <w:del w:id="7367" w:author="Mohammad Nayeem Hasan" w:date="2024-07-18T15:20:00Z" w16du:dateUtc="2024-07-18T09:20:00Z"/>
                <w:rFonts w:ascii="Times New Roman" w:hAnsi="Times New Roman" w:cs="Times New Roman"/>
                <w:sz w:val="24"/>
                <w:szCs w:val="24"/>
              </w:rPr>
              <w:pPrChange w:id="7368" w:author="Mohammad Nayeem Hasan" w:date="2024-07-18T16:13:00Z" w16du:dateUtc="2024-07-18T10:13:00Z">
                <w:pPr>
                  <w:spacing w:after="0" w:line="240" w:lineRule="auto"/>
                </w:pPr>
              </w:pPrChange>
            </w:pPr>
            <w:del w:id="7369" w:author="Mohammad Nayeem Hasan" w:date="2024-07-18T15:20:00Z" w16du:dateUtc="2024-07-18T09:20:00Z">
              <w:r w:rsidRPr="00DF6BDB" w:rsidDel="00D73460">
                <w:rPr>
                  <w:rFonts w:ascii="Times New Roman" w:hAnsi="Times New Roman" w:cs="Times New Roman"/>
                  <w:sz w:val="24"/>
                  <w:szCs w:val="24"/>
                </w:rPr>
                <w:delText>36-47</w:delText>
              </w:r>
            </w:del>
          </w:p>
        </w:tc>
        <w:tc>
          <w:tcPr>
            <w:tcW w:w="548" w:type="pct"/>
          </w:tcPr>
          <w:p w14:paraId="0884565C" w14:textId="24EBE021" w:rsidR="009F5786" w:rsidRPr="00DF6BDB" w:rsidDel="00D73460" w:rsidRDefault="009F5786">
            <w:pPr>
              <w:spacing w:line="240" w:lineRule="auto"/>
              <w:rPr>
                <w:del w:id="7370" w:author="Mohammad Nayeem Hasan" w:date="2024-07-18T15:20:00Z" w16du:dateUtc="2024-07-18T09:20:00Z"/>
                <w:rFonts w:ascii="Times New Roman" w:hAnsi="Times New Roman" w:cs="Times New Roman"/>
                <w:sz w:val="24"/>
                <w:szCs w:val="24"/>
              </w:rPr>
              <w:pPrChange w:id="7371" w:author="Mohammad Nayeem Hasan" w:date="2024-07-18T16:13:00Z" w16du:dateUtc="2024-07-18T10:13:00Z">
                <w:pPr>
                  <w:spacing w:after="0" w:line="240" w:lineRule="auto"/>
                </w:pPr>
              </w:pPrChange>
            </w:pPr>
            <w:del w:id="7372" w:author="Mohammad Nayeem Hasan" w:date="2024-07-18T15:20:00Z" w16du:dateUtc="2024-07-18T09:20:00Z">
              <w:r w:rsidRPr="00DF6BDB" w:rsidDel="00D73460">
                <w:rPr>
                  <w:rFonts w:ascii="Times New Roman" w:hAnsi="Times New Roman" w:cs="Times New Roman"/>
                  <w:sz w:val="24"/>
                  <w:szCs w:val="24"/>
                </w:rPr>
                <w:delText>29 (6.17)</w:delText>
              </w:r>
            </w:del>
          </w:p>
        </w:tc>
        <w:tc>
          <w:tcPr>
            <w:tcW w:w="619" w:type="pct"/>
          </w:tcPr>
          <w:p w14:paraId="57F1B401" w14:textId="52086759" w:rsidR="009F5786" w:rsidRPr="00DF6BDB" w:rsidDel="00D73460" w:rsidRDefault="009F5786">
            <w:pPr>
              <w:spacing w:line="240" w:lineRule="auto"/>
              <w:rPr>
                <w:del w:id="7373" w:author="Mohammad Nayeem Hasan" w:date="2024-07-18T15:20:00Z" w16du:dateUtc="2024-07-18T09:20:00Z"/>
                <w:rFonts w:ascii="Times New Roman" w:hAnsi="Times New Roman" w:cs="Times New Roman"/>
                <w:sz w:val="24"/>
                <w:szCs w:val="24"/>
              </w:rPr>
              <w:pPrChange w:id="7374" w:author="Mohammad Nayeem Hasan" w:date="2024-07-18T16:13:00Z" w16du:dateUtc="2024-07-18T10:13:00Z">
                <w:pPr>
                  <w:spacing w:after="0" w:line="240" w:lineRule="auto"/>
                </w:pPr>
              </w:pPrChange>
            </w:pPr>
            <w:del w:id="7375" w:author="Mohammad Nayeem Hasan" w:date="2024-07-18T15:20:00Z" w16du:dateUtc="2024-07-18T09:20:00Z">
              <w:r w:rsidRPr="00DF6BDB" w:rsidDel="00D73460">
                <w:rPr>
                  <w:rFonts w:ascii="Times New Roman" w:hAnsi="Times New Roman" w:cs="Times New Roman"/>
                  <w:sz w:val="24"/>
                  <w:szCs w:val="24"/>
                </w:rPr>
                <w:delText>443 (93.83)</w:delText>
              </w:r>
            </w:del>
          </w:p>
        </w:tc>
        <w:tc>
          <w:tcPr>
            <w:tcW w:w="620" w:type="pct"/>
          </w:tcPr>
          <w:p w14:paraId="6E93671F" w14:textId="4DB968E1" w:rsidR="009F5786" w:rsidRPr="00DF6BDB" w:rsidDel="00D73460" w:rsidRDefault="009F5786">
            <w:pPr>
              <w:spacing w:line="240" w:lineRule="auto"/>
              <w:rPr>
                <w:del w:id="7376" w:author="Mohammad Nayeem Hasan" w:date="2024-07-18T15:20:00Z" w16du:dateUtc="2024-07-18T09:20:00Z"/>
                <w:rFonts w:ascii="Times New Roman" w:hAnsi="Times New Roman" w:cs="Times New Roman"/>
                <w:sz w:val="24"/>
                <w:szCs w:val="24"/>
              </w:rPr>
              <w:pPrChange w:id="7377" w:author="Mohammad Nayeem Hasan" w:date="2024-07-18T16:13:00Z" w16du:dateUtc="2024-07-18T10:13:00Z">
                <w:pPr>
                  <w:spacing w:after="0" w:line="240" w:lineRule="auto"/>
                </w:pPr>
              </w:pPrChange>
            </w:pPr>
            <w:del w:id="7378" w:author="Mohammad Nayeem Hasan" w:date="2024-07-18T15:20:00Z" w16du:dateUtc="2024-07-18T09:20:00Z">
              <w:r w:rsidRPr="00DF6BDB" w:rsidDel="00D73460">
                <w:rPr>
                  <w:rFonts w:ascii="Times New Roman" w:hAnsi="Times New Roman" w:cs="Times New Roman"/>
                  <w:sz w:val="24"/>
                  <w:szCs w:val="24"/>
                </w:rPr>
                <w:delText>472 (20.23)</w:delText>
              </w:r>
            </w:del>
          </w:p>
        </w:tc>
        <w:tc>
          <w:tcPr>
            <w:tcW w:w="488" w:type="pct"/>
          </w:tcPr>
          <w:p w14:paraId="27E80B85" w14:textId="6441DC32" w:rsidR="009F5786" w:rsidRPr="00DF6BDB" w:rsidDel="00D73460" w:rsidRDefault="009F5786">
            <w:pPr>
              <w:spacing w:line="240" w:lineRule="auto"/>
              <w:rPr>
                <w:del w:id="7379" w:author="Mohammad Nayeem Hasan" w:date="2024-07-18T15:20:00Z" w16du:dateUtc="2024-07-18T09:20:00Z"/>
                <w:rFonts w:ascii="Times New Roman" w:hAnsi="Times New Roman" w:cs="Times New Roman"/>
                <w:sz w:val="24"/>
                <w:szCs w:val="24"/>
              </w:rPr>
              <w:pPrChange w:id="7380" w:author="Mohammad Nayeem Hasan" w:date="2024-07-18T16:13:00Z" w16du:dateUtc="2024-07-18T10:13:00Z">
                <w:pPr>
                  <w:spacing w:after="0" w:line="240" w:lineRule="auto"/>
                </w:pPr>
              </w:pPrChange>
            </w:pPr>
            <w:del w:id="7381" w:author="Mohammad Nayeem Hasan" w:date="2024-07-18T15:20:00Z" w16du:dateUtc="2024-07-18T09:20:00Z">
              <w:r w:rsidRPr="00DF6BDB" w:rsidDel="00D73460">
                <w:rPr>
                  <w:rFonts w:ascii="Times New Roman" w:hAnsi="Times New Roman" w:cs="Times New Roman"/>
                  <w:sz w:val="24"/>
                  <w:szCs w:val="24"/>
                </w:rPr>
                <w:delText>9 (2.23)</w:delText>
              </w:r>
            </w:del>
          </w:p>
        </w:tc>
        <w:tc>
          <w:tcPr>
            <w:tcW w:w="583" w:type="pct"/>
          </w:tcPr>
          <w:p w14:paraId="0C0EBF84" w14:textId="7420CF52" w:rsidR="009F5786" w:rsidRPr="00DF6BDB" w:rsidDel="00D73460" w:rsidRDefault="009F5786">
            <w:pPr>
              <w:spacing w:line="240" w:lineRule="auto"/>
              <w:rPr>
                <w:del w:id="7382" w:author="Mohammad Nayeem Hasan" w:date="2024-07-18T15:20:00Z" w16du:dateUtc="2024-07-18T09:20:00Z"/>
                <w:rFonts w:ascii="Times New Roman" w:hAnsi="Times New Roman" w:cs="Times New Roman"/>
                <w:sz w:val="24"/>
                <w:szCs w:val="24"/>
              </w:rPr>
              <w:pPrChange w:id="7383" w:author="Mohammad Nayeem Hasan" w:date="2024-07-18T16:13:00Z" w16du:dateUtc="2024-07-18T10:13:00Z">
                <w:pPr>
                  <w:spacing w:after="0" w:line="240" w:lineRule="auto"/>
                </w:pPr>
              </w:pPrChange>
            </w:pPr>
            <w:del w:id="7384" w:author="Mohammad Nayeem Hasan" w:date="2024-07-18T15:20:00Z" w16du:dateUtc="2024-07-18T09:20:00Z">
              <w:r w:rsidRPr="00DF6BDB" w:rsidDel="00D73460">
                <w:rPr>
                  <w:rFonts w:ascii="Times New Roman" w:hAnsi="Times New Roman" w:cs="Times New Roman"/>
                  <w:sz w:val="24"/>
                  <w:szCs w:val="24"/>
                </w:rPr>
                <w:delText>382 (97.77)</w:delText>
              </w:r>
            </w:del>
          </w:p>
        </w:tc>
        <w:tc>
          <w:tcPr>
            <w:tcW w:w="583" w:type="pct"/>
          </w:tcPr>
          <w:p w14:paraId="2CD5E865" w14:textId="0C9CE4B6" w:rsidR="009F5786" w:rsidRPr="00DF6BDB" w:rsidDel="00D73460" w:rsidRDefault="009F5786">
            <w:pPr>
              <w:spacing w:line="240" w:lineRule="auto"/>
              <w:rPr>
                <w:del w:id="7385" w:author="Mohammad Nayeem Hasan" w:date="2024-07-18T15:20:00Z" w16du:dateUtc="2024-07-18T09:20:00Z"/>
                <w:rFonts w:ascii="Times New Roman" w:hAnsi="Times New Roman" w:cs="Times New Roman"/>
                <w:sz w:val="24"/>
                <w:szCs w:val="24"/>
              </w:rPr>
              <w:pPrChange w:id="7386" w:author="Mohammad Nayeem Hasan" w:date="2024-07-18T16:13:00Z" w16du:dateUtc="2024-07-18T10:13:00Z">
                <w:pPr>
                  <w:spacing w:after="0" w:line="240" w:lineRule="auto"/>
                </w:pPr>
              </w:pPrChange>
            </w:pPr>
            <w:del w:id="7387" w:author="Mohammad Nayeem Hasan" w:date="2024-07-18T15:20:00Z" w16du:dateUtc="2024-07-18T09:20:00Z">
              <w:r w:rsidRPr="00DF6BDB" w:rsidDel="00D73460">
                <w:rPr>
                  <w:rFonts w:ascii="Times New Roman" w:hAnsi="Times New Roman" w:cs="Times New Roman"/>
                  <w:sz w:val="24"/>
                  <w:szCs w:val="24"/>
                </w:rPr>
                <w:delText>391 (18.84)</w:delText>
              </w:r>
            </w:del>
          </w:p>
        </w:tc>
      </w:tr>
      <w:tr w:rsidR="009F5786" w:rsidRPr="00DF6BDB" w:rsidDel="00D73460" w14:paraId="0F0B5B7E" w14:textId="2A2E26D6" w:rsidTr="00755549">
        <w:trPr>
          <w:del w:id="7388" w:author="Mohammad Nayeem Hasan" w:date="2024-07-18T15:20:00Z"/>
        </w:trPr>
        <w:tc>
          <w:tcPr>
            <w:tcW w:w="1559" w:type="pct"/>
          </w:tcPr>
          <w:p w14:paraId="539E6AB3" w14:textId="286B6EEA" w:rsidR="009F5786" w:rsidRPr="00DF6BDB" w:rsidDel="00D73460" w:rsidRDefault="009F5786">
            <w:pPr>
              <w:spacing w:line="240" w:lineRule="auto"/>
              <w:rPr>
                <w:del w:id="7389" w:author="Mohammad Nayeem Hasan" w:date="2024-07-18T15:20:00Z" w16du:dateUtc="2024-07-18T09:20:00Z"/>
                <w:rFonts w:ascii="Times New Roman" w:hAnsi="Times New Roman" w:cs="Times New Roman"/>
                <w:sz w:val="24"/>
                <w:szCs w:val="24"/>
              </w:rPr>
              <w:pPrChange w:id="7390" w:author="Mohammad Nayeem Hasan" w:date="2024-07-18T16:13:00Z" w16du:dateUtc="2024-07-18T10:13:00Z">
                <w:pPr>
                  <w:spacing w:after="0" w:line="240" w:lineRule="auto"/>
                </w:pPr>
              </w:pPrChange>
            </w:pPr>
            <w:del w:id="7391" w:author="Mohammad Nayeem Hasan" w:date="2024-07-18T15:20:00Z" w16du:dateUtc="2024-07-18T09:20:00Z">
              <w:r w:rsidRPr="00DF6BDB" w:rsidDel="00D73460">
                <w:rPr>
                  <w:rFonts w:ascii="Times New Roman" w:hAnsi="Times New Roman" w:cs="Times New Roman"/>
                  <w:sz w:val="24"/>
                  <w:szCs w:val="24"/>
                </w:rPr>
                <w:delText>48-59</w:delText>
              </w:r>
            </w:del>
          </w:p>
        </w:tc>
        <w:tc>
          <w:tcPr>
            <w:tcW w:w="548" w:type="pct"/>
          </w:tcPr>
          <w:p w14:paraId="7F702EB7" w14:textId="317454F8" w:rsidR="009F5786" w:rsidRPr="00DF6BDB" w:rsidDel="00D73460" w:rsidRDefault="009F5786">
            <w:pPr>
              <w:spacing w:line="240" w:lineRule="auto"/>
              <w:rPr>
                <w:del w:id="7392" w:author="Mohammad Nayeem Hasan" w:date="2024-07-18T15:20:00Z" w16du:dateUtc="2024-07-18T09:20:00Z"/>
                <w:rFonts w:ascii="Times New Roman" w:hAnsi="Times New Roman" w:cs="Times New Roman"/>
                <w:sz w:val="24"/>
                <w:szCs w:val="24"/>
              </w:rPr>
              <w:pPrChange w:id="7393" w:author="Mohammad Nayeem Hasan" w:date="2024-07-18T16:13:00Z" w16du:dateUtc="2024-07-18T10:13:00Z">
                <w:pPr>
                  <w:spacing w:after="0" w:line="240" w:lineRule="auto"/>
                </w:pPr>
              </w:pPrChange>
            </w:pPr>
            <w:del w:id="7394" w:author="Mohammad Nayeem Hasan" w:date="2024-07-18T15:20:00Z" w16du:dateUtc="2024-07-18T09:20:00Z">
              <w:r w:rsidRPr="00DF6BDB" w:rsidDel="00D73460">
                <w:rPr>
                  <w:rFonts w:ascii="Times New Roman" w:hAnsi="Times New Roman" w:cs="Times New Roman"/>
                  <w:sz w:val="24"/>
                  <w:szCs w:val="24"/>
                </w:rPr>
                <w:delText>20 (4.35)</w:delText>
              </w:r>
            </w:del>
          </w:p>
        </w:tc>
        <w:tc>
          <w:tcPr>
            <w:tcW w:w="619" w:type="pct"/>
          </w:tcPr>
          <w:p w14:paraId="0DBD0C95" w14:textId="4A6CD5E7" w:rsidR="009F5786" w:rsidRPr="00DF6BDB" w:rsidDel="00D73460" w:rsidRDefault="009F5786">
            <w:pPr>
              <w:spacing w:line="240" w:lineRule="auto"/>
              <w:rPr>
                <w:del w:id="7395" w:author="Mohammad Nayeem Hasan" w:date="2024-07-18T15:20:00Z" w16du:dateUtc="2024-07-18T09:20:00Z"/>
                <w:rFonts w:ascii="Times New Roman" w:hAnsi="Times New Roman" w:cs="Times New Roman"/>
                <w:sz w:val="24"/>
                <w:szCs w:val="24"/>
              </w:rPr>
              <w:pPrChange w:id="7396" w:author="Mohammad Nayeem Hasan" w:date="2024-07-18T16:13:00Z" w16du:dateUtc="2024-07-18T10:13:00Z">
                <w:pPr>
                  <w:spacing w:after="0" w:line="240" w:lineRule="auto"/>
                </w:pPr>
              </w:pPrChange>
            </w:pPr>
            <w:del w:id="7397" w:author="Mohammad Nayeem Hasan" w:date="2024-07-18T15:20:00Z" w16du:dateUtc="2024-07-18T09:20:00Z">
              <w:r w:rsidRPr="00DF6BDB" w:rsidDel="00D73460">
                <w:rPr>
                  <w:rFonts w:ascii="Times New Roman" w:hAnsi="Times New Roman" w:cs="Times New Roman"/>
                  <w:sz w:val="24"/>
                  <w:szCs w:val="24"/>
                </w:rPr>
                <w:delText>440 (95.65)</w:delText>
              </w:r>
            </w:del>
          </w:p>
        </w:tc>
        <w:tc>
          <w:tcPr>
            <w:tcW w:w="620" w:type="pct"/>
          </w:tcPr>
          <w:p w14:paraId="28986B66" w14:textId="3A9B3E17" w:rsidR="009F5786" w:rsidRPr="00DF6BDB" w:rsidDel="00D73460" w:rsidRDefault="009F5786">
            <w:pPr>
              <w:spacing w:line="240" w:lineRule="auto"/>
              <w:rPr>
                <w:del w:id="7398" w:author="Mohammad Nayeem Hasan" w:date="2024-07-18T15:20:00Z" w16du:dateUtc="2024-07-18T09:20:00Z"/>
                <w:rFonts w:ascii="Times New Roman" w:hAnsi="Times New Roman" w:cs="Times New Roman"/>
                <w:sz w:val="24"/>
                <w:szCs w:val="24"/>
              </w:rPr>
              <w:pPrChange w:id="7399" w:author="Mohammad Nayeem Hasan" w:date="2024-07-18T16:13:00Z" w16du:dateUtc="2024-07-18T10:13:00Z">
                <w:pPr>
                  <w:spacing w:after="0" w:line="240" w:lineRule="auto"/>
                </w:pPr>
              </w:pPrChange>
            </w:pPr>
            <w:del w:id="7400" w:author="Mohammad Nayeem Hasan" w:date="2024-07-18T15:20:00Z" w16du:dateUtc="2024-07-18T09:20:00Z">
              <w:r w:rsidRPr="00DF6BDB" w:rsidDel="00D73460">
                <w:rPr>
                  <w:rFonts w:ascii="Times New Roman" w:hAnsi="Times New Roman" w:cs="Times New Roman"/>
                  <w:sz w:val="24"/>
                  <w:szCs w:val="24"/>
                </w:rPr>
                <w:delText>460 (19.74)</w:delText>
              </w:r>
            </w:del>
          </w:p>
        </w:tc>
        <w:tc>
          <w:tcPr>
            <w:tcW w:w="488" w:type="pct"/>
          </w:tcPr>
          <w:p w14:paraId="7A5CF587" w14:textId="3BA45459" w:rsidR="009F5786" w:rsidRPr="00DF6BDB" w:rsidDel="00D73460" w:rsidRDefault="009F5786">
            <w:pPr>
              <w:spacing w:line="240" w:lineRule="auto"/>
              <w:rPr>
                <w:del w:id="7401" w:author="Mohammad Nayeem Hasan" w:date="2024-07-18T15:20:00Z" w16du:dateUtc="2024-07-18T09:20:00Z"/>
                <w:rFonts w:ascii="Times New Roman" w:hAnsi="Times New Roman" w:cs="Times New Roman"/>
                <w:sz w:val="24"/>
                <w:szCs w:val="24"/>
              </w:rPr>
              <w:pPrChange w:id="7402" w:author="Mohammad Nayeem Hasan" w:date="2024-07-18T16:13:00Z" w16du:dateUtc="2024-07-18T10:13:00Z">
                <w:pPr>
                  <w:spacing w:after="0" w:line="240" w:lineRule="auto"/>
                </w:pPr>
              </w:pPrChange>
            </w:pPr>
            <w:del w:id="7403" w:author="Mohammad Nayeem Hasan" w:date="2024-07-18T15:20:00Z" w16du:dateUtc="2024-07-18T09:20:00Z">
              <w:r w:rsidRPr="00DF6BDB" w:rsidDel="00D73460">
                <w:rPr>
                  <w:rFonts w:ascii="Times New Roman" w:hAnsi="Times New Roman" w:cs="Times New Roman"/>
                  <w:sz w:val="24"/>
                  <w:szCs w:val="24"/>
                </w:rPr>
                <w:delText>6 (1.57)</w:delText>
              </w:r>
            </w:del>
          </w:p>
        </w:tc>
        <w:tc>
          <w:tcPr>
            <w:tcW w:w="583" w:type="pct"/>
          </w:tcPr>
          <w:p w14:paraId="5B443533" w14:textId="28D20CE2" w:rsidR="009F5786" w:rsidRPr="00DF6BDB" w:rsidDel="00D73460" w:rsidRDefault="009F5786">
            <w:pPr>
              <w:spacing w:line="240" w:lineRule="auto"/>
              <w:rPr>
                <w:del w:id="7404" w:author="Mohammad Nayeem Hasan" w:date="2024-07-18T15:20:00Z" w16du:dateUtc="2024-07-18T09:20:00Z"/>
                <w:rFonts w:ascii="Times New Roman" w:hAnsi="Times New Roman" w:cs="Times New Roman"/>
                <w:sz w:val="24"/>
                <w:szCs w:val="24"/>
              </w:rPr>
              <w:pPrChange w:id="7405" w:author="Mohammad Nayeem Hasan" w:date="2024-07-18T16:13:00Z" w16du:dateUtc="2024-07-18T10:13:00Z">
                <w:pPr>
                  <w:spacing w:after="0" w:line="240" w:lineRule="auto"/>
                </w:pPr>
              </w:pPrChange>
            </w:pPr>
            <w:del w:id="7406" w:author="Mohammad Nayeem Hasan" w:date="2024-07-18T15:20:00Z" w16du:dateUtc="2024-07-18T09:20:00Z">
              <w:r w:rsidRPr="00DF6BDB" w:rsidDel="00D73460">
                <w:rPr>
                  <w:rFonts w:ascii="Times New Roman" w:hAnsi="Times New Roman" w:cs="Times New Roman"/>
                  <w:sz w:val="24"/>
                  <w:szCs w:val="24"/>
                </w:rPr>
                <w:delText>398 (98.43)</w:delText>
              </w:r>
            </w:del>
          </w:p>
        </w:tc>
        <w:tc>
          <w:tcPr>
            <w:tcW w:w="583" w:type="pct"/>
          </w:tcPr>
          <w:p w14:paraId="62B9DACA" w14:textId="7A5501AC" w:rsidR="009F5786" w:rsidRPr="00DF6BDB" w:rsidDel="00D73460" w:rsidRDefault="009F5786">
            <w:pPr>
              <w:spacing w:line="240" w:lineRule="auto"/>
              <w:rPr>
                <w:del w:id="7407" w:author="Mohammad Nayeem Hasan" w:date="2024-07-18T15:20:00Z" w16du:dateUtc="2024-07-18T09:20:00Z"/>
                <w:rFonts w:ascii="Times New Roman" w:hAnsi="Times New Roman" w:cs="Times New Roman"/>
                <w:sz w:val="24"/>
                <w:szCs w:val="24"/>
              </w:rPr>
              <w:pPrChange w:id="7408" w:author="Mohammad Nayeem Hasan" w:date="2024-07-18T16:13:00Z" w16du:dateUtc="2024-07-18T10:13:00Z">
                <w:pPr>
                  <w:spacing w:after="0" w:line="240" w:lineRule="auto"/>
                </w:pPr>
              </w:pPrChange>
            </w:pPr>
            <w:del w:id="7409" w:author="Mohammad Nayeem Hasan" w:date="2024-07-18T15:20:00Z" w16du:dateUtc="2024-07-18T09:20:00Z">
              <w:r w:rsidRPr="00DF6BDB" w:rsidDel="00D73460">
                <w:rPr>
                  <w:rFonts w:ascii="Times New Roman" w:hAnsi="Times New Roman" w:cs="Times New Roman"/>
                  <w:sz w:val="24"/>
                  <w:szCs w:val="24"/>
                </w:rPr>
                <w:delText>404 (19.50)</w:delText>
              </w:r>
            </w:del>
          </w:p>
        </w:tc>
      </w:tr>
      <w:tr w:rsidR="009F5786" w:rsidRPr="00DF6BDB" w:rsidDel="00D73460" w14:paraId="1E38EB94" w14:textId="22D2B361" w:rsidTr="00755549">
        <w:trPr>
          <w:del w:id="7410" w:author="Mohammad Nayeem Hasan" w:date="2024-07-18T15:20:00Z"/>
        </w:trPr>
        <w:tc>
          <w:tcPr>
            <w:tcW w:w="1559" w:type="pct"/>
          </w:tcPr>
          <w:p w14:paraId="41C197A9" w14:textId="2C47C157" w:rsidR="009F5786" w:rsidRPr="00DF6BDB" w:rsidDel="00D73460" w:rsidRDefault="009F5786">
            <w:pPr>
              <w:spacing w:line="240" w:lineRule="auto"/>
              <w:rPr>
                <w:del w:id="7411" w:author="Mohammad Nayeem Hasan" w:date="2024-07-18T15:20:00Z" w16du:dateUtc="2024-07-18T09:20:00Z"/>
                <w:rFonts w:ascii="Times New Roman" w:hAnsi="Times New Roman" w:cs="Times New Roman"/>
                <w:sz w:val="24"/>
                <w:szCs w:val="24"/>
              </w:rPr>
              <w:pPrChange w:id="7412" w:author="Mohammad Nayeem Hasan" w:date="2024-07-18T16:13:00Z" w16du:dateUtc="2024-07-18T10:13:00Z">
                <w:pPr>
                  <w:spacing w:after="0" w:line="240" w:lineRule="auto"/>
                </w:pPr>
              </w:pPrChange>
            </w:pPr>
            <w:del w:id="7413" w:author="Mohammad Nayeem Hasan" w:date="2024-07-18T15:20:00Z" w16du:dateUtc="2024-07-18T09:20:00Z">
              <w:r w:rsidRPr="00DF6BDB" w:rsidDel="00D73460">
                <w:rPr>
                  <w:rFonts w:ascii="Times New Roman" w:hAnsi="Times New Roman" w:cs="Times New Roman"/>
                  <w:sz w:val="24"/>
                  <w:szCs w:val="24"/>
                </w:rPr>
                <w:delText>Sex</w:delText>
              </w:r>
            </w:del>
          </w:p>
        </w:tc>
        <w:tc>
          <w:tcPr>
            <w:tcW w:w="548" w:type="pct"/>
          </w:tcPr>
          <w:p w14:paraId="3AE412A6" w14:textId="57D10072" w:rsidR="009F5786" w:rsidRPr="00DF6BDB" w:rsidDel="00D73460" w:rsidRDefault="009F5786">
            <w:pPr>
              <w:spacing w:line="240" w:lineRule="auto"/>
              <w:rPr>
                <w:del w:id="7414" w:author="Mohammad Nayeem Hasan" w:date="2024-07-18T15:20:00Z" w16du:dateUtc="2024-07-18T09:20:00Z"/>
                <w:rFonts w:ascii="Times New Roman" w:hAnsi="Times New Roman" w:cs="Times New Roman"/>
                <w:sz w:val="24"/>
                <w:szCs w:val="24"/>
              </w:rPr>
              <w:pPrChange w:id="7415" w:author="Mohammad Nayeem Hasan" w:date="2024-07-18T16:13:00Z" w16du:dateUtc="2024-07-18T10:13:00Z">
                <w:pPr>
                  <w:spacing w:after="0" w:line="240" w:lineRule="auto"/>
                </w:pPr>
              </w:pPrChange>
            </w:pPr>
          </w:p>
        </w:tc>
        <w:tc>
          <w:tcPr>
            <w:tcW w:w="619" w:type="pct"/>
          </w:tcPr>
          <w:p w14:paraId="5AAC457E" w14:textId="080AE717" w:rsidR="009F5786" w:rsidRPr="00DF6BDB" w:rsidDel="00D73460" w:rsidRDefault="009F5786">
            <w:pPr>
              <w:spacing w:line="240" w:lineRule="auto"/>
              <w:rPr>
                <w:del w:id="7416" w:author="Mohammad Nayeem Hasan" w:date="2024-07-18T15:20:00Z" w16du:dateUtc="2024-07-18T09:20:00Z"/>
                <w:rFonts w:ascii="Times New Roman" w:hAnsi="Times New Roman" w:cs="Times New Roman"/>
                <w:sz w:val="24"/>
                <w:szCs w:val="24"/>
              </w:rPr>
              <w:pPrChange w:id="7417" w:author="Mohammad Nayeem Hasan" w:date="2024-07-18T16:13:00Z" w16du:dateUtc="2024-07-18T10:13:00Z">
                <w:pPr>
                  <w:spacing w:after="0" w:line="240" w:lineRule="auto"/>
                </w:pPr>
              </w:pPrChange>
            </w:pPr>
          </w:p>
        </w:tc>
        <w:tc>
          <w:tcPr>
            <w:tcW w:w="620" w:type="pct"/>
          </w:tcPr>
          <w:p w14:paraId="1DF2CECA" w14:textId="25501062" w:rsidR="009F5786" w:rsidRPr="00DF6BDB" w:rsidDel="00D73460" w:rsidRDefault="009F5786">
            <w:pPr>
              <w:spacing w:line="240" w:lineRule="auto"/>
              <w:rPr>
                <w:del w:id="7418" w:author="Mohammad Nayeem Hasan" w:date="2024-07-18T15:20:00Z" w16du:dateUtc="2024-07-18T09:20:00Z"/>
                <w:rFonts w:ascii="Times New Roman" w:hAnsi="Times New Roman" w:cs="Times New Roman"/>
                <w:sz w:val="24"/>
                <w:szCs w:val="24"/>
              </w:rPr>
              <w:pPrChange w:id="7419" w:author="Mohammad Nayeem Hasan" w:date="2024-07-18T16:13:00Z" w16du:dateUtc="2024-07-18T10:13:00Z">
                <w:pPr>
                  <w:spacing w:after="0" w:line="240" w:lineRule="auto"/>
                </w:pPr>
              </w:pPrChange>
            </w:pPr>
          </w:p>
        </w:tc>
        <w:tc>
          <w:tcPr>
            <w:tcW w:w="488" w:type="pct"/>
          </w:tcPr>
          <w:p w14:paraId="06F3D0F6" w14:textId="0B914DD5" w:rsidR="009F5786" w:rsidRPr="00DF6BDB" w:rsidDel="00D73460" w:rsidRDefault="009F5786">
            <w:pPr>
              <w:spacing w:line="240" w:lineRule="auto"/>
              <w:rPr>
                <w:del w:id="7420" w:author="Mohammad Nayeem Hasan" w:date="2024-07-18T15:20:00Z" w16du:dateUtc="2024-07-18T09:20:00Z"/>
                <w:rFonts w:ascii="Times New Roman" w:hAnsi="Times New Roman" w:cs="Times New Roman"/>
                <w:sz w:val="24"/>
                <w:szCs w:val="24"/>
              </w:rPr>
              <w:pPrChange w:id="7421" w:author="Mohammad Nayeem Hasan" w:date="2024-07-18T16:13:00Z" w16du:dateUtc="2024-07-18T10:13:00Z">
                <w:pPr>
                  <w:spacing w:after="0" w:line="240" w:lineRule="auto"/>
                </w:pPr>
              </w:pPrChange>
            </w:pPr>
          </w:p>
        </w:tc>
        <w:tc>
          <w:tcPr>
            <w:tcW w:w="583" w:type="pct"/>
          </w:tcPr>
          <w:p w14:paraId="52A41BF9" w14:textId="606389C4" w:rsidR="009F5786" w:rsidRPr="00DF6BDB" w:rsidDel="00D73460" w:rsidRDefault="009F5786">
            <w:pPr>
              <w:spacing w:line="240" w:lineRule="auto"/>
              <w:rPr>
                <w:del w:id="7422" w:author="Mohammad Nayeem Hasan" w:date="2024-07-18T15:20:00Z" w16du:dateUtc="2024-07-18T09:20:00Z"/>
                <w:rFonts w:ascii="Times New Roman" w:hAnsi="Times New Roman" w:cs="Times New Roman"/>
                <w:sz w:val="24"/>
                <w:szCs w:val="24"/>
              </w:rPr>
              <w:pPrChange w:id="7423" w:author="Mohammad Nayeem Hasan" w:date="2024-07-18T16:13:00Z" w16du:dateUtc="2024-07-18T10:13:00Z">
                <w:pPr>
                  <w:spacing w:after="0" w:line="240" w:lineRule="auto"/>
                </w:pPr>
              </w:pPrChange>
            </w:pPr>
          </w:p>
        </w:tc>
        <w:tc>
          <w:tcPr>
            <w:tcW w:w="583" w:type="pct"/>
          </w:tcPr>
          <w:p w14:paraId="7CD1F88B" w14:textId="65A9168B" w:rsidR="009F5786" w:rsidRPr="00DF6BDB" w:rsidDel="00D73460" w:rsidRDefault="009F5786">
            <w:pPr>
              <w:spacing w:line="240" w:lineRule="auto"/>
              <w:rPr>
                <w:del w:id="7424" w:author="Mohammad Nayeem Hasan" w:date="2024-07-18T15:20:00Z" w16du:dateUtc="2024-07-18T09:20:00Z"/>
                <w:rFonts w:ascii="Times New Roman" w:hAnsi="Times New Roman" w:cs="Times New Roman"/>
                <w:sz w:val="24"/>
                <w:szCs w:val="24"/>
              </w:rPr>
              <w:pPrChange w:id="7425" w:author="Mohammad Nayeem Hasan" w:date="2024-07-18T16:13:00Z" w16du:dateUtc="2024-07-18T10:13:00Z">
                <w:pPr>
                  <w:spacing w:after="0" w:line="240" w:lineRule="auto"/>
                </w:pPr>
              </w:pPrChange>
            </w:pPr>
          </w:p>
        </w:tc>
      </w:tr>
      <w:tr w:rsidR="009F5786" w:rsidRPr="00DF6BDB" w:rsidDel="00D73460" w14:paraId="01583209" w14:textId="772C6607" w:rsidTr="00755549">
        <w:trPr>
          <w:del w:id="7426" w:author="Mohammad Nayeem Hasan" w:date="2024-07-18T15:20:00Z"/>
        </w:trPr>
        <w:tc>
          <w:tcPr>
            <w:tcW w:w="1559" w:type="pct"/>
          </w:tcPr>
          <w:p w14:paraId="08B242A5" w14:textId="767E3C1E" w:rsidR="009F5786" w:rsidRPr="00DF6BDB" w:rsidDel="00D73460" w:rsidRDefault="009F5786">
            <w:pPr>
              <w:spacing w:line="240" w:lineRule="auto"/>
              <w:rPr>
                <w:del w:id="7427" w:author="Mohammad Nayeem Hasan" w:date="2024-07-18T15:20:00Z" w16du:dateUtc="2024-07-18T09:20:00Z"/>
                <w:rFonts w:ascii="Times New Roman" w:hAnsi="Times New Roman" w:cs="Times New Roman"/>
                <w:sz w:val="24"/>
                <w:szCs w:val="24"/>
              </w:rPr>
              <w:pPrChange w:id="7428" w:author="Mohammad Nayeem Hasan" w:date="2024-07-18T16:13:00Z" w16du:dateUtc="2024-07-18T10:13:00Z">
                <w:pPr>
                  <w:spacing w:after="0" w:line="240" w:lineRule="auto"/>
                </w:pPr>
              </w:pPrChange>
            </w:pPr>
            <w:del w:id="7429" w:author="Mohammad Nayeem Hasan" w:date="2024-07-18T15:20:00Z" w16du:dateUtc="2024-07-18T09:20:00Z">
              <w:r w:rsidRPr="00DF6BDB" w:rsidDel="00D73460">
                <w:rPr>
                  <w:rFonts w:ascii="Times New Roman" w:hAnsi="Times New Roman" w:cs="Times New Roman"/>
                  <w:sz w:val="24"/>
                  <w:szCs w:val="24"/>
                </w:rPr>
                <w:delText>Male</w:delText>
              </w:r>
            </w:del>
          </w:p>
        </w:tc>
        <w:tc>
          <w:tcPr>
            <w:tcW w:w="548" w:type="pct"/>
          </w:tcPr>
          <w:p w14:paraId="39B3580F" w14:textId="0678AFBF" w:rsidR="009F5786" w:rsidRPr="00DF6BDB" w:rsidDel="00D73460" w:rsidRDefault="009F5786">
            <w:pPr>
              <w:spacing w:line="240" w:lineRule="auto"/>
              <w:rPr>
                <w:del w:id="7430" w:author="Mohammad Nayeem Hasan" w:date="2024-07-18T15:20:00Z" w16du:dateUtc="2024-07-18T09:20:00Z"/>
                <w:rFonts w:ascii="Times New Roman" w:hAnsi="Times New Roman" w:cs="Times New Roman"/>
                <w:sz w:val="24"/>
                <w:szCs w:val="24"/>
              </w:rPr>
              <w:pPrChange w:id="7431" w:author="Mohammad Nayeem Hasan" w:date="2024-07-18T16:13:00Z" w16du:dateUtc="2024-07-18T10:13:00Z">
                <w:pPr>
                  <w:spacing w:after="0" w:line="240" w:lineRule="auto"/>
                </w:pPr>
              </w:pPrChange>
            </w:pPr>
            <w:del w:id="7432" w:author="Mohammad Nayeem Hasan" w:date="2024-07-18T15:20:00Z" w16du:dateUtc="2024-07-18T09:20:00Z">
              <w:r w:rsidRPr="00DF6BDB" w:rsidDel="00D73460">
                <w:rPr>
                  <w:rFonts w:ascii="Times New Roman" w:hAnsi="Times New Roman" w:cs="Times New Roman"/>
                  <w:sz w:val="24"/>
                  <w:szCs w:val="24"/>
                </w:rPr>
                <w:delText>91 (7.35)</w:delText>
              </w:r>
            </w:del>
          </w:p>
        </w:tc>
        <w:tc>
          <w:tcPr>
            <w:tcW w:w="619" w:type="pct"/>
          </w:tcPr>
          <w:p w14:paraId="3046000E" w14:textId="5D451EF1" w:rsidR="009F5786" w:rsidRPr="00DF6BDB" w:rsidDel="00D73460" w:rsidRDefault="009F5786">
            <w:pPr>
              <w:spacing w:line="240" w:lineRule="auto"/>
              <w:rPr>
                <w:del w:id="7433" w:author="Mohammad Nayeem Hasan" w:date="2024-07-18T15:20:00Z" w16du:dateUtc="2024-07-18T09:20:00Z"/>
                <w:rFonts w:ascii="Times New Roman" w:hAnsi="Times New Roman" w:cs="Times New Roman"/>
                <w:sz w:val="24"/>
                <w:szCs w:val="24"/>
              </w:rPr>
              <w:pPrChange w:id="7434" w:author="Mohammad Nayeem Hasan" w:date="2024-07-18T16:13:00Z" w16du:dateUtc="2024-07-18T10:13:00Z">
                <w:pPr>
                  <w:spacing w:after="0" w:line="240" w:lineRule="auto"/>
                </w:pPr>
              </w:pPrChange>
            </w:pPr>
            <w:del w:id="7435" w:author="Mohammad Nayeem Hasan" w:date="2024-07-18T15:20:00Z" w16du:dateUtc="2024-07-18T09:20:00Z">
              <w:r w:rsidRPr="00DF6BDB" w:rsidDel="00D73460">
                <w:rPr>
                  <w:rFonts w:ascii="Times New Roman" w:hAnsi="Times New Roman" w:cs="Times New Roman"/>
                  <w:sz w:val="24"/>
                  <w:szCs w:val="24"/>
                </w:rPr>
                <w:delText>1152 (92.65)</w:delText>
              </w:r>
            </w:del>
          </w:p>
        </w:tc>
        <w:tc>
          <w:tcPr>
            <w:tcW w:w="620" w:type="pct"/>
          </w:tcPr>
          <w:p w14:paraId="087CF34E" w14:textId="6935C63E" w:rsidR="009F5786" w:rsidRPr="00DF6BDB" w:rsidDel="00D73460" w:rsidRDefault="009F5786">
            <w:pPr>
              <w:spacing w:line="240" w:lineRule="auto"/>
              <w:rPr>
                <w:del w:id="7436" w:author="Mohammad Nayeem Hasan" w:date="2024-07-18T15:20:00Z" w16du:dateUtc="2024-07-18T09:20:00Z"/>
                <w:rFonts w:ascii="Times New Roman" w:hAnsi="Times New Roman" w:cs="Times New Roman"/>
                <w:sz w:val="24"/>
                <w:szCs w:val="24"/>
              </w:rPr>
              <w:pPrChange w:id="7437" w:author="Mohammad Nayeem Hasan" w:date="2024-07-18T16:13:00Z" w16du:dateUtc="2024-07-18T10:13:00Z">
                <w:pPr>
                  <w:spacing w:after="0" w:line="240" w:lineRule="auto"/>
                </w:pPr>
              </w:pPrChange>
            </w:pPr>
            <w:del w:id="7438" w:author="Mohammad Nayeem Hasan" w:date="2024-07-18T15:20:00Z" w16du:dateUtc="2024-07-18T09:20:00Z">
              <w:r w:rsidRPr="00DF6BDB" w:rsidDel="00D73460">
                <w:rPr>
                  <w:rFonts w:ascii="Times New Roman" w:hAnsi="Times New Roman" w:cs="Times New Roman"/>
                  <w:sz w:val="24"/>
                  <w:szCs w:val="24"/>
                </w:rPr>
                <w:delText>1244 (53.33)</w:delText>
              </w:r>
            </w:del>
          </w:p>
        </w:tc>
        <w:tc>
          <w:tcPr>
            <w:tcW w:w="488" w:type="pct"/>
          </w:tcPr>
          <w:p w14:paraId="3C8E9F20" w14:textId="46B5CAFF" w:rsidR="009F5786" w:rsidRPr="00DF6BDB" w:rsidDel="00D73460" w:rsidRDefault="009F5786">
            <w:pPr>
              <w:spacing w:line="240" w:lineRule="auto"/>
              <w:rPr>
                <w:del w:id="7439" w:author="Mohammad Nayeem Hasan" w:date="2024-07-18T15:20:00Z" w16du:dateUtc="2024-07-18T09:20:00Z"/>
                <w:rFonts w:ascii="Times New Roman" w:hAnsi="Times New Roman" w:cs="Times New Roman"/>
                <w:sz w:val="24"/>
                <w:szCs w:val="24"/>
              </w:rPr>
              <w:pPrChange w:id="7440" w:author="Mohammad Nayeem Hasan" w:date="2024-07-18T16:13:00Z" w16du:dateUtc="2024-07-18T10:13:00Z">
                <w:pPr>
                  <w:spacing w:after="0" w:line="240" w:lineRule="auto"/>
                </w:pPr>
              </w:pPrChange>
            </w:pPr>
            <w:del w:id="7441" w:author="Mohammad Nayeem Hasan" w:date="2024-07-18T15:20:00Z" w16du:dateUtc="2024-07-18T09:20:00Z">
              <w:r w:rsidRPr="00DF6BDB" w:rsidDel="00D73460">
                <w:rPr>
                  <w:rFonts w:ascii="Times New Roman" w:hAnsi="Times New Roman" w:cs="Times New Roman"/>
                  <w:sz w:val="24"/>
                  <w:szCs w:val="24"/>
                </w:rPr>
                <w:delText>34 (3.17)</w:delText>
              </w:r>
            </w:del>
          </w:p>
        </w:tc>
        <w:tc>
          <w:tcPr>
            <w:tcW w:w="583" w:type="pct"/>
          </w:tcPr>
          <w:p w14:paraId="467B5369" w14:textId="020EE251" w:rsidR="009F5786" w:rsidRPr="00DF6BDB" w:rsidDel="00D73460" w:rsidRDefault="009F5786">
            <w:pPr>
              <w:spacing w:line="240" w:lineRule="auto"/>
              <w:rPr>
                <w:del w:id="7442" w:author="Mohammad Nayeem Hasan" w:date="2024-07-18T15:20:00Z" w16du:dateUtc="2024-07-18T09:20:00Z"/>
                <w:rFonts w:ascii="Times New Roman" w:hAnsi="Times New Roman" w:cs="Times New Roman"/>
                <w:sz w:val="24"/>
                <w:szCs w:val="24"/>
              </w:rPr>
              <w:pPrChange w:id="7443" w:author="Mohammad Nayeem Hasan" w:date="2024-07-18T16:13:00Z" w16du:dateUtc="2024-07-18T10:13:00Z">
                <w:pPr>
                  <w:spacing w:after="0" w:line="240" w:lineRule="auto"/>
                </w:pPr>
              </w:pPrChange>
            </w:pPr>
            <w:del w:id="7444" w:author="Mohammad Nayeem Hasan" w:date="2024-07-18T15:20:00Z" w16du:dateUtc="2024-07-18T09:20:00Z">
              <w:r w:rsidRPr="00DF6BDB" w:rsidDel="00D73460">
                <w:rPr>
                  <w:rFonts w:ascii="Times New Roman" w:hAnsi="Times New Roman" w:cs="Times New Roman"/>
                  <w:sz w:val="24"/>
                  <w:szCs w:val="24"/>
                </w:rPr>
                <w:delText>1028 (96.83)</w:delText>
              </w:r>
            </w:del>
          </w:p>
        </w:tc>
        <w:tc>
          <w:tcPr>
            <w:tcW w:w="583" w:type="pct"/>
          </w:tcPr>
          <w:p w14:paraId="043BB33F" w14:textId="35B4E11A" w:rsidR="009F5786" w:rsidRPr="00DF6BDB" w:rsidDel="00D73460" w:rsidRDefault="009F5786">
            <w:pPr>
              <w:spacing w:line="240" w:lineRule="auto"/>
              <w:rPr>
                <w:del w:id="7445" w:author="Mohammad Nayeem Hasan" w:date="2024-07-18T15:20:00Z" w16du:dateUtc="2024-07-18T09:20:00Z"/>
                <w:rFonts w:ascii="Times New Roman" w:hAnsi="Times New Roman" w:cs="Times New Roman"/>
                <w:sz w:val="24"/>
                <w:szCs w:val="24"/>
              </w:rPr>
              <w:pPrChange w:id="7446" w:author="Mohammad Nayeem Hasan" w:date="2024-07-18T16:13:00Z" w16du:dateUtc="2024-07-18T10:13:00Z">
                <w:pPr>
                  <w:spacing w:after="0" w:line="240" w:lineRule="auto"/>
                </w:pPr>
              </w:pPrChange>
            </w:pPr>
            <w:del w:id="7447" w:author="Mohammad Nayeem Hasan" w:date="2024-07-18T15:20:00Z" w16du:dateUtc="2024-07-18T09:20:00Z">
              <w:r w:rsidRPr="00DF6BDB" w:rsidDel="00D73460">
                <w:rPr>
                  <w:rFonts w:ascii="Times New Roman" w:hAnsi="Times New Roman" w:cs="Times New Roman"/>
                  <w:sz w:val="24"/>
                  <w:szCs w:val="24"/>
                </w:rPr>
                <w:delText>1062 (51.21)</w:delText>
              </w:r>
            </w:del>
          </w:p>
        </w:tc>
      </w:tr>
      <w:tr w:rsidR="009F5786" w:rsidRPr="00DF6BDB" w:rsidDel="00D73460" w14:paraId="70441750" w14:textId="0F5296A6" w:rsidTr="00755549">
        <w:trPr>
          <w:del w:id="7448" w:author="Mohammad Nayeem Hasan" w:date="2024-07-18T15:20:00Z"/>
        </w:trPr>
        <w:tc>
          <w:tcPr>
            <w:tcW w:w="1559" w:type="pct"/>
          </w:tcPr>
          <w:p w14:paraId="2F8434F3" w14:textId="774A2DBC" w:rsidR="009F5786" w:rsidRPr="00DF6BDB" w:rsidDel="00D73460" w:rsidRDefault="009F5786">
            <w:pPr>
              <w:spacing w:line="240" w:lineRule="auto"/>
              <w:rPr>
                <w:del w:id="7449" w:author="Mohammad Nayeem Hasan" w:date="2024-07-18T15:20:00Z" w16du:dateUtc="2024-07-18T09:20:00Z"/>
                <w:rFonts w:ascii="Times New Roman" w:hAnsi="Times New Roman" w:cs="Times New Roman"/>
                <w:sz w:val="24"/>
                <w:szCs w:val="24"/>
              </w:rPr>
              <w:pPrChange w:id="7450" w:author="Mohammad Nayeem Hasan" w:date="2024-07-18T16:13:00Z" w16du:dateUtc="2024-07-18T10:13:00Z">
                <w:pPr>
                  <w:spacing w:after="0" w:line="240" w:lineRule="auto"/>
                </w:pPr>
              </w:pPrChange>
            </w:pPr>
            <w:del w:id="7451" w:author="Mohammad Nayeem Hasan" w:date="2024-07-18T15:20:00Z" w16du:dateUtc="2024-07-18T09:20:00Z">
              <w:r w:rsidRPr="00DF6BDB" w:rsidDel="00D73460">
                <w:rPr>
                  <w:rFonts w:ascii="Times New Roman" w:hAnsi="Times New Roman" w:cs="Times New Roman"/>
                  <w:sz w:val="24"/>
                  <w:szCs w:val="24"/>
                </w:rPr>
                <w:delText>Female</w:delText>
              </w:r>
            </w:del>
          </w:p>
        </w:tc>
        <w:tc>
          <w:tcPr>
            <w:tcW w:w="548" w:type="pct"/>
          </w:tcPr>
          <w:p w14:paraId="7DF01229" w14:textId="14F6928B" w:rsidR="009F5786" w:rsidRPr="00DF6BDB" w:rsidDel="00D73460" w:rsidRDefault="009F5786">
            <w:pPr>
              <w:spacing w:line="240" w:lineRule="auto"/>
              <w:rPr>
                <w:del w:id="7452" w:author="Mohammad Nayeem Hasan" w:date="2024-07-18T15:20:00Z" w16du:dateUtc="2024-07-18T09:20:00Z"/>
                <w:rFonts w:ascii="Times New Roman" w:hAnsi="Times New Roman" w:cs="Times New Roman"/>
                <w:sz w:val="24"/>
                <w:szCs w:val="24"/>
              </w:rPr>
              <w:pPrChange w:id="7453" w:author="Mohammad Nayeem Hasan" w:date="2024-07-18T16:13:00Z" w16du:dateUtc="2024-07-18T10:13:00Z">
                <w:pPr>
                  <w:spacing w:after="0" w:line="240" w:lineRule="auto"/>
                </w:pPr>
              </w:pPrChange>
            </w:pPr>
            <w:del w:id="7454" w:author="Mohammad Nayeem Hasan" w:date="2024-07-18T15:20:00Z" w16du:dateUtc="2024-07-18T09:20:00Z">
              <w:r w:rsidRPr="00DF6BDB" w:rsidDel="00D73460">
                <w:rPr>
                  <w:rFonts w:ascii="Times New Roman" w:hAnsi="Times New Roman" w:cs="Times New Roman"/>
                  <w:sz w:val="24"/>
                  <w:szCs w:val="24"/>
                </w:rPr>
                <w:delText>81 (7.48)</w:delText>
              </w:r>
            </w:del>
          </w:p>
        </w:tc>
        <w:tc>
          <w:tcPr>
            <w:tcW w:w="619" w:type="pct"/>
          </w:tcPr>
          <w:p w14:paraId="7DF5A9F6" w14:textId="5F36FED5" w:rsidR="009F5786" w:rsidRPr="00DF6BDB" w:rsidDel="00D73460" w:rsidRDefault="009F5786">
            <w:pPr>
              <w:spacing w:line="240" w:lineRule="auto"/>
              <w:rPr>
                <w:del w:id="7455" w:author="Mohammad Nayeem Hasan" w:date="2024-07-18T15:20:00Z" w16du:dateUtc="2024-07-18T09:20:00Z"/>
                <w:rFonts w:ascii="Times New Roman" w:hAnsi="Times New Roman" w:cs="Times New Roman"/>
                <w:sz w:val="24"/>
                <w:szCs w:val="24"/>
              </w:rPr>
              <w:pPrChange w:id="7456" w:author="Mohammad Nayeem Hasan" w:date="2024-07-18T16:13:00Z" w16du:dateUtc="2024-07-18T10:13:00Z">
                <w:pPr>
                  <w:spacing w:after="0" w:line="240" w:lineRule="auto"/>
                </w:pPr>
              </w:pPrChange>
            </w:pPr>
            <w:del w:id="7457" w:author="Mohammad Nayeem Hasan" w:date="2024-07-18T15:20:00Z" w16du:dateUtc="2024-07-18T09:20:00Z">
              <w:r w:rsidRPr="00DF6BDB" w:rsidDel="00D73460">
                <w:rPr>
                  <w:rFonts w:ascii="Times New Roman" w:hAnsi="Times New Roman" w:cs="Times New Roman"/>
                  <w:sz w:val="24"/>
                  <w:szCs w:val="24"/>
                </w:rPr>
                <w:delText>1007 (92.52)</w:delText>
              </w:r>
            </w:del>
          </w:p>
        </w:tc>
        <w:tc>
          <w:tcPr>
            <w:tcW w:w="620" w:type="pct"/>
          </w:tcPr>
          <w:p w14:paraId="54863CB9" w14:textId="7FE51702" w:rsidR="009F5786" w:rsidRPr="00DF6BDB" w:rsidDel="00D73460" w:rsidRDefault="009F5786">
            <w:pPr>
              <w:spacing w:line="240" w:lineRule="auto"/>
              <w:rPr>
                <w:del w:id="7458" w:author="Mohammad Nayeem Hasan" w:date="2024-07-18T15:20:00Z" w16du:dateUtc="2024-07-18T09:20:00Z"/>
                <w:rFonts w:ascii="Times New Roman" w:hAnsi="Times New Roman" w:cs="Times New Roman"/>
                <w:sz w:val="24"/>
                <w:szCs w:val="24"/>
              </w:rPr>
              <w:pPrChange w:id="7459" w:author="Mohammad Nayeem Hasan" w:date="2024-07-18T16:13:00Z" w16du:dateUtc="2024-07-18T10:13:00Z">
                <w:pPr>
                  <w:spacing w:after="0" w:line="240" w:lineRule="auto"/>
                </w:pPr>
              </w:pPrChange>
            </w:pPr>
            <w:del w:id="7460" w:author="Mohammad Nayeem Hasan" w:date="2024-07-18T15:20:00Z" w16du:dateUtc="2024-07-18T09:20:00Z">
              <w:r w:rsidRPr="00DF6BDB" w:rsidDel="00D73460">
                <w:rPr>
                  <w:rFonts w:ascii="Times New Roman" w:hAnsi="Times New Roman" w:cs="Times New Roman"/>
                  <w:sz w:val="24"/>
                  <w:szCs w:val="24"/>
                </w:rPr>
                <w:delText>1088 (46.67)</w:delText>
              </w:r>
            </w:del>
          </w:p>
        </w:tc>
        <w:tc>
          <w:tcPr>
            <w:tcW w:w="488" w:type="pct"/>
          </w:tcPr>
          <w:p w14:paraId="3CD476E0" w14:textId="1E88E2D0" w:rsidR="009F5786" w:rsidRPr="00DF6BDB" w:rsidDel="00D73460" w:rsidRDefault="009F5786">
            <w:pPr>
              <w:spacing w:line="240" w:lineRule="auto"/>
              <w:rPr>
                <w:del w:id="7461" w:author="Mohammad Nayeem Hasan" w:date="2024-07-18T15:20:00Z" w16du:dateUtc="2024-07-18T09:20:00Z"/>
                <w:rFonts w:ascii="Times New Roman" w:hAnsi="Times New Roman" w:cs="Times New Roman"/>
                <w:sz w:val="24"/>
                <w:szCs w:val="24"/>
              </w:rPr>
              <w:pPrChange w:id="7462" w:author="Mohammad Nayeem Hasan" w:date="2024-07-18T16:13:00Z" w16du:dateUtc="2024-07-18T10:13:00Z">
                <w:pPr>
                  <w:spacing w:after="0" w:line="240" w:lineRule="auto"/>
                </w:pPr>
              </w:pPrChange>
            </w:pPr>
            <w:del w:id="7463" w:author="Mohammad Nayeem Hasan" w:date="2024-07-18T15:20:00Z" w16du:dateUtc="2024-07-18T09:20:00Z">
              <w:r w:rsidRPr="00DF6BDB" w:rsidDel="00D73460">
                <w:rPr>
                  <w:rFonts w:ascii="Times New Roman" w:hAnsi="Times New Roman" w:cs="Times New Roman"/>
                  <w:sz w:val="24"/>
                  <w:szCs w:val="24"/>
                </w:rPr>
                <w:delText>40 (3.98)</w:delText>
              </w:r>
            </w:del>
          </w:p>
        </w:tc>
        <w:tc>
          <w:tcPr>
            <w:tcW w:w="583" w:type="pct"/>
          </w:tcPr>
          <w:p w14:paraId="3DE137E8" w14:textId="26658409" w:rsidR="009F5786" w:rsidRPr="00DF6BDB" w:rsidDel="00D73460" w:rsidRDefault="009F5786">
            <w:pPr>
              <w:spacing w:line="240" w:lineRule="auto"/>
              <w:rPr>
                <w:del w:id="7464" w:author="Mohammad Nayeem Hasan" w:date="2024-07-18T15:20:00Z" w16du:dateUtc="2024-07-18T09:20:00Z"/>
                <w:rFonts w:ascii="Times New Roman" w:hAnsi="Times New Roman" w:cs="Times New Roman"/>
                <w:sz w:val="24"/>
                <w:szCs w:val="24"/>
              </w:rPr>
              <w:pPrChange w:id="7465" w:author="Mohammad Nayeem Hasan" w:date="2024-07-18T16:13:00Z" w16du:dateUtc="2024-07-18T10:13:00Z">
                <w:pPr>
                  <w:spacing w:after="0" w:line="240" w:lineRule="auto"/>
                </w:pPr>
              </w:pPrChange>
            </w:pPr>
            <w:del w:id="7466" w:author="Mohammad Nayeem Hasan" w:date="2024-07-18T15:20:00Z" w16du:dateUtc="2024-07-18T09:20:00Z">
              <w:r w:rsidRPr="00DF6BDB" w:rsidDel="00D73460">
                <w:rPr>
                  <w:rFonts w:ascii="Times New Roman" w:hAnsi="Times New Roman" w:cs="Times New Roman"/>
                  <w:sz w:val="24"/>
                  <w:szCs w:val="24"/>
                </w:rPr>
                <w:delText>971 (96.02)</w:delText>
              </w:r>
            </w:del>
          </w:p>
        </w:tc>
        <w:tc>
          <w:tcPr>
            <w:tcW w:w="583" w:type="pct"/>
          </w:tcPr>
          <w:p w14:paraId="042A9288" w14:textId="1C33EE88" w:rsidR="009F5786" w:rsidRPr="00DF6BDB" w:rsidDel="00D73460" w:rsidRDefault="009F5786">
            <w:pPr>
              <w:spacing w:line="240" w:lineRule="auto"/>
              <w:rPr>
                <w:del w:id="7467" w:author="Mohammad Nayeem Hasan" w:date="2024-07-18T15:20:00Z" w16du:dateUtc="2024-07-18T09:20:00Z"/>
                <w:rFonts w:ascii="Times New Roman" w:hAnsi="Times New Roman" w:cs="Times New Roman"/>
                <w:sz w:val="24"/>
                <w:szCs w:val="24"/>
              </w:rPr>
              <w:pPrChange w:id="7468" w:author="Mohammad Nayeem Hasan" w:date="2024-07-18T16:13:00Z" w16du:dateUtc="2024-07-18T10:13:00Z">
                <w:pPr>
                  <w:spacing w:after="0" w:line="240" w:lineRule="auto"/>
                </w:pPr>
              </w:pPrChange>
            </w:pPr>
            <w:del w:id="7469" w:author="Mohammad Nayeem Hasan" w:date="2024-07-18T15:20:00Z" w16du:dateUtc="2024-07-18T09:20:00Z">
              <w:r w:rsidRPr="00DF6BDB" w:rsidDel="00D73460">
                <w:rPr>
                  <w:rFonts w:ascii="Times New Roman" w:hAnsi="Times New Roman" w:cs="Times New Roman"/>
                  <w:sz w:val="24"/>
                  <w:szCs w:val="24"/>
                </w:rPr>
                <w:delText>1011 (48.79)</w:delText>
              </w:r>
            </w:del>
          </w:p>
        </w:tc>
      </w:tr>
      <w:tr w:rsidR="009F5786" w:rsidRPr="00DF6BDB" w:rsidDel="00D73460" w14:paraId="7ECFA17A" w14:textId="668273F4" w:rsidTr="00755549">
        <w:trPr>
          <w:del w:id="7470" w:author="Mohammad Nayeem Hasan" w:date="2024-07-18T15:20:00Z"/>
        </w:trPr>
        <w:tc>
          <w:tcPr>
            <w:tcW w:w="4417" w:type="pct"/>
            <w:gridSpan w:val="6"/>
          </w:tcPr>
          <w:p w14:paraId="7F3F42D5" w14:textId="77F96326" w:rsidR="009F5786" w:rsidRPr="00DF6BDB" w:rsidDel="00D73460" w:rsidRDefault="009F5786">
            <w:pPr>
              <w:spacing w:line="240" w:lineRule="auto"/>
              <w:rPr>
                <w:del w:id="7471" w:author="Mohammad Nayeem Hasan" w:date="2024-07-18T15:20:00Z" w16du:dateUtc="2024-07-18T09:20:00Z"/>
                <w:rFonts w:ascii="Times New Roman" w:hAnsi="Times New Roman" w:cs="Times New Roman"/>
                <w:sz w:val="24"/>
                <w:szCs w:val="24"/>
              </w:rPr>
              <w:pPrChange w:id="7472" w:author="Mohammad Nayeem Hasan" w:date="2024-07-18T16:13:00Z" w16du:dateUtc="2024-07-18T10:13:00Z">
                <w:pPr>
                  <w:spacing w:after="0" w:line="240" w:lineRule="auto"/>
                </w:pPr>
              </w:pPrChange>
            </w:pPr>
            <w:del w:id="7473" w:author="Mohammad Nayeem Hasan" w:date="2024-07-18T15:20:00Z" w16du:dateUtc="2024-07-18T09:20:00Z">
              <w:r w:rsidRPr="00DF6BDB" w:rsidDel="00D73460">
                <w:rPr>
                  <w:rFonts w:ascii="Times New Roman" w:hAnsi="Times New Roman" w:cs="Times New Roman"/>
                  <w:sz w:val="24"/>
                  <w:szCs w:val="24"/>
                </w:rPr>
                <w:delText>Maternal Characteristics</w:delText>
              </w:r>
            </w:del>
          </w:p>
        </w:tc>
        <w:tc>
          <w:tcPr>
            <w:tcW w:w="583" w:type="pct"/>
          </w:tcPr>
          <w:p w14:paraId="38F3DF70" w14:textId="355DB200" w:rsidR="009F5786" w:rsidRPr="00DF6BDB" w:rsidDel="00D73460" w:rsidRDefault="009F5786">
            <w:pPr>
              <w:spacing w:line="240" w:lineRule="auto"/>
              <w:rPr>
                <w:del w:id="7474" w:author="Mohammad Nayeem Hasan" w:date="2024-07-18T15:20:00Z" w16du:dateUtc="2024-07-18T09:20:00Z"/>
                <w:rFonts w:ascii="Times New Roman" w:hAnsi="Times New Roman" w:cs="Times New Roman"/>
                <w:sz w:val="24"/>
                <w:szCs w:val="24"/>
              </w:rPr>
              <w:pPrChange w:id="7475" w:author="Mohammad Nayeem Hasan" w:date="2024-07-18T16:13:00Z" w16du:dateUtc="2024-07-18T10:13:00Z">
                <w:pPr>
                  <w:spacing w:after="0" w:line="240" w:lineRule="auto"/>
                </w:pPr>
              </w:pPrChange>
            </w:pPr>
          </w:p>
        </w:tc>
      </w:tr>
      <w:tr w:rsidR="009F5786" w:rsidRPr="00DF6BDB" w:rsidDel="00D73460" w14:paraId="6C089026" w14:textId="729807DE" w:rsidTr="00755549">
        <w:trPr>
          <w:del w:id="7476" w:author="Mohammad Nayeem Hasan" w:date="2024-07-18T15:20:00Z"/>
        </w:trPr>
        <w:tc>
          <w:tcPr>
            <w:tcW w:w="1559" w:type="pct"/>
          </w:tcPr>
          <w:p w14:paraId="7E72C4B2" w14:textId="6BBD1ADC" w:rsidR="009F5786" w:rsidRPr="00DF6BDB" w:rsidDel="00D73460" w:rsidRDefault="009F5786">
            <w:pPr>
              <w:spacing w:line="240" w:lineRule="auto"/>
              <w:rPr>
                <w:del w:id="7477" w:author="Mohammad Nayeem Hasan" w:date="2024-07-18T15:20:00Z" w16du:dateUtc="2024-07-18T09:20:00Z"/>
                <w:rFonts w:ascii="Times New Roman" w:hAnsi="Times New Roman" w:cs="Times New Roman"/>
                <w:sz w:val="24"/>
                <w:szCs w:val="24"/>
              </w:rPr>
              <w:pPrChange w:id="7478" w:author="Mohammad Nayeem Hasan" w:date="2024-07-18T16:13:00Z" w16du:dateUtc="2024-07-18T10:13:00Z">
                <w:pPr>
                  <w:spacing w:after="0" w:line="240" w:lineRule="auto"/>
                </w:pPr>
              </w:pPrChange>
            </w:pPr>
            <w:del w:id="7479" w:author="Mohammad Nayeem Hasan" w:date="2024-07-18T15:20:00Z" w16du:dateUtc="2024-07-18T09:20:00Z">
              <w:r w:rsidRPr="00DF6BDB" w:rsidDel="00D73460">
                <w:rPr>
                  <w:rFonts w:ascii="Times New Roman" w:hAnsi="Times New Roman" w:cs="Times New Roman"/>
                  <w:sz w:val="24"/>
                  <w:szCs w:val="24"/>
                </w:rPr>
                <w:delText>Education Status</w:delText>
              </w:r>
            </w:del>
          </w:p>
        </w:tc>
        <w:tc>
          <w:tcPr>
            <w:tcW w:w="548" w:type="pct"/>
          </w:tcPr>
          <w:p w14:paraId="13F0D8C7" w14:textId="50BC5BD0" w:rsidR="009F5786" w:rsidRPr="00DF6BDB" w:rsidDel="00D73460" w:rsidRDefault="009F5786">
            <w:pPr>
              <w:spacing w:line="240" w:lineRule="auto"/>
              <w:rPr>
                <w:del w:id="7480" w:author="Mohammad Nayeem Hasan" w:date="2024-07-18T15:20:00Z" w16du:dateUtc="2024-07-18T09:20:00Z"/>
                <w:rFonts w:ascii="Times New Roman" w:hAnsi="Times New Roman" w:cs="Times New Roman"/>
                <w:sz w:val="24"/>
                <w:szCs w:val="24"/>
              </w:rPr>
              <w:pPrChange w:id="7481" w:author="Mohammad Nayeem Hasan" w:date="2024-07-18T16:13:00Z" w16du:dateUtc="2024-07-18T10:13:00Z">
                <w:pPr>
                  <w:spacing w:after="0" w:line="240" w:lineRule="auto"/>
                </w:pPr>
              </w:pPrChange>
            </w:pPr>
          </w:p>
        </w:tc>
        <w:tc>
          <w:tcPr>
            <w:tcW w:w="619" w:type="pct"/>
          </w:tcPr>
          <w:p w14:paraId="19B9045D" w14:textId="651B17FF" w:rsidR="009F5786" w:rsidRPr="00DF6BDB" w:rsidDel="00D73460" w:rsidRDefault="009F5786">
            <w:pPr>
              <w:spacing w:line="240" w:lineRule="auto"/>
              <w:rPr>
                <w:del w:id="7482" w:author="Mohammad Nayeem Hasan" w:date="2024-07-18T15:20:00Z" w16du:dateUtc="2024-07-18T09:20:00Z"/>
                <w:rFonts w:ascii="Times New Roman" w:hAnsi="Times New Roman" w:cs="Times New Roman"/>
                <w:sz w:val="24"/>
                <w:szCs w:val="24"/>
              </w:rPr>
              <w:pPrChange w:id="7483" w:author="Mohammad Nayeem Hasan" w:date="2024-07-18T16:13:00Z" w16du:dateUtc="2024-07-18T10:13:00Z">
                <w:pPr>
                  <w:spacing w:after="0" w:line="240" w:lineRule="auto"/>
                </w:pPr>
              </w:pPrChange>
            </w:pPr>
          </w:p>
        </w:tc>
        <w:tc>
          <w:tcPr>
            <w:tcW w:w="620" w:type="pct"/>
          </w:tcPr>
          <w:p w14:paraId="69E934DB" w14:textId="5B747EE1" w:rsidR="009F5786" w:rsidRPr="00DF6BDB" w:rsidDel="00D73460" w:rsidRDefault="009F5786">
            <w:pPr>
              <w:spacing w:line="240" w:lineRule="auto"/>
              <w:rPr>
                <w:del w:id="7484" w:author="Mohammad Nayeem Hasan" w:date="2024-07-18T15:20:00Z" w16du:dateUtc="2024-07-18T09:20:00Z"/>
                <w:rFonts w:ascii="Times New Roman" w:hAnsi="Times New Roman" w:cs="Times New Roman"/>
                <w:sz w:val="24"/>
                <w:szCs w:val="24"/>
              </w:rPr>
              <w:pPrChange w:id="7485" w:author="Mohammad Nayeem Hasan" w:date="2024-07-18T16:13:00Z" w16du:dateUtc="2024-07-18T10:13:00Z">
                <w:pPr>
                  <w:spacing w:after="0" w:line="240" w:lineRule="auto"/>
                </w:pPr>
              </w:pPrChange>
            </w:pPr>
          </w:p>
        </w:tc>
        <w:tc>
          <w:tcPr>
            <w:tcW w:w="488" w:type="pct"/>
          </w:tcPr>
          <w:p w14:paraId="329DA3EE" w14:textId="1F347780" w:rsidR="009F5786" w:rsidRPr="00DF6BDB" w:rsidDel="00D73460" w:rsidRDefault="009F5786">
            <w:pPr>
              <w:spacing w:line="240" w:lineRule="auto"/>
              <w:rPr>
                <w:del w:id="7486" w:author="Mohammad Nayeem Hasan" w:date="2024-07-18T15:20:00Z" w16du:dateUtc="2024-07-18T09:20:00Z"/>
                <w:rFonts w:ascii="Times New Roman" w:hAnsi="Times New Roman" w:cs="Times New Roman"/>
                <w:sz w:val="24"/>
                <w:szCs w:val="24"/>
              </w:rPr>
              <w:pPrChange w:id="7487" w:author="Mohammad Nayeem Hasan" w:date="2024-07-18T16:13:00Z" w16du:dateUtc="2024-07-18T10:13:00Z">
                <w:pPr>
                  <w:spacing w:after="0" w:line="240" w:lineRule="auto"/>
                </w:pPr>
              </w:pPrChange>
            </w:pPr>
          </w:p>
        </w:tc>
        <w:tc>
          <w:tcPr>
            <w:tcW w:w="583" w:type="pct"/>
          </w:tcPr>
          <w:p w14:paraId="64A6AA4A" w14:textId="3AD92358" w:rsidR="009F5786" w:rsidRPr="00DF6BDB" w:rsidDel="00D73460" w:rsidRDefault="009F5786">
            <w:pPr>
              <w:spacing w:line="240" w:lineRule="auto"/>
              <w:rPr>
                <w:del w:id="7488" w:author="Mohammad Nayeem Hasan" w:date="2024-07-18T15:20:00Z" w16du:dateUtc="2024-07-18T09:20:00Z"/>
                <w:rFonts w:ascii="Times New Roman" w:hAnsi="Times New Roman" w:cs="Times New Roman"/>
                <w:sz w:val="24"/>
                <w:szCs w:val="24"/>
              </w:rPr>
              <w:pPrChange w:id="7489" w:author="Mohammad Nayeem Hasan" w:date="2024-07-18T16:13:00Z" w16du:dateUtc="2024-07-18T10:13:00Z">
                <w:pPr>
                  <w:spacing w:after="0" w:line="240" w:lineRule="auto"/>
                </w:pPr>
              </w:pPrChange>
            </w:pPr>
          </w:p>
        </w:tc>
        <w:tc>
          <w:tcPr>
            <w:tcW w:w="583" w:type="pct"/>
          </w:tcPr>
          <w:p w14:paraId="68DFC800" w14:textId="372DC980" w:rsidR="009F5786" w:rsidRPr="00DF6BDB" w:rsidDel="00D73460" w:rsidRDefault="009F5786">
            <w:pPr>
              <w:spacing w:line="240" w:lineRule="auto"/>
              <w:rPr>
                <w:del w:id="7490" w:author="Mohammad Nayeem Hasan" w:date="2024-07-18T15:20:00Z" w16du:dateUtc="2024-07-18T09:20:00Z"/>
                <w:rFonts w:ascii="Times New Roman" w:hAnsi="Times New Roman" w:cs="Times New Roman"/>
                <w:sz w:val="24"/>
                <w:szCs w:val="24"/>
              </w:rPr>
              <w:pPrChange w:id="7491" w:author="Mohammad Nayeem Hasan" w:date="2024-07-18T16:13:00Z" w16du:dateUtc="2024-07-18T10:13:00Z">
                <w:pPr>
                  <w:spacing w:after="0" w:line="240" w:lineRule="auto"/>
                </w:pPr>
              </w:pPrChange>
            </w:pPr>
          </w:p>
        </w:tc>
      </w:tr>
      <w:tr w:rsidR="009F5786" w:rsidRPr="00DF6BDB" w:rsidDel="00D73460" w14:paraId="3EA4BBD5" w14:textId="223A038B" w:rsidTr="00755549">
        <w:trPr>
          <w:del w:id="7492" w:author="Mohammad Nayeem Hasan" w:date="2024-07-18T15:20:00Z"/>
        </w:trPr>
        <w:tc>
          <w:tcPr>
            <w:tcW w:w="1559" w:type="pct"/>
          </w:tcPr>
          <w:p w14:paraId="1F8EEE14" w14:textId="45E50F3D" w:rsidR="009F5786" w:rsidRPr="00DF6BDB" w:rsidDel="00D73460" w:rsidRDefault="009F5786">
            <w:pPr>
              <w:spacing w:line="240" w:lineRule="auto"/>
              <w:rPr>
                <w:del w:id="7493" w:author="Mohammad Nayeem Hasan" w:date="2024-07-18T15:20:00Z" w16du:dateUtc="2024-07-18T09:20:00Z"/>
                <w:rFonts w:ascii="Times New Roman" w:hAnsi="Times New Roman" w:cs="Times New Roman"/>
                <w:sz w:val="24"/>
                <w:szCs w:val="24"/>
              </w:rPr>
              <w:pPrChange w:id="7494" w:author="Mohammad Nayeem Hasan" w:date="2024-07-18T16:13:00Z" w16du:dateUtc="2024-07-18T10:13:00Z">
                <w:pPr>
                  <w:spacing w:after="0" w:line="240" w:lineRule="auto"/>
                </w:pPr>
              </w:pPrChange>
            </w:pPr>
            <w:del w:id="7495" w:author="Mohammad Nayeem Hasan" w:date="2024-07-18T15:20:00Z" w16du:dateUtc="2024-07-18T09:20:00Z">
              <w:r w:rsidRPr="00DF6BDB" w:rsidDel="00D73460">
                <w:rPr>
                  <w:rFonts w:ascii="Times New Roman" w:hAnsi="Times New Roman" w:cs="Times New Roman"/>
                  <w:sz w:val="24"/>
                  <w:szCs w:val="24"/>
                </w:rPr>
                <w:delText>None/Primary incomplete</w:delText>
              </w:r>
            </w:del>
          </w:p>
        </w:tc>
        <w:tc>
          <w:tcPr>
            <w:tcW w:w="548" w:type="pct"/>
          </w:tcPr>
          <w:p w14:paraId="49503AE0" w14:textId="649E33AD" w:rsidR="009F5786" w:rsidRPr="00DF6BDB" w:rsidDel="00D73460" w:rsidRDefault="009F5786">
            <w:pPr>
              <w:spacing w:line="240" w:lineRule="auto"/>
              <w:rPr>
                <w:del w:id="7496" w:author="Mohammad Nayeem Hasan" w:date="2024-07-18T15:20:00Z" w16du:dateUtc="2024-07-18T09:20:00Z"/>
                <w:rFonts w:ascii="Times New Roman" w:hAnsi="Times New Roman" w:cs="Times New Roman"/>
                <w:sz w:val="24"/>
                <w:szCs w:val="24"/>
              </w:rPr>
              <w:pPrChange w:id="7497" w:author="Mohammad Nayeem Hasan" w:date="2024-07-18T16:13:00Z" w16du:dateUtc="2024-07-18T10:13:00Z">
                <w:pPr>
                  <w:spacing w:after="0" w:line="240" w:lineRule="auto"/>
                </w:pPr>
              </w:pPrChange>
            </w:pPr>
            <w:del w:id="7498" w:author="Mohammad Nayeem Hasan" w:date="2024-07-18T15:20:00Z" w16du:dateUtc="2024-07-18T09:20:00Z">
              <w:r w:rsidRPr="00DF6BDB" w:rsidDel="00D73460">
                <w:rPr>
                  <w:rFonts w:ascii="Times New Roman" w:hAnsi="Times New Roman" w:cs="Times New Roman"/>
                  <w:sz w:val="24"/>
                  <w:szCs w:val="24"/>
                </w:rPr>
                <w:delText>28 (10.17)</w:delText>
              </w:r>
            </w:del>
          </w:p>
        </w:tc>
        <w:tc>
          <w:tcPr>
            <w:tcW w:w="619" w:type="pct"/>
          </w:tcPr>
          <w:p w14:paraId="25EF7366" w14:textId="176EF1B5" w:rsidR="009F5786" w:rsidRPr="00DF6BDB" w:rsidDel="00D73460" w:rsidRDefault="009F5786">
            <w:pPr>
              <w:spacing w:line="240" w:lineRule="auto"/>
              <w:rPr>
                <w:del w:id="7499" w:author="Mohammad Nayeem Hasan" w:date="2024-07-18T15:20:00Z" w16du:dateUtc="2024-07-18T09:20:00Z"/>
                <w:rFonts w:ascii="Times New Roman" w:hAnsi="Times New Roman" w:cs="Times New Roman"/>
                <w:sz w:val="24"/>
                <w:szCs w:val="24"/>
              </w:rPr>
              <w:pPrChange w:id="7500" w:author="Mohammad Nayeem Hasan" w:date="2024-07-18T16:13:00Z" w16du:dateUtc="2024-07-18T10:13:00Z">
                <w:pPr>
                  <w:spacing w:after="0" w:line="240" w:lineRule="auto"/>
                </w:pPr>
              </w:pPrChange>
            </w:pPr>
            <w:del w:id="7501" w:author="Mohammad Nayeem Hasan" w:date="2024-07-18T15:20:00Z" w16du:dateUtc="2024-07-18T09:20:00Z">
              <w:r w:rsidRPr="00DF6BDB" w:rsidDel="00D73460">
                <w:rPr>
                  <w:rFonts w:ascii="Times New Roman" w:hAnsi="Times New Roman" w:cs="Times New Roman"/>
                  <w:sz w:val="24"/>
                  <w:szCs w:val="24"/>
                </w:rPr>
                <w:delText>248 (89.83)</w:delText>
              </w:r>
            </w:del>
          </w:p>
        </w:tc>
        <w:tc>
          <w:tcPr>
            <w:tcW w:w="620" w:type="pct"/>
          </w:tcPr>
          <w:p w14:paraId="6E2AE997" w14:textId="030F1942" w:rsidR="009F5786" w:rsidRPr="00DF6BDB" w:rsidDel="00D73460" w:rsidRDefault="009F5786">
            <w:pPr>
              <w:spacing w:line="240" w:lineRule="auto"/>
              <w:rPr>
                <w:del w:id="7502" w:author="Mohammad Nayeem Hasan" w:date="2024-07-18T15:20:00Z" w16du:dateUtc="2024-07-18T09:20:00Z"/>
                <w:rFonts w:ascii="Times New Roman" w:hAnsi="Times New Roman" w:cs="Times New Roman"/>
                <w:sz w:val="24"/>
                <w:szCs w:val="24"/>
              </w:rPr>
              <w:pPrChange w:id="7503" w:author="Mohammad Nayeem Hasan" w:date="2024-07-18T16:13:00Z" w16du:dateUtc="2024-07-18T10:13:00Z">
                <w:pPr>
                  <w:spacing w:after="0" w:line="240" w:lineRule="auto"/>
                </w:pPr>
              </w:pPrChange>
            </w:pPr>
            <w:del w:id="7504" w:author="Mohammad Nayeem Hasan" w:date="2024-07-18T15:20:00Z" w16du:dateUtc="2024-07-18T09:20:00Z">
              <w:r w:rsidRPr="00DF6BDB" w:rsidDel="00D73460">
                <w:rPr>
                  <w:rFonts w:ascii="Times New Roman" w:hAnsi="Times New Roman" w:cs="Times New Roman"/>
                  <w:sz w:val="24"/>
                  <w:szCs w:val="24"/>
                </w:rPr>
                <w:delText>276 (11.86)</w:delText>
              </w:r>
            </w:del>
          </w:p>
        </w:tc>
        <w:tc>
          <w:tcPr>
            <w:tcW w:w="488" w:type="pct"/>
          </w:tcPr>
          <w:p w14:paraId="7F504861" w14:textId="01711FC8" w:rsidR="009F5786" w:rsidRPr="00DF6BDB" w:rsidDel="00D73460" w:rsidRDefault="009F5786">
            <w:pPr>
              <w:spacing w:line="240" w:lineRule="auto"/>
              <w:rPr>
                <w:del w:id="7505" w:author="Mohammad Nayeem Hasan" w:date="2024-07-18T15:20:00Z" w16du:dateUtc="2024-07-18T09:20:00Z"/>
                <w:rFonts w:ascii="Times New Roman" w:hAnsi="Times New Roman" w:cs="Times New Roman"/>
                <w:sz w:val="24"/>
                <w:szCs w:val="24"/>
              </w:rPr>
              <w:pPrChange w:id="7506" w:author="Mohammad Nayeem Hasan" w:date="2024-07-18T16:13:00Z" w16du:dateUtc="2024-07-18T10:13:00Z">
                <w:pPr>
                  <w:spacing w:after="0" w:line="240" w:lineRule="auto"/>
                </w:pPr>
              </w:pPrChange>
            </w:pPr>
            <w:del w:id="7507" w:author="Mohammad Nayeem Hasan" w:date="2024-07-18T15:20:00Z" w16du:dateUtc="2024-07-18T09:20:00Z">
              <w:r w:rsidRPr="00DF6BDB" w:rsidDel="00D73460">
                <w:rPr>
                  <w:rFonts w:ascii="Times New Roman" w:hAnsi="Times New Roman" w:cs="Times New Roman"/>
                  <w:sz w:val="24"/>
                  <w:szCs w:val="24"/>
                </w:rPr>
                <w:delText>24 (3.30)</w:delText>
              </w:r>
            </w:del>
          </w:p>
        </w:tc>
        <w:tc>
          <w:tcPr>
            <w:tcW w:w="583" w:type="pct"/>
          </w:tcPr>
          <w:p w14:paraId="45F59B43" w14:textId="175B6B2E" w:rsidR="009F5786" w:rsidRPr="00DF6BDB" w:rsidDel="00D73460" w:rsidRDefault="009F5786">
            <w:pPr>
              <w:spacing w:line="240" w:lineRule="auto"/>
              <w:rPr>
                <w:del w:id="7508" w:author="Mohammad Nayeem Hasan" w:date="2024-07-18T15:20:00Z" w16du:dateUtc="2024-07-18T09:20:00Z"/>
                <w:rFonts w:ascii="Times New Roman" w:hAnsi="Times New Roman" w:cs="Times New Roman"/>
                <w:sz w:val="24"/>
                <w:szCs w:val="24"/>
              </w:rPr>
              <w:pPrChange w:id="7509" w:author="Mohammad Nayeem Hasan" w:date="2024-07-18T16:13:00Z" w16du:dateUtc="2024-07-18T10:13:00Z">
                <w:pPr>
                  <w:spacing w:after="0" w:line="240" w:lineRule="auto"/>
                </w:pPr>
              </w:pPrChange>
            </w:pPr>
            <w:del w:id="7510" w:author="Mohammad Nayeem Hasan" w:date="2024-07-18T15:20:00Z" w16du:dateUtc="2024-07-18T09:20:00Z">
              <w:r w:rsidRPr="00DF6BDB" w:rsidDel="00D73460">
                <w:rPr>
                  <w:rFonts w:ascii="Times New Roman" w:hAnsi="Times New Roman" w:cs="Times New Roman"/>
                  <w:sz w:val="24"/>
                  <w:szCs w:val="24"/>
                </w:rPr>
                <w:delText>690 (96.70)</w:delText>
              </w:r>
            </w:del>
          </w:p>
        </w:tc>
        <w:tc>
          <w:tcPr>
            <w:tcW w:w="583" w:type="pct"/>
          </w:tcPr>
          <w:p w14:paraId="7A523413" w14:textId="06345F55" w:rsidR="009F5786" w:rsidRPr="00DF6BDB" w:rsidDel="00D73460" w:rsidRDefault="009F5786">
            <w:pPr>
              <w:spacing w:line="240" w:lineRule="auto"/>
              <w:rPr>
                <w:del w:id="7511" w:author="Mohammad Nayeem Hasan" w:date="2024-07-18T15:20:00Z" w16du:dateUtc="2024-07-18T09:20:00Z"/>
                <w:rFonts w:ascii="Times New Roman" w:hAnsi="Times New Roman" w:cs="Times New Roman"/>
                <w:sz w:val="24"/>
                <w:szCs w:val="24"/>
              </w:rPr>
              <w:pPrChange w:id="7512" w:author="Mohammad Nayeem Hasan" w:date="2024-07-18T16:13:00Z" w16du:dateUtc="2024-07-18T10:13:00Z">
                <w:pPr>
                  <w:spacing w:after="0" w:line="240" w:lineRule="auto"/>
                </w:pPr>
              </w:pPrChange>
            </w:pPr>
            <w:del w:id="7513" w:author="Mohammad Nayeem Hasan" w:date="2024-07-18T15:20:00Z" w16du:dateUtc="2024-07-18T09:20:00Z">
              <w:r w:rsidRPr="00DF6BDB" w:rsidDel="00D73460">
                <w:rPr>
                  <w:rFonts w:ascii="Times New Roman" w:hAnsi="Times New Roman" w:cs="Times New Roman"/>
                  <w:sz w:val="24"/>
                  <w:szCs w:val="24"/>
                </w:rPr>
                <w:delText>714 (34.42)</w:delText>
              </w:r>
            </w:del>
          </w:p>
        </w:tc>
      </w:tr>
      <w:tr w:rsidR="009F5786" w:rsidRPr="00DF6BDB" w:rsidDel="00D73460" w14:paraId="552F48ED" w14:textId="41EED8F7" w:rsidTr="00755549">
        <w:trPr>
          <w:del w:id="7514" w:author="Mohammad Nayeem Hasan" w:date="2024-07-18T15:20:00Z"/>
        </w:trPr>
        <w:tc>
          <w:tcPr>
            <w:tcW w:w="1559" w:type="pct"/>
          </w:tcPr>
          <w:p w14:paraId="50C6A8D4" w14:textId="67D2C02C" w:rsidR="009F5786" w:rsidRPr="00DF6BDB" w:rsidDel="00D73460" w:rsidRDefault="009F5786">
            <w:pPr>
              <w:spacing w:line="240" w:lineRule="auto"/>
              <w:rPr>
                <w:del w:id="7515" w:author="Mohammad Nayeem Hasan" w:date="2024-07-18T15:20:00Z" w16du:dateUtc="2024-07-18T09:20:00Z"/>
                <w:rFonts w:ascii="Times New Roman" w:hAnsi="Times New Roman" w:cs="Times New Roman"/>
                <w:sz w:val="24"/>
                <w:szCs w:val="24"/>
              </w:rPr>
              <w:pPrChange w:id="7516" w:author="Mohammad Nayeem Hasan" w:date="2024-07-18T16:13:00Z" w16du:dateUtc="2024-07-18T10:13:00Z">
                <w:pPr>
                  <w:spacing w:after="0" w:line="240" w:lineRule="auto"/>
                </w:pPr>
              </w:pPrChange>
            </w:pPr>
            <w:del w:id="7517" w:author="Mohammad Nayeem Hasan" w:date="2024-07-18T15:20:00Z" w16du:dateUtc="2024-07-18T09:20:00Z">
              <w:r w:rsidRPr="00DF6BDB" w:rsidDel="00D73460">
                <w:rPr>
                  <w:rFonts w:ascii="Times New Roman" w:hAnsi="Times New Roman" w:cs="Times New Roman"/>
                  <w:sz w:val="24"/>
                  <w:szCs w:val="24"/>
                </w:rPr>
                <w:delText>Primary Complete</w:delText>
              </w:r>
            </w:del>
          </w:p>
        </w:tc>
        <w:tc>
          <w:tcPr>
            <w:tcW w:w="548" w:type="pct"/>
          </w:tcPr>
          <w:p w14:paraId="7047ADAC" w14:textId="34DB880B" w:rsidR="009F5786" w:rsidRPr="00DF6BDB" w:rsidDel="00D73460" w:rsidRDefault="009F5786">
            <w:pPr>
              <w:spacing w:line="240" w:lineRule="auto"/>
              <w:rPr>
                <w:del w:id="7518" w:author="Mohammad Nayeem Hasan" w:date="2024-07-18T15:20:00Z" w16du:dateUtc="2024-07-18T09:20:00Z"/>
                <w:rFonts w:ascii="Times New Roman" w:hAnsi="Times New Roman" w:cs="Times New Roman"/>
                <w:sz w:val="24"/>
                <w:szCs w:val="24"/>
              </w:rPr>
              <w:pPrChange w:id="7519" w:author="Mohammad Nayeem Hasan" w:date="2024-07-18T16:13:00Z" w16du:dateUtc="2024-07-18T10:13:00Z">
                <w:pPr>
                  <w:spacing w:after="0" w:line="240" w:lineRule="auto"/>
                </w:pPr>
              </w:pPrChange>
            </w:pPr>
            <w:del w:id="7520" w:author="Mohammad Nayeem Hasan" w:date="2024-07-18T15:20:00Z" w16du:dateUtc="2024-07-18T09:20:00Z">
              <w:r w:rsidRPr="00DF6BDB" w:rsidDel="00D73460">
                <w:rPr>
                  <w:rFonts w:ascii="Times New Roman" w:hAnsi="Times New Roman" w:cs="Times New Roman"/>
                  <w:sz w:val="24"/>
                  <w:szCs w:val="24"/>
                </w:rPr>
                <w:delText>30 (5.59)</w:delText>
              </w:r>
            </w:del>
          </w:p>
        </w:tc>
        <w:tc>
          <w:tcPr>
            <w:tcW w:w="619" w:type="pct"/>
          </w:tcPr>
          <w:p w14:paraId="08DE8577" w14:textId="20842043" w:rsidR="009F5786" w:rsidRPr="00DF6BDB" w:rsidDel="00D73460" w:rsidRDefault="009F5786">
            <w:pPr>
              <w:spacing w:line="240" w:lineRule="auto"/>
              <w:rPr>
                <w:del w:id="7521" w:author="Mohammad Nayeem Hasan" w:date="2024-07-18T15:20:00Z" w16du:dateUtc="2024-07-18T09:20:00Z"/>
                <w:rFonts w:ascii="Times New Roman" w:hAnsi="Times New Roman" w:cs="Times New Roman"/>
                <w:sz w:val="24"/>
                <w:szCs w:val="24"/>
              </w:rPr>
              <w:pPrChange w:id="7522" w:author="Mohammad Nayeem Hasan" w:date="2024-07-18T16:13:00Z" w16du:dateUtc="2024-07-18T10:13:00Z">
                <w:pPr>
                  <w:spacing w:after="0" w:line="240" w:lineRule="auto"/>
                </w:pPr>
              </w:pPrChange>
            </w:pPr>
            <w:del w:id="7523" w:author="Mohammad Nayeem Hasan" w:date="2024-07-18T15:20:00Z" w16du:dateUtc="2024-07-18T09:20:00Z">
              <w:r w:rsidRPr="00DF6BDB" w:rsidDel="00D73460">
                <w:rPr>
                  <w:rFonts w:ascii="Times New Roman" w:hAnsi="Times New Roman" w:cs="Times New Roman"/>
                  <w:sz w:val="24"/>
                  <w:szCs w:val="24"/>
                </w:rPr>
                <w:delText>513 (94.41)</w:delText>
              </w:r>
            </w:del>
          </w:p>
        </w:tc>
        <w:tc>
          <w:tcPr>
            <w:tcW w:w="620" w:type="pct"/>
          </w:tcPr>
          <w:p w14:paraId="5BB2E1F2" w14:textId="4A85B6CC" w:rsidR="009F5786" w:rsidRPr="00DF6BDB" w:rsidDel="00D73460" w:rsidRDefault="009F5786">
            <w:pPr>
              <w:spacing w:line="240" w:lineRule="auto"/>
              <w:rPr>
                <w:del w:id="7524" w:author="Mohammad Nayeem Hasan" w:date="2024-07-18T15:20:00Z" w16du:dateUtc="2024-07-18T09:20:00Z"/>
                <w:rFonts w:ascii="Times New Roman" w:hAnsi="Times New Roman" w:cs="Times New Roman"/>
                <w:sz w:val="24"/>
                <w:szCs w:val="24"/>
              </w:rPr>
              <w:pPrChange w:id="7525" w:author="Mohammad Nayeem Hasan" w:date="2024-07-18T16:13:00Z" w16du:dateUtc="2024-07-18T10:13:00Z">
                <w:pPr>
                  <w:spacing w:after="0" w:line="240" w:lineRule="auto"/>
                </w:pPr>
              </w:pPrChange>
            </w:pPr>
            <w:del w:id="7526" w:author="Mohammad Nayeem Hasan" w:date="2024-07-18T15:20:00Z" w16du:dateUtc="2024-07-18T09:20:00Z">
              <w:r w:rsidRPr="00DF6BDB" w:rsidDel="00D73460">
                <w:rPr>
                  <w:rFonts w:ascii="Times New Roman" w:hAnsi="Times New Roman" w:cs="Times New Roman"/>
                  <w:sz w:val="24"/>
                  <w:szCs w:val="24"/>
                </w:rPr>
                <w:delText>543 (23.31)</w:delText>
              </w:r>
            </w:del>
          </w:p>
        </w:tc>
        <w:tc>
          <w:tcPr>
            <w:tcW w:w="488" w:type="pct"/>
          </w:tcPr>
          <w:p w14:paraId="7892F832" w14:textId="71EDAD08" w:rsidR="009F5786" w:rsidRPr="00DF6BDB" w:rsidDel="00D73460" w:rsidRDefault="009F5786">
            <w:pPr>
              <w:spacing w:line="240" w:lineRule="auto"/>
              <w:rPr>
                <w:del w:id="7527" w:author="Mohammad Nayeem Hasan" w:date="2024-07-18T15:20:00Z" w16du:dateUtc="2024-07-18T09:20:00Z"/>
                <w:rFonts w:ascii="Times New Roman" w:hAnsi="Times New Roman" w:cs="Times New Roman"/>
                <w:sz w:val="24"/>
                <w:szCs w:val="24"/>
              </w:rPr>
              <w:pPrChange w:id="7528" w:author="Mohammad Nayeem Hasan" w:date="2024-07-18T16:13:00Z" w16du:dateUtc="2024-07-18T10:13:00Z">
                <w:pPr>
                  <w:spacing w:after="0" w:line="240" w:lineRule="auto"/>
                </w:pPr>
              </w:pPrChange>
            </w:pPr>
            <w:del w:id="7529" w:author="Mohammad Nayeem Hasan" w:date="2024-07-18T15:20:00Z" w16du:dateUtc="2024-07-18T09:20:00Z">
              <w:r w:rsidRPr="00DF6BDB" w:rsidDel="00D73460">
                <w:rPr>
                  <w:rFonts w:ascii="Times New Roman" w:hAnsi="Times New Roman" w:cs="Times New Roman"/>
                  <w:sz w:val="24"/>
                  <w:szCs w:val="24"/>
                </w:rPr>
                <w:delText>12 (3.53)</w:delText>
              </w:r>
            </w:del>
          </w:p>
        </w:tc>
        <w:tc>
          <w:tcPr>
            <w:tcW w:w="583" w:type="pct"/>
          </w:tcPr>
          <w:p w14:paraId="39489CF6" w14:textId="06F104A7" w:rsidR="009F5786" w:rsidRPr="00DF6BDB" w:rsidDel="00D73460" w:rsidRDefault="009F5786">
            <w:pPr>
              <w:spacing w:line="240" w:lineRule="auto"/>
              <w:rPr>
                <w:del w:id="7530" w:author="Mohammad Nayeem Hasan" w:date="2024-07-18T15:20:00Z" w16du:dateUtc="2024-07-18T09:20:00Z"/>
                <w:rFonts w:ascii="Times New Roman" w:hAnsi="Times New Roman" w:cs="Times New Roman"/>
                <w:sz w:val="24"/>
                <w:szCs w:val="24"/>
              </w:rPr>
              <w:pPrChange w:id="7531" w:author="Mohammad Nayeem Hasan" w:date="2024-07-18T16:13:00Z" w16du:dateUtc="2024-07-18T10:13:00Z">
                <w:pPr>
                  <w:spacing w:after="0" w:line="240" w:lineRule="auto"/>
                </w:pPr>
              </w:pPrChange>
            </w:pPr>
            <w:del w:id="7532" w:author="Mohammad Nayeem Hasan" w:date="2024-07-18T15:20:00Z" w16du:dateUtc="2024-07-18T09:20:00Z">
              <w:r w:rsidRPr="00DF6BDB" w:rsidDel="00D73460">
                <w:rPr>
                  <w:rFonts w:ascii="Times New Roman" w:hAnsi="Times New Roman" w:cs="Times New Roman"/>
                  <w:sz w:val="24"/>
                  <w:szCs w:val="24"/>
                </w:rPr>
                <w:delText>317 (96.47)</w:delText>
              </w:r>
            </w:del>
          </w:p>
        </w:tc>
        <w:tc>
          <w:tcPr>
            <w:tcW w:w="583" w:type="pct"/>
          </w:tcPr>
          <w:p w14:paraId="31BA5A84" w14:textId="6EB8C873" w:rsidR="009F5786" w:rsidRPr="00DF6BDB" w:rsidDel="00D73460" w:rsidRDefault="009F5786">
            <w:pPr>
              <w:spacing w:line="240" w:lineRule="auto"/>
              <w:rPr>
                <w:del w:id="7533" w:author="Mohammad Nayeem Hasan" w:date="2024-07-18T15:20:00Z" w16du:dateUtc="2024-07-18T09:20:00Z"/>
                <w:rFonts w:ascii="Times New Roman" w:hAnsi="Times New Roman" w:cs="Times New Roman"/>
                <w:sz w:val="24"/>
                <w:szCs w:val="24"/>
              </w:rPr>
              <w:pPrChange w:id="7534" w:author="Mohammad Nayeem Hasan" w:date="2024-07-18T16:13:00Z" w16du:dateUtc="2024-07-18T10:13:00Z">
                <w:pPr>
                  <w:spacing w:after="0" w:line="240" w:lineRule="auto"/>
                </w:pPr>
              </w:pPrChange>
            </w:pPr>
            <w:del w:id="7535" w:author="Mohammad Nayeem Hasan" w:date="2024-07-18T15:20:00Z" w16du:dateUtc="2024-07-18T09:20:00Z">
              <w:r w:rsidRPr="00DF6BDB" w:rsidDel="00D73460">
                <w:rPr>
                  <w:rFonts w:ascii="Times New Roman" w:hAnsi="Times New Roman" w:cs="Times New Roman"/>
                  <w:sz w:val="24"/>
                  <w:szCs w:val="24"/>
                </w:rPr>
                <w:delText>329 (15.85)</w:delText>
              </w:r>
            </w:del>
          </w:p>
        </w:tc>
      </w:tr>
      <w:tr w:rsidR="009F5786" w:rsidRPr="00DF6BDB" w:rsidDel="00D73460" w14:paraId="59769668" w14:textId="1E107FF8" w:rsidTr="00755549">
        <w:trPr>
          <w:del w:id="7536" w:author="Mohammad Nayeem Hasan" w:date="2024-07-18T15:20:00Z"/>
        </w:trPr>
        <w:tc>
          <w:tcPr>
            <w:tcW w:w="1559" w:type="pct"/>
          </w:tcPr>
          <w:p w14:paraId="120D972C" w14:textId="258C0E06" w:rsidR="009F5786" w:rsidRPr="00DF6BDB" w:rsidDel="00D73460" w:rsidRDefault="009F5786">
            <w:pPr>
              <w:spacing w:line="240" w:lineRule="auto"/>
              <w:rPr>
                <w:del w:id="7537" w:author="Mohammad Nayeem Hasan" w:date="2024-07-18T15:20:00Z" w16du:dateUtc="2024-07-18T09:20:00Z"/>
                <w:rFonts w:ascii="Times New Roman" w:hAnsi="Times New Roman" w:cs="Times New Roman"/>
                <w:sz w:val="24"/>
                <w:szCs w:val="24"/>
              </w:rPr>
              <w:pPrChange w:id="7538" w:author="Mohammad Nayeem Hasan" w:date="2024-07-18T16:13:00Z" w16du:dateUtc="2024-07-18T10:13:00Z">
                <w:pPr>
                  <w:spacing w:after="0" w:line="240" w:lineRule="auto"/>
                </w:pPr>
              </w:pPrChange>
            </w:pPr>
            <w:del w:id="7539" w:author="Mohammad Nayeem Hasan" w:date="2024-07-18T15:20:00Z" w16du:dateUtc="2024-07-18T09:20:00Z">
              <w:r w:rsidRPr="00DF6BDB" w:rsidDel="00D73460">
                <w:rPr>
                  <w:rFonts w:ascii="Times New Roman" w:hAnsi="Times New Roman" w:cs="Times New Roman"/>
                  <w:sz w:val="24"/>
                  <w:szCs w:val="24"/>
                </w:rPr>
                <w:delText>Secondary</w:delText>
              </w:r>
            </w:del>
          </w:p>
        </w:tc>
        <w:tc>
          <w:tcPr>
            <w:tcW w:w="548" w:type="pct"/>
          </w:tcPr>
          <w:p w14:paraId="2E6D3C1E" w14:textId="489AD760" w:rsidR="009F5786" w:rsidRPr="00DF6BDB" w:rsidDel="00D73460" w:rsidRDefault="009F5786">
            <w:pPr>
              <w:spacing w:line="240" w:lineRule="auto"/>
              <w:rPr>
                <w:del w:id="7540" w:author="Mohammad Nayeem Hasan" w:date="2024-07-18T15:20:00Z" w16du:dateUtc="2024-07-18T09:20:00Z"/>
                <w:rFonts w:ascii="Times New Roman" w:hAnsi="Times New Roman" w:cs="Times New Roman"/>
                <w:sz w:val="24"/>
                <w:szCs w:val="24"/>
              </w:rPr>
              <w:pPrChange w:id="7541" w:author="Mohammad Nayeem Hasan" w:date="2024-07-18T16:13:00Z" w16du:dateUtc="2024-07-18T10:13:00Z">
                <w:pPr>
                  <w:spacing w:after="0" w:line="240" w:lineRule="auto"/>
                </w:pPr>
              </w:pPrChange>
            </w:pPr>
            <w:del w:id="7542" w:author="Mohammad Nayeem Hasan" w:date="2024-07-18T15:20:00Z" w16du:dateUtc="2024-07-18T09:20:00Z">
              <w:r w:rsidRPr="00DF6BDB" w:rsidDel="00D73460">
                <w:rPr>
                  <w:rFonts w:ascii="Times New Roman" w:hAnsi="Times New Roman" w:cs="Times New Roman"/>
                  <w:sz w:val="24"/>
                  <w:szCs w:val="24"/>
                </w:rPr>
                <w:delText>91 (7.88)</w:delText>
              </w:r>
            </w:del>
          </w:p>
        </w:tc>
        <w:tc>
          <w:tcPr>
            <w:tcW w:w="619" w:type="pct"/>
          </w:tcPr>
          <w:p w14:paraId="2FA8092A" w14:textId="3C50E17C" w:rsidR="009F5786" w:rsidRPr="00DF6BDB" w:rsidDel="00D73460" w:rsidRDefault="009F5786">
            <w:pPr>
              <w:spacing w:line="240" w:lineRule="auto"/>
              <w:rPr>
                <w:del w:id="7543" w:author="Mohammad Nayeem Hasan" w:date="2024-07-18T15:20:00Z" w16du:dateUtc="2024-07-18T09:20:00Z"/>
                <w:rFonts w:ascii="Times New Roman" w:hAnsi="Times New Roman" w:cs="Times New Roman"/>
                <w:sz w:val="24"/>
                <w:szCs w:val="24"/>
              </w:rPr>
              <w:pPrChange w:id="7544" w:author="Mohammad Nayeem Hasan" w:date="2024-07-18T16:13:00Z" w16du:dateUtc="2024-07-18T10:13:00Z">
                <w:pPr>
                  <w:spacing w:after="0" w:line="240" w:lineRule="auto"/>
                </w:pPr>
              </w:pPrChange>
            </w:pPr>
            <w:del w:id="7545" w:author="Mohammad Nayeem Hasan" w:date="2024-07-18T15:20:00Z" w16du:dateUtc="2024-07-18T09:20:00Z">
              <w:r w:rsidRPr="00DF6BDB" w:rsidDel="00D73460">
                <w:rPr>
                  <w:rFonts w:ascii="Times New Roman" w:hAnsi="Times New Roman" w:cs="Times New Roman"/>
                  <w:sz w:val="24"/>
                  <w:szCs w:val="24"/>
                </w:rPr>
                <w:delText>1059 (92.12)</w:delText>
              </w:r>
            </w:del>
          </w:p>
        </w:tc>
        <w:tc>
          <w:tcPr>
            <w:tcW w:w="620" w:type="pct"/>
          </w:tcPr>
          <w:p w14:paraId="5C7467EC" w14:textId="12741F28" w:rsidR="009F5786" w:rsidRPr="00DF6BDB" w:rsidDel="00D73460" w:rsidRDefault="009F5786">
            <w:pPr>
              <w:spacing w:line="240" w:lineRule="auto"/>
              <w:rPr>
                <w:del w:id="7546" w:author="Mohammad Nayeem Hasan" w:date="2024-07-18T15:20:00Z" w16du:dateUtc="2024-07-18T09:20:00Z"/>
                <w:rFonts w:ascii="Times New Roman" w:hAnsi="Times New Roman" w:cs="Times New Roman"/>
                <w:sz w:val="24"/>
                <w:szCs w:val="24"/>
              </w:rPr>
              <w:pPrChange w:id="7547" w:author="Mohammad Nayeem Hasan" w:date="2024-07-18T16:13:00Z" w16du:dateUtc="2024-07-18T10:13:00Z">
                <w:pPr>
                  <w:spacing w:after="0" w:line="240" w:lineRule="auto"/>
                </w:pPr>
              </w:pPrChange>
            </w:pPr>
            <w:del w:id="7548" w:author="Mohammad Nayeem Hasan" w:date="2024-07-18T15:20:00Z" w16du:dateUtc="2024-07-18T09:20:00Z">
              <w:r w:rsidRPr="00DF6BDB" w:rsidDel="00D73460">
                <w:rPr>
                  <w:rFonts w:ascii="Times New Roman" w:hAnsi="Times New Roman" w:cs="Times New Roman"/>
                  <w:sz w:val="24"/>
                  <w:szCs w:val="24"/>
                </w:rPr>
                <w:delText>1150 (49.31)</w:delText>
              </w:r>
            </w:del>
          </w:p>
        </w:tc>
        <w:tc>
          <w:tcPr>
            <w:tcW w:w="488" w:type="pct"/>
          </w:tcPr>
          <w:p w14:paraId="78C3B680" w14:textId="0EC0B182" w:rsidR="009F5786" w:rsidRPr="00DF6BDB" w:rsidDel="00D73460" w:rsidRDefault="009F5786">
            <w:pPr>
              <w:spacing w:line="240" w:lineRule="auto"/>
              <w:rPr>
                <w:del w:id="7549" w:author="Mohammad Nayeem Hasan" w:date="2024-07-18T15:20:00Z" w16du:dateUtc="2024-07-18T09:20:00Z"/>
                <w:rFonts w:ascii="Times New Roman" w:hAnsi="Times New Roman" w:cs="Times New Roman"/>
                <w:sz w:val="24"/>
                <w:szCs w:val="24"/>
              </w:rPr>
              <w:pPrChange w:id="7550" w:author="Mohammad Nayeem Hasan" w:date="2024-07-18T16:13:00Z" w16du:dateUtc="2024-07-18T10:13:00Z">
                <w:pPr>
                  <w:spacing w:after="0" w:line="240" w:lineRule="auto"/>
                </w:pPr>
              </w:pPrChange>
            </w:pPr>
            <w:del w:id="7551" w:author="Mohammad Nayeem Hasan" w:date="2024-07-18T15:20:00Z" w16du:dateUtc="2024-07-18T09:20:00Z">
              <w:r w:rsidRPr="00DF6BDB" w:rsidDel="00D73460">
                <w:rPr>
                  <w:rFonts w:ascii="Times New Roman" w:hAnsi="Times New Roman" w:cs="Times New Roman"/>
                  <w:sz w:val="24"/>
                  <w:szCs w:val="24"/>
                </w:rPr>
                <w:delText>32 (4.40)</w:delText>
              </w:r>
            </w:del>
          </w:p>
        </w:tc>
        <w:tc>
          <w:tcPr>
            <w:tcW w:w="583" w:type="pct"/>
          </w:tcPr>
          <w:p w14:paraId="073D50AD" w14:textId="23CCB841" w:rsidR="009F5786" w:rsidRPr="00DF6BDB" w:rsidDel="00D73460" w:rsidRDefault="009F5786">
            <w:pPr>
              <w:spacing w:line="240" w:lineRule="auto"/>
              <w:rPr>
                <w:del w:id="7552" w:author="Mohammad Nayeem Hasan" w:date="2024-07-18T15:20:00Z" w16du:dateUtc="2024-07-18T09:20:00Z"/>
                <w:rFonts w:ascii="Times New Roman" w:hAnsi="Times New Roman" w:cs="Times New Roman"/>
                <w:sz w:val="24"/>
                <w:szCs w:val="24"/>
              </w:rPr>
              <w:pPrChange w:id="7553" w:author="Mohammad Nayeem Hasan" w:date="2024-07-18T16:13:00Z" w16du:dateUtc="2024-07-18T10:13:00Z">
                <w:pPr>
                  <w:spacing w:after="0" w:line="240" w:lineRule="auto"/>
                </w:pPr>
              </w:pPrChange>
            </w:pPr>
            <w:del w:id="7554" w:author="Mohammad Nayeem Hasan" w:date="2024-07-18T15:20:00Z" w16du:dateUtc="2024-07-18T09:20:00Z">
              <w:r w:rsidRPr="00DF6BDB" w:rsidDel="00D73460">
                <w:rPr>
                  <w:rFonts w:ascii="Times New Roman" w:hAnsi="Times New Roman" w:cs="Times New Roman"/>
                  <w:sz w:val="24"/>
                  <w:szCs w:val="24"/>
                </w:rPr>
                <w:delText>704 (95.60)</w:delText>
              </w:r>
            </w:del>
          </w:p>
        </w:tc>
        <w:tc>
          <w:tcPr>
            <w:tcW w:w="583" w:type="pct"/>
          </w:tcPr>
          <w:p w14:paraId="564CC035" w14:textId="515AA8F4" w:rsidR="009F5786" w:rsidRPr="00DF6BDB" w:rsidDel="00D73460" w:rsidRDefault="009F5786">
            <w:pPr>
              <w:spacing w:line="240" w:lineRule="auto"/>
              <w:rPr>
                <w:del w:id="7555" w:author="Mohammad Nayeem Hasan" w:date="2024-07-18T15:20:00Z" w16du:dateUtc="2024-07-18T09:20:00Z"/>
                <w:rFonts w:ascii="Times New Roman" w:hAnsi="Times New Roman" w:cs="Times New Roman"/>
                <w:sz w:val="24"/>
                <w:szCs w:val="24"/>
              </w:rPr>
              <w:pPrChange w:id="7556" w:author="Mohammad Nayeem Hasan" w:date="2024-07-18T16:13:00Z" w16du:dateUtc="2024-07-18T10:13:00Z">
                <w:pPr>
                  <w:spacing w:after="0" w:line="240" w:lineRule="auto"/>
                </w:pPr>
              </w:pPrChange>
            </w:pPr>
            <w:del w:id="7557" w:author="Mohammad Nayeem Hasan" w:date="2024-07-18T15:20:00Z" w16du:dateUtc="2024-07-18T09:20:00Z">
              <w:r w:rsidRPr="00DF6BDB" w:rsidDel="00D73460">
                <w:rPr>
                  <w:rFonts w:ascii="Times New Roman" w:hAnsi="Times New Roman" w:cs="Times New Roman"/>
                  <w:sz w:val="24"/>
                  <w:szCs w:val="24"/>
                </w:rPr>
                <w:delText>736 (35.50)</w:delText>
              </w:r>
            </w:del>
          </w:p>
        </w:tc>
      </w:tr>
      <w:tr w:rsidR="009F5786" w:rsidRPr="00DF6BDB" w:rsidDel="00D73460" w14:paraId="475E73E1" w14:textId="5770E2B5" w:rsidTr="00755549">
        <w:trPr>
          <w:del w:id="7558" w:author="Mohammad Nayeem Hasan" w:date="2024-07-18T15:20:00Z"/>
        </w:trPr>
        <w:tc>
          <w:tcPr>
            <w:tcW w:w="1559" w:type="pct"/>
          </w:tcPr>
          <w:p w14:paraId="3574F5DD" w14:textId="6F8AB2C4" w:rsidR="009F5786" w:rsidRPr="00DF6BDB" w:rsidDel="00D73460" w:rsidRDefault="009F5786">
            <w:pPr>
              <w:spacing w:line="240" w:lineRule="auto"/>
              <w:rPr>
                <w:del w:id="7559" w:author="Mohammad Nayeem Hasan" w:date="2024-07-18T15:20:00Z" w16du:dateUtc="2024-07-18T09:20:00Z"/>
                <w:rFonts w:ascii="Times New Roman" w:hAnsi="Times New Roman" w:cs="Times New Roman"/>
                <w:sz w:val="24"/>
                <w:szCs w:val="24"/>
              </w:rPr>
              <w:pPrChange w:id="7560" w:author="Mohammad Nayeem Hasan" w:date="2024-07-18T16:13:00Z" w16du:dateUtc="2024-07-18T10:13:00Z">
                <w:pPr>
                  <w:spacing w:after="0" w:line="240" w:lineRule="auto"/>
                </w:pPr>
              </w:pPrChange>
            </w:pPr>
            <w:del w:id="7561" w:author="Mohammad Nayeem Hasan" w:date="2024-07-18T15:20:00Z" w16du:dateUtc="2024-07-18T09:20:00Z">
              <w:r w:rsidRPr="00DF6BDB" w:rsidDel="00D73460">
                <w:rPr>
                  <w:rFonts w:ascii="Times New Roman" w:hAnsi="Times New Roman" w:cs="Times New Roman"/>
                  <w:sz w:val="24"/>
                  <w:szCs w:val="24"/>
                </w:rPr>
                <w:delText>Secondary Complete/ Higher</w:delText>
              </w:r>
            </w:del>
          </w:p>
        </w:tc>
        <w:tc>
          <w:tcPr>
            <w:tcW w:w="548" w:type="pct"/>
          </w:tcPr>
          <w:p w14:paraId="6308F035" w14:textId="07CB907C" w:rsidR="009F5786" w:rsidRPr="00DF6BDB" w:rsidDel="00D73460" w:rsidRDefault="009F5786">
            <w:pPr>
              <w:spacing w:line="240" w:lineRule="auto"/>
              <w:rPr>
                <w:del w:id="7562" w:author="Mohammad Nayeem Hasan" w:date="2024-07-18T15:20:00Z" w16du:dateUtc="2024-07-18T09:20:00Z"/>
                <w:rFonts w:ascii="Times New Roman" w:hAnsi="Times New Roman" w:cs="Times New Roman"/>
                <w:sz w:val="24"/>
                <w:szCs w:val="24"/>
              </w:rPr>
              <w:pPrChange w:id="7563" w:author="Mohammad Nayeem Hasan" w:date="2024-07-18T16:13:00Z" w16du:dateUtc="2024-07-18T10:13:00Z">
                <w:pPr>
                  <w:spacing w:after="0" w:line="240" w:lineRule="auto"/>
                </w:pPr>
              </w:pPrChange>
            </w:pPr>
            <w:del w:id="7564" w:author="Mohammad Nayeem Hasan" w:date="2024-07-18T15:20:00Z" w16du:dateUtc="2024-07-18T09:20:00Z">
              <w:r w:rsidRPr="00DF6BDB" w:rsidDel="00D73460">
                <w:rPr>
                  <w:rFonts w:ascii="Times New Roman" w:hAnsi="Times New Roman" w:cs="Times New Roman"/>
                  <w:sz w:val="24"/>
                  <w:szCs w:val="24"/>
                </w:rPr>
                <w:delText>24 (6.52)</w:delText>
              </w:r>
            </w:del>
          </w:p>
        </w:tc>
        <w:tc>
          <w:tcPr>
            <w:tcW w:w="619" w:type="pct"/>
          </w:tcPr>
          <w:p w14:paraId="68F401AF" w14:textId="7282FC26" w:rsidR="009F5786" w:rsidRPr="00DF6BDB" w:rsidDel="00D73460" w:rsidRDefault="009F5786">
            <w:pPr>
              <w:spacing w:line="240" w:lineRule="auto"/>
              <w:rPr>
                <w:del w:id="7565" w:author="Mohammad Nayeem Hasan" w:date="2024-07-18T15:20:00Z" w16du:dateUtc="2024-07-18T09:20:00Z"/>
                <w:rFonts w:ascii="Times New Roman" w:hAnsi="Times New Roman" w:cs="Times New Roman"/>
                <w:sz w:val="24"/>
                <w:szCs w:val="24"/>
              </w:rPr>
              <w:pPrChange w:id="7566" w:author="Mohammad Nayeem Hasan" w:date="2024-07-18T16:13:00Z" w16du:dateUtc="2024-07-18T10:13:00Z">
                <w:pPr>
                  <w:spacing w:after="0" w:line="240" w:lineRule="auto"/>
                </w:pPr>
              </w:pPrChange>
            </w:pPr>
            <w:del w:id="7567" w:author="Mohammad Nayeem Hasan" w:date="2024-07-18T15:20:00Z" w16du:dateUtc="2024-07-18T09:20:00Z">
              <w:r w:rsidRPr="00DF6BDB" w:rsidDel="00D73460">
                <w:rPr>
                  <w:rFonts w:ascii="Times New Roman" w:hAnsi="Times New Roman" w:cs="Times New Roman"/>
                  <w:sz w:val="24"/>
                  <w:szCs w:val="24"/>
                </w:rPr>
                <w:delText>338 (93.48)</w:delText>
              </w:r>
            </w:del>
          </w:p>
        </w:tc>
        <w:tc>
          <w:tcPr>
            <w:tcW w:w="620" w:type="pct"/>
          </w:tcPr>
          <w:p w14:paraId="73F18E02" w14:textId="591639D0" w:rsidR="009F5786" w:rsidRPr="00DF6BDB" w:rsidDel="00D73460" w:rsidRDefault="009F5786">
            <w:pPr>
              <w:spacing w:line="240" w:lineRule="auto"/>
              <w:rPr>
                <w:del w:id="7568" w:author="Mohammad Nayeem Hasan" w:date="2024-07-18T15:20:00Z" w16du:dateUtc="2024-07-18T09:20:00Z"/>
                <w:rFonts w:ascii="Times New Roman" w:hAnsi="Times New Roman" w:cs="Times New Roman"/>
                <w:sz w:val="24"/>
                <w:szCs w:val="24"/>
              </w:rPr>
              <w:pPrChange w:id="7569" w:author="Mohammad Nayeem Hasan" w:date="2024-07-18T16:13:00Z" w16du:dateUtc="2024-07-18T10:13:00Z">
                <w:pPr>
                  <w:spacing w:after="0" w:line="240" w:lineRule="auto"/>
                </w:pPr>
              </w:pPrChange>
            </w:pPr>
            <w:del w:id="7570" w:author="Mohammad Nayeem Hasan" w:date="2024-07-18T15:20:00Z" w16du:dateUtc="2024-07-18T09:20:00Z">
              <w:r w:rsidRPr="00DF6BDB" w:rsidDel="00D73460">
                <w:rPr>
                  <w:rFonts w:ascii="Times New Roman" w:hAnsi="Times New Roman" w:cs="Times New Roman"/>
                  <w:sz w:val="24"/>
                  <w:szCs w:val="24"/>
                </w:rPr>
                <w:delText>362 (15.53)</w:delText>
              </w:r>
            </w:del>
          </w:p>
        </w:tc>
        <w:tc>
          <w:tcPr>
            <w:tcW w:w="488" w:type="pct"/>
          </w:tcPr>
          <w:p w14:paraId="14E1D119" w14:textId="66E0D640" w:rsidR="009F5786" w:rsidRPr="00DF6BDB" w:rsidDel="00D73460" w:rsidRDefault="009F5786">
            <w:pPr>
              <w:spacing w:line="240" w:lineRule="auto"/>
              <w:rPr>
                <w:del w:id="7571" w:author="Mohammad Nayeem Hasan" w:date="2024-07-18T15:20:00Z" w16du:dateUtc="2024-07-18T09:20:00Z"/>
                <w:rFonts w:ascii="Times New Roman" w:hAnsi="Times New Roman" w:cs="Times New Roman"/>
                <w:sz w:val="24"/>
                <w:szCs w:val="24"/>
              </w:rPr>
              <w:pPrChange w:id="7572" w:author="Mohammad Nayeem Hasan" w:date="2024-07-18T16:13:00Z" w16du:dateUtc="2024-07-18T10:13:00Z">
                <w:pPr>
                  <w:spacing w:after="0" w:line="240" w:lineRule="auto"/>
                </w:pPr>
              </w:pPrChange>
            </w:pPr>
            <w:del w:id="7573" w:author="Mohammad Nayeem Hasan" w:date="2024-07-18T15:20:00Z" w16du:dateUtc="2024-07-18T09:20:00Z">
              <w:r w:rsidRPr="00DF6BDB" w:rsidDel="00D73460">
                <w:rPr>
                  <w:rFonts w:ascii="Times New Roman" w:hAnsi="Times New Roman" w:cs="Times New Roman"/>
                  <w:sz w:val="24"/>
                  <w:szCs w:val="24"/>
                </w:rPr>
                <w:delText>6 (2.16)</w:delText>
              </w:r>
            </w:del>
          </w:p>
        </w:tc>
        <w:tc>
          <w:tcPr>
            <w:tcW w:w="583" w:type="pct"/>
          </w:tcPr>
          <w:p w14:paraId="361F74FD" w14:textId="35B434D4" w:rsidR="009F5786" w:rsidRPr="00DF6BDB" w:rsidDel="00D73460" w:rsidRDefault="009F5786">
            <w:pPr>
              <w:spacing w:line="240" w:lineRule="auto"/>
              <w:rPr>
                <w:del w:id="7574" w:author="Mohammad Nayeem Hasan" w:date="2024-07-18T15:20:00Z" w16du:dateUtc="2024-07-18T09:20:00Z"/>
                <w:rFonts w:ascii="Times New Roman" w:hAnsi="Times New Roman" w:cs="Times New Roman"/>
                <w:sz w:val="24"/>
                <w:szCs w:val="24"/>
              </w:rPr>
              <w:pPrChange w:id="7575" w:author="Mohammad Nayeem Hasan" w:date="2024-07-18T16:13:00Z" w16du:dateUtc="2024-07-18T10:13:00Z">
                <w:pPr>
                  <w:spacing w:after="0" w:line="240" w:lineRule="auto"/>
                </w:pPr>
              </w:pPrChange>
            </w:pPr>
            <w:del w:id="7576" w:author="Mohammad Nayeem Hasan" w:date="2024-07-18T15:20:00Z" w16du:dateUtc="2024-07-18T09:20:00Z">
              <w:r w:rsidRPr="00DF6BDB" w:rsidDel="00D73460">
                <w:rPr>
                  <w:rFonts w:ascii="Times New Roman" w:hAnsi="Times New Roman" w:cs="Times New Roman"/>
                  <w:sz w:val="24"/>
                  <w:szCs w:val="24"/>
                </w:rPr>
                <w:delText>288 (97.84)</w:delText>
              </w:r>
            </w:del>
          </w:p>
        </w:tc>
        <w:tc>
          <w:tcPr>
            <w:tcW w:w="583" w:type="pct"/>
          </w:tcPr>
          <w:p w14:paraId="6FD7DDA2" w14:textId="5B834EBF" w:rsidR="009F5786" w:rsidRPr="00DF6BDB" w:rsidDel="00D73460" w:rsidRDefault="009F5786">
            <w:pPr>
              <w:spacing w:line="240" w:lineRule="auto"/>
              <w:rPr>
                <w:del w:id="7577" w:author="Mohammad Nayeem Hasan" w:date="2024-07-18T15:20:00Z" w16du:dateUtc="2024-07-18T09:20:00Z"/>
                <w:rFonts w:ascii="Times New Roman" w:hAnsi="Times New Roman" w:cs="Times New Roman"/>
                <w:sz w:val="24"/>
                <w:szCs w:val="24"/>
              </w:rPr>
              <w:pPrChange w:id="7578" w:author="Mohammad Nayeem Hasan" w:date="2024-07-18T16:13:00Z" w16du:dateUtc="2024-07-18T10:13:00Z">
                <w:pPr>
                  <w:spacing w:after="0" w:line="240" w:lineRule="auto"/>
                </w:pPr>
              </w:pPrChange>
            </w:pPr>
            <w:del w:id="7579" w:author="Mohammad Nayeem Hasan" w:date="2024-07-18T15:20:00Z" w16du:dateUtc="2024-07-18T09:20:00Z">
              <w:r w:rsidRPr="00DF6BDB" w:rsidDel="00D73460">
                <w:rPr>
                  <w:rFonts w:ascii="Times New Roman" w:hAnsi="Times New Roman" w:cs="Times New Roman"/>
                  <w:sz w:val="24"/>
                  <w:szCs w:val="24"/>
                </w:rPr>
                <w:delText>295 (14.22)</w:delText>
              </w:r>
            </w:del>
          </w:p>
        </w:tc>
      </w:tr>
      <w:tr w:rsidR="009F5786" w:rsidRPr="00DF6BDB" w:rsidDel="00D73460" w14:paraId="787756D8" w14:textId="0B960C75" w:rsidTr="00755549">
        <w:trPr>
          <w:del w:id="7580" w:author="Mohammad Nayeem Hasan" w:date="2024-07-18T15:20:00Z"/>
        </w:trPr>
        <w:tc>
          <w:tcPr>
            <w:tcW w:w="5000" w:type="pct"/>
            <w:gridSpan w:val="7"/>
          </w:tcPr>
          <w:p w14:paraId="0D906B76" w14:textId="042E9EFD" w:rsidR="009F5786" w:rsidRPr="00DF6BDB" w:rsidDel="00D73460" w:rsidRDefault="009F5786">
            <w:pPr>
              <w:spacing w:line="240" w:lineRule="auto"/>
              <w:rPr>
                <w:del w:id="7581" w:author="Mohammad Nayeem Hasan" w:date="2024-07-18T15:20:00Z" w16du:dateUtc="2024-07-18T09:20:00Z"/>
                <w:rFonts w:ascii="Times New Roman" w:hAnsi="Times New Roman" w:cs="Times New Roman"/>
                <w:sz w:val="24"/>
                <w:szCs w:val="24"/>
              </w:rPr>
              <w:pPrChange w:id="7582" w:author="Mohammad Nayeem Hasan" w:date="2024-07-18T16:13:00Z" w16du:dateUtc="2024-07-18T10:13:00Z">
                <w:pPr>
                  <w:spacing w:after="0" w:line="240" w:lineRule="auto"/>
                </w:pPr>
              </w:pPrChange>
            </w:pPr>
            <w:del w:id="7583" w:author="Mohammad Nayeem Hasan" w:date="2024-07-18T15:20:00Z" w16du:dateUtc="2024-07-18T09:20:00Z">
              <w:r w:rsidRPr="00DF6BDB" w:rsidDel="00D73460">
                <w:rPr>
                  <w:rFonts w:ascii="Times New Roman" w:hAnsi="Times New Roman" w:cs="Times New Roman"/>
                  <w:sz w:val="24"/>
                  <w:szCs w:val="24"/>
                </w:rPr>
                <w:delText>Household Characteristics</w:delText>
              </w:r>
            </w:del>
          </w:p>
        </w:tc>
      </w:tr>
      <w:tr w:rsidR="009F5786" w:rsidRPr="00DF6BDB" w:rsidDel="00D73460" w14:paraId="7AFF7CE5" w14:textId="1911B9BF" w:rsidTr="00755549">
        <w:trPr>
          <w:del w:id="7584" w:author="Mohammad Nayeem Hasan" w:date="2024-07-18T15:20:00Z"/>
        </w:trPr>
        <w:tc>
          <w:tcPr>
            <w:tcW w:w="1559" w:type="pct"/>
          </w:tcPr>
          <w:p w14:paraId="154B9987" w14:textId="44425960" w:rsidR="009F5786" w:rsidRPr="00DF6BDB" w:rsidDel="00D73460" w:rsidRDefault="009F5786">
            <w:pPr>
              <w:spacing w:line="240" w:lineRule="auto"/>
              <w:rPr>
                <w:del w:id="7585" w:author="Mohammad Nayeem Hasan" w:date="2024-07-18T15:20:00Z" w16du:dateUtc="2024-07-18T09:20:00Z"/>
                <w:rFonts w:ascii="Times New Roman" w:hAnsi="Times New Roman" w:cs="Times New Roman"/>
                <w:sz w:val="24"/>
                <w:szCs w:val="24"/>
              </w:rPr>
              <w:pPrChange w:id="7586" w:author="Mohammad Nayeem Hasan" w:date="2024-07-18T16:13:00Z" w16du:dateUtc="2024-07-18T10:13:00Z">
                <w:pPr>
                  <w:spacing w:after="0" w:line="240" w:lineRule="auto"/>
                </w:pPr>
              </w:pPrChange>
            </w:pPr>
            <w:del w:id="7587" w:author="Mohammad Nayeem Hasan" w:date="2024-07-18T15:20:00Z" w16du:dateUtc="2024-07-18T09:20:00Z">
              <w:r w:rsidRPr="00DF6BDB" w:rsidDel="00D73460">
                <w:rPr>
                  <w:rFonts w:ascii="Times New Roman" w:hAnsi="Times New Roman" w:cs="Times New Roman"/>
                  <w:sz w:val="24"/>
                  <w:szCs w:val="24"/>
                </w:rPr>
                <w:delText>Household size</w:delText>
              </w:r>
            </w:del>
          </w:p>
        </w:tc>
        <w:tc>
          <w:tcPr>
            <w:tcW w:w="548" w:type="pct"/>
          </w:tcPr>
          <w:p w14:paraId="104D89AB" w14:textId="406B8D12" w:rsidR="009F5786" w:rsidRPr="00DF6BDB" w:rsidDel="00D73460" w:rsidRDefault="009F5786">
            <w:pPr>
              <w:spacing w:line="240" w:lineRule="auto"/>
              <w:rPr>
                <w:del w:id="7588" w:author="Mohammad Nayeem Hasan" w:date="2024-07-18T15:20:00Z" w16du:dateUtc="2024-07-18T09:20:00Z"/>
                <w:rFonts w:ascii="Times New Roman" w:hAnsi="Times New Roman" w:cs="Times New Roman"/>
                <w:sz w:val="24"/>
                <w:szCs w:val="24"/>
              </w:rPr>
              <w:pPrChange w:id="7589" w:author="Mohammad Nayeem Hasan" w:date="2024-07-18T16:13:00Z" w16du:dateUtc="2024-07-18T10:13:00Z">
                <w:pPr>
                  <w:spacing w:after="0" w:line="240" w:lineRule="auto"/>
                </w:pPr>
              </w:pPrChange>
            </w:pPr>
          </w:p>
        </w:tc>
        <w:tc>
          <w:tcPr>
            <w:tcW w:w="619" w:type="pct"/>
          </w:tcPr>
          <w:p w14:paraId="09A70C63" w14:textId="790FB32B" w:rsidR="009F5786" w:rsidRPr="00DF6BDB" w:rsidDel="00D73460" w:rsidRDefault="009F5786">
            <w:pPr>
              <w:spacing w:line="240" w:lineRule="auto"/>
              <w:rPr>
                <w:del w:id="7590" w:author="Mohammad Nayeem Hasan" w:date="2024-07-18T15:20:00Z" w16du:dateUtc="2024-07-18T09:20:00Z"/>
                <w:rFonts w:ascii="Times New Roman" w:hAnsi="Times New Roman" w:cs="Times New Roman"/>
                <w:sz w:val="24"/>
                <w:szCs w:val="24"/>
              </w:rPr>
              <w:pPrChange w:id="7591" w:author="Mohammad Nayeem Hasan" w:date="2024-07-18T16:13:00Z" w16du:dateUtc="2024-07-18T10:13:00Z">
                <w:pPr>
                  <w:spacing w:after="0" w:line="240" w:lineRule="auto"/>
                </w:pPr>
              </w:pPrChange>
            </w:pPr>
          </w:p>
        </w:tc>
        <w:tc>
          <w:tcPr>
            <w:tcW w:w="620" w:type="pct"/>
          </w:tcPr>
          <w:p w14:paraId="6892EC55" w14:textId="6A596B56" w:rsidR="009F5786" w:rsidRPr="00DF6BDB" w:rsidDel="00D73460" w:rsidRDefault="009F5786">
            <w:pPr>
              <w:spacing w:line="240" w:lineRule="auto"/>
              <w:rPr>
                <w:del w:id="7592" w:author="Mohammad Nayeem Hasan" w:date="2024-07-18T15:20:00Z" w16du:dateUtc="2024-07-18T09:20:00Z"/>
                <w:rFonts w:ascii="Times New Roman" w:hAnsi="Times New Roman" w:cs="Times New Roman"/>
                <w:sz w:val="24"/>
                <w:szCs w:val="24"/>
              </w:rPr>
              <w:pPrChange w:id="7593" w:author="Mohammad Nayeem Hasan" w:date="2024-07-18T16:13:00Z" w16du:dateUtc="2024-07-18T10:13:00Z">
                <w:pPr>
                  <w:spacing w:after="0" w:line="240" w:lineRule="auto"/>
                </w:pPr>
              </w:pPrChange>
            </w:pPr>
          </w:p>
        </w:tc>
        <w:tc>
          <w:tcPr>
            <w:tcW w:w="488" w:type="pct"/>
          </w:tcPr>
          <w:p w14:paraId="678165D3" w14:textId="03779FAF" w:rsidR="009F5786" w:rsidRPr="00DF6BDB" w:rsidDel="00D73460" w:rsidRDefault="009F5786">
            <w:pPr>
              <w:spacing w:line="240" w:lineRule="auto"/>
              <w:rPr>
                <w:del w:id="7594" w:author="Mohammad Nayeem Hasan" w:date="2024-07-18T15:20:00Z" w16du:dateUtc="2024-07-18T09:20:00Z"/>
                <w:rFonts w:ascii="Times New Roman" w:hAnsi="Times New Roman" w:cs="Times New Roman"/>
                <w:sz w:val="24"/>
                <w:szCs w:val="24"/>
              </w:rPr>
              <w:pPrChange w:id="7595" w:author="Mohammad Nayeem Hasan" w:date="2024-07-18T16:13:00Z" w16du:dateUtc="2024-07-18T10:13:00Z">
                <w:pPr>
                  <w:spacing w:after="0" w:line="240" w:lineRule="auto"/>
                </w:pPr>
              </w:pPrChange>
            </w:pPr>
          </w:p>
        </w:tc>
        <w:tc>
          <w:tcPr>
            <w:tcW w:w="583" w:type="pct"/>
          </w:tcPr>
          <w:p w14:paraId="6A2C2D89" w14:textId="1F359D18" w:rsidR="009F5786" w:rsidRPr="00DF6BDB" w:rsidDel="00D73460" w:rsidRDefault="009F5786">
            <w:pPr>
              <w:spacing w:line="240" w:lineRule="auto"/>
              <w:rPr>
                <w:del w:id="7596" w:author="Mohammad Nayeem Hasan" w:date="2024-07-18T15:20:00Z" w16du:dateUtc="2024-07-18T09:20:00Z"/>
                <w:rFonts w:ascii="Times New Roman" w:hAnsi="Times New Roman" w:cs="Times New Roman"/>
                <w:sz w:val="24"/>
                <w:szCs w:val="24"/>
              </w:rPr>
              <w:pPrChange w:id="7597" w:author="Mohammad Nayeem Hasan" w:date="2024-07-18T16:13:00Z" w16du:dateUtc="2024-07-18T10:13:00Z">
                <w:pPr>
                  <w:spacing w:after="0" w:line="240" w:lineRule="auto"/>
                </w:pPr>
              </w:pPrChange>
            </w:pPr>
          </w:p>
        </w:tc>
        <w:tc>
          <w:tcPr>
            <w:tcW w:w="583" w:type="pct"/>
          </w:tcPr>
          <w:p w14:paraId="3BDBD176" w14:textId="66D8751D" w:rsidR="009F5786" w:rsidRPr="00DF6BDB" w:rsidDel="00D73460" w:rsidRDefault="009F5786">
            <w:pPr>
              <w:spacing w:line="240" w:lineRule="auto"/>
              <w:rPr>
                <w:del w:id="7598" w:author="Mohammad Nayeem Hasan" w:date="2024-07-18T15:20:00Z" w16du:dateUtc="2024-07-18T09:20:00Z"/>
                <w:rFonts w:ascii="Times New Roman" w:hAnsi="Times New Roman" w:cs="Times New Roman"/>
                <w:sz w:val="24"/>
                <w:szCs w:val="24"/>
              </w:rPr>
              <w:pPrChange w:id="7599" w:author="Mohammad Nayeem Hasan" w:date="2024-07-18T16:13:00Z" w16du:dateUtc="2024-07-18T10:13:00Z">
                <w:pPr>
                  <w:spacing w:after="0" w:line="240" w:lineRule="auto"/>
                </w:pPr>
              </w:pPrChange>
            </w:pPr>
          </w:p>
        </w:tc>
      </w:tr>
      <w:tr w:rsidR="009F5786" w:rsidRPr="00DF6BDB" w:rsidDel="00D73460" w14:paraId="43F41007" w14:textId="11A8C0E7" w:rsidTr="00755549">
        <w:trPr>
          <w:del w:id="7600" w:author="Mohammad Nayeem Hasan" w:date="2024-07-18T15:20:00Z"/>
        </w:trPr>
        <w:tc>
          <w:tcPr>
            <w:tcW w:w="1559" w:type="pct"/>
          </w:tcPr>
          <w:p w14:paraId="36676603" w14:textId="68296BF4" w:rsidR="009F5786" w:rsidRPr="00DF6BDB" w:rsidDel="00D73460" w:rsidRDefault="009F5786">
            <w:pPr>
              <w:spacing w:line="240" w:lineRule="auto"/>
              <w:rPr>
                <w:del w:id="7601" w:author="Mohammad Nayeem Hasan" w:date="2024-07-18T15:20:00Z" w16du:dateUtc="2024-07-18T09:20:00Z"/>
                <w:rFonts w:ascii="Times New Roman" w:hAnsi="Times New Roman" w:cs="Times New Roman"/>
                <w:sz w:val="24"/>
                <w:szCs w:val="24"/>
              </w:rPr>
              <w:pPrChange w:id="7602" w:author="Mohammad Nayeem Hasan" w:date="2024-07-18T16:13:00Z" w16du:dateUtc="2024-07-18T10:13:00Z">
                <w:pPr>
                  <w:spacing w:after="0" w:line="240" w:lineRule="auto"/>
                </w:pPr>
              </w:pPrChange>
            </w:pPr>
            <w:del w:id="7603" w:author="Mohammad Nayeem Hasan" w:date="2024-07-18T15:20:00Z" w16du:dateUtc="2024-07-18T09:20:00Z">
              <w:r w:rsidRPr="00DF6BDB" w:rsidDel="00D73460">
                <w:rPr>
                  <w:rFonts w:ascii="Times New Roman" w:hAnsi="Times New Roman" w:cs="Times New Roman"/>
                  <w:sz w:val="24"/>
                  <w:szCs w:val="24"/>
                </w:rPr>
                <w:delText>&lt;5</w:delText>
              </w:r>
            </w:del>
          </w:p>
        </w:tc>
        <w:tc>
          <w:tcPr>
            <w:tcW w:w="548" w:type="pct"/>
          </w:tcPr>
          <w:p w14:paraId="37C14EA4" w14:textId="065AE271" w:rsidR="009F5786" w:rsidRPr="00DF6BDB" w:rsidDel="00D73460" w:rsidRDefault="009F5786">
            <w:pPr>
              <w:spacing w:line="240" w:lineRule="auto"/>
              <w:rPr>
                <w:del w:id="7604" w:author="Mohammad Nayeem Hasan" w:date="2024-07-18T15:20:00Z" w16du:dateUtc="2024-07-18T09:20:00Z"/>
                <w:rFonts w:ascii="Times New Roman" w:hAnsi="Times New Roman" w:cs="Times New Roman"/>
                <w:sz w:val="24"/>
                <w:szCs w:val="24"/>
              </w:rPr>
              <w:pPrChange w:id="7605" w:author="Mohammad Nayeem Hasan" w:date="2024-07-18T16:13:00Z" w16du:dateUtc="2024-07-18T10:13:00Z">
                <w:pPr>
                  <w:spacing w:after="0" w:line="240" w:lineRule="auto"/>
                </w:pPr>
              </w:pPrChange>
            </w:pPr>
            <w:del w:id="7606" w:author="Mohammad Nayeem Hasan" w:date="2024-07-18T15:20:00Z" w16du:dateUtc="2024-07-18T09:20:00Z">
              <w:r w:rsidRPr="00DF6BDB" w:rsidDel="00D73460">
                <w:rPr>
                  <w:rFonts w:ascii="Times New Roman" w:hAnsi="Times New Roman" w:cs="Times New Roman"/>
                  <w:sz w:val="24"/>
                  <w:szCs w:val="24"/>
                </w:rPr>
                <w:delText>76 (7.89)</w:delText>
              </w:r>
            </w:del>
          </w:p>
        </w:tc>
        <w:tc>
          <w:tcPr>
            <w:tcW w:w="619" w:type="pct"/>
          </w:tcPr>
          <w:p w14:paraId="0DF2C358" w14:textId="0F0F59C1" w:rsidR="009F5786" w:rsidRPr="00DF6BDB" w:rsidDel="00D73460" w:rsidRDefault="009F5786">
            <w:pPr>
              <w:spacing w:line="240" w:lineRule="auto"/>
              <w:rPr>
                <w:del w:id="7607" w:author="Mohammad Nayeem Hasan" w:date="2024-07-18T15:20:00Z" w16du:dateUtc="2024-07-18T09:20:00Z"/>
                <w:rFonts w:ascii="Times New Roman" w:hAnsi="Times New Roman" w:cs="Times New Roman"/>
                <w:sz w:val="24"/>
                <w:szCs w:val="24"/>
              </w:rPr>
              <w:pPrChange w:id="7608" w:author="Mohammad Nayeem Hasan" w:date="2024-07-18T16:13:00Z" w16du:dateUtc="2024-07-18T10:13:00Z">
                <w:pPr>
                  <w:spacing w:after="0" w:line="240" w:lineRule="auto"/>
                </w:pPr>
              </w:pPrChange>
            </w:pPr>
            <w:del w:id="7609" w:author="Mohammad Nayeem Hasan" w:date="2024-07-18T15:20:00Z" w16du:dateUtc="2024-07-18T09:20:00Z">
              <w:r w:rsidRPr="00DF6BDB" w:rsidDel="00D73460">
                <w:rPr>
                  <w:rFonts w:ascii="Times New Roman" w:hAnsi="Times New Roman" w:cs="Times New Roman"/>
                  <w:sz w:val="24"/>
                  <w:szCs w:val="24"/>
                </w:rPr>
                <w:delText>884 (92.11)</w:delText>
              </w:r>
            </w:del>
          </w:p>
        </w:tc>
        <w:tc>
          <w:tcPr>
            <w:tcW w:w="620" w:type="pct"/>
          </w:tcPr>
          <w:p w14:paraId="353CD1AC" w14:textId="34BDE09E" w:rsidR="009F5786" w:rsidRPr="00DF6BDB" w:rsidDel="00D73460" w:rsidRDefault="009F5786">
            <w:pPr>
              <w:spacing w:line="240" w:lineRule="auto"/>
              <w:rPr>
                <w:del w:id="7610" w:author="Mohammad Nayeem Hasan" w:date="2024-07-18T15:20:00Z" w16du:dateUtc="2024-07-18T09:20:00Z"/>
                <w:rFonts w:ascii="Times New Roman" w:hAnsi="Times New Roman" w:cs="Times New Roman"/>
                <w:sz w:val="24"/>
                <w:szCs w:val="24"/>
              </w:rPr>
              <w:pPrChange w:id="7611" w:author="Mohammad Nayeem Hasan" w:date="2024-07-18T16:13:00Z" w16du:dateUtc="2024-07-18T10:13:00Z">
                <w:pPr>
                  <w:spacing w:after="0" w:line="240" w:lineRule="auto"/>
                </w:pPr>
              </w:pPrChange>
            </w:pPr>
            <w:del w:id="7612" w:author="Mohammad Nayeem Hasan" w:date="2024-07-18T15:20:00Z" w16du:dateUtc="2024-07-18T09:20:00Z">
              <w:r w:rsidRPr="00DF6BDB" w:rsidDel="00D73460">
                <w:rPr>
                  <w:rFonts w:ascii="Times New Roman" w:hAnsi="Times New Roman" w:cs="Times New Roman"/>
                  <w:sz w:val="24"/>
                  <w:szCs w:val="24"/>
                </w:rPr>
                <w:delText>960 (41.18)</w:delText>
              </w:r>
            </w:del>
          </w:p>
        </w:tc>
        <w:tc>
          <w:tcPr>
            <w:tcW w:w="488" w:type="pct"/>
          </w:tcPr>
          <w:p w14:paraId="794490FE" w14:textId="17368ABD" w:rsidR="009F5786" w:rsidRPr="00DF6BDB" w:rsidDel="00D73460" w:rsidRDefault="009F5786">
            <w:pPr>
              <w:spacing w:line="240" w:lineRule="auto"/>
              <w:rPr>
                <w:del w:id="7613" w:author="Mohammad Nayeem Hasan" w:date="2024-07-18T15:20:00Z" w16du:dateUtc="2024-07-18T09:20:00Z"/>
                <w:rFonts w:ascii="Times New Roman" w:hAnsi="Times New Roman" w:cs="Times New Roman"/>
                <w:sz w:val="24"/>
                <w:szCs w:val="24"/>
              </w:rPr>
              <w:pPrChange w:id="7614" w:author="Mohammad Nayeem Hasan" w:date="2024-07-18T16:13:00Z" w16du:dateUtc="2024-07-18T10:13:00Z">
                <w:pPr>
                  <w:spacing w:after="0" w:line="240" w:lineRule="auto"/>
                </w:pPr>
              </w:pPrChange>
            </w:pPr>
            <w:del w:id="7615" w:author="Mohammad Nayeem Hasan" w:date="2024-07-18T15:20:00Z" w16du:dateUtc="2024-07-18T09:20:00Z">
              <w:r w:rsidRPr="00DF6BDB" w:rsidDel="00D73460">
                <w:rPr>
                  <w:rFonts w:ascii="Times New Roman" w:hAnsi="Times New Roman" w:cs="Times New Roman"/>
                  <w:sz w:val="24"/>
                  <w:szCs w:val="24"/>
                </w:rPr>
                <w:delText>47 (3.91)</w:delText>
              </w:r>
            </w:del>
          </w:p>
        </w:tc>
        <w:tc>
          <w:tcPr>
            <w:tcW w:w="583" w:type="pct"/>
          </w:tcPr>
          <w:p w14:paraId="567B547C" w14:textId="0266A5D7" w:rsidR="009F5786" w:rsidRPr="00DF6BDB" w:rsidDel="00D73460" w:rsidRDefault="009F5786">
            <w:pPr>
              <w:spacing w:line="240" w:lineRule="auto"/>
              <w:rPr>
                <w:del w:id="7616" w:author="Mohammad Nayeem Hasan" w:date="2024-07-18T15:20:00Z" w16du:dateUtc="2024-07-18T09:20:00Z"/>
                <w:rFonts w:ascii="Times New Roman" w:hAnsi="Times New Roman" w:cs="Times New Roman"/>
                <w:sz w:val="24"/>
                <w:szCs w:val="24"/>
              </w:rPr>
              <w:pPrChange w:id="7617" w:author="Mohammad Nayeem Hasan" w:date="2024-07-18T16:13:00Z" w16du:dateUtc="2024-07-18T10:13:00Z">
                <w:pPr>
                  <w:spacing w:after="0" w:line="240" w:lineRule="auto"/>
                </w:pPr>
              </w:pPrChange>
            </w:pPr>
            <w:del w:id="7618" w:author="Mohammad Nayeem Hasan" w:date="2024-07-18T15:20:00Z" w16du:dateUtc="2024-07-18T09:20:00Z">
              <w:r w:rsidRPr="00DF6BDB" w:rsidDel="00D73460">
                <w:rPr>
                  <w:rFonts w:ascii="Times New Roman" w:hAnsi="Times New Roman" w:cs="Times New Roman"/>
                  <w:sz w:val="24"/>
                  <w:szCs w:val="24"/>
                </w:rPr>
                <w:delText>1165 (96.09)</w:delText>
              </w:r>
            </w:del>
          </w:p>
        </w:tc>
        <w:tc>
          <w:tcPr>
            <w:tcW w:w="583" w:type="pct"/>
          </w:tcPr>
          <w:p w14:paraId="54650EC2" w14:textId="6BAAC732" w:rsidR="009F5786" w:rsidRPr="00DF6BDB" w:rsidDel="00D73460" w:rsidRDefault="009F5786">
            <w:pPr>
              <w:spacing w:line="240" w:lineRule="auto"/>
              <w:rPr>
                <w:del w:id="7619" w:author="Mohammad Nayeem Hasan" w:date="2024-07-18T15:20:00Z" w16du:dateUtc="2024-07-18T09:20:00Z"/>
                <w:rFonts w:ascii="Times New Roman" w:hAnsi="Times New Roman" w:cs="Times New Roman"/>
                <w:sz w:val="24"/>
                <w:szCs w:val="24"/>
              </w:rPr>
              <w:pPrChange w:id="7620" w:author="Mohammad Nayeem Hasan" w:date="2024-07-18T16:13:00Z" w16du:dateUtc="2024-07-18T10:13:00Z">
                <w:pPr>
                  <w:spacing w:after="0" w:line="240" w:lineRule="auto"/>
                </w:pPr>
              </w:pPrChange>
            </w:pPr>
            <w:del w:id="7621" w:author="Mohammad Nayeem Hasan" w:date="2024-07-18T15:20:00Z" w16du:dateUtc="2024-07-18T09:20:00Z">
              <w:r w:rsidRPr="00DF6BDB" w:rsidDel="00D73460">
                <w:rPr>
                  <w:rFonts w:ascii="Times New Roman" w:hAnsi="Times New Roman" w:cs="Times New Roman"/>
                  <w:sz w:val="24"/>
                  <w:szCs w:val="24"/>
                </w:rPr>
                <w:delText>1213 (58.51)</w:delText>
              </w:r>
            </w:del>
          </w:p>
        </w:tc>
      </w:tr>
      <w:tr w:rsidR="009F5786" w:rsidRPr="00DF6BDB" w:rsidDel="00D73460" w14:paraId="1AA6ADBD" w14:textId="2C8616E3" w:rsidTr="00755549">
        <w:trPr>
          <w:del w:id="7622" w:author="Mohammad Nayeem Hasan" w:date="2024-07-18T15:20:00Z"/>
        </w:trPr>
        <w:tc>
          <w:tcPr>
            <w:tcW w:w="1559" w:type="pct"/>
          </w:tcPr>
          <w:p w14:paraId="0517B76F" w14:textId="36180FC7" w:rsidR="009F5786" w:rsidRPr="00DF6BDB" w:rsidDel="00D73460" w:rsidRDefault="009F5786">
            <w:pPr>
              <w:spacing w:line="240" w:lineRule="auto"/>
              <w:rPr>
                <w:del w:id="7623" w:author="Mohammad Nayeem Hasan" w:date="2024-07-18T15:20:00Z" w16du:dateUtc="2024-07-18T09:20:00Z"/>
                <w:rFonts w:ascii="Times New Roman" w:hAnsi="Times New Roman" w:cs="Times New Roman"/>
                <w:sz w:val="24"/>
                <w:szCs w:val="24"/>
              </w:rPr>
              <w:pPrChange w:id="7624" w:author="Mohammad Nayeem Hasan" w:date="2024-07-18T16:13:00Z" w16du:dateUtc="2024-07-18T10:13:00Z">
                <w:pPr>
                  <w:spacing w:after="0" w:line="240" w:lineRule="auto"/>
                </w:pPr>
              </w:pPrChange>
            </w:pPr>
            <w:del w:id="7625" w:author="Mohammad Nayeem Hasan" w:date="2024-07-18T15:20:00Z" w16du:dateUtc="2024-07-18T09:20:00Z">
              <w:r w:rsidRPr="00DF6BDB" w:rsidDel="00D73460">
                <w:rPr>
                  <w:rFonts w:ascii="Times New Roman" w:hAnsi="Times New Roman" w:cs="Times New Roman"/>
                  <w:sz w:val="24"/>
                  <w:szCs w:val="24"/>
                </w:rPr>
                <w:delText>5/5+</w:delText>
              </w:r>
            </w:del>
          </w:p>
        </w:tc>
        <w:tc>
          <w:tcPr>
            <w:tcW w:w="548" w:type="pct"/>
          </w:tcPr>
          <w:p w14:paraId="79E4DD76" w14:textId="387F1626" w:rsidR="009F5786" w:rsidRPr="00DF6BDB" w:rsidDel="00D73460" w:rsidRDefault="009F5786">
            <w:pPr>
              <w:spacing w:line="240" w:lineRule="auto"/>
              <w:rPr>
                <w:del w:id="7626" w:author="Mohammad Nayeem Hasan" w:date="2024-07-18T15:20:00Z" w16du:dateUtc="2024-07-18T09:20:00Z"/>
                <w:rFonts w:ascii="Times New Roman" w:hAnsi="Times New Roman" w:cs="Times New Roman"/>
                <w:sz w:val="24"/>
                <w:szCs w:val="24"/>
              </w:rPr>
              <w:pPrChange w:id="7627" w:author="Mohammad Nayeem Hasan" w:date="2024-07-18T16:13:00Z" w16du:dateUtc="2024-07-18T10:13:00Z">
                <w:pPr>
                  <w:spacing w:after="0" w:line="240" w:lineRule="auto"/>
                </w:pPr>
              </w:pPrChange>
            </w:pPr>
            <w:del w:id="7628" w:author="Mohammad Nayeem Hasan" w:date="2024-07-18T15:20:00Z" w16du:dateUtc="2024-07-18T09:20:00Z">
              <w:r w:rsidRPr="00DF6BDB" w:rsidDel="00D73460">
                <w:rPr>
                  <w:rFonts w:ascii="Times New Roman" w:hAnsi="Times New Roman" w:cs="Times New Roman"/>
                  <w:sz w:val="24"/>
                  <w:szCs w:val="24"/>
                </w:rPr>
                <w:delText>97 (7.07)</w:delText>
              </w:r>
            </w:del>
          </w:p>
        </w:tc>
        <w:tc>
          <w:tcPr>
            <w:tcW w:w="619" w:type="pct"/>
          </w:tcPr>
          <w:p w14:paraId="5C10E449" w14:textId="4B64C6C9" w:rsidR="009F5786" w:rsidRPr="00DF6BDB" w:rsidDel="00D73460" w:rsidRDefault="009F5786">
            <w:pPr>
              <w:spacing w:line="240" w:lineRule="auto"/>
              <w:rPr>
                <w:del w:id="7629" w:author="Mohammad Nayeem Hasan" w:date="2024-07-18T15:20:00Z" w16du:dateUtc="2024-07-18T09:20:00Z"/>
                <w:rFonts w:ascii="Times New Roman" w:hAnsi="Times New Roman" w:cs="Times New Roman"/>
                <w:sz w:val="24"/>
                <w:szCs w:val="24"/>
              </w:rPr>
              <w:pPrChange w:id="7630" w:author="Mohammad Nayeem Hasan" w:date="2024-07-18T16:13:00Z" w16du:dateUtc="2024-07-18T10:13:00Z">
                <w:pPr>
                  <w:spacing w:after="0" w:line="240" w:lineRule="auto"/>
                </w:pPr>
              </w:pPrChange>
            </w:pPr>
            <w:del w:id="7631" w:author="Mohammad Nayeem Hasan" w:date="2024-07-18T15:20:00Z" w16du:dateUtc="2024-07-18T09:20:00Z">
              <w:r w:rsidRPr="00DF6BDB" w:rsidDel="00D73460">
                <w:rPr>
                  <w:rFonts w:ascii="Times New Roman" w:hAnsi="Times New Roman" w:cs="Times New Roman"/>
                  <w:sz w:val="24"/>
                  <w:szCs w:val="24"/>
                </w:rPr>
                <w:delText>1275 (92.93)</w:delText>
              </w:r>
            </w:del>
          </w:p>
        </w:tc>
        <w:tc>
          <w:tcPr>
            <w:tcW w:w="620" w:type="pct"/>
          </w:tcPr>
          <w:p w14:paraId="0F12BE6E" w14:textId="2BEA62FA" w:rsidR="009F5786" w:rsidRPr="00DF6BDB" w:rsidDel="00D73460" w:rsidRDefault="009F5786">
            <w:pPr>
              <w:spacing w:line="240" w:lineRule="auto"/>
              <w:rPr>
                <w:del w:id="7632" w:author="Mohammad Nayeem Hasan" w:date="2024-07-18T15:20:00Z" w16du:dateUtc="2024-07-18T09:20:00Z"/>
                <w:rFonts w:ascii="Times New Roman" w:hAnsi="Times New Roman" w:cs="Times New Roman"/>
                <w:sz w:val="24"/>
                <w:szCs w:val="24"/>
              </w:rPr>
              <w:pPrChange w:id="7633" w:author="Mohammad Nayeem Hasan" w:date="2024-07-18T16:13:00Z" w16du:dateUtc="2024-07-18T10:13:00Z">
                <w:pPr>
                  <w:spacing w:after="0" w:line="240" w:lineRule="auto"/>
                </w:pPr>
              </w:pPrChange>
            </w:pPr>
            <w:del w:id="7634" w:author="Mohammad Nayeem Hasan" w:date="2024-07-18T15:20:00Z" w16du:dateUtc="2024-07-18T09:20:00Z">
              <w:r w:rsidRPr="00DF6BDB" w:rsidDel="00D73460">
                <w:rPr>
                  <w:rFonts w:ascii="Times New Roman" w:hAnsi="Times New Roman" w:cs="Times New Roman"/>
                  <w:sz w:val="24"/>
                  <w:szCs w:val="24"/>
                </w:rPr>
                <w:delText>1372 (58.82)</w:delText>
              </w:r>
            </w:del>
          </w:p>
        </w:tc>
        <w:tc>
          <w:tcPr>
            <w:tcW w:w="488" w:type="pct"/>
          </w:tcPr>
          <w:p w14:paraId="5D2049BE" w14:textId="147DCBCC" w:rsidR="009F5786" w:rsidRPr="00DF6BDB" w:rsidDel="00D73460" w:rsidRDefault="009F5786">
            <w:pPr>
              <w:spacing w:line="240" w:lineRule="auto"/>
              <w:rPr>
                <w:del w:id="7635" w:author="Mohammad Nayeem Hasan" w:date="2024-07-18T15:20:00Z" w16du:dateUtc="2024-07-18T09:20:00Z"/>
                <w:rFonts w:ascii="Times New Roman" w:hAnsi="Times New Roman" w:cs="Times New Roman"/>
                <w:sz w:val="24"/>
                <w:szCs w:val="24"/>
              </w:rPr>
              <w:pPrChange w:id="7636" w:author="Mohammad Nayeem Hasan" w:date="2024-07-18T16:13:00Z" w16du:dateUtc="2024-07-18T10:13:00Z">
                <w:pPr>
                  <w:spacing w:after="0" w:line="240" w:lineRule="auto"/>
                </w:pPr>
              </w:pPrChange>
            </w:pPr>
            <w:del w:id="7637" w:author="Mohammad Nayeem Hasan" w:date="2024-07-18T15:20:00Z" w16du:dateUtc="2024-07-18T09:20:00Z">
              <w:r w:rsidRPr="00DF6BDB" w:rsidDel="00D73460">
                <w:rPr>
                  <w:rFonts w:ascii="Times New Roman" w:hAnsi="Times New Roman" w:cs="Times New Roman"/>
                  <w:sz w:val="24"/>
                  <w:szCs w:val="24"/>
                </w:rPr>
                <w:delText>26 (3.07)</w:delText>
              </w:r>
            </w:del>
          </w:p>
        </w:tc>
        <w:tc>
          <w:tcPr>
            <w:tcW w:w="583" w:type="pct"/>
          </w:tcPr>
          <w:p w14:paraId="3AB9D850" w14:textId="5396DF50" w:rsidR="009F5786" w:rsidRPr="00DF6BDB" w:rsidDel="00D73460" w:rsidRDefault="009F5786">
            <w:pPr>
              <w:spacing w:line="240" w:lineRule="auto"/>
              <w:rPr>
                <w:del w:id="7638" w:author="Mohammad Nayeem Hasan" w:date="2024-07-18T15:20:00Z" w16du:dateUtc="2024-07-18T09:20:00Z"/>
                <w:rFonts w:ascii="Times New Roman" w:hAnsi="Times New Roman" w:cs="Times New Roman"/>
                <w:sz w:val="24"/>
                <w:szCs w:val="24"/>
              </w:rPr>
              <w:pPrChange w:id="7639" w:author="Mohammad Nayeem Hasan" w:date="2024-07-18T16:13:00Z" w16du:dateUtc="2024-07-18T10:13:00Z">
                <w:pPr>
                  <w:spacing w:after="0" w:line="240" w:lineRule="auto"/>
                </w:pPr>
              </w:pPrChange>
            </w:pPr>
            <w:del w:id="7640" w:author="Mohammad Nayeem Hasan" w:date="2024-07-18T15:20:00Z" w16du:dateUtc="2024-07-18T09:20:00Z">
              <w:r w:rsidRPr="00DF6BDB" w:rsidDel="00D73460">
                <w:rPr>
                  <w:rFonts w:ascii="Times New Roman" w:hAnsi="Times New Roman" w:cs="Times New Roman"/>
                  <w:sz w:val="24"/>
                  <w:szCs w:val="24"/>
                </w:rPr>
                <w:delText>834 (96.92)</w:delText>
              </w:r>
            </w:del>
          </w:p>
        </w:tc>
        <w:tc>
          <w:tcPr>
            <w:tcW w:w="583" w:type="pct"/>
          </w:tcPr>
          <w:p w14:paraId="06AC4A2F" w14:textId="0C1C1609" w:rsidR="009F5786" w:rsidRPr="00DF6BDB" w:rsidDel="00D73460" w:rsidRDefault="009F5786">
            <w:pPr>
              <w:spacing w:line="240" w:lineRule="auto"/>
              <w:rPr>
                <w:del w:id="7641" w:author="Mohammad Nayeem Hasan" w:date="2024-07-18T15:20:00Z" w16du:dateUtc="2024-07-18T09:20:00Z"/>
                <w:rFonts w:ascii="Times New Roman" w:hAnsi="Times New Roman" w:cs="Times New Roman"/>
                <w:sz w:val="24"/>
                <w:szCs w:val="24"/>
              </w:rPr>
              <w:pPrChange w:id="7642" w:author="Mohammad Nayeem Hasan" w:date="2024-07-18T16:13:00Z" w16du:dateUtc="2024-07-18T10:13:00Z">
                <w:pPr>
                  <w:spacing w:after="0" w:line="240" w:lineRule="auto"/>
                </w:pPr>
              </w:pPrChange>
            </w:pPr>
            <w:del w:id="7643" w:author="Mohammad Nayeem Hasan" w:date="2024-07-18T15:20:00Z" w16du:dateUtc="2024-07-18T09:20:00Z">
              <w:r w:rsidRPr="00DF6BDB" w:rsidDel="00D73460">
                <w:rPr>
                  <w:rFonts w:ascii="Times New Roman" w:hAnsi="Times New Roman" w:cs="Times New Roman"/>
                  <w:sz w:val="24"/>
                  <w:szCs w:val="24"/>
                </w:rPr>
                <w:delText>860 (41.49)</w:delText>
              </w:r>
            </w:del>
          </w:p>
        </w:tc>
      </w:tr>
      <w:tr w:rsidR="009F5786" w:rsidRPr="00DF6BDB" w:rsidDel="00D73460" w14:paraId="6C2FB184" w14:textId="3F7F60F4" w:rsidTr="00755549">
        <w:trPr>
          <w:del w:id="7644" w:author="Mohammad Nayeem Hasan" w:date="2024-07-18T15:20:00Z"/>
        </w:trPr>
        <w:tc>
          <w:tcPr>
            <w:tcW w:w="1559" w:type="pct"/>
          </w:tcPr>
          <w:p w14:paraId="0763FC23" w14:textId="49120220" w:rsidR="009F5786" w:rsidRPr="00DF6BDB" w:rsidDel="00D73460" w:rsidRDefault="009F5786">
            <w:pPr>
              <w:spacing w:line="240" w:lineRule="auto"/>
              <w:rPr>
                <w:del w:id="7645" w:author="Mohammad Nayeem Hasan" w:date="2024-07-18T15:20:00Z" w16du:dateUtc="2024-07-18T09:20:00Z"/>
                <w:rFonts w:ascii="Times New Roman" w:hAnsi="Times New Roman" w:cs="Times New Roman"/>
                <w:sz w:val="24"/>
                <w:szCs w:val="24"/>
              </w:rPr>
              <w:pPrChange w:id="7646" w:author="Mohammad Nayeem Hasan" w:date="2024-07-18T16:13:00Z" w16du:dateUtc="2024-07-18T10:13:00Z">
                <w:pPr>
                  <w:spacing w:after="0" w:line="240" w:lineRule="auto"/>
                </w:pPr>
              </w:pPrChange>
            </w:pPr>
            <w:del w:id="7647" w:author="Mohammad Nayeem Hasan" w:date="2024-07-18T15:20:00Z" w16du:dateUtc="2024-07-18T09:20:00Z">
              <w:r w:rsidRPr="00DF6BDB" w:rsidDel="00D73460">
                <w:rPr>
                  <w:rFonts w:ascii="Times New Roman" w:hAnsi="Times New Roman" w:cs="Times New Roman"/>
                  <w:sz w:val="24"/>
                  <w:szCs w:val="24"/>
                </w:rPr>
                <w:delText>Livestock ownership</w:delText>
              </w:r>
            </w:del>
          </w:p>
        </w:tc>
        <w:tc>
          <w:tcPr>
            <w:tcW w:w="548" w:type="pct"/>
          </w:tcPr>
          <w:p w14:paraId="21CC8157" w14:textId="52E86A2E" w:rsidR="009F5786" w:rsidRPr="00DF6BDB" w:rsidDel="00D73460" w:rsidRDefault="009F5786">
            <w:pPr>
              <w:spacing w:line="240" w:lineRule="auto"/>
              <w:rPr>
                <w:del w:id="7648" w:author="Mohammad Nayeem Hasan" w:date="2024-07-18T15:20:00Z" w16du:dateUtc="2024-07-18T09:20:00Z"/>
                <w:rFonts w:ascii="Times New Roman" w:hAnsi="Times New Roman" w:cs="Times New Roman"/>
                <w:sz w:val="24"/>
                <w:szCs w:val="24"/>
              </w:rPr>
              <w:pPrChange w:id="7649" w:author="Mohammad Nayeem Hasan" w:date="2024-07-18T16:13:00Z" w16du:dateUtc="2024-07-18T10:13:00Z">
                <w:pPr>
                  <w:spacing w:after="0" w:line="240" w:lineRule="auto"/>
                </w:pPr>
              </w:pPrChange>
            </w:pPr>
          </w:p>
        </w:tc>
        <w:tc>
          <w:tcPr>
            <w:tcW w:w="619" w:type="pct"/>
          </w:tcPr>
          <w:p w14:paraId="3D8AAA0B" w14:textId="393E3769" w:rsidR="009F5786" w:rsidRPr="00DF6BDB" w:rsidDel="00D73460" w:rsidRDefault="009F5786">
            <w:pPr>
              <w:spacing w:line="240" w:lineRule="auto"/>
              <w:rPr>
                <w:del w:id="7650" w:author="Mohammad Nayeem Hasan" w:date="2024-07-18T15:20:00Z" w16du:dateUtc="2024-07-18T09:20:00Z"/>
                <w:rFonts w:ascii="Times New Roman" w:hAnsi="Times New Roman" w:cs="Times New Roman"/>
                <w:sz w:val="24"/>
                <w:szCs w:val="24"/>
              </w:rPr>
              <w:pPrChange w:id="7651" w:author="Mohammad Nayeem Hasan" w:date="2024-07-18T16:13:00Z" w16du:dateUtc="2024-07-18T10:13:00Z">
                <w:pPr>
                  <w:spacing w:after="0" w:line="240" w:lineRule="auto"/>
                </w:pPr>
              </w:pPrChange>
            </w:pPr>
          </w:p>
        </w:tc>
        <w:tc>
          <w:tcPr>
            <w:tcW w:w="620" w:type="pct"/>
          </w:tcPr>
          <w:p w14:paraId="0BAA2DC2" w14:textId="22E082AD" w:rsidR="009F5786" w:rsidRPr="00DF6BDB" w:rsidDel="00D73460" w:rsidRDefault="009F5786">
            <w:pPr>
              <w:spacing w:line="240" w:lineRule="auto"/>
              <w:rPr>
                <w:del w:id="7652" w:author="Mohammad Nayeem Hasan" w:date="2024-07-18T15:20:00Z" w16du:dateUtc="2024-07-18T09:20:00Z"/>
                <w:rFonts w:ascii="Times New Roman" w:hAnsi="Times New Roman" w:cs="Times New Roman"/>
                <w:sz w:val="24"/>
                <w:szCs w:val="24"/>
              </w:rPr>
              <w:pPrChange w:id="7653" w:author="Mohammad Nayeem Hasan" w:date="2024-07-18T16:13:00Z" w16du:dateUtc="2024-07-18T10:13:00Z">
                <w:pPr>
                  <w:spacing w:after="0" w:line="240" w:lineRule="auto"/>
                </w:pPr>
              </w:pPrChange>
            </w:pPr>
          </w:p>
        </w:tc>
        <w:tc>
          <w:tcPr>
            <w:tcW w:w="488" w:type="pct"/>
          </w:tcPr>
          <w:p w14:paraId="1AAA2313" w14:textId="1A01DDEC" w:rsidR="009F5786" w:rsidRPr="00DF6BDB" w:rsidDel="00D73460" w:rsidRDefault="009F5786">
            <w:pPr>
              <w:spacing w:line="240" w:lineRule="auto"/>
              <w:rPr>
                <w:del w:id="7654" w:author="Mohammad Nayeem Hasan" w:date="2024-07-18T15:20:00Z" w16du:dateUtc="2024-07-18T09:20:00Z"/>
                <w:rFonts w:ascii="Times New Roman" w:hAnsi="Times New Roman" w:cs="Times New Roman"/>
                <w:sz w:val="24"/>
                <w:szCs w:val="24"/>
              </w:rPr>
              <w:pPrChange w:id="7655" w:author="Mohammad Nayeem Hasan" w:date="2024-07-18T16:13:00Z" w16du:dateUtc="2024-07-18T10:13:00Z">
                <w:pPr>
                  <w:spacing w:after="0" w:line="240" w:lineRule="auto"/>
                </w:pPr>
              </w:pPrChange>
            </w:pPr>
          </w:p>
        </w:tc>
        <w:tc>
          <w:tcPr>
            <w:tcW w:w="583" w:type="pct"/>
          </w:tcPr>
          <w:p w14:paraId="0C106134" w14:textId="54AB6D9E" w:rsidR="009F5786" w:rsidRPr="00DF6BDB" w:rsidDel="00D73460" w:rsidRDefault="009F5786">
            <w:pPr>
              <w:spacing w:line="240" w:lineRule="auto"/>
              <w:rPr>
                <w:del w:id="7656" w:author="Mohammad Nayeem Hasan" w:date="2024-07-18T15:20:00Z" w16du:dateUtc="2024-07-18T09:20:00Z"/>
                <w:rFonts w:ascii="Times New Roman" w:hAnsi="Times New Roman" w:cs="Times New Roman"/>
                <w:sz w:val="24"/>
                <w:szCs w:val="24"/>
              </w:rPr>
              <w:pPrChange w:id="7657" w:author="Mohammad Nayeem Hasan" w:date="2024-07-18T16:13:00Z" w16du:dateUtc="2024-07-18T10:13:00Z">
                <w:pPr>
                  <w:spacing w:after="0" w:line="240" w:lineRule="auto"/>
                </w:pPr>
              </w:pPrChange>
            </w:pPr>
          </w:p>
        </w:tc>
        <w:tc>
          <w:tcPr>
            <w:tcW w:w="583" w:type="pct"/>
          </w:tcPr>
          <w:p w14:paraId="6B6DBE70" w14:textId="4F9919CB" w:rsidR="009F5786" w:rsidRPr="00DF6BDB" w:rsidDel="00D73460" w:rsidRDefault="009F5786">
            <w:pPr>
              <w:spacing w:line="240" w:lineRule="auto"/>
              <w:rPr>
                <w:del w:id="7658" w:author="Mohammad Nayeem Hasan" w:date="2024-07-18T15:20:00Z" w16du:dateUtc="2024-07-18T09:20:00Z"/>
                <w:rFonts w:ascii="Times New Roman" w:hAnsi="Times New Roman" w:cs="Times New Roman"/>
                <w:sz w:val="24"/>
                <w:szCs w:val="24"/>
              </w:rPr>
              <w:pPrChange w:id="7659" w:author="Mohammad Nayeem Hasan" w:date="2024-07-18T16:13:00Z" w16du:dateUtc="2024-07-18T10:13:00Z">
                <w:pPr>
                  <w:spacing w:after="0" w:line="240" w:lineRule="auto"/>
                </w:pPr>
              </w:pPrChange>
            </w:pPr>
          </w:p>
        </w:tc>
      </w:tr>
      <w:tr w:rsidR="009F5786" w:rsidRPr="00DF6BDB" w:rsidDel="00D73460" w14:paraId="183B110E" w14:textId="32F0C014" w:rsidTr="00755549">
        <w:trPr>
          <w:del w:id="7660" w:author="Mohammad Nayeem Hasan" w:date="2024-07-18T15:20:00Z"/>
        </w:trPr>
        <w:tc>
          <w:tcPr>
            <w:tcW w:w="1559" w:type="pct"/>
          </w:tcPr>
          <w:p w14:paraId="7CBA0544" w14:textId="57FE935A" w:rsidR="009F5786" w:rsidRPr="00DF6BDB" w:rsidDel="00D73460" w:rsidRDefault="009F5786">
            <w:pPr>
              <w:spacing w:line="240" w:lineRule="auto"/>
              <w:rPr>
                <w:del w:id="7661" w:author="Mohammad Nayeem Hasan" w:date="2024-07-18T15:20:00Z" w16du:dateUtc="2024-07-18T09:20:00Z"/>
                <w:rFonts w:ascii="Times New Roman" w:hAnsi="Times New Roman" w:cs="Times New Roman"/>
                <w:sz w:val="24"/>
                <w:szCs w:val="24"/>
              </w:rPr>
              <w:pPrChange w:id="7662" w:author="Mohammad Nayeem Hasan" w:date="2024-07-18T16:13:00Z" w16du:dateUtc="2024-07-18T10:13:00Z">
                <w:pPr>
                  <w:spacing w:after="0" w:line="240" w:lineRule="auto"/>
                </w:pPr>
              </w:pPrChange>
            </w:pPr>
            <w:del w:id="7663"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07690CB3" w14:textId="15E71F87" w:rsidR="009F5786" w:rsidRPr="00DF6BDB" w:rsidDel="00D73460" w:rsidRDefault="009F5786">
            <w:pPr>
              <w:spacing w:line="240" w:lineRule="auto"/>
              <w:rPr>
                <w:del w:id="7664" w:author="Mohammad Nayeem Hasan" w:date="2024-07-18T15:20:00Z" w16du:dateUtc="2024-07-18T09:20:00Z"/>
                <w:rFonts w:ascii="Times New Roman" w:hAnsi="Times New Roman" w:cs="Times New Roman"/>
                <w:sz w:val="24"/>
                <w:szCs w:val="24"/>
              </w:rPr>
              <w:pPrChange w:id="7665" w:author="Mohammad Nayeem Hasan" w:date="2024-07-18T16:13:00Z" w16du:dateUtc="2024-07-18T10:13:00Z">
                <w:pPr>
                  <w:spacing w:after="0" w:line="240" w:lineRule="auto"/>
                </w:pPr>
              </w:pPrChange>
            </w:pPr>
            <w:del w:id="7666" w:author="Mohammad Nayeem Hasan" w:date="2024-07-18T15:20:00Z" w16du:dateUtc="2024-07-18T09:20:00Z">
              <w:r w:rsidRPr="00DF6BDB" w:rsidDel="00D73460">
                <w:rPr>
                  <w:rFonts w:ascii="Times New Roman" w:hAnsi="Times New Roman" w:cs="Times New Roman"/>
                  <w:sz w:val="24"/>
                  <w:szCs w:val="24"/>
                </w:rPr>
                <w:delText>102 (7.39)</w:delText>
              </w:r>
            </w:del>
          </w:p>
        </w:tc>
        <w:tc>
          <w:tcPr>
            <w:tcW w:w="619" w:type="pct"/>
          </w:tcPr>
          <w:p w14:paraId="6418E067" w14:textId="4EAE8E06" w:rsidR="009F5786" w:rsidRPr="00DF6BDB" w:rsidDel="00D73460" w:rsidRDefault="009F5786">
            <w:pPr>
              <w:spacing w:line="240" w:lineRule="auto"/>
              <w:rPr>
                <w:del w:id="7667" w:author="Mohammad Nayeem Hasan" w:date="2024-07-18T15:20:00Z" w16du:dateUtc="2024-07-18T09:20:00Z"/>
                <w:rFonts w:ascii="Times New Roman" w:hAnsi="Times New Roman" w:cs="Times New Roman"/>
                <w:sz w:val="24"/>
                <w:szCs w:val="24"/>
              </w:rPr>
              <w:pPrChange w:id="7668" w:author="Mohammad Nayeem Hasan" w:date="2024-07-18T16:13:00Z" w16du:dateUtc="2024-07-18T10:13:00Z">
                <w:pPr>
                  <w:spacing w:after="0" w:line="240" w:lineRule="auto"/>
                </w:pPr>
              </w:pPrChange>
            </w:pPr>
            <w:del w:id="7669" w:author="Mohammad Nayeem Hasan" w:date="2024-07-18T15:20:00Z" w16du:dateUtc="2024-07-18T09:20:00Z">
              <w:r w:rsidRPr="00DF6BDB" w:rsidDel="00D73460">
                <w:rPr>
                  <w:rFonts w:ascii="Times New Roman" w:hAnsi="Times New Roman" w:cs="Times New Roman"/>
                  <w:sz w:val="24"/>
                  <w:szCs w:val="24"/>
                </w:rPr>
                <w:delText>1276 (92.61)</w:delText>
              </w:r>
            </w:del>
          </w:p>
        </w:tc>
        <w:tc>
          <w:tcPr>
            <w:tcW w:w="620" w:type="pct"/>
          </w:tcPr>
          <w:p w14:paraId="2965C428" w14:textId="108F9994" w:rsidR="009F5786" w:rsidRPr="00DF6BDB" w:rsidDel="00D73460" w:rsidRDefault="009F5786">
            <w:pPr>
              <w:spacing w:line="240" w:lineRule="auto"/>
              <w:rPr>
                <w:del w:id="7670" w:author="Mohammad Nayeem Hasan" w:date="2024-07-18T15:20:00Z" w16du:dateUtc="2024-07-18T09:20:00Z"/>
                <w:rFonts w:ascii="Times New Roman" w:hAnsi="Times New Roman" w:cs="Times New Roman"/>
                <w:sz w:val="24"/>
                <w:szCs w:val="24"/>
              </w:rPr>
              <w:pPrChange w:id="7671" w:author="Mohammad Nayeem Hasan" w:date="2024-07-18T16:13:00Z" w16du:dateUtc="2024-07-18T10:13:00Z">
                <w:pPr>
                  <w:spacing w:after="0" w:line="240" w:lineRule="auto"/>
                </w:pPr>
              </w:pPrChange>
            </w:pPr>
            <w:del w:id="7672" w:author="Mohammad Nayeem Hasan" w:date="2024-07-18T15:20:00Z" w16du:dateUtc="2024-07-18T09:20:00Z">
              <w:r w:rsidRPr="00DF6BDB" w:rsidDel="00D73460">
                <w:rPr>
                  <w:rFonts w:ascii="Times New Roman" w:hAnsi="Times New Roman" w:cs="Times New Roman"/>
                  <w:sz w:val="24"/>
                  <w:szCs w:val="24"/>
                </w:rPr>
                <w:delText>1378 (59.14)</w:delText>
              </w:r>
            </w:del>
          </w:p>
        </w:tc>
        <w:tc>
          <w:tcPr>
            <w:tcW w:w="488" w:type="pct"/>
          </w:tcPr>
          <w:p w14:paraId="40230C39" w14:textId="51F861E2" w:rsidR="009F5786" w:rsidRPr="00DF6BDB" w:rsidDel="00D73460" w:rsidRDefault="009F5786">
            <w:pPr>
              <w:spacing w:line="240" w:lineRule="auto"/>
              <w:rPr>
                <w:del w:id="7673" w:author="Mohammad Nayeem Hasan" w:date="2024-07-18T15:20:00Z" w16du:dateUtc="2024-07-18T09:20:00Z"/>
                <w:rFonts w:ascii="Times New Roman" w:hAnsi="Times New Roman" w:cs="Times New Roman"/>
                <w:sz w:val="24"/>
                <w:szCs w:val="24"/>
              </w:rPr>
              <w:pPrChange w:id="7674" w:author="Mohammad Nayeem Hasan" w:date="2024-07-18T16:13:00Z" w16du:dateUtc="2024-07-18T10:13:00Z">
                <w:pPr>
                  <w:spacing w:after="0" w:line="240" w:lineRule="auto"/>
                </w:pPr>
              </w:pPrChange>
            </w:pPr>
            <w:del w:id="7675" w:author="Mohammad Nayeem Hasan" w:date="2024-07-18T15:20:00Z" w16du:dateUtc="2024-07-18T09:20:00Z">
              <w:r w:rsidRPr="00DF6BDB" w:rsidDel="00D73460">
                <w:rPr>
                  <w:rFonts w:ascii="Times New Roman" w:hAnsi="Times New Roman" w:cs="Times New Roman"/>
                  <w:sz w:val="24"/>
                  <w:szCs w:val="24"/>
                </w:rPr>
                <w:delText>47 (3.98)</w:delText>
              </w:r>
            </w:del>
          </w:p>
        </w:tc>
        <w:tc>
          <w:tcPr>
            <w:tcW w:w="583" w:type="pct"/>
          </w:tcPr>
          <w:p w14:paraId="1B98AA72" w14:textId="03C9A0AD" w:rsidR="009F5786" w:rsidRPr="00DF6BDB" w:rsidDel="00D73460" w:rsidRDefault="009F5786">
            <w:pPr>
              <w:spacing w:line="240" w:lineRule="auto"/>
              <w:rPr>
                <w:del w:id="7676" w:author="Mohammad Nayeem Hasan" w:date="2024-07-18T15:20:00Z" w16du:dateUtc="2024-07-18T09:20:00Z"/>
                <w:rFonts w:ascii="Times New Roman" w:hAnsi="Times New Roman" w:cs="Times New Roman"/>
                <w:sz w:val="24"/>
                <w:szCs w:val="24"/>
              </w:rPr>
              <w:pPrChange w:id="7677" w:author="Mohammad Nayeem Hasan" w:date="2024-07-18T16:13:00Z" w16du:dateUtc="2024-07-18T10:13:00Z">
                <w:pPr>
                  <w:spacing w:after="0" w:line="240" w:lineRule="auto"/>
                </w:pPr>
              </w:pPrChange>
            </w:pPr>
            <w:del w:id="7678" w:author="Mohammad Nayeem Hasan" w:date="2024-07-18T15:20:00Z" w16du:dateUtc="2024-07-18T09:20:00Z">
              <w:r w:rsidRPr="00DF6BDB" w:rsidDel="00D73460">
                <w:rPr>
                  <w:rFonts w:ascii="Times New Roman" w:hAnsi="Times New Roman" w:cs="Times New Roman"/>
                  <w:sz w:val="24"/>
                  <w:szCs w:val="24"/>
                </w:rPr>
                <w:delText>1139 (96.02)</w:delText>
              </w:r>
            </w:del>
          </w:p>
        </w:tc>
        <w:tc>
          <w:tcPr>
            <w:tcW w:w="583" w:type="pct"/>
          </w:tcPr>
          <w:p w14:paraId="4ACF92AF" w14:textId="693BB738" w:rsidR="009F5786" w:rsidRPr="00DF6BDB" w:rsidDel="00D73460" w:rsidRDefault="009F5786">
            <w:pPr>
              <w:spacing w:line="240" w:lineRule="auto"/>
              <w:rPr>
                <w:del w:id="7679" w:author="Mohammad Nayeem Hasan" w:date="2024-07-18T15:20:00Z" w16du:dateUtc="2024-07-18T09:20:00Z"/>
                <w:rFonts w:ascii="Times New Roman" w:hAnsi="Times New Roman" w:cs="Times New Roman"/>
                <w:sz w:val="24"/>
                <w:szCs w:val="24"/>
              </w:rPr>
              <w:pPrChange w:id="7680" w:author="Mohammad Nayeem Hasan" w:date="2024-07-18T16:13:00Z" w16du:dateUtc="2024-07-18T10:13:00Z">
                <w:pPr>
                  <w:spacing w:after="0" w:line="240" w:lineRule="auto"/>
                </w:pPr>
              </w:pPrChange>
            </w:pPr>
            <w:del w:id="7681" w:author="Mohammad Nayeem Hasan" w:date="2024-07-18T15:20:00Z" w16du:dateUtc="2024-07-18T09:20:00Z">
              <w:r w:rsidRPr="00DF6BDB" w:rsidDel="00D73460">
                <w:rPr>
                  <w:rFonts w:ascii="Times New Roman" w:hAnsi="Times New Roman" w:cs="Times New Roman"/>
                  <w:sz w:val="24"/>
                  <w:szCs w:val="24"/>
                </w:rPr>
                <w:delText>1186 (57.31)</w:delText>
              </w:r>
            </w:del>
          </w:p>
        </w:tc>
      </w:tr>
      <w:tr w:rsidR="009F5786" w:rsidRPr="00DF6BDB" w:rsidDel="00D73460" w14:paraId="6EA74EC2" w14:textId="1DA7624F" w:rsidTr="00755549">
        <w:trPr>
          <w:del w:id="7682" w:author="Mohammad Nayeem Hasan" w:date="2024-07-18T15:20:00Z"/>
        </w:trPr>
        <w:tc>
          <w:tcPr>
            <w:tcW w:w="1559" w:type="pct"/>
          </w:tcPr>
          <w:p w14:paraId="2D09F285" w14:textId="43ECB3B8" w:rsidR="009F5786" w:rsidRPr="00DF6BDB" w:rsidDel="00D73460" w:rsidRDefault="009F5786">
            <w:pPr>
              <w:spacing w:line="240" w:lineRule="auto"/>
              <w:rPr>
                <w:del w:id="7683" w:author="Mohammad Nayeem Hasan" w:date="2024-07-18T15:20:00Z" w16du:dateUtc="2024-07-18T09:20:00Z"/>
                <w:rFonts w:ascii="Times New Roman" w:hAnsi="Times New Roman" w:cs="Times New Roman"/>
                <w:sz w:val="24"/>
                <w:szCs w:val="24"/>
              </w:rPr>
              <w:pPrChange w:id="7684" w:author="Mohammad Nayeem Hasan" w:date="2024-07-18T16:13:00Z" w16du:dateUtc="2024-07-18T10:13:00Z">
                <w:pPr>
                  <w:spacing w:after="0" w:line="240" w:lineRule="auto"/>
                </w:pPr>
              </w:pPrChange>
            </w:pPr>
            <w:del w:id="7685"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71A9A723" w14:textId="188ACD05" w:rsidR="009F5786" w:rsidRPr="00DF6BDB" w:rsidDel="00D73460" w:rsidRDefault="009F5786">
            <w:pPr>
              <w:spacing w:line="240" w:lineRule="auto"/>
              <w:rPr>
                <w:del w:id="7686" w:author="Mohammad Nayeem Hasan" w:date="2024-07-18T15:20:00Z" w16du:dateUtc="2024-07-18T09:20:00Z"/>
                <w:rFonts w:ascii="Times New Roman" w:hAnsi="Times New Roman" w:cs="Times New Roman"/>
                <w:sz w:val="24"/>
                <w:szCs w:val="24"/>
              </w:rPr>
              <w:pPrChange w:id="7687" w:author="Mohammad Nayeem Hasan" w:date="2024-07-18T16:13:00Z" w16du:dateUtc="2024-07-18T10:13:00Z">
                <w:pPr>
                  <w:spacing w:after="0" w:line="240" w:lineRule="auto"/>
                </w:pPr>
              </w:pPrChange>
            </w:pPr>
            <w:del w:id="7688" w:author="Mohammad Nayeem Hasan" w:date="2024-07-18T15:20:00Z" w16du:dateUtc="2024-07-18T09:20:00Z">
              <w:r w:rsidRPr="00DF6BDB" w:rsidDel="00D73460">
                <w:rPr>
                  <w:rFonts w:ascii="Times New Roman" w:hAnsi="Times New Roman" w:cs="Times New Roman"/>
                  <w:sz w:val="24"/>
                  <w:szCs w:val="24"/>
                </w:rPr>
                <w:delText>71 (7.45)</w:delText>
              </w:r>
            </w:del>
          </w:p>
        </w:tc>
        <w:tc>
          <w:tcPr>
            <w:tcW w:w="619" w:type="pct"/>
          </w:tcPr>
          <w:p w14:paraId="147DED38" w14:textId="20AB5C0C" w:rsidR="009F5786" w:rsidRPr="00DF6BDB" w:rsidDel="00D73460" w:rsidRDefault="009F5786">
            <w:pPr>
              <w:spacing w:line="240" w:lineRule="auto"/>
              <w:rPr>
                <w:del w:id="7689" w:author="Mohammad Nayeem Hasan" w:date="2024-07-18T15:20:00Z" w16du:dateUtc="2024-07-18T09:20:00Z"/>
                <w:rFonts w:ascii="Times New Roman" w:hAnsi="Times New Roman" w:cs="Times New Roman"/>
                <w:sz w:val="24"/>
                <w:szCs w:val="24"/>
              </w:rPr>
              <w:pPrChange w:id="7690" w:author="Mohammad Nayeem Hasan" w:date="2024-07-18T16:13:00Z" w16du:dateUtc="2024-07-18T10:13:00Z">
                <w:pPr>
                  <w:spacing w:after="0" w:line="240" w:lineRule="auto"/>
                </w:pPr>
              </w:pPrChange>
            </w:pPr>
            <w:del w:id="7691" w:author="Mohammad Nayeem Hasan" w:date="2024-07-18T15:20:00Z" w16du:dateUtc="2024-07-18T09:20:00Z">
              <w:r w:rsidRPr="00DF6BDB" w:rsidDel="00D73460">
                <w:rPr>
                  <w:rFonts w:ascii="Times New Roman" w:hAnsi="Times New Roman" w:cs="Times New Roman"/>
                  <w:sz w:val="24"/>
                  <w:szCs w:val="24"/>
                </w:rPr>
                <w:delText>881 (92.55)</w:delText>
              </w:r>
            </w:del>
          </w:p>
        </w:tc>
        <w:tc>
          <w:tcPr>
            <w:tcW w:w="620" w:type="pct"/>
          </w:tcPr>
          <w:p w14:paraId="3E02286E" w14:textId="67687862" w:rsidR="009F5786" w:rsidRPr="00DF6BDB" w:rsidDel="00D73460" w:rsidRDefault="009F5786">
            <w:pPr>
              <w:spacing w:line="240" w:lineRule="auto"/>
              <w:rPr>
                <w:del w:id="7692" w:author="Mohammad Nayeem Hasan" w:date="2024-07-18T15:20:00Z" w16du:dateUtc="2024-07-18T09:20:00Z"/>
                <w:rFonts w:ascii="Times New Roman" w:hAnsi="Times New Roman" w:cs="Times New Roman"/>
                <w:sz w:val="24"/>
                <w:szCs w:val="24"/>
              </w:rPr>
              <w:pPrChange w:id="7693" w:author="Mohammad Nayeem Hasan" w:date="2024-07-18T16:13:00Z" w16du:dateUtc="2024-07-18T10:13:00Z">
                <w:pPr>
                  <w:spacing w:after="0" w:line="240" w:lineRule="auto"/>
                </w:pPr>
              </w:pPrChange>
            </w:pPr>
            <w:del w:id="7694" w:author="Mohammad Nayeem Hasan" w:date="2024-07-18T15:20:00Z" w16du:dateUtc="2024-07-18T09:20:00Z">
              <w:r w:rsidRPr="00DF6BDB" w:rsidDel="00D73460">
                <w:rPr>
                  <w:rFonts w:ascii="Times New Roman" w:hAnsi="Times New Roman" w:cs="Times New Roman"/>
                  <w:sz w:val="24"/>
                  <w:szCs w:val="24"/>
                </w:rPr>
                <w:delText>952 (40.86)</w:delText>
              </w:r>
            </w:del>
          </w:p>
        </w:tc>
        <w:tc>
          <w:tcPr>
            <w:tcW w:w="488" w:type="pct"/>
          </w:tcPr>
          <w:p w14:paraId="73D5C871" w14:textId="6482D8AD" w:rsidR="009F5786" w:rsidRPr="00DF6BDB" w:rsidDel="00D73460" w:rsidRDefault="009F5786">
            <w:pPr>
              <w:spacing w:line="240" w:lineRule="auto"/>
              <w:rPr>
                <w:del w:id="7695" w:author="Mohammad Nayeem Hasan" w:date="2024-07-18T15:20:00Z" w16du:dateUtc="2024-07-18T09:20:00Z"/>
                <w:rFonts w:ascii="Times New Roman" w:hAnsi="Times New Roman" w:cs="Times New Roman"/>
                <w:sz w:val="24"/>
                <w:szCs w:val="24"/>
              </w:rPr>
              <w:pPrChange w:id="7696" w:author="Mohammad Nayeem Hasan" w:date="2024-07-18T16:13:00Z" w16du:dateUtc="2024-07-18T10:13:00Z">
                <w:pPr>
                  <w:spacing w:after="0" w:line="240" w:lineRule="auto"/>
                </w:pPr>
              </w:pPrChange>
            </w:pPr>
            <w:del w:id="7697" w:author="Mohammad Nayeem Hasan" w:date="2024-07-18T15:20:00Z" w16du:dateUtc="2024-07-18T09:20:00Z">
              <w:r w:rsidRPr="00DF6BDB" w:rsidDel="00D73460">
                <w:rPr>
                  <w:rFonts w:ascii="Times New Roman" w:hAnsi="Times New Roman" w:cs="Times New Roman"/>
                  <w:sz w:val="24"/>
                  <w:szCs w:val="24"/>
                </w:rPr>
                <w:delText>27 (3.02)</w:delText>
              </w:r>
            </w:del>
          </w:p>
        </w:tc>
        <w:tc>
          <w:tcPr>
            <w:tcW w:w="583" w:type="pct"/>
          </w:tcPr>
          <w:p w14:paraId="6B779800" w14:textId="6A6C62B6" w:rsidR="009F5786" w:rsidRPr="00DF6BDB" w:rsidDel="00D73460" w:rsidRDefault="009F5786">
            <w:pPr>
              <w:spacing w:line="240" w:lineRule="auto"/>
              <w:rPr>
                <w:del w:id="7698" w:author="Mohammad Nayeem Hasan" w:date="2024-07-18T15:20:00Z" w16du:dateUtc="2024-07-18T09:20:00Z"/>
                <w:rFonts w:ascii="Times New Roman" w:hAnsi="Times New Roman" w:cs="Times New Roman"/>
                <w:sz w:val="24"/>
                <w:szCs w:val="24"/>
              </w:rPr>
              <w:pPrChange w:id="7699" w:author="Mohammad Nayeem Hasan" w:date="2024-07-18T16:13:00Z" w16du:dateUtc="2024-07-18T10:13:00Z">
                <w:pPr>
                  <w:spacing w:after="0" w:line="240" w:lineRule="auto"/>
                </w:pPr>
              </w:pPrChange>
            </w:pPr>
            <w:del w:id="7700" w:author="Mohammad Nayeem Hasan" w:date="2024-07-18T15:20:00Z" w16du:dateUtc="2024-07-18T09:20:00Z">
              <w:r w:rsidRPr="00DF6BDB" w:rsidDel="00D73460">
                <w:rPr>
                  <w:rFonts w:ascii="Times New Roman" w:hAnsi="Times New Roman" w:cs="Times New Roman"/>
                  <w:sz w:val="24"/>
                  <w:szCs w:val="24"/>
                </w:rPr>
                <w:delText>857 (96.98)</w:delText>
              </w:r>
            </w:del>
          </w:p>
        </w:tc>
        <w:tc>
          <w:tcPr>
            <w:tcW w:w="583" w:type="pct"/>
          </w:tcPr>
          <w:p w14:paraId="660F2911" w14:textId="24DF17F9" w:rsidR="009F5786" w:rsidRPr="00DF6BDB" w:rsidDel="00D73460" w:rsidRDefault="009F5786">
            <w:pPr>
              <w:spacing w:line="240" w:lineRule="auto"/>
              <w:rPr>
                <w:del w:id="7701" w:author="Mohammad Nayeem Hasan" w:date="2024-07-18T15:20:00Z" w16du:dateUtc="2024-07-18T09:20:00Z"/>
                <w:rFonts w:ascii="Times New Roman" w:hAnsi="Times New Roman" w:cs="Times New Roman"/>
                <w:sz w:val="24"/>
                <w:szCs w:val="24"/>
              </w:rPr>
              <w:pPrChange w:id="7702" w:author="Mohammad Nayeem Hasan" w:date="2024-07-18T16:13:00Z" w16du:dateUtc="2024-07-18T10:13:00Z">
                <w:pPr>
                  <w:spacing w:after="0" w:line="240" w:lineRule="auto"/>
                </w:pPr>
              </w:pPrChange>
            </w:pPr>
            <w:del w:id="7703" w:author="Mohammad Nayeem Hasan" w:date="2024-07-18T15:20:00Z" w16du:dateUtc="2024-07-18T09:20:00Z">
              <w:r w:rsidRPr="00DF6BDB" w:rsidDel="00D73460">
                <w:rPr>
                  <w:rFonts w:ascii="Times New Roman" w:hAnsi="Times New Roman" w:cs="Times New Roman"/>
                  <w:sz w:val="24"/>
                  <w:szCs w:val="24"/>
                </w:rPr>
                <w:delText>883 (42.69)</w:delText>
              </w:r>
            </w:del>
          </w:p>
        </w:tc>
      </w:tr>
      <w:tr w:rsidR="009F5786" w:rsidRPr="00DF6BDB" w:rsidDel="00D73460" w14:paraId="7F1533D4" w14:textId="556068A3" w:rsidTr="00755549">
        <w:trPr>
          <w:del w:id="7704" w:author="Mohammad Nayeem Hasan" w:date="2024-07-18T15:20:00Z"/>
        </w:trPr>
        <w:tc>
          <w:tcPr>
            <w:tcW w:w="1559" w:type="pct"/>
          </w:tcPr>
          <w:p w14:paraId="238563A9" w14:textId="1106269C" w:rsidR="009F5786" w:rsidRPr="00DF6BDB" w:rsidDel="00D73460" w:rsidRDefault="009F5786">
            <w:pPr>
              <w:spacing w:line="240" w:lineRule="auto"/>
              <w:rPr>
                <w:del w:id="7705" w:author="Mohammad Nayeem Hasan" w:date="2024-07-18T15:20:00Z" w16du:dateUtc="2024-07-18T09:20:00Z"/>
                <w:rFonts w:ascii="Times New Roman" w:hAnsi="Times New Roman" w:cs="Times New Roman"/>
                <w:sz w:val="24"/>
                <w:szCs w:val="24"/>
              </w:rPr>
              <w:pPrChange w:id="7706" w:author="Mohammad Nayeem Hasan" w:date="2024-07-18T16:13:00Z" w16du:dateUtc="2024-07-18T10:13:00Z">
                <w:pPr>
                  <w:spacing w:after="0" w:line="240" w:lineRule="auto"/>
                </w:pPr>
              </w:pPrChange>
            </w:pPr>
            <w:del w:id="7707" w:author="Mohammad Nayeem Hasan" w:date="2024-07-18T15:20:00Z" w16du:dateUtc="2024-07-18T09:20:00Z">
              <w:r w:rsidRPr="00DF6BDB" w:rsidDel="00D73460">
                <w:rPr>
                  <w:rFonts w:ascii="Times New Roman" w:hAnsi="Times New Roman" w:cs="Times New Roman"/>
                  <w:sz w:val="24"/>
                  <w:szCs w:val="24"/>
                </w:rPr>
                <w:delText>Wealth status</w:delText>
              </w:r>
            </w:del>
          </w:p>
        </w:tc>
        <w:tc>
          <w:tcPr>
            <w:tcW w:w="548" w:type="pct"/>
          </w:tcPr>
          <w:p w14:paraId="4F4D158C" w14:textId="3403E765" w:rsidR="009F5786" w:rsidRPr="00DF6BDB" w:rsidDel="00D73460" w:rsidRDefault="009F5786">
            <w:pPr>
              <w:spacing w:line="240" w:lineRule="auto"/>
              <w:rPr>
                <w:del w:id="7708" w:author="Mohammad Nayeem Hasan" w:date="2024-07-18T15:20:00Z" w16du:dateUtc="2024-07-18T09:20:00Z"/>
                <w:rFonts w:ascii="Times New Roman" w:hAnsi="Times New Roman" w:cs="Times New Roman"/>
                <w:sz w:val="24"/>
                <w:szCs w:val="24"/>
              </w:rPr>
              <w:pPrChange w:id="7709" w:author="Mohammad Nayeem Hasan" w:date="2024-07-18T16:13:00Z" w16du:dateUtc="2024-07-18T10:13:00Z">
                <w:pPr>
                  <w:spacing w:after="0" w:line="240" w:lineRule="auto"/>
                </w:pPr>
              </w:pPrChange>
            </w:pPr>
          </w:p>
        </w:tc>
        <w:tc>
          <w:tcPr>
            <w:tcW w:w="619" w:type="pct"/>
          </w:tcPr>
          <w:p w14:paraId="5B407CD1" w14:textId="14D0D46D" w:rsidR="009F5786" w:rsidRPr="00DF6BDB" w:rsidDel="00D73460" w:rsidRDefault="009F5786">
            <w:pPr>
              <w:spacing w:line="240" w:lineRule="auto"/>
              <w:rPr>
                <w:del w:id="7710" w:author="Mohammad Nayeem Hasan" w:date="2024-07-18T15:20:00Z" w16du:dateUtc="2024-07-18T09:20:00Z"/>
                <w:rFonts w:ascii="Times New Roman" w:hAnsi="Times New Roman" w:cs="Times New Roman"/>
                <w:sz w:val="24"/>
                <w:szCs w:val="24"/>
              </w:rPr>
              <w:pPrChange w:id="7711" w:author="Mohammad Nayeem Hasan" w:date="2024-07-18T16:13:00Z" w16du:dateUtc="2024-07-18T10:13:00Z">
                <w:pPr>
                  <w:spacing w:after="0" w:line="240" w:lineRule="auto"/>
                </w:pPr>
              </w:pPrChange>
            </w:pPr>
          </w:p>
        </w:tc>
        <w:tc>
          <w:tcPr>
            <w:tcW w:w="620" w:type="pct"/>
          </w:tcPr>
          <w:p w14:paraId="5401396A" w14:textId="2A721F0F" w:rsidR="009F5786" w:rsidRPr="00DF6BDB" w:rsidDel="00D73460" w:rsidRDefault="009F5786">
            <w:pPr>
              <w:spacing w:line="240" w:lineRule="auto"/>
              <w:rPr>
                <w:del w:id="7712" w:author="Mohammad Nayeem Hasan" w:date="2024-07-18T15:20:00Z" w16du:dateUtc="2024-07-18T09:20:00Z"/>
                <w:rFonts w:ascii="Times New Roman" w:hAnsi="Times New Roman" w:cs="Times New Roman"/>
                <w:sz w:val="24"/>
                <w:szCs w:val="24"/>
              </w:rPr>
              <w:pPrChange w:id="7713" w:author="Mohammad Nayeem Hasan" w:date="2024-07-18T16:13:00Z" w16du:dateUtc="2024-07-18T10:13:00Z">
                <w:pPr>
                  <w:spacing w:after="0" w:line="240" w:lineRule="auto"/>
                </w:pPr>
              </w:pPrChange>
            </w:pPr>
          </w:p>
        </w:tc>
        <w:tc>
          <w:tcPr>
            <w:tcW w:w="488" w:type="pct"/>
          </w:tcPr>
          <w:p w14:paraId="4E046907" w14:textId="771E4488" w:rsidR="009F5786" w:rsidRPr="00DF6BDB" w:rsidDel="00D73460" w:rsidRDefault="009F5786">
            <w:pPr>
              <w:spacing w:line="240" w:lineRule="auto"/>
              <w:rPr>
                <w:del w:id="7714" w:author="Mohammad Nayeem Hasan" w:date="2024-07-18T15:20:00Z" w16du:dateUtc="2024-07-18T09:20:00Z"/>
                <w:rFonts w:ascii="Times New Roman" w:hAnsi="Times New Roman" w:cs="Times New Roman"/>
                <w:sz w:val="24"/>
                <w:szCs w:val="24"/>
              </w:rPr>
              <w:pPrChange w:id="7715" w:author="Mohammad Nayeem Hasan" w:date="2024-07-18T16:13:00Z" w16du:dateUtc="2024-07-18T10:13:00Z">
                <w:pPr>
                  <w:spacing w:after="0" w:line="240" w:lineRule="auto"/>
                </w:pPr>
              </w:pPrChange>
            </w:pPr>
          </w:p>
        </w:tc>
        <w:tc>
          <w:tcPr>
            <w:tcW w:w="583" w:type="pct"/>
          </w:tcPr>
          <w:p w14:paraId="1A3E235D" w14:textId="5F381D8D" w:rsidR="009F5786" w:rsidRPr="00DF6BDB" w:rsidDel="00D73460" w:rsidRDefault="009F5786">
            <w:pPr>
              <w:spacing w:line="240" w:lineRule="auto"/>
              <w:rPr>
                <w:del w:id="7716" w:author="Mohammad Nayeem Hasan" w:date="2024-07-18T15:20:00Z" w16du:dateUtc="2024-07-18T09:20:00Z"/>
                <w:rFonts w:ascii="Times New Roman" w:hAnsi="Times New Roman" w:cs="Times New Roman"/>
                <w:sz w:val="24"/>
                <w:szCs w:val="24"/>
              </w:rPr>
              <w:pPrChange w:id="7717" w:author="Mohammad Nayeem Hasan" w:date="2024-07-18T16:13:00Z" w16du:dateUtc="2024-07-18T10:13:00Z">
                <w:pPr>
                  <w:spacing w:after="0" w:line="240" w:lineRule="auto"/>
                </w:pPr>
              </w:pPrChange>
            </w:pPr>
          </w:p>
        </w:tc>
        <w:tc>
          <w:tcPr>
            <w:tcW w:w="583" w:type="pct"/>
          </w:tcPr>
          <w:p w14:paraId="5CDF56E3" w14:textId="06D285B7" w:rsidR="009F5786" w:rsidRPr="00DF6BDB" w:rsidDel="00D73460" w:rsidRDefault="009F5786">
            <w:pPr>
              <w:spacing w:line="240" w:lineRule="auto"/>
              <w:rPr>
                <w:del w:id="7718" w:author="Mohammad Nayeem Hasan" w:date="2024-07-18T15:20:00Z" w16du:dateUtc="2024-07-18T09:20:00Z"/>
                <w:rFonts w:ascii="Times New Roman" w:hAnsi="Times New Roman" w:cs="Times New Roman"/>
                <w:sz w:val="24"/>
                <w:szCs w:val="24"/>
              </w:rPr>
              <w:pPrChange w:id="7719" w:author="Mohammad Nayeem Hasan" w:date="2024-07-18T16:13:00Z" w16du:dateUtc="2024-07-18T10:13:00Z">
                <w:pPr>
                  <w:spacing w:after="0" w:line="240" w:lineRule="auto"/>
                </w:pPr>
              </w:pPrChange>
            </w:pPr>
          </w:p>
        </w:tc>
      </w:tr>
      <w:tr w:rsidR="009F5786" w:rsidRPr="00DF6BDB" w:rsidDel="00D73460" w14:paraId="1F614D1E" w14:textId="528D5964" w:rsidTr="00755549">
        <w:trPr>
          <w:del w:id="7720" w:author="Mohammad Nayeem Hasan" w:date="2024-07-18T15:20:00Z"/>
        </w:trPr>
        <w:tc>
          <w:tcPr>
            <w:tcW w:w="1559" w:type="pct"/>
          </w:tcPr>
          <w:p w14:paraId="6B724566" w14:textId="5135345F" w:rsidR="009F5786" w:rsidRPr="00DF6BDB" w:rsidDel="00D73460" w:rsidRDefault="009F5786">
            <w:pPr>
              <w:spacing w:line="240" w:lineRule="auto"/>
              <w:rPr>
                <w:del w:id="7721" w:author="Mohammad Nayeem Hasan" w:date="2024-07-18T15:20:00Z" w16du:dateUtc="2024-07-18T09:20:00Z"/>
                <w:rFonts w:ascii="Times New Roman" w:hAnsi="Times New Roman" w:cs="Times New Roman"/>
                <w:sz w:val="24"/>
                <w:szCs w:val="24"/>
              </w:rPr>
              <w:pPrChange w:id="7722" w:author="Mohammad Nayeem Hasan" w:date="2024-07-18T16:13:00Z" w16du:dateUtc="2024-07-18T10:13:00Z">
                <w:pPr>
                  <w:spacing w:after="0" w:line="240" w:lineRule="auto"/>
                </w:pPr>
              </w:pPrChange>
            </w:pPr>
            <w:del w:id="7723" w:author="Mohammad Nayeem Hasan" w:date="2024-07-18T15:20:00Z" w16du:dateUtc="2024-07-18T09:20:00Z">
              <w:r w:rsidRPr="00DF6BDB" w:rsidDel="00D73460">
                <w:rPr>
                  <w:rFonts w:ascii="Times New Roman" w:hAnsi="Times New Roman" w:cs="Times New Roman"/>
                  <w:sz w:val="24"/>
                  <w:szCs w:val="24"/>
                </w:rPr>
                <w:delText>Poor</w:delText>
              </w:r>
            </w:del>
          </w:p>
        </w:tc>
        <w:tc>
          <w:tcPr>
            <w:tcW w:w="548" w:type="pct"/>
          </w:tcPr>
          <w:p w14:paraId="19DD3DC9" w14:textId="52EB7780" w:rsidR="009F5786" w:rsidRPr="00DF6BDB" w:rsidDel="00D73460" w:rsidRDefault="009F5786">
            <w:pPr>
              <w:spacing w:line="240" w:lineRule="auto"/>
              <w:rPr>
                <w:del w:id="7724" w:author="Mohammad Nayeem Hasan" w:date="2024-07-18T15:20:00Z" w16du:dateUtc="2024-07-18T09:20:00Z"/>
                <w:rFonts w:ascii="Times New Roman" w:hAnsi="Times New Roman" w:cs="Times New Roman"/>
                <w:sz w:val="24"/>
                <w:szCs w:val="24"/>
              </w:rPr>
              <w:pPrChange w:id="7725" w:author="Mohammad Nayeem Hasan" w:date="2024-07-18T16:13:00Z" w16du:dateUtc="2024-07-18T10:13:00Z">
                <w:pPr>
                  <w:spacing w:after="0" w:line="240" w:lineRule="auto"/>
                </w:pPr>
              </w:pPrChange>
            </w:pPr>
            <w:del w:id="7726" w:author="Mohammad Nayeem Hasan" w:date="2024-07-18T15:20:00Z" w16du:dateUtc="2024-07-18T09:20:00Z">
              <w:r w:rsidRPr="00DF6BDB" w:rsidDel="00D73460">
                <w:rPr>
                  <w:rFonts w:ascii="Times New Roman" w:hAnsi="Times New Roman" w:cs="Times New Roman"/>
                  <w:sz w:val="24"/>
                  <w:szCs w:val="24"/>
                </w:rPr>
                <w:delText>90 (9.12)</w:delText>
              </w:r>
            </w:del>
          </w:p>
        </w:tc>
        <w:tc>
          <w:tcPr>
            <w:tcW w:w="619" w:type="pct"/>
          </w:tcPr>
          <w:p w14:paraId="579818DE" w14:textId="71E77AE5" w:rsidR="009F5786" w:rsidRPr="00DF6BDB" w:rsidDel="00D73460" w:rsidRDefault="009F5786">
            <w:pPr>
              <w:spacing w:line="240" w:lineRule="auto"/>
              <w:rPr>
                <w:del w:id="7727" w:author="Mohammad Nayeem Hasan" w:date="2024-07-18T15:20:00Z" w16du:dateUtc="2024-07-18T09:20:00Z"/>
                <w:rFonts w:ascii="Times New Roman" w:hAnsi="Times New Roman" w:cs="Times New Roman"/>
                <w:sz w:val="24"/>
                <w:szCs w:val="24"/>
              </w:rPr>
              <w:pPrChange w:id="7728" w:author="Mohammad Nayeem Hasan" w:date="2024-07-18T16:13:00Z" w16du:dateUtc="2024-07-18T10:13:00Z">
                <w:pPr>
                  <w:spacing w:after="0" w:line="240" w:lineRule="auto"/>
                </w:pPr>
              </w:pPrChange>
            </w:pPr>
            <w:del w:id="7729" w:author="Mohammad Nayeem Hasan" w:date="2024-07-18T15:20:00Z" w16du:dateUtc="2024-07-18T09:20:00Z">
              <w:r w:rsidRPr="00DF6BDB" w:rsidDel="00D73460">
                <w:rPr>
                  <w:rFonts w:ascii="Times New Roman" w:hAnsi="Times New Roman" w:cs="Times New Roman"/>
                  <w:sz w:val="24"/>
                  <w:szCs w:val="24"/>
                </w:rPr>
                <w:delText>894 (90.88)</w:delText>
              </w:r>
            </w:del>
          </w:p>
        </w:tc>
        <w:tc>
          <w:tcPr>
            <w:tcW w:w="620" w:type="pct"/>
          </w:tcPr>
          <w:p w14:paraId="00FED61E" w14:textId="57C7B208" w:rsidR="009F5786" w:rsidRPr="00DF6BDB" w:rsidDel="00D73460" w:rsidRDefault="009F5786">
            <w:pPr>
              <w:spacing w:line="240" w:lineRule="auto"/>
              <w:rPr>
                <w:del w:id="7730" w:author="Mohammad Nayeem Hasan" w:date="2024-07-18T15:20:00Z" w16du:dateUtc="2024-07-18T09:20:00Z"/>
                <w:rFonts w:ascii="Times New Roman" w:hAnsi="Times New Roman" w:cs="Times New Roman"/>
                <w:sz w:val="24"/>
                <w:szCs w:val="24"/>
              </w:rPr>
              <w:pPrChange w:id="7731" w:author="Mohammad Nayeem Hasan" w:date="2024-07-18T16:13:00Z" w16du:dateUtc="2024-07-18T10:13:00Z">
                <w:pPr>
                  <w:spacing w:after="0" w:line="240" w:lineRule="auto"/>
                </w:pPr>
              </w:pPrChange>
            </w:pPr>
            <w:del w:id="7732" w:author="Mohammad Nayeem Hasan" w:date="2024-07-18T15:20:00Z" w16du:dateUtc="2024-07-18T09:20:00Z">
              <w:r w:rsidRPr="00DF6BDB" w:rsidDel="00D73460">
                <w:rPr>
                  <w:rFonts w:ascii="Times New Roman" w:hAnsi="Times New Roman" w:cs="Times New Roman"/>
                  <w:sz w:val="24"/>
                  <w:szCs w:val="24"/>
                </w:rPr>
                <w:delText>984 (42.19)</w:delText>
              </w:r>
            </w:del>
          </w:p>
        </w:tc>
        <w:tc>
          <w:tcPr>
            <w:tcW w:w="488" w:type="pct"/>
          </w:tcPr>
          <w:p w14:paraId="4B68EBBA" w14:textId="2DDEA7F2" w:rsidR="009F5786" w:rsidRPr="00DF6BDB" w:rsidDel="00D73460" w:rsidRDefault="009F5786">
            <w:pPr>
              <w:spacing w:line="240" w:lineRule="auto"/>
              <w:rPr>
                <w:del w:id="7733" w:author="Mohammad Nayeem Hasan" w:date="2024-07-18T15:20:00Z" w16du:dateUtc="2024-07-18T09:20:00Z"/>
                <w:rFonts w:ascii="Times New Roman" w:hAnsi="Times New Roman" w:cs="Times New Roman"/>
                <w:sz w:val="24"/>
                <w:szCs w:val="24"/>
              </w:rPr>
              <w:pPrChange w:id="7734" w:author="Mohammad Nayeem Hasan" w:date="2024-07-18T16:13:00Z" w16du:dateUtc="2024-07-18T10:13:00Z">
                <w:pPr>
                  <w:spacing w:after="0" w:line="240" w:lineRule="auto"/>
                </w:pPr>
              </w:pPrChange>
            </w:pPr>
            <w:del w:id="7735" w:author="Mohammad Nayeem Hasan" w:date="2024-07-18T15:20:00Z" w16du:dateUtc="2024-07-18T09:20:00Z">
              <w:r w:rsidRPr="00DF6BDB" w:rsidDel="00D73460">
                <w:rPr>
                  <w:rFonts w:ascii="Times New Roman" w:hAnsi="Times New Roman" w:cs="Times New Roman"/>
                  <w:sz w:val="24"/>
                  <w:szCs w:val="24"/>
                </w:rPr>
                <w:delText>36 (3.81)</w:delText>
              </w:r>
            </w:del>
          </w:p>
        </w:tc>
        <w:tc>
          <w:tcPr>
            <w:tcW w:w="583" w:type="pct"/>
          </w:tcPr>
          <w:p w14:paraId="13282C92" w14:textId="44E1407C" w:rsidR="009F5786" w:rsidRPr="00DF6BDB" w:rsidDel="00D73460" w:rsidRDefault="009F5786">
            <w:pPr>
              <w:spacing w:line="240" w:lineRule="auto"/>
              <w:rPr>
                <w:del w:id="7736" w:author="Mohammad Nayeem Hasan" w:date="2024-07-18T15:20:00Z" w16du:dateUtc="2024-07-18T09:20:00Z"/>
                <w:rFonts w:ascii="Times New Roman" w:hAnsi="Times New Roman" w:cs="Times New Roman"/>
                <w:sz w:val="24"/>
                <w:szCs w:val="24"/>
              </w:rPr>
              <w:pPrChange w:id="7737" w:author="Mohammad Nayeem Hasan" w:date="2024-07-18T16:13:00Z" w16du:dateUtc="2024-07-18T10:13:00Z">
                <w:pPr>
                  <w:spacing w:after="0" w:line="240" w:lineRule="auto"/>
                </w:pPr>
              </w:pPrChange>
            </w:pPr>
            <w:del w:id="7738" w:author="Mohammad Nayeem Hasan" w:date="2024-07-18T15:20:00Z" w16du:dateUtc="2024-07-18T09:20:00Z">
              <w:r w:rsidRPr="00DF6BDB" w:rsidDel="00D73460">
                <w:rPr>
                  <w:rFonts w:ascii="Times New Roman" w:hAnsi="Times New Roman" w:cs="Times New Roman"/>
                  <w:sz w:val="24"/>
                  <w:szCs w:val="24"/>
                </w:rPr>
                <w:delText>903 (96.19)</w:delText>
              </w:r>
            </w:del>
          </w:p>
        </w:tc>
        <w:tc>
          <w:tcPr>
            <w:tcW w:w="583" w:type="pct"/>
          </w:tcPr>
          <w:p w14:paraId="07428E7F" w14:textId="3EA4C7AF" w:rsidR="009F5786" w:rsidRPr="00DF6BDB" w:rsidDel="00D73460" w:rsidRDefault="009F5786">
            <w:pPr>
              <w:spacing w:line="240" w:lineRule="auto"/>
              <w:rPr>
                <w:del w:id="7739" w:author="Mohammad Nayeem Hasan" w:date="2024-07-18T15:20:00Z" w16du:dateUtc="2024-07-18T09:20:00Z"/>
                <w:rFonts w:ascii="Times New Roman" w:hAnsi="Times New Roman" w:cs="Times New Roman"/>
                <w:sz w:val="24"/>
                <w:szCs w:val="24"/>
              </w:rPr>
              <w:pPrChange w:id="7740" w:author="Mohammad Nayeem Hasan" w:date="2024-07-18T16:13:00Z" w16du:dateUtc="2024-07-18T10:13:00Z">
                <w:pPr>
                  <w:spacing w:after="0" w:line="240" w:lineRule="auto"/>
                </w:pPr>
              </w:pPrChange>
            </w:pPr>
            <w:del w:id="7741" w:author="Mohammad Nayeem Hasan" w:date="2024-07-18T15:20:00Z" w16du:dateUtc="2024-07-18T09:20:00Z">
              <w:r w:rsidRPr="00DF6BDB" w:rsidDel="00D73460">
                <w:rPr>
                  <w:rFonts w:ascii="Times New Roman" w:hAnsi="Times New Roman" w:cs="Times New Roman"/>
                  <w:sz w:val="24"/>
                  <w:szCs w:val="24"/>
                </w:rPr>
                <w:delText>939 (45.28)</w:delText>
              </w:r>
            </w:del>
          </w:p>
        </w:tc>
      </w:tr>
      <w:tr w:rsidR="009F5786" w:rsidRPr="00DF6BDB" w:rsidDel="00D73460" w14:paraId="42F1CE92" w14:textId="61365B0E" w:rsidTr="00755549">
        <w:trPr>
          <w:del w:id="7742" w:author="Mohammad Nayeem Hasan" w:date="2024-07-18T15:20:00Z"/>
        </w:trPr>
        <w:tc>
          <w:tcPr>
            <w:tcW w:w="1559" w:type="pct"/>
          </w:tcPr>
          <w:p w14:paraId="72D84D77" w14:textId="2C30396D" w:rsidR="009F5786" w:rsidRPr="00DF6BDB" w:rsidDel="00D73460" w:rsidRDefault="009F5786">
            <w:pPr>
              <w:spacing w:line="240" w:lineRule="auto"/>
              <w:rPr>
                <w:del w:id="7743" w:author="Mohammad Nayeem Hasan" w:date="2024-07-18T15:20:00Z" w16du:dateUtc="2024-07-18T09:20:00Z"/>
                <w:rFonts w:ascii="Times New Roman" w:hAnsi="Times New Roman" w:cs="Times New Roman"/>
                <w:sz w:val="24"/>
                <w:szCs w:val="24"/>
              </w:rPr>
              <w:pPrChange w:id="7744" w:author="Mohammad Nayeem Hasan" w:date="2024-07-18T16:13:00Z" w16du:dateUtc="2024-07-18T10:13:00Z">
                <w:pPr>
                  <w:spacing w:after="0" w:line="240" w:lineRule="auto"/>
                </w:pPr>
              </w:pPrChange>
            </w:pPr>
            <w:del w:id="7745" w:author="Mohammad Nayeem Hasan" w:date="2024-07-18T15:20:00Z" w16du:dateUtc="2024-07-18T09:20:00Z">
              <w:r w:rsidRPr="00DF6BDB" w:rsidDel="00D73460">
                <w:rPr>
                  <w:rFonts w:ascii="Times New Roman" w:hAnsi="Times New Roman" w:cs="Times New Roman"/>
                  <w:sz w:val="24"/>
                  <w:szCs w:val="24"/>
                </w:rPr>
                <w:delText>Middle</w:delText>
              </w:r>
            </w:del>
          </w:p>
        </w:tc>
        <w:tc>
          <w:tcPr>
            <w:tcW w:w="548" w:type="pct"/>
          </w:tcPr>
          <w:p w14:paraId="6F20B8B3" w14:textId="1CE2AB84" w:rsidR="009F5786" w:rsidRPr="00DF6BDB" w:rsidDel="00D73460" w:rsidRDefault="009F5786">
            <w:pPr>
              <w:spacing w:line="240" w:lineRule="auto"/>
              <w:rPr>
                <w:del w:id="7746" w:author="Mohammad Nayeem Hasan" w:date="2024-07-18T15:20:00Z" w16du:dateUtc="2024-07-18T09:20:00Z"/>
                <w:rFonts w:ascii="Times New Roman" w:hAnsi="Times New Roman" w:cs="Times New Roman"/>
                <w:sz w:val="24"/>
                <w:szCs w:val="24"/>
              </w:rPr>
              <w:pPrChange w:id="7747" w:author="Mohammad Nayeem Hasan" w:date="2024-07-18T16:13:00Z" w16du:dateUtc="2024-07-18T10:13:00Z">
                <w:pPr>
                  <w:spacing w:after="0" w:line="240" w:lineRule="auto"/>
                </w:pPr>
              </w:pPrChange>
            </w:pPr>
            <w:del w:id="7748" w:author="Mohammad Nayeem Hasan" w:date="2024-07-18T15:20:00Z" w16du:dateUtc="2024-07-18T09:20:00Z">
              <w:r w:rsidRPr="00DF6BDB" w:rsidDel="00D73460">
                <w:rPr>
                  <w:rFonts w:ascii="Times New Roman" w:hAnsi="Times New Roman" w:cs="Times New Roman"/>
                  <w:sz w:val="24"/>
                  <w:szCs w:val="24"/>
                </w:rPr>
                <w:delText>23 (5.10)</w:delText>
              </w:r>
            </w:del>
          </w:p>
        </w:tc>
        <w:tc>
          <w:tcPr>
            <w:tcW w:w="619" w:type="pct"/>
          </w:tcPr>
          <w:p w14:paraId="555AAF93" w14:textId="49916041" w:rsidR="009F5786" w:rsidRPr="00DF6BDB" w:rsidDel="00D73460" w:rsidRDefault="009F5786">
            <w:pPr>
              <w:spacing w:line="240" w:lineRule="auto"/>
              <w:rPr>
                <w:del w:id="7749" w:author="Mohammad Nayeem Hasan" w:date="2024-07-18T15:20:00Z" w16du:dateUtc="2024-07-18T09:20:00Z"/>
                <w:rFonts w:ascii="Times New Roman" w:hAnsi="Times New Roman" w:cs="Times New Roman"/>
                <w:sz w:val="24"/>
                <w:szCs w:val="24"/>
              </w:rPr>
              <w:pPrChange w:id="7750" w:author="Mohammad Nayeem Hasan" w:date="2024-07-18T16:13:00Z" w16du:dateUtc="2024-07-18T10:13:00Z">
                <w:pPr>
                  <w:spacing w:after="0" w:line="240" w:lineRule="auto"/>
                </w:pPr>
              </w:pPrChange>
            </w:pPr>
            <w:del w:id="7751" w:author="Mohammad Nayeem Hasan" w:date="2024-07-18T15:20:00Z" w16du:dateUtc="2024-07-18T09:20:00Z">
              <w:r w:rsidRPr="00DF6BDB" w:rsidDel="00D73460">
                <w:rPr>
                  <w:rFonts w:ascii="Times New Roman" w:hAnsi="Times New Roman" w:cs="Times New Roman"/>
                  <w:sz w:val="24"/>
                  <w:szCs w:val="24"/>
                </w:rPr>
                <w:delText>425 (94.90)</w:delText>
              </w:r>
            </w:del>
          </w:p>
        </w:tc>
        <w:tc>
          <w:tcPr>
            <w:tcW w:w="620" w:type="pct"/>
          </w:tcPr>
          <w:p w14:paraId="130E80AF" w14:textId="02BBDA96" w:rsidR="009F5786" w:rsidRPr="00DF6BDB" w:rsidDel="00D73460" w:rsidRDefault="009F5786">
            <w:pPr>
              <w:spacing w:line="240" w:lineRule="auto"/>
              <w:rPr>
                <w:del w:id="7752" w:author="Mohammad Nayeem Hasan" w:date="2024-07-18T15:20:00Z" w16du:dateUtc="2024-07-18T09:20:00Z"/>
                <w:rFonts w:ascii="Times New Roman" w:hAnsi="Times New Roman" w:cs="Times New Roman"/>
                <w:sz w:val="24"/>
                <w:szCs w:val="24"/>
              </w:rPr>
              <w:pPrChange w:id="7753" w:author="Mohammad Nayeem Hasan" w:date="2024-07-18T16:13:00Z" w16du:dateUtc="2024-07-18T10:13:00Z">
                <w:pPr>
                  <w:spacing w:after="0" w:line="240" w:lineRule="auto"/>
                </w:pPr>
              </w:pPrChange>
            </w:pPr>
            <w:del w:id="7754" w:author="Mohammad Nayeem Hasan" w:date="2024-07-18T15:20:00Z" w16du:dateUtc="2024-07-18T09:20:00Z">
              <w:r w:rsidRPr="00DF6BDB" w:rsidDel="00D73460">
                <w:rPr>
                  <w:rFonts w:ascii="Times New Roman" w:hAnsi="Times New Roman" w:cs="Times New Roman"/>
                  <w:sz w:val="24"/>
                  <w:szCs w:val="24"/>
                </w:rPr>
                <w:delText>448 (19.21)</w:delText>
              </w:r>
            </w:del>
          </w:p>
        </w:tc>
        <w:tc>
          <w:tcPr>
            <w:tcW w:w="488" w:type="pct"/>
          </w:tcPr>
          <w:p w14:paraId="2E6B6ABB" w14:textId="29BBAE6B" w:rsidR="009F5786" w:rsidRPr="00DF6BDB" w:rsidDel="00D73460" w:rsidRDefault="009F5786">
            <w:pPr>
              <w:spacing w:line="240" w:lineRule="auto"/>
              <w:rPr>
                <w:del w:id="7755" w:author="Mohammad Nayeem Hasan" w:date="2024-07-18T15:20:00Z" w16du:dateUtc="2024-07-18T09:20:00Z"/>
                <w:rFonts w:ascii="Times New Roman" w:hAnsi="Times New Roman" w:cs="Times New Roman"/>
                <w:sz w:val="24"/>
                <w:szCs w:val="24"/>
              </w:rPr>
              <w:pPrChange w:id="7756" w:author="Mohammad Nayeem Hasan" w:date="2024-07-18T16:13:00Z" w16du:dateUtc="2024-07-18T10:13:00Z">
                <w:pPr>
                  <w:spacing w:after="0" w:line="240" w:lineRule="auto"/>
                </w:pPr>
              </w:pPrChange>
            </w:pPr>
            <w:del w:id="7757" w:author="Mohammad Nayeem Hasan" w:date="2024-07-18T15:20:00Z" w16du:dateUtc="2024-07-18T09:20:00Z">
              <w:r w:rsidRPr="00DF6BDB" w:rsidDel="00D73460">
                <w:rPr>
                  <w:rFonts w:ascii="Times New Roman" w:hAnsi="Times New Roman" w:cs="Times New Roman"/>
                  <w:sz w:val="24"/>
                  <w:szCs w:val="24"/>
                </w:rPr>
                <w:delText>15 (3.56)</w:delText>
              </w:r>
            </w:del>
          </w:p>
        </w:tc>
        <w:tc>
          <w:tcPr>
            <w:tcW w:w="583" w:type="pct"/>
          </w:tcPr>
          <w:p w14:paraId="69EA4167" w14:textId="61A26B34" w:rsidR="009F5786" w:rsidRPr="00DF6BDB" w:rsidDel="00D73460" w:rsidRDefault="009F5786">
            <w:pPr>
              <w:spacing w:line="240" w:lineRule="auto"/>
              <w:rPr>
                <w:del w:id="7758" w:author="Mohammad Nayeem Hasan" w:date="2024-07-18T15:20:00Z" w16du:dateUtc="2024-07-18T09:20:00Z"/>
                <w:rFonts w:ascii="Times New Roman" w:hAnsi="Times New Roman" w:cs="Times New Roman"/>
                <w:sz w:val="24"/>
                <w:szCs w:val="24"/>
              </w:rPr>
              <w:pPrChange w:id="7759" w:author="Mohammad Nayeem Hasan" w:date="2024-07-18T16:13:00Z" w16du:dateUtc="2024-07-18T10:13:00Z">
                <w:pPr>
                  <w:spacing w:after="0" w:line="240" w:lineRule="auto"/>
                </w:pPr>
              </w:pPrChange>
            </w:pPr>
            <w:del w:id="7760" w:author="Mohammad Nayeem Hasan" w:date="2024-07-18T15:20:00Z" w16du:dateUtc="2024-07-18T09:20:00Z">
              <w:r w:rsidRPr="00DF6BDB" w:rsidDel="00D73460">
                <w:rPr>
                  <w:rFonts w:ascii="Times New Roman" w:hAnsi="Times New Roman" w:cs="Times New Roman"/>
                  <w:sz w:val="24"/>
                  <w:szCs w:val="24"/>
                </w:rPr>
                <w:delText>398 (96.44)</w:delText>
              </w:r>
            </w:del>
          </w:p>
        </w:tc>
        <w:tc>
          <w:tcPr>
            <w:tcW w:w="583" w:type="pct"/>
          </w:tcPr>
          <w:p w14:paraId="5ADBF278" w14:textId="6CE67C2A" w:rsidR="009F5786" w:rsidRPr="00DF6BDB" w:rsidDel="00D73460" w:rsidRDefault="009F5786">
            <w:pPr>
              <w:spacing w:line="240" w:lineRule="auto"/>
              <w:rPr>
                <w:del w:id="7761" w:author="Mohammad Nayeem Hasan" w:date="2024-07-18T15:20:00Z" w16du:dateUtc="2024-07-18T09:20:00Z"/>
                <w:rFonts w:ascii="Times New Roman" w:hAnsi="Times New Roman" w:cs="Times New Roman"/>
                <w:sz w:val="24"/>
                <w:szCs w:val="24"/>
              </w:rPr>
              <w:pPrChange w:id="7762" w:author="Mohammad Nayeem Hasan" w:date="2024-07-18T16:13:00Z" w16du:dateUtc="2024-07-18T10:13:00Z">
                <w:pPr>
                  <w:spacing w:after="0" w:line="240" w:lineRule="auto"/>
                </w:pPr>
              </w:pPrChange>
            </w:pPr>
            <w:del w:id="7763" w:author="Mohammad Nayeem Hasan" w:date="2024-07-18T15:20:00Z" w16du:dateUtc="2024-07-18T09:20:00Z">
              <w:r w:rsidRPr="00DF6BDB" w:rsidDel="00D73460">
                <w:rPr>
                  <w:rFonts w:ascii="Times New Roman" w:hAnsi="Times New Roman" w:cs="Times New Roman"/>
                  <w:sz w:val="24"/>
                  <w:szCs w:val="24"/>
                </w:rPr>
                <w:delText>412 (19.90)</w:delText>
              </w:r>
            </w:del>
          </w:p>
        </w:tc>
      </w:tr>
      <w:tr w:rsidR="009F5786" w:rsidRPr="00DF6BDB" w:rsidDel="00D73460" w14:paraId="397E2465" w14:textId="33503331" w:rsidTr="00755549">
        <w:trPr>
          <w:del w:id="7764" w:author="Mohammad Nayeem Hasan" w:date="2024-07-18T15:20:00Z"/>
        </w:trPr>
        <w:tc>
          <w:tcPr>
            <w:tcW w:w="1559" w:type="pct"/>
          </w:tcPr>
          <w:p w14:paraId="518E7CDF" w14:textId="04521126" w:rsidR="009F5786" w:rsidRPr="00DF6BDB" w:rsidDel="00D73460" w:rsidRDefault="009F5786">
            <w:pPr>
              <w:spacing w:line="240" w:lineRule="auto"/>
              <w:rPr>
                <w:del w:id="7765" w:author="Mohammad Nayeem Hasan" w:date="2024-07-18T15:20:00Z" w16du:dateUtc="2024-07-18T09:20:00Z"/>
                <w:rFonts w:ascii="Times New Roman" w:hAnsi="Times New Roman" w:cs="Times New Roman"/>
                <w:sz w:val="24"/>
                <w:szCs w:val="24"/>
              </w:rPr>
              <w:pPrChange w:id="7766" w:author="Mohammad Nayeem Hasan" w:date="2024-07-18T16:13:00Z" w16du:dateUtc="2024-07-18T10:13:00Z">
                <w:pPr>
                  <w:spacing w:after="0" w:line="240" w:lineRule="auto"/>
                </w:pPr>
              </w:pPrChange>
            </w:pPr>
            <w:del w:id="7767" w:author="Mohammad Nayeem Hasan" w:date="2024-07-18T15:20:00Z" w16du:dateUtc="2024-07-18T09:20:00Z">
              <w:r w:rsidRPr="00DF6BDB" w:rsidDel="00D73460">
                <w:rPr>
                  <w:rFonts w:ascii="Times New Roman" w:hAnsi="Times New Roman" w:cs="Times New Roman"/>
                  <w:sz w:val="24"/>
                  <w:szCs w:val="24"/>
                </w:rPr>
                <w:delText>Rich</w:delText>
              </w:r>
            </w:del>
          </w:p>
        </w:tc>
        <w:tc>
          <w:tcPr>
            <w:tcW w:w="548" w:type="pct"/>
          </w:tcPr>
          <w:p w14:paraId="62595BF0" w14:textId="561CA1B0" w:rsidR="009F5786" w:rsidRPr="00DF6BDB" w:rsidDel="00D73460" w:rsidRDefault="009F5786">
            <w:pPr>
              <w:spacing w:line="240" w:lineRule="auto"/>
              <w:rPr>
                <w:del w:id="7768" w:author="Mohammad Nayeem Hasan" w:date="2024-07-18T15:20:00Z" w16du:dateUtc="2024-07-18T09:20:00Z"/>
                <w:rFonts w:ascii="Times New Roman" w:hAnsi="Times New Roman" w:cs="Times New Roman"/>
                <w:sz w:val="24"/>
                <w:szCs w:val="24"/>
              </w:rPr>
              <w:pPrChange w:id="7769" w:author="Mohammad Nayeem Hasan" w:date="2024-07-18T16:13:00Z" w16du:dateUtc="2024-07-18T10:13:00Z">
                <w:pPr>
                  <w:spacing w:after="0" w:line="240" w:lineRule="auto"/>
                </w:pPr>
              </w:pPrChange>
            </w:pPr>
            <w:del w:id="7770" w:author="Mohammad Nayeem Hasan" w:date="2024-07-18T15:20:00Z" w16du:dateUtc="2024-07-18T09:20:00Z">
              <w:r w:rsidRPr="00DF6BDB" w:rsidDel="00D73460">
                <w:rPr>
                  <w:rFonts w:ascii="Times New Roman" w:hAnsi="Times New Roman" w:cs="Times New Roman"/>
                  <w:sz w:val="24"/>
                  <w:szCs w:val="24"/>
                </w:rPr>
                <w:delText>60 (6.70)</w:delText>
              </w:r>
            </w:del>
          </w:p>
        </w:tc>
        <w:tc>
          <w:tcPr>
            <w:tcW w:w="619" w:type="pct"/>
          </w:tcPr>
          <w:p w14:paraId="1928F9BB" w14:textId="2C625D7F" w:rsidR="009F5786" w:rsidRPr="00DF6BDB" w:rsidDel="00D73460" w:rsidRDefault="009F5786">
            <w:pPr>
              <w:spacing w:line="240" w:lineRule="auto"/>
              <w:rPr>
                <w:del w:id="7771" w:author="Mohammad Nayeem Hasan" w:date="2024-07-18T15:20:00Z" w16du:dateUtc="2024-07-18T09:20:00Z"/>
                <w:rFonts w:ascii="Times New Roman" w:hAnsi="Times New Roman" w:cs="Times New Roman"/>
                <w:sz w:val="24"/>
                <w:szCs w:val="24"/>
              </w:rPr>
              <w:pPrChange w:id="7772" w:author="Mohammad Nayeem Hasan" w:date="2024-07-18T16:13:00Z" w16du:dateUtc="2024-07-18T10:13:00Z">
                <w:pPr>
                  <w:spacing w:after="0" w:line="240" w:lineRule="auto"/>
                </w:pPr>
              </w:pPrChange>
            </w:pPr>
            <w:del w:id="7773" w:author="Mohammad Nayeem Hasan" w:date="2024-07-18T15:20:00Z" w16du:dateUtc="2024-07-18T09:20:00Z">
              <w:r w:rsidRPr="00DF6BDB" w:rsidDel="00D73460">
                <w:rPr>
                  <w:rFonts w:ascii="Times New Roman" w:hAnsi="Times New Roman" w:cs="Times New Roman"/>
                  <w:sz w:val="24"/>
                  <w:szCs w:val="24"/>
                </w:rPr>
                <w:delText>840 (93.30)</w:delText>
              </w:r>
            </w:del>
          </w:p>
        </w:tc>
        <w:tc>
          <w:tcPr>
            <w:tcW w:w="620" w:type="pct"/>
          </w:tcPr>
          <w:p w14:paraId="540131DB" w14:textId="0A509EAC" w:rsidR="009F5786" w:rsidRPr="00DF6BDB" w:rsidDel="00D73460" w:rsidRDefault="009F5786">
            <w:pPr>
              <w:spacing w:line="240" w:lineRule="auto"/>
              <w:rPr>
                <w:del w:id="7774" w:author="Mohammad Nayeem Hasan" w:date="2024-07-18T15:20:00Z" w16du:dateUtc="2024-07-18T09:20:00Z"/>
                <w:rFonts w:ascii="Times New Roman" w:hAnsi="Times New Roman" w:cs="Times New Roman"/>
                <w:sz w:val="24"/>
                <w:szCs w:val="24"/>
              </w:rPr>
              <w:pPrChange w:id="7775" w:author="Mohammad Nayeem Hasan" w:date="2024-07-18T16:13:00Z" w16du:dateUtc="2024-07-18T10:13:00Z">
                <w:pPr>
                  <w:spacing w:after="0" w:line="240" w:lineRule="auto"/>
                </w:pPr>
              </w:pPrChange>
            </w:pPr>
            <w:del w:id="7776" w:author="Mohammad Nayeem Hasan" w:date="2024-07-18T15:20:00Z" w16du:dateUtc="2024-07-18T09:20:00Z">
              <w:r w:rsidRPr="00DF6BDB" w:rsidDel="00D73460">
                <w:rPr>
                  <w:rFonts w:ascii="Times New Roman" w:hAnsi="Times New Roman" w:cs="Times New Roman"/>
                  <w:sz w:val="24"/>
                  <w:szCs w:val="24"/>
                </w:rPr>
                <w:delText>900 (38.59)</w:delText>
              </w:r>
            </w:del>
          </w:p>
        </w:tc>
        <w:tc>
          <w:tcPr>
            <w:tcW w:w="488" w:type="pct"/>
          </w:tcPr>
          <w:p w14:paraId="4CE27DDE" w14:textId="2C9E02DA" w:rsidR="009F5786" w:rsidRPr="00DF6BDB" w:rsidDel="00D73460" w:rsidRDefault="009F5786">
            <w:pPr>
              <w:spacing w:line="240" w:lineRule="auto"/>
              <w:rPr>
                <w:del w:id="7777" w:author="Mohammad Nayeem Hasan" w:date="2024-07-18T15:20:00Z" w16du:dateUtc="2024-07-18T09:20:00Z"/>
                <w:rFonts w:ascii="Times New Roman" w:hAnsi="Times New Roman" w:cs="Times New Roman"/>
                <w:sz w:val="24"/>
                <w:szCs w:val="24"/>
              </w:rPr>
              <w:pPrChange w:id="7778" w:author="Mohammad Nayeem Hasan" w:date="2024-07-18T16:13:00Z" w16du:dateUtc="2024-07-18T10:13:00Z">
                <w:pPr>
                  <w:spacing w:after="0" w:line="240" w:lineRule="auto"/>
                </w:pPr>
              </w:pPrChange>
            </w:pPr>
            <w:del w:id="7779" w:author="Mohammad Nayeem Hasan" w:date="2024-07-18T15:20:00Z" w16du:dateUtc="2024-07-18T09:20:00Z">
              <w:r w:rsidRPr="00DF6BDB" w:rsidDel="00D73460">
                <w:rPr>
                  <w:rFonts w:ascii="Times New Roman" w:hAnsi="Times New Roman" w:cs="Times New Roman"/>
                  <w:sz w:val="24"/>
                  <w:szCs w:val="24"/>
                </w:rPr>
                <w:delText>23 (3.25)</w:delText>
              </w:r>
            </w:del>
          </w:p>
        </w:tc>
        <w:tc>
          <w:tcPr>
            <w:tcW w:w="583" w:type="pct"/>
          </w:tcPr>
          <w:p w14:paraId="2803894A" w14:textId="699A110B" w:rsidR="009F5786" w:rsidRPr="00DF6BDB" w:rsidDel="00D73460" w:rsidRDefault="009F5786">
            <w:pPr>
              <w:spacing w:line="240" w:lineRule="auto"/>
              <w:rPr>
                <w:del w:id="7780" w:author="Mohammad Nayeem Hasan" w:date="2024-07-18T15:20:00Z" w16du:dateUtc="2024-07-18T09:20:00Z"/>
                <w:rFonts w:ascii="Times New Roman" w:hAnsi="Times New Roman" w:cs="Times New Roman"/>
                <w:sz w:val="24"/>
                <w:szCs w:val="24"/>
              </w:rPr>
              <w:pPrChange w:id="7781" w:author="Mohammad Nayeem Hasan" w:date="2024-07-18T16:13:00Z" w16du:dateUtc="2024-07-18T10:13:00Z">
                <w:pPr>
                  <w:spacing w:after="0" w:line="240" w:lineRule="auto"/>
                </w:pPr>
              </w:pPrChange>
            </w:pPr>
            <w:del w:id="7782" w:author="Mohammad Nayeem Hasan" w:date="2024-07-18T15:20:00Z" w16du:dateUtc="2024-07-18T09:20:00Z">
              <w:r w:rsidRPr="00DF6BDB" w:rsidDel="00D73460">
                <w:rPr>
                  <w:rFonts w:ascii="Times New Roman" w:hAnsi="Times New Roman" w:cs="Times New Roman"/>
                  <w:sz w:val="24"/>
                  <w:szCs w:val="24"/>
                </w:rPr>
                <w:delText>698 (96.75)</w:delText>
              </w:r>
            </w:del>
          </w:p>
        </w:tc>
        <w:tc>
          <w:tcPr>
            <w:tcW w:w="583" w:type="pct"/>
          </w:tcPr>
          <w:p w14:paraId="2AB694FB" w14:textId="7110F9E8" w:rsidR="009F5786" w:rsidRPr="00DF6BDB" w:rsidDel="00D73460" w:rsidRDefault="009F5786">
            <w:pPr>
              <w:spacing w:line="240" w:lineRule="auto"/>
              <w:rPr>
                <w:del w:id="7783" w:author="Mohammad Nayeem Hasan" w:date="2024-07-18T15:20:00Z" w16du:dateUtc="2024-07-18T09:20:00Z"/>
                <w:rFonts w:ascii="Times New Roman" w:hAnsi="Times New Roman" w:cs="Times New Roman"/>
                <w:sz w:val="24"/>
                <w:szCs w:val="24"/>
              </w:rPr>
              <w:pPrChange w:id="7784" w:author="Mohammad Nayeem Hasan" w:date="2024-07-18T16:13:00Z" w16du:dateUtc="2024-07-18T10:13:00Z">
                <w:pPr>
                  <w:spacing w:after="0" w:line="240" w:lineRule="auto"/>
                </w:pPr>
              </w:pPrChange>
            </w:pPr>
            <w:del w:id="7785" w:author="Mohammad Nayeem Hasan" w:date="2024-07-18T15:20:00Z" w16du:dateUtc="2024-07-18T09:20:00Z">
              <w:r w:rsidRPr="00DF6BDB" w:rsidDel="00D73460">
                <w:rPr>
                  <w:rFonts w:ascii="Times New Roman" w:hAnsi="Times New Roman" w:cs="Times New Roman"/>
                  <w:sz w:val="24"/>
                  <w:szCs w:val="24"/>
                </w:rPr>
                <w:delText>722 (34.82)</w:delText>
              </w:r>
            </w:del>
          </w:p>
        </w:tc>
      </w:tr>
      <w:tr w:rsidR="009F5786" w:rsidRPr="00DF6BDB" w:rsidDel="00D73460" w14:paraId="19B9DC42" w14:textId="2C6416FE" w:rsidTr="00755549">
        <w:trPr>
          <w:del w:id="7786" w:author="Mohammad Nayeem Hasan" w:date="2024-07-18T15:20:00Z"/>
        </w:trPr>
        <w:tc>
          <w:tcPr>
            <w:tcW w:w="1559" w:type="pct"/>
          </w:tcPr>
          <w:p w14:paraId="37470DE9" w14:textId="7AAE5C49" w:rsidR="009F5786" w:rsidRPr="00DF6BDB" w:rsidDel="00D73460" w:rsidRDefault="009F5786">
            <w:pPr>
              <w:spacing w:line="240" w:lineRule="auto"/>
              <w:rPr>
                <w:del w:id="7787" w:author="Mohammad Nayeem Hasan" w:date="2024-07-18T15:20:00Z" w16du:dateUtc="2024-07-18T09:20:00Z"/>
                <w:rFonts w:ascii="Times New Roman" w:hAnsi="Times New Roman" w:cs="Times New Roman"/>
                <w:sz w:val="24"/>
                <w:szCs w:val="24"/>
              </w:rPr>
              <w:pPrChange w:id="7788" w:author="Mohammad Nayeem Hasan" w:date="2024-07-18T16:13:00Z" w16du:dateUtc="2024-07-18T10:13:00Z">
                <w:pPr>
                  <w:spacing w:after="0" w:line="240" w:lineRule="auto"/>
                </w:pPr>
              </w:pPrChange>
            </w:pPr>
            <w:del w:id="7789" w:author="Mohammad Nayeem Hasan" w:date="2024-07-18T15:20:00Z" w16du:dateUtc="2024-07-18T09:20:00Z">
              <w:r w:rsidRPr="00DF6BDB" w:rsidDel="00D73460">
                <w:rPr>
                  <w:rFonts w:ascii="Times New Roman" w:hAnsi="Times New Roman" w:cs="Times New Roman"/>
                  <w:sz w:val="24"/>
                  <w:szCs w:val="24"/>
                </w:rPr>
                <w:delText>Source water type</w:delText>
              </w:r>
            </w:del>
          </w:p>
        </w:tc>
        <w:tc>
          <w:tcPr>
            <w:tcW w:w="548" w:type="pct"/>
          </w:tcPr>
          <w:p w14:paraId="3BED679B" w14:textId="0E1753E2" w:rsidR="009F5786" w:rsidRPr="00DF6BDB" w:rsidDel="00D73460" w:rsidRDefault="009F5786">
            <w:pPr>
              <w:spacing w:line="240" w:lineRule="auto"/>
              <w:rPr>
                <w:del w:id="7790" w:author="Mohammad Nayeem Hasan" w:date="2024-07-18T15:20:00Z" w16du:dateUtc="2024-07-18T09:20:00Z"/>
                <w:rFonts w:ascii="Times New Roman" w:hAnsi="Times New Roman" w:cs="Times New Roman"/>
                <w:sz w:val="24"/>
                <w:szCs w:val="24"/>
              </w:rPr>
              <w:pPrChange w:id="7791" w:author="Mohammad Nayeem Hasan" w:date="2024-07-18T16:13:00Z" w16du:dateUtc="2024-07-18T10:13:00Z">
                <w:pPr>
                  <w:spacing w:after="0" w:line="240" w:lineRule="auto"/>
                </w:pPr>
              </w:pPrChange>
            </w:pPr>
          </w:p>
        </w:tc>
        <w:tc>
          <w:tcPr>
            <w:tcW w:w="619" w:type="pct"/>
          </w:tcPr>
          <w:p w14:paraId="1DAC757C" w14:textId="2FF9C637" w:rsidR="009F5786" w:rsidRPr="00DF6BDB" w:rsidDel="00D73460" w:rsidRDefault="009F5786">
            <w:pPr>
              <w:spacing w:line="240" w:lineRule="auto"/>
              <w:rPr>
                <w:del w:id="7792" w:author="Mohammad Nayeem Hasan" w:date="2024-07-18T15:20:00Z" w16du:dateUtc="2024-07-18T09:20:00Z"/>
                <w:rFonts w:ascii="Times New Roman" w:hAnsi="Times New Roman" w:cs="Times New Roman"/>
                <w:sz w:val="24"/>
                <w:szCs w:val="24"/>
              </w:rPr>
              <w:pPrChange w:id="7793" w:author="Mohammad Nayeem Hasan" w:date="2024-07-18T16:13:00Z" w16du:dateUtc="2024-07-18T10:13:00Z">
                <w:pPr>
                  <w:spacing w:after="0" w:line="240" w:lineRule="auto"/>
                </w:pPr>
              </w:pPrChange>
            </w:pPr>
          </w:p>
        </w:tc>
        <w:tc>
          <w:tcPr>
            <w:tcW w:w="620" w:type="pct"/>
          </w:tcPr>
          <w:p w14:paraId="7C23D728" w14:textId="1C35FFE7" w:rsidR="009F5786" w:rsidRPr="00DF6BDB" w:rsidDel="00D73460" w:rsidRDefault="009F5786">
            <w:pPr>
              <w:spacing w:line="240" w:lineRule="auto"/>
              <w:rPr>
                <w:del w:id="7794" w:author="Mohammad Nayeem Hasan" w:date="2024-07-18T15:20:00Z" w16du:dateUtc="2024-07-18T09:20:00Z"/>
                <w:rFonts w:ascii="Times New Roman" w:hAnsi="Times New Roman" w:cs="Times New Roman"/>
                <w:sz w:val="24"/>
                <w:szCs w:val="24"/>
              </w:rPr>
              <w:pPrChange w:id="7795" w:author="Mohammad Nayeem Hasan" w:date="2024-07-18T16:13:00Z" w16du:dateUtc="2024-07-18T10:13:00Z">
                <w:pPr>
                  <w:spacing w:after="0" w:line="240" w:lineRule="auto"/>
                </w:pPr>
              </w:pPrChange>
            </w:pPr>
          </w:p>
        </w:tc>
        <w:tc>
          <w:tcPr>
            <w:tcW w:w="488" w:type="pct"/>
          </w:tcPr>
          <w:p w14:paraId="060213D1" w14:textId="5EA7052D" w:rsidR="009F5786" w:rsidRPr="00DF6BDB" w:rsidDel="00D73460" w:rsidRDefault="009F5786">
            <w:pPr>
              <w:spacing w:line="240" w:lineRule="auto"/>
              <w:rPr>
                <w:del w:id="7796" w:author="Mohammad Nayeem Hasan" w:date="2024-07-18T15:20:00Z" w16du:dateUtc="2024-07-18T09:20:00Z"/>
                <w:rFonts w:ascii="Times New Roman" w:hAnsi="Times New Roman" w:cs="Times New Roman"/>
                <w:sz w:val="24"/>
                <w:szCs w:val="24"/>
              </w:rPr>
              <w:pPrChange w:id="7797" w:author="Mohammad Nayeem Hasan" w:date="2024-07-18T16:13:00Z" w16du:dateUtc="2024-07-18T10:13:00Z">
                <w:pPr>
                  <w:spacing w:after="0" w:line="240" w:lineRule="auto"/>
                </w:pPr>
              </w:pPrChange>
            </w:pPr>
          </w:p>
        </w:tc>
        <w:tc>
          <w:tcPr>
            <w:tcW w:w="583" w:type="pct"/>
          </w:tcPr>
          <w:p w14:paraId="18BEFD30" w14:textId="487E7B65" w:rsidR="009F5786" w:rsidRPr="00DF6BDB" w:rsidDel="00D73460" w:rsidRDefault="009F5786">
            <w:pPr>
              <w:spacing w:line="240" w:lineRule="auto"/>
              <w:rPr>
                <w:del w:id="7798" w:author="Mohammad Nayeem Hasan" w:date="2024-07-18T15:20:00Z" w16du:dateUtc="2024-07-18T09:20:00Z"/>
                <w:rFonts w:ascii="Times New Roman" w:hAnsi="Times New Roman" w:cs="Times New Roman"/>
                <w:sz w:val="24"/>
                <w:szCs w:val="24"/>
              </w:rPr>
              <w:pPrChange w:id="7799" w:author="Mohammad Nayeem Hasan" w:date="2024-07-18T16:13:00Z" w16du:dateUtc="2024-07-18T10:13:00Z">
                <w:pPr>
                  <w:spacing w:after="0" w:line="240" w:lineRule="auto"/>
                </w:pPr>
              </w:pPrChange>
            </w:pPr>
          </w:p>
        </w:tc>
        <w:tc>
          <w:tcPr>
            <w:tcW w:w="583" w:type="pct"/>
          </w:tcPr>
          <w:p w14:paraId="7203E01E" w14:textId="3750A8AF" w:rsidR="009F5786" w:rsidRPr="00DF6BDB" w:rsidDel="00D73460" w:rsidRDefault="009F5786">
            <w:pPr>
              <w:spacing w:line="240" w:lineRule="auto"/>
              <w:rPr>
                <w:del w:id="7800" w:author="Mohammad Nayeem Hasan" w:date="2024-07-18T15:20:00Z" w16du:dateUtc="2024-07-18T09:20:00Z"/>
                <w:rFonts w:ascii="Times New Roman" w:hAnsi="Times New Roman" w:cs="Times New Roman"/>
                <w:sz w:val="24"/>
                <w:szCs w:val="24"/>
              </w:rPr>
              <w:pPrChange w:id="7801" w:author="Mohammad Nayeem Hasan" w:date="2024-07-18T16:13:00Z" w16du:dateUtc="2024-07-18T10:13:00Z">
                <w:pPr>
                  <w:spacing w:after="0" w:line="240" w:lineRule="auto"/>
                </w:pPr>
              </w:pPrChange>
            </w:pPr>
          </w:p>
        </w:tc>
      </w:tr>
      <w:tr w:rsidR="009F5786" w:rsidRPr="00DF6BDB" w:rsidDel="00D73460" w14:paraId="537D9461" w14:textId="64D07740" w:rsidTr="00755549">
        <w:trPr>
          <w:del w:id="7802" w:author="Mohammad Nayeem Hasan" w:date="2024-07-18T15:20:00Z"/>
        </w:trPr>
        <w:tc>
          <w:tcPr>
            <w:tcW w:w="1559" w:type="pct"/>
          </w:tcPr>
          <w:p w14:paraId="0A437F1C" w14:textId="3486ED8D" w:rsidR="009F5786" w:rsidRPr="00DF6BDB" w:rsidDel="00D73460" w:rsidRDefault="009F5786">
            <w:pPr>
              <w:spacing w:line="240" w:lineRule="auto"/>
              <w:rPr>
                <w:del w:id="7803" w:author="Mohammad Nayeem Hasan" w:date="2024-07-18T15:20:00Z" w16du:dateUtc="2024-07-18T09:20:00Z"/>
                <w:rFonts w:ascii="Times New Roman" w:hAnsi="Times New Roman" w:cs="Times New Roman"/>
                <w:sz w:val="24"/>
                <w:szCs w:val="24"/>
              </w:rPr>
              <w:pPrChange w:id="7804" w:author="Mohammad Nayeem Hasan" w:date="2024-07-18T16:13:00Z" w16du:dateUtc="2024-07-18T10:13:00Z">
                <w:pPr>
                  <w:spacing w:after="0" w:line="240" w:lineRule="auto"/>
                </w:pPr>
              </w:pPrChange>
            </w:pPr>
            <w:del w:id="7805"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548" w:type="pct"/>
          </w:tcPr>
          <w:p w14:paraId="5A701250" w14:textId="3044B378" w:rsidR="009F5786" w:rsidRPr="00DF6BDB" w:rsidDel="00D73460" w:rsidRDefault="009F5786">
            <w:pPr>
              <w:spacing w:line="240" w:lineRule="auto"/>
              <w:rPr>
                <w:del w:id="7806" w:author="Mohammad Nayeem Hasan" w:date="2024-07-18T15:20:00Z" w16du:dateUtc="2024-07-18T09:20:00Z"/>
                <w:rFonts w:ascii="Times New Roman" w:hAnsi="Times New Roman" w:cs="Times New Roman"/>
                <w:sz w:val="24"/>
                <w:szCs w:val="24"/>
              </w:rPr>
              <w:pPrChange w:id="7807" w:author="Mohammad Nayeem Hasan" w:date="2024-07-18T16:13:00Z" w16du:dateUtc="2024-07-18T10:13:00Z">
                <w:pPr>
                  <w:spacing w:after="0" w:line="240" w:lineRule="auto"/>
                </w:pPr>
              </w:pPrChange>
            </w:pPr>
            <w:del w:id="7808" w:author="Mohammad Nayeem Hasan" w:date="2024-07-18T15:20:00Z" w16du:dateUtc="2024-07-18T09:20:00Z">
              <w:r w:rsidRPr="00DF6BDB" w:rsidDel="00D73460">
                <w:rPr>
                  <w:rFonts w:ascii="Times New Roman" w:hAnsi="Times New Roman" w:cs="Times New Roman"/>
                  <w:sz w:val="24"/>
                  <w:szCs w:val="24"/>
                </w:rPr>
                <w:delText>171 (7.47)</w:delText>
              </w:r>
            </w:del>
          </w:p>
        </w:tc>
        <w:tc>
          <w:tcPr>
            <w:tcW w:w="619" w:type="pct"/>
          </w:tcPr>
          <w:p w14:paraId="187B694C" w14:textId="30298C7C" w:rsidR="009F5786" w:rsidRPr="00DF6BDB" w:rsidDel="00D73460" w:rsidRDefault="009F5786">
            <w:pPr>
              <w:spacing w:line="240" w:lineRule="auto"/>
              <w:rPr>
                <w:del w:id="7809" w:author="Mohammad Nayeem Hasan" w:date="2024-07-18T15:20:00Z" w16du:dateUtc="2024-07-18T09:20:00Z"/>
                <w:rFonts w:ascii="Times New Roman" w:hAnsi="Times New Roman" w:cs="Times New Roman"/>
                <w:sz w:val="24"/>
                <w:szCs w:val="24"/>
              </w:rPr>
              <w:pPrChange w:id="7810" w:author="Mohammad Nayeem Hasan" w:date="2024-07-18T16:13:00Z" w16du:dateUtc="2024-07-18T10:13:00Z">
                <w:pPr>
                  <w:spacing w:after="0" w:line="240" w:lineRule="auto"/>
                </w:pPr>
              </w:pPrChange>
            </w:pPr>
            <w:del w:id="7811" w:author="Mohammad Nayeem Hasan" w:date="2024-07-18T15:20:00Z" w16du:dateUtc="2024-07-18T09:20:00Z">
              <w:r w:rsidRPr="00DF6BDB" w:rsidDel="00D73460">
                <w:rPr>
                  <w:rFonts w:ascii="Times New Roman" w:hAnsi="Times New Roman" w:cs="Times New Roman"/>
                  <w:sz w:val="24"/>
                  <w:szCs w:val="24"/>
                </w:rPr>
                <w:delText>2120 (92.53)</w:delText>
              </w:r>
            </w:del>
          </w:p>
        </w:tc>
        <w:tc>
          <w:tcPr>
            <w:tcW w:w="620" w:type="pct"/>
          </w:tcPr>
          <w:p w14:paraId="5183411B" w14:textId="10927C05" w:rsidR="009F5786" w:rsidRPr="00DF6BDB" w:rsidDel="00D73460" w:rsidRDefault="009F5786">
            <w:pPr>
              <w:spacing w:line="240" w:lineRule="auto"/>
              <w:rPr>
                <w:del w:id="7812" w:author="Mohammad Nayeem Hasan" w:date="2024-07-18T15:20:00Z" w16du:dateUtc="2024-07-18T09:20:00Z"/>
                <w:rFonts w:ascii="Times New Roman" w:hAnsi="Times New Roman" w:cs="Times New Roman"/>
                <w:sz w:val="24"/>
                <w:szCs w:val="24"/>
              </w:rPr>
              <w:pPrChange w:id="7813" w:author="Mohammad Nayeem Hasan" w:date="2024-07-18T16:13:00Z" w16du:dateUtc="2024-07-18T10:13:00Z">
                <w:pPr>
                  <w:spacing w:after="0" w:line="240" w:lineRule="auto"/>
                </w:pPr>
              </w:pPrChange>
            </w:pPr>
            <w:del w:id="7814" w:author="Mohammad Nayeem Hasan" w:date="2024-07-18T15:20:00Z" w16du:dateUtc="2024-07-18T09:20:00Z">
              <w:r w:rsidRPr="00DF6BDB" w:rsidDel="00D73460">
                <w:rPr>
                  <w:rFonts w:ascii="Times New Roman" w:hAnsi="Times New Roman" w:cs="Times New Roman"/>
                  <w:sz w:val="24"/>
                  <w:szCs w:val="24"/>
                </w:rPr>
                <w:delText>2291 (98.27)</w:delText>
              </w:r>
            </w:del>
          </w:p>
        </w:tc>
        <w:tc>
          <w:tcPr>
            <w:tcW w:w="488" w:type="pct"/>
          </w:tcPr>
          <w:p w14:paraId="33658100" w14:textId="1BD2A3F4" w:rsidR="009F5786" w:rsidRPr="00DF6BDB" w:rsidDel="00D73460" w:rsidRDefault="009F5786">
            <w:pPr>
              <w:spacing w:line="240" w:lineRule="auto"/>
              <w:rPr>
                <w:del w:id="7815" w:author="Mohammad Nayeem Hasan" w:date="2024-07-18T15:20:00Z" w16du:dateUtc="2024-07-18T09:20:00Z"/>
                <w:rFonts w:ascii="Times New Roman" w:hAnsi="Times New Roman" w:cs="Times New Roman"/>
                <w:sz w:val="24"/>
                <w:szCs w:val="24"/>
              </w:rPr>
              <w:pPrChange w:id="7816" w:author="Mohammad Nayeem Hasan" w:date="2024-07-18T16:13:00Z" w16du:dateUtc="2024-07-18T10:13:00Z">
                <w:pPr>
                  <w:spacing w:after="0" w:line="240" w:lineRule="auto"/>
                </w:pPr>
              </w:pPrChange>
            </w:pPr>
            <w:del w:id="7817" w:author="Mohammad Nayeem Hasan" w:date="2024-07-18T15:20:00Z" w16du:dateUtc="2024-07-18T09:20:00Z">
              <w:r w:rsidRPr="00DF6BDB" w:rsidDel="00D73460">
                <w:rPr>
                  <w:rFonts w:ascii="Times New Roman" w:hAnsi="Times New Roman" w:cs="Times New Roman"/>
                  <w:sz w:val="24"/>
                  <w:szCs w:val="24"/>
                </w:rPr>
                <w:delText>73 (3.61)</w:delText>
              </w:r>
            </w:del>
          </w:p>
        </w:tc>
        <w:tc>
          <w:tcPr>
            <w:tcW w:w="583" w:type="pct"/>
          </w:tcPr>
          <w:p w14:paraId="5812AED2" w14:textId="460125F7" w:rsidR="009F5786" w:rsidRPr="00DF6BDB" w:rsidDel="00D73460" w:rsidRDefault="009F5786">
            <w:pPr>
              <w:spacing w:line="240" w:lineRule="auto"/>
              <w:rPr>
                <w:del w:id="7818" w:author="Mohammad Nayeem Hasan" w:date="2024-07-18T15:20:00Z" w16du:dateUtc="2024-07-18T09:20:00Z"/>
                <w:rFonts w:ascii="Times New Roman" w:hAnsi="Times New Roman" w:cs="Times New Roman"/>
                <w:sz w:val="24"/>
                <w:szCs w:val="24"/>
              </w:rPr>
              <w:pPrChange w:id="7819" w:author="Mohammad Nayeem Hasan" w:date="2024-07-18T16:13:00Z" w16du:dateUtc="2024-07-18T10:13:00Z">
                <w:pPr>
                  <w:spacing w:after="0" w:line="240" w:lineRule="auto"/>
                </w:pPr>
              </w:pPrChange>
            </w:pPr>
            <w:del w:id="7820" w:author="Mohammad Nayeem Hasan" w:date="2024-07-18T15:20:00Z" w16du:dateUtc="2024-07-18T09:20:00Z">
              <w:r w:rsidRPr="00DF6BDB" w:rsidDel="00D73460">
                <w:rPr>
                  <w:rFonts w:ascii="Times New Roman" w:hAnsi="Times New Roman" w:cs="Times New Roman"/>
                  <w:sz w:val="24"/>
                  <w:szCs w:val="24"/>
                </w:rPr>
                <w:delText>1944 (96.39)</w:delText>
              </w:r>
            </w:del>
          </w:p>
        </w:tc>
        <w:tc>
          <w:tcPr>
            <w:tcW w:w="583" w:type="pct"/>
          </w:tcPr>
          <w:p w14:paraId="5FC9959D" w14:textId="4BA71B55" w:rsidR="009F5786" w:rsidRPr="00DF6BDB" w:rsidDel="00D73460" w:rsidRDefault="009F5786">
            <w:pPr>
              <w:spacing w:line="240" w:lineRule="auto"/>
              <w:rPr>
                <w:del w:id="7821" w:author="Mohammad Nayeem Hasan" w:date="2024-07-18T15:20:00Z" w16du:dateUtc="2024-07-18T09:20:00Z"/>
                <w:rFonts w:ascii="Times New Roman" w:hAnsi="Times New Roman" w:cs="Times New Roman"/>
                <w:sz w:val="24"/>
                <w:szCs w:val="24"/>
              </w:rPr>
              <w:pPrChange w:id="7822" w:author="Mohammad Nayeem Hasan" w:date="2024-07-18T16:13:00Z" w16du:dateUtc="2024-07-18T10:13:00Z">
                <w:pPr>
                  <w:spacing w:after="0" w:line="240" w:lineRule="auto"/>
                </w:pPr>
              </w:pPrChange>
            </w:pPr>
            <w:del w:id="7823" w:author="Mohammad Nayeem Hasan" w:date="2024-07-18T15:20:00Z" w16du:dateUtc="2024-07-18T09:20:00Z">
              <w:r w:rsidRPr="00DF6BDB" w:rsidDel="00D73460">
                <w:rPr>
                  <w:rFonts w:ascii="Times New Roman" w:hAnsi="Times New Roman" w:cs="Times New Roman"/>
                  <w:sz w:val="24"/>
                  <w:szCs w:val="24"/>
                </w:rPr>
                <w:delText>2017 (97.28)</w:delText>
              </w:r>
            </w:del>
          </w:p>
        </w:tc>
      </w:tr>
      <w:tr w:rsidR="009F5786" w:rsidRPr="00DF6BDB" w:rsidDel="00D73460" w14:paraId="1E102A5E" w14:textId="4D87EC74" w:rsidTr="00755549">
        <w:trPr>
          <w:del w:id="7824" w:author="Mohammad Nayeem Hasan" w:date="2024-07-18T15:20:00Z"/>
        </w:trPr>
        <w:tc>
          <w:tcPr>
            <w:tcW w:w="1559" w:type="pct"/>
          </w:tcPr>
          <w:p w14:paraId="13B2401B" w14:textId="21320CC3" w:rsidR="009F5786" w:rsidRPr="00DF6BDB" w:rsidDel="00D73460" w:rsidRDefault="009F5786">
            <w:pPr>
              <w:spacing w:line="240" w:lineRule="auto"/>
              <w:rPr>
                <w:del w:id="7825" w:author="Mohammad Nayeem Hasan" w:date="2024-07-18T15:20:00Z" w16du:dateUtc="2024-07-18T09:20:00Z"/>
                <w:rFonts w:ascii="Times New Roman" w:hAnsi="Times New Roman" w:cs="Times New Roman"/>
                <w:sz w:val="24"/>
                <w:szCs w:val="24"/>
              </w:rPr>
              <w:pPrChange w:id="7826" w:author="Mohammad Nayeem Hasan" w:date="2024-07-18T16:13:00Z" w16du:dateUtc="2024-07-18T10:13:00Z">
                <w:pPr>
                  <w:spacing w:after="0" w:line="240" w:lineRule="auto"/>
                </w:pPr>
              </w:pPrChange>
            </w:pPr>
            <w:del w:id="7827" w:author="Mohammad Nayeem Hasan" w:date="2024-07-18T15:20:00Z" w16du:dateUtc="2024-07-18T09:20:00Z">
              <w:r w:rsidRPr="00DF6BDB" w:rsidDel="00D73460">
                <w:rPr>
                  <w:rFonts w:ascii="Times New Roman" w:hAnsi="Times New Roman" w:cs="Times New Roman"/>
                  <w:sz w:val="24"/>
                  <w:szCs w:val="24"/>
                </w:rPr>
                <w:delText>Unimproved</w:delText>
              </w:r>
            </w:del>
          </w:p>
        </w:tc>
        <w:tc>
          <w:tcPr>
            <w:tcW w:w="548" w:type="pct"/>
          </w:tcPr>
          <w:p w14:paraId="385210BE" w14:textId="29693E43" w:rsidR="009F5786" w:rsidRPr="00DF6BDB" w:rsidDel="00D73460" w:rsidRDefault="009F5786">
            <w:pPr>
              <w:spacing w:line="240" w:lineRule="auto"/>
              <w:rPr>
                <w:del w:id="7828" w:author="Mohammad Nayeem Hasan" w:date="2024-07-18T15:20:00Z" w16du:dateUtc="2024-07-18T09:20:00Z"/>
                <w:rFonts w:ascii="Times New Roman" w:hAnsi="Times New Roman" w:cs="Times New Roman"/>
                <w:sz w:val="24"/>
                <w:szCs w:val="24"/>
              </w:rPr>
              <w:pPrChange w:id="7829" w:author="Mohammad Nayeem Hasan" w:date="2024-07-18T16:13:00Z" w16du:dateUtc="2024-07-18T10:13:00Z">
                <w:pPr>
                  <w:spacing w:after="0" w:line="240" w:lineRule="auto"/>
                </w:pPr>
              </w:pPrChange>
            </w:pPr>
            <w:del w:id="7830" w:author="Mohammad Nayeem Hasan" w:date="2024-07-18T15:20:00Z" w16du:dateUtc="2024-07-18T09:20:00Z">
              <w:r w:rsidRPr="00DF6BDB" w:rsidDel="00D73460">
                <w:rPr>
                  <w:rFonts w:ascii="Times New Roman" w:hAnsi="Times New Roman" w:cs="Times New Roman"/>
                  <w:sz w:val="24"/>
                  <w:szCs w:val="24"/>
                </w:rPr>
                <w:delText>2 (3.77)</w:delText>
              </w:r>
            </w:del>
          </w:p>
        </w:tc>
        <w:tc>
          <w:tcPr>
            <w:tcW w:w="619" w:type="pct"/>
          </w:tcPr>
          <w:p w14:paraId="3F59270F" w14:textId="50621B5B" w:rsidR="009F5786" w:rsidRPr="00DF6BDB" w:rsidDel="00D73460" w:rsidRDefault="009F5786">
            <w:pPr>
              <w:spacing w:line="240" w:lineRule="auto"/>
              <w:rPr>
                <w:del w:id="7831" w:author="Mohammad Nayeem Hasan" w:date="2024-07-18T15:20:00Z" w16du:dateUtc="2024-07-18T09:20:00Z"/>
                <w:rFonts w:ascii="Times New Roman" w:hAnsi="Times New Roman" w:cs="Times New Roman"/>
                <w:sz w:val="24"/>
                <w:szCs w:val="24"/>
              </w:rPr>
              <w:pPrChange w:id="7832" w:author="Mohammad Nayeem Hasan" w:date="2024-07-18T16:13:00Z" w16du:dateUtc="2024-07-18T10:13:00Z">
                <w:pPr>
                  <w:spacing w:after="0" w:line="240" w:lineRule="auto"/>
                </w:pPr>
              </w:pPrChange>
            </w:pPr>
            <w:del w:id="7833" w:author="Mohammad Nayeem Hasan" w:date="2024-07-18T15:20:00Z" w16du:dateUtc="2024-07-18T09:20:00Z">
              <w:r w:rsidRPr="00DF6BDB" w:rsidDel="00D73460">
                <w:rPr>
                  <w:rFonts w:ascii="Times New Roman" w:hAnsi="Times New Roman" w:cs="Times New Roman"/>
                  <w:sz w:val="24"/>
                  <w:szCs w:val="24"/>
                </w:rPr>
                <w:delText>39 (96.23)</w:delText>
              </w:r>
            </w:del>
          </w:p>
        </w:tc>
        <w:tc>
          <w:tcPr>
            <w:tcW w:w="620" w:type="pct"/>
          </w:tcPr>
          <w:p w14:paraId="5A3C42B7" w14:textId="14D009D7" w:rsidR="009F5786" w:rsidRPr="00DF6BDB" w:rsidDel="00D73460" w:rsidRDefault="009F5786">
            <w:pPr>
              <w:spacing w:line="240" w:lineRule="auto"/>
              <w:rPr>
                <w:del w:id="7834" w:author="Mohammad Nayeem Hasan" w:date="2024-07-18T15:20:00Z" w16du:dateUtc="2024-07-18T09:20:00Z"/>
                <w:rFonts w:ascii="Times New Roman" w:hAnsi="Times New Roman" w:cs="Times New Roman"/>
                <w:sz w:val="24"/>
                <w:szCs w:val="24"/>
              </w:rPr>
              <w:pPrChange w:id="7835" w:author="Mohammad Nayeem Hasan" w:date="2024-07-18T16:13:00Z" w16du:dateUtc="2024-07-18T10:13:00Z">
                <w:pPr>
                  <w:spacing w:after="0" w:line="240" w:lineRule="auto"/>
                </w:pPr>
              </w:pPrChange>
            </w:pPr>
            <w:del w:id="7836" w:author="Mohammad Nayeem Hasan" w:date="2024-07-18T15:20:00Z" w16du:dateUtc="2024-07-18T09:20:00Z">
              <w:r w:rsidRPr="00DF6BDB" w:rsidDel="00D73460">
                <w:rPr>
                  <w:rFonts w:ascii="Times New Roman" w:hAnsi="Times New Roman" w:cs="Times New Roman"/>
                  <w:sz w:val="24"/>
                  <w:szCs w:val="24"/>
                </w:rPr>
                <w:delText>40 (1.73)</w:delText>
              </w:r>
            </w:del>
          </w:p>
        </w:tc>
        <w:tc>
          <w:tcPr>
            <w:tcW w:w="488" w:type="pct"/>
          </w:tcPr>
          <w:p w14:paraId="54D83F45" w14:textId="48DA06BE" w:rsidR="009F5786" w:rsidRPr="00DF6BDB" w:rsidDel="00D73460" w:rsidRDefault="009F5786">
            <w:pPr>
              <w:spacing w:line="240" w:lineRule="auto"/>
              <w:rPr>
                <w:del w:id="7837" w:author="Mohammad Nayeem Hasan" w:date="2024-07-18T15:20:00Z" w16du:dateUtc="2024-07-18T09:20:00Z"/>
                <w:rFonts w:ascii="Times New Roman" w:hAnsi="Times New Roman" w:cs="Times New Roman"/>
                <w:sz w:val="24"/>
                <w:szCs w:val="24"/>
              </w:rPr>
              <w:pPrChange w:id="7838" w:author="Mohammad Nayeem Hasan" w:date="2024-07-18T16:13:00Z" w16du:dateUtc="2024-07-18T10:13:00Z">
                <w:pPr>
                  <w:spacing w:after="0" w:line="240" w:lineRule="auto"/>
                </w:pPr>
              </w:pPrChange>
            </w:pPr>
            <w:del w:id="7839" w:author="Mohammad Nayeem Hasan" w:date="2024-07-18T15:20:00Z" w16du:dateUtc="2024-07-18T09:20:00Z">
              <w:r w:rsidRPr="00DF6BDB" w:rsidDel="00D73460">
                <w:rPr>
                  <w:rFonts w:ascii="Times New Roman" w:hAnsi="Times New Roman" w:cs="Times New Roman"/>
                  <w:sz w:val="24"/>
                  <w:szCs w:val="24"/>
                </w:rPr>
                <w:delText>1 (1.79)</w:delText>
              </w:r>
            </w:del>
          </w:p>
        </w:tc>
        <w:tc>
          <w:tcPr>
            <w:tcW w:w="583" w:type="pct"/>
          </w:tcPr>
          <w:p w14:paraId="07001D46" w14:textId="3F528BF3" w:rsidR="009F5786" w:rsidRPr="00DF6BDB" w:rsidDel="00D73460" w:rsidRDefault="009F5786">
            <w:pPr>
              <w:spacing w:line="240" w:lineRule="auto"/>
              <w:rPr>
                <w:del w:id="7840" w:author="Mohammad Nayeem Hasan" w:date="2024-07-18T15:20:00Z" w16du:dateUtc="2024-07-18T09:20:00Z"/>
                <w:rFonts w:ascii="Times New Roman" w:hAnsi="Times New Roman" w:cs="Times New Roman"/>
                <w:sz w:val="24"/>
                <w:szCs w:val="24"/>
              </w:rPr>
              <w:pPrChange w:id="7841" w:author="Mohammad Nayeem Hasan" w:date="2024-07-18T16:13:00Z" w16du:dateUtc="2024-07-18T10:13:00Z">
                <w:pPr>
                  <w:spacing w:after="0" w:line="240" w:lineRule="auto"/>
                </w:pPr>
              </w:pPrChange>
            </w:pPr>
            <w:del w:id="7842" w:author="Mohammad Nayeem Hasan" w:date="2024-07-18T15:20:00Z" w16du:dateUtc="2024-07-18T09:20:00Z">
              <w:r w:rsidRPr="00DF6BDB" w:rsidDel="00D73460">
                <w:rPr>
                  <w:rFonts w:ascii="Times New Roman" w:hAnsi="Times New Roman" w:cs="Times New Roman"/>
                  <w:sz w:val="24"/>
                  <w:szCs w:val="24"/>
                </w:rPr>
                <w:delText>55 (98.21)</w:delText>
              </w:r>
            </w:del>
          </w:p>
        </w:tc>
        <w:tc>
          <w:tcPr>
            <w:tcW w:w="583" w:type="pct"/>
          </w:tcPr>
          <w:p w14:paraId="2A6FCCCA" w14:textId="2788FE13" w:rsidR="009F5786" w:rsidRPr="00DF6BDB" w:rsidDel="00D73460" w:rsidRDefault="009F5786">
            <w:pPr>
              <w:spacing w:line="240" w:lineRule="auto"/>
              <w:rPr>
                <w:del w:id="7843" w:author="Mohammad Nayeem Hasan" w:date="2024-07-18T15:20:00Z" w16du:dateUtc="2024-07-18T09:20:00Z"/>
                <w:rFonts w:ascii="Times New Roman" w:hAnsi="Times New Roman" w:cs="Times New Roman"/>
                <w:sz w:val="24"/>
                <w:szCs w:val="24"/>
              </w:rPr>
              <w:pPrChange w:id="7844" w:author="Mohammad Nayeem Hasan" w:date="2024-07-18T16:13:00Z" w16du:dateUtc="2024-07-18T10:13:00Z">
                <w:pPr>
                  <w:spacing w:after="0" w:line="240" w:lineRule="auto"/>
                </w:pPr>
              </w:pPrChange>
            </w:pPr>
            <w:del w:id="7845" w:author="Mohammad Nayeem Hasan" w:date="2024-07-18T15:20:00Z" w16du:dateUtc="2024-07-18T09:20:00Z">
              <w:r w:rsidRPr="00DF6BDB" w:rsidDel="00D73460">
                <w:rPr>
                  <w:rFonts w:ascii="Times New Roman" w:hAnsi="Times New Roman" w:cs="Times New Roman"/>
                  <w:sz w:val="24"/>
                  <w:szCs w:val="24"/>
                </w:rPr>
                <w:delText>56 (2.72)</w:delText>
              </w:r>
            </w:del>
          </w:p>
        </w:tc>
      </w:tr>
      <w:tr w:rsidR="009F5786" w:rsidRPr="00DF6BDB" w:rsidDel="00D73460" w14:paraId="1C6322C3" w14:textId="54235BA3" w:rsidTr="00755549">
        <w:trPr>
          <w:del w:id="7846" w:author="Mohammad Nayeem Hasan" w:date="2024-07-18T15:20:00Z"/>
        </w:trPr>
        <w:tc>
          <w:tcPr>
            <w:tcW w:w="1559" w:type="pct"/>
          </w:tcPr>
          <w:p w14:paraId="6D36087A" w14:textId="3EE149FC" w:rsidR="009F5786" w:rsidRPr="00DF6BDB" w:rsidDel="00D73460" w:rsidRDefault="009F5786">
            <w:pPr>
              <w:spacing w:line="240" w:lineRule="auto"/>
              <w:rPr>
                <w:del w:id="7847" w:author="Mohammad Nayeem Hasan" w:date="2024-07-18T15:20:00Z" w16du:dateUtc="2024-07-18T09:20:00Z"/>
                <w:rFonts w:ascii="Times New Roman" w:hAnsi="Times New Roman" w:cs="Times New Roman"/>
                <w:sz w:val="24"/>
                <w:szCs w:val="24"/>
              </w:rPr>
              <w:pPrChange w:id="7848" w:author="Mohammad Nayeem Hasan" w:date="2024-07-18T16:13:00Z" w16du:dateUtc="2024-07-18T10:13:00Z">
                <w:pPr>
                  <w:spacing w:after="0" w:line="240" w:lineRule="auto"/>
                </w:pPr>
              </w:pPrChange>
            </w:pPr>
            <w:del w:id="7849" w:author="Mohammad Nayeem Hasan" w:date="2024-07-18T15:20:00Z" w16du:dateUtc="2024-07-18T09:20:00Z">
              <w:r w:rsidRPr="00DF6BDB" w:rsidDel="00D73460">
                <w:rPr>
                  <w:rFonts w:ascii="Times New Roman" w:hAnsi="Times New Roman" w:cs="Times New Roman"/>
                  <w:sz w:val="24"/>
                  <w:szCs w:val="24"/>
                </w:rPr>
                <w:delText>Toilet facility type</w:delText>
              </w:r>
            </w:del>
          </w:p>
        </w:tc>
        <w:tc>
          <w:tcPr>
            <w:tcW w:w="548" w:type="pct"/>
          </w:tcPr>
          <w:p w14:paraId="4CF0103A" w14:textId="63E02621" w:rsidR="009F5786" w:rsidRPr="00DF6BDB" w:rsidDel="00D73460" w:rsidRDefault="009F5786">
            <w:pPr>
              <w:spacing w:line="240" w:lineRule="auto"/>
              <w:rPr>
                <w:del w:id="7850" w:author="Mohammad Nayeem Hasan" w:date="2024-07-18T15:20:00Z" w16du:dateUtc="2024-07-18T09:20:00Z"/>
                <w:rFonts w:ascii="Times New Roman" w:hAnsi="Times New Roman" w:cs="Times New Roman"/>
                <w:sz w:val="24"/>
                <w:szCs w:val="24"/>
              </w:rPr>
              <w:pPrChange w:id="7851" w:author="Mohammad Nayeem Hasan" w:date="2024-07-18T16:13:00Z" w16du:dateUtc="2024-07-18T10:13:00Z">
                <w:pPr>
                  <w:spacing w:after="0" w:line="240" w:lineRule="auto"/>
                </w:pPr>
              </w:pPrChange>
            </w:pPr>
          </w:p>
        </w:tc>
        <w:tc>
          <w:tcPr>
            <w:tcW w:w="619" w:type="pct"/>
          </w:tcPr>
          <w:p w14:paraId="30AB6E18" w14:textId="2923BB2C" w:rsidR="009F5786" w:rsidRPr="00DF6BDB" w:rsidDel="00D73460" w:rsidRDefault="009F5786">
            <w:pPr>
              <w:spacing w:line="240" w:lineRule="auto"/>
              <w:rPr>
                <w:del w:id="7852" w:author="Mohammad Nayeem Hasan" w:date="2024-07-18T15:20:00Z" w16du:dateUtc="2024-07-18T09:20:00Z"/>
                <w:rFonts w:ascii="Times New Roman" w:hAnsi="Times New Roman" w:cs="Times New Roman"/>
                <w:sz w:val="24"/>
                <w:szCs w:val="24"/>
              </w:rPr>
              <w:pPrChange w:id="7853" w:author="Mohammad Nayeem Hasan" w:date="2024-07-18T16:13:00Z" w16du:dateUtc="2024-07-18T10:13:00Z">
                <w:pPr>
                  <w:spacing w:after="0" w:line="240" w:lineRule="auto"/>
                </w:pPr>
              </w:pPrChange>
            </w:pPr>
          </w:p>
        </w:tc>
        <w:tc>
          <w:tcPr>
            <w:tcW w:w="620" w:type="pct"/>
          </w:tcPr>
          <w:p w14:paraId="3BAB4D36" w14:textId="5AD05223" w:rsidR="009F5786" w:rsidRPr="00DF6BDB" w:rsidDel="00D73460" w:rsidRDefault="009F5786">
            <w:pPr>
              <w:spacing w:line="240" w:lineRule="auto"/>
              <w:rPr>
                <w:del w:id="7854" w:author="Mohammad Nayeem Hasan" w:date="2024-07-18T15:20:00Z" w16du:dateUtc="2024-07-18T09:20:00Z"/>
                <w:rFonts w:ascii="Times New Roman" w:hAnsi="Times New Roman" w:cs="Times New Roman"/>
                <w:sz w:val="24"/>
                <w:szCs w:val="24"/>
              </w:rPr>
              <w:pPrChange w:id="7855" w:author="Mohammad Nayeem Hasan" w:date="2024-07-18T16:13:00Z" w16du:dateUtc="2024-07-18T10:13:00Z">
                <w:pPr>
                  <w:spacing w:after="0" w:line="240" w:lineRule="auto"/>
                </w:pPr>
              </w:pPrChange>
            </w:pPr>
          </w:p>
        </w:tc>
        <w:tc>
          <w:tcPr>
            <w:tcW w:w="488" w:type="pct"/>
          </w:tcPr>
          <w:p w14:paraId="35BDD6D3" w14:textId="04EBE9AD" w:rsidR="009F5786" w:rsidRPr="00DF6BDB" w:rsidDel="00D73460" w:rsidRDefault="009F5786">
            <w:pPr>
              <w:spacing w:line="240" w:lineRule="auto"/>
              <w:rPr>
                <w:del w:id="7856" w:author="Mohammad Nayeem Hasan" w:date="2024-07-18T15:20:00Z" w16du:dateUtc="2024-07-18T09:20:00Z"/>
                <w:rFonts w:ascii="Times New Roman" w:hAnsi="Times New Roman" w:cs="Times New Roman"/>
                <w:sz w:val="24"/>
                <w:szCs w:val="24"/>
              </w:rPr>
              <w:pPrChange w:id="7857" w:author="Mohammad Nayeem Hasan" w:date="2024-07-18T16:13:00Z" w16du:dateUtc="2024-07-18T10:13:00Z">
                <w:pPr>
                  <w:spacing w:after="0" w:line="240" w:lineRule="auto"/>
                </w:pPr>
              </w:pPrChange>
            </w:pPr>
          </w:p>
        </w:tc>
        <w:tc>
          <w:tcPr>
            <w:tcW w:w="583" w:type="pct"/>
          </w:tcPr>
          <w:p w14:paraId="4EE73E0F" w14:textId="697046F8" w:rsidR="009F5786" w:rsidRPr="00DF6BDB" w:rsidDel="00D73460" w:rsidRDefault="009F5786">
            <w:pPr>
              <w:spacing w:line="240" w:lineRule="auto"/>
              <w:rPr>
                <w:del w:id="7858" w:author="Mohammad Nayeem Hasan" w:date="2024-07-18T15:20:00Z" w16du:dateUtc="2024-07-18T09:20:00Z"/>
                <w:rFonts w:ascii="Times New Roman" w:hAnsi="Times New Roman" w:cs="Times New Roman"/>
                <w:sz w:val="24"/>
                <w:szCs w:val="24"/>
              </w:rPr>
              <w:pPrChange w:id="7859" w:author="Mohammad Nayeem Hasan" w:date="2024-07-18T16:13:00Z" w16du:dateUtc="2024-07-18T10:13:00Z">
                <w:pPr>
                  <w:spacing w:after="0" w:line="240" w:lineRule="auto"/>
                </w:pPr>
              </w:pPrChange>
            </w:pPr>
          </w:p>
        </w:tc>
        <w:tc>
          <w:tcPr>
            <w:tcW w:w="583" w:type="pct"/>
          </w:tcPr>
          <w:p w14:paraId="1844A463" w14:textId="135F8FFB" w:rsidR="009F5786" w:rsidRPr="00DF6BDB" w:rsidDel="00D73460" w:rsidRDefault="009F5786">
            <w:pPr>
              <w:spacing w:line="240" w:lineRule="auto"/>
              <w:rPr>
                <w:del w:id="7860" w:author="Mohammad Nayeem Hasan" w:date="2024-07-18T15:20:00Z" w16du:dateUtc="2024-07-18T09:20:00Z"/>
                <w:rFonts w:ascii="Times New Roman" w:hAnsi="Times New Roman" w:cs="Times New Roman"/>
                <w:sz w:val="24"/>
                <w:szCs w:val="24"/>
              </w:rPr>
              <w:pPrChange w:id="7861" w:author="Mohammad Nayeem Hasan" w:date="2024-07-18T16:13:00Z" w16du:dateUtc="2024-07-18T10:13:00Z">
                <w:pPr>
                  <w:spacing w:after="0" w:line="240" w:lineRule="auto"/>
                </w:pPr>
              </w:pPrChange>
            </w:pPr>
          </w:p>
        </w:tc>
      </w:tr>
      <w:tr w:rsidR="009F5786" w:rsidRPr="00DF6BDB" w:rsidDel="00D73460" w14:paraId="19B6D496" w14:textId="125A21FA" w:rsidTr="00755549">
        <w:trPr>
          <w:del w:id="7862" w:author="Mohammad Nayeem Hasan" w:date="2024-07-18T15:20:00Z"/>
        </w:trPr>
        <w:tc>
          <w:tcPr>
            <w:tcW w:w="1559" w:type="pct"/>
          </w:tcPr>
          <w:p w14:paraId="2239608B" w14:textId="0E93CE95" w:rsidR="009F5786" w:rsidRPr="00DF6BDB" w:rsidDel="00D73460" w:rsidRDefault="009F5786">
            <w:pPr>
              <w:spacing w:line="240" w:lineRule="auto"/>
              <w:rPr>
                <w:del w:id="7863" w:author="Mohammad Nayeem Hasan" w:date="2024-07-18T15:20:00Z" w16du:dateUtc="2024-07-18T09:20:00Z"/>
                <w:rFonts w:ascii="Times New Roman" w:hAnsi="Times New Roman" w:cs="Times New Roman"/>
                <w:sz w:val="24"/>
                <w:szCs w:val="24"/>
              </w:rPr>
              <w:pPrChange w:id="7864" w:author="Mohammad Nayeem Hasan" w:date="2024-07-18T16:13:00Z" w16du:dateUtc="2024-07-18T10:13:00Z">
                <w:pPr>
                  <w:spacing w:after="0" w:line="240" w:lineRule="auto"/>
                </w:pPr>
              </w:pPrChange>
            </w:pPr>
            <w:del w:id="7865"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548" w:type="pct"/>
          </w:tcPr>
          <w:p w14:paraId="0E3975D6" w14:textId="6C07A09E" w:rsidR="009F5786" w:rsidRPr="00DF6BDB" w:rsidDel="00D73460" w:rsidRDefault="009F5786">
            <w:pPr>
              <w:spacing w:line="240" w:lineRule="auto"/>
              <w:rPr>
                <w:del w:id="7866" w:author="Mohammad Nayeem Hasan" w:date="2024-07-18T15:20:00Z" w16du:dateUtc="2024-07-18T09:20:00Z"/>
                <w:rFonts w:ascii="Times New Roman" w:hAnsi="Times New Roman" w:cs="Times New Roman"/>
                <w:sz w:val="24"/>
                <w:szCs w:val="24"/>
              </w:rPr>
              <w:pPrChange w:id="7867" w:author="Mohammad Nayeem Hasan" w:date="2024-07-18T16:13:00Z" w16du:dateUtc="2024-07-18T10:13:00Z">
                <w:pPr>
                  <w:spacing w:after="0" w:line="240" w:lineRule="auto"/>
                </w:pPr>
              </w:pPrChange>
            </w:pPr>
            <w:del w:id="7868" w:author="Mohammad Nayeem Hasan" w:date="2024-07-18T15:20:00Z" w16du:dateUtc="2024-07-18T09:20:00Z">
              <w:r w:rsidRPr="00DF6BDB" w:rsidDel="00D73460">
                <w:rPr>
                  <w:rFonts w:ascii="Times New Roman" w:hAnsi="Times New Roman" w:cs="Times New Roman"/>
                  <w:sz w:val="24"/>
                  <w:szCs w:val="24"/>
                </w:rPr>
                <w:delText>168 (7.44)</w:delText>
              </w:r>
            </w:del>
          </w:p>
        </w:tc>
        <w:tc>
          <w:tcPr>
            <w:tcW w:w="619" w:type="pct"/>
          </w:tcPr>
          <w:p w14:paraId="4D6A5534" w14:textId="3A477574" w:rsidR="009F5786" w:rsidRPr="00DF6BDB" w:rsidDel="00D73460" w:rsidRDefault="009F5786">
            <w:pPr>
              <w:spacing w:line="240" w:lineRule="auto"/>
              <w:rPr>
                <w:del w:id="7869" w:author="Mohammad Nayeem Hasan" w:date="2024-07-18T15:20:00Z" w16du:dateUtc="2024-07-18T09:20:00Z"/>
                <w:rFonts w:ascii="Times New Roman" w:hAnsi="Times New Roman" w:cs="Times New Roman"/>
                <w:sz w:val="24"/>
                <w:szCs w:val="24"/>
              </w:rPr>
              <w:pPrChange w:id="7870" w:author="Mohammad Nayeem Hasan" w:date="2024-07-18T16:13:00Z" w16du:dateUtc="2024-07-18T10:13:00Z">
                <w:pPr>
                  <w:spacing w:after="0" w:line="240" w:lineRule="auto"/>
                </w:pPr>
              </w:pPrChange>
            </w:pPr>
            <w:del w:id="7871" w:author="Mohammad Nayeem Hasan" w:date="2024-07-18T15:20:00Z" w16du:dateUtc="2024-07-18T09:20:00Z">
              <w:r w:rsidRPr="00DF6BDB" w:rsidDel="00D73460">
                <w:rPr>
                  <w:rFonts w:ascii="Times New Roman" w:hAnsi="Times New Roman" w:cs="Times New Roman"/>
                  <w:sz w:val="24"/>
                  <w:szCs w:val="24"/>
                </w:rPr>
                <w:delText>2083 (92.56)</w:delText>
              </w:r>
            </w:del>
          </w:p>
        </w:tc>
        <w:tc>
          <w:tcPr>
            <w:tcW w:w="620" w:type="pct"/>
          </w:tcPr>
          <w:p w14:paraId="03538A28" w14:textId="40DEB5AF" w:rsidR="009F5786" w:rsidRPr="00DF6BDB" w:rsidDel="00D73460" w:rsidRDefault="009F5786">
            <w:pPr>
              <w:spacing w:line="240" w:lineRule="auto"/>
              <w:rPr>
                <w:del w:id="7872" w:author="Mohammad Nayeem Hasan" w:date="2024-07-18T15:20:00Z" w16du:dateUtc="2024-07-18T09:20:00Z"/>
                <w:rFonts w:ascii="Times New Roman" w:hAnsi="Times New Roman" w:cs="Times New Roman"/>
                <w:sz w:val="24"/>
                <w:szCs w:val="24"/>
              </w:rPr>
              <w:pPrChange w:id="7873" w:author="Mohammad Nayeem Hasan" w:date="2024-07-18T16:13:00Z" w16du:dateUtc="2024-07-18T10:13:00Z">
                <w:pPr>
                  <w:spacing w:after="0" w:line="240" w:lineRule="auto"/>
                </w:pPr>
              </w:pPrChange>
            </w:pPr>
            <w:del w:id="7874" w:author="Mohammad Nayeem Hasan" w:date="2024-07-18T15:20:00Z" w16du:dateUtc="2024-07-18T09:20:00Z">
              <w:r w:rsidRPr="00DF6BDB" w:rsidDel="00D73460">
                <w:rPr>
                  <w:rFonts w:ascii="Times New Roman" w:hAnsi="Times New Roman" w:cs="Times New Roman"/>
                  <w:sz w:val="24"/>
                  <w:szCs w:val="24"/>
                </w:rPr>
                <w:delText>2251 (96.54)</w:delText>
              </w:r>
            </w:del>
          </w:p>
        </w:tc>
        <w:tc>
          <w:tcPr>
            <w:tcW w:w="488" w:type="pct"/>
          </w:tcPr>
          <w:p w14:paraId="36E7C0FA" w14:textId="28D78C9D" w:rsidR="009F5786" w:rsidRPr="00DF6BDB" w:rsidDel="00D73460" w:rsidRDefault="009F5786">
            <w:pPr>
              <w:spacing w:line="240" w:lineRule="auto"/>
              <w:rPr>
                <w:del w:id="7875" w:author="Mohammad Nayeem Hasan" w:date="2024-07-18T15:20:00Z" w16du:dateUtc="2024-07-18T09:20:00Z"/>
                <w:rFonts w:ascii="Times New Roman" w:hAnsi="Times New Roman" w:cs="Times New Roman"/>
                <w:sz w:val="24"/>
                <w:szCs w:val="24"/>
              </w:rPr>
              <w:pPrChange w:id="7876" w:author="Mohammad Nayeem Hasan" w:date="2024-07-18T16:13:00Z" w16du:dateUtc="2024-07-18T10:13:00Z">
                <w:pPr>
                  <w:spacing w:after="0" w:line="240" w:lineRule="auto"/>
                </w:pPr>
              </w:pPrChange>
            </w:pPr>
            <w:del w:id="7877" w:author="Mohammad Nayeem Hasan" w:date="2024-07-18T15:20:00Z" w16du:dateUtc="2024-07-18T09:20:00Z">
              <w:r w:rsidRPr="00DF6BDB" w:rsidDel="00D73460">
                <w:rPr>
                  <w:rFonts w:ascii="Times New Roman" w:hAnsi="Times New Roman" w:cs="Times New Roman"/>
                  <w:sz w:val="24"/>
                  <w:szCs w:val="24"/>
                </w:rPr>
                <w:delText>69 (3.45)</w:delText>
              </w:r>
            </w:del>
          </w:p>
        </w:tc>
        <w:tc>
          <w:tcPr>
            <w:tcW w:w="583" w:type="pct"/>
          </w:tcPr>
          <w:p w14:paraId="73E3033F" w14:textId="0504B1A3" w:rsidR="009F5786" w:rsidRPr="00DF6BDB" w:rsidDel="00D73460" w:rsidRDefault="009F5786">
            <w:pPr>
              <w:spacing w:line="240" w:lineRule="auto"/>
              <w:rPr>
                <w:del w:id="7878" w:author="Mohammad Nayeem Hasan" w:date="2024-07-18T15:20:00Z" w16du:dateUtc="2024-07-18T09:20:00Z"/>
                <w:rFonts w:ascii="Times New Roman" w:hAnsi="Times New Roman" w:cs="Times New Roman"/>
                <w:sz w:val="24"/>
                <w:szCs w:val="24"/>
              </w:rPr>
              <w:pPrChange w:id="7879" w:author="Mohammad Nayeem Hasan" w:date="2024-07-18T16:13:00Z" w16du:dateUtc="2024-07-18T10:13:00Z">
                <w:pPr>
                  <w:spacing w:after="0" w:line="240" w:lineRule="auto"/>
                </w:pPr>
              </w:pPrChange>
            </w:pPr>
            <w:del w:id="7880" w:author="Mohammad Nayeem Hasan" w:date="2024-07-18T15:20:00Z" w16du:dateUtc="2024-07-18T09:20:00Z">
              <w:r w:rsidRPr="00DF6BDB" w:rsidDel="00D73460">
                <w:rPr>
                  <w:rFonts w:ascii="Times New Roman" w:hAnsi="Times New Roman" w:cs="Times New Roman"/>
                  <w:sz w:val="24"/>
                  <w:szCs w:val="24"/>
                </w:rPr>
                <w:delText>1915 (96.54)</w:delText>
              </w:r>
            </w:del>
          </w:p>
        </w:tc>
        <w:tc>
          <w:tcPr>
            <w:tcW w:w="583" w:type="pct"/>
          </w:tcPr>
          <w:p w14:paraId="67008337" w14:textId="718EE7A9" w:rsidR="009F5786" w:rsidRPr="00DF6BDB" w:rsidDel="00D73460" w:rsidRDefault="009F5786">
            <w:pPr>
              <w:spacing w:line="240" w:lineRule="auto"/>
              <w:rPr>
                <w:del w:id="7881" w:author="Mohammad Nayeem Hasan" w:date="2024-07-18T15:20:00Z" w16du:dateUtc="2024-07-18T09:20:00Z"/>
                <w:rFonts w:ascii="Times New Roman" w:hAnsi="Times New Roman" w:cs="Times New Roman"/>
                <w:sz w:val="24"/>
                <w:szCs w:val="24"/>
              </w:rPr>
              <w:pPrChange w:id="7882" w:author="Mohammad Nayeem Hasan" w:date="2024-07-18T16:13:00Z" w16du:dateUtc="2024-07-18T10:13:00Z">
                <w:pPr>
                  <w:spacing w:after="0" w:line="240" w:lineRule="auto"/>
                </w:pPr>
              </w:pPrChange>
            </w:pPr>
            <w:del w:id="7883" w:author="Mohammad Nayeem Hasan" w:date="2024-07-18T15:20:00Z" w16du:dateUtc="2024-07-18T09:20:00Z">
              <w:r w:rsidRPr="00DF6BDB" w:rsidDel="00D73460">
                <w:rPr>
                  <w:rFonts w:ascii="Times New Roman" w:hAnsi="Times New Roman" w:cs="Times New Roman"/>
                  <w:sz w:val="24"/>
                  <w:szCs w:val="24"/>
                </w:rPr>
                <w:delText xml:space="preserve">1984 (95.69) </w:delText>
              </w:r>
            </w:del>
          </w:p>
        </w:tc>
      </w:tr>
      <w:tr w:rsidR="009F5786" w:rsidRPr="00DF6BDB" w:rsidDel="00D73460" w14:paraId="6CA2B7CE" w14:textId="2EB7152E" w:rsidTr="00755549">
        <w:trPr>
          <w:del w:id="7884" w:author="Mohammad Nayeem Hasan" w:date="2024-07-18T15:20:00Z"/>
        </w:trPr>
        <w:tc>
          <w:tcPr>
            <w:tcW w:w="1559" w:type="pct"/>
          </w:tcPr>
          <w:p w14:paraId="16063EC9" w14:textId="02FE85A5" w:rsidR="009F5786" w:rsidRPr="00DF6BDB" w:rsidDel="00D73460" w:rsidRDefault="009F5786">
            <w:pPr>
              <w:spacing w:line="240" w:lineRule="auto"/>
              <w:rPr>
                <w:del w:id="7885" w:author="Mohammad Nayeem Hasan" w:date="2024-07-18T15:20:00Z" w16du:dateUtc="2024-07-18T09:20:00Z"/>
                <w:rFonts w:ascii="Times New Roman" w:hAnsi="Times New Roman" w:cs="Times New Roman"/>
                <w:sz w:val="24"/>
                <w:szCs w:val="24"/>
              </w:rPr>
              <w:pPrChange w:id="7886" w:author="Mohammad Nayeem Hasan" w:date="2024-07-18T16:13:00Z" w16du:dateUtc="2024-07-18T10:13:00Z">
                <w:pPr>
                  <w:spacing w:after="0" w:line="240" w:lineRule="auto"/>
                </w:pPr>
              </w:pPrChange>
            </w:pPr>
            <w:del w:id="7887" w:author="Mohammad Nayeem Hasan" w:date="2024-07-18T15:20:00Z" w16du:dateUtc="2024-07-18T09:20:00Z">
              <w:r w:rsidRPr="00DF6BDB" w:rsidDel="00D73460">
                <w:rPr>
                  <w:rFonts w:ascii="Times New Roman" w:hAnsi="Times New Roman" w:cs="Times New Roman"/>
                  <w:sz w:val="24"/>
                  <w:szCs w:val="24"/>
                </w:rPr>
                <w:delText>Non-improved</w:delText>
              </w:r>
            </w:del>
          </w:p>
        </w:tc>
        <w:tc>
          <w:tcPr>
            <w:tcW w:w="548" w:type="pct"/>
          </w:tcPr>
          <w:p w14:paraId="08A352A8" w14:textId="021BE9DC" w:rsidR="009F5786" w:rsidRPr="00DF6BDB" w:rsidDel="00D73460" w:rsidRDefault="009F5786">
            <w:pPr>
              <w:spacing w:line="240" w:lineRule="auto"/>
              <w:rPr>
                <w:del w:id="7888" w:author="Mohammad Nayeem Hasan" w:date="2024-07-18T15:20:00Z" w16du:dateUtc="2024-07-18T09:20:00Z"/>
                <w:rFonts w:ascii="Times New Roman" w:hAnsi="Times New Roman" w:cs="Times New Roman"/>
                <w:sz w:val="24"/>
                <w:szCs w:val="24"/>
              </w:rPr>
              <w:pPrChange w:id="7889" w:author="Mohammad Nayeem Hasan" w:date="2024-07-18T16:13:00Z" w16du:dateUtc="2024-07-18T10:13:00Z">
                <w:pPr>
                  <w:spacing w:after="0" w:line="240" w:lineRule="auto"/>
                </w:pPr>
              </w:pPrChange>
            </w:pPr>
            <w:del w:id="7890" w:author="Mohammad Nayeem Hasan" w:date="2024-07-18T15:20:00Z" w16du:dateUtc="2024-07-18T09:20:00Z">
              <w:r w:rsidRPr="00DF6BDB" w:rsidDel="00D73460">
                <w:rPr>
                  <w:rFonts w:ascii="Times New Roman" w:hAnsi="Times New Roman" w:cs="Times New Roman"/>
                  <w:sz w:val="24"/>
                  <w:szCs w:val="24"/>
                </w:rPr>
                <w:delText>5 (6.43)</w:delText>
              </w:r>
            </w:del>
          </w:p>
        </w:tc>
        <w:tc>
          <w:tcPr>
            <w:tcW w:w="619" w:type="pct"/>
          </w:tcPr>
          <w:p w14:paraId="7CA69BE5" w14:textId="5DE15542" w:rsidR="009F5786" w:rsidRPr="00DF6BDB" w:rsidDel="00D73460" w:rsidRDefault="009F5786">
            <w:pPr>
              <w:spacing w:line="240" w:lineRule="auto"/>
              <w:rPr>
                <w:del w:id="7891" w:author="Mohammad Nayeem Hasan" w:date="2024-07-18T15:20:00Z" w16du:dateUtc="2024-07-18T09:20:00Z"/>
                <w:rFonts w:ascii="Times New Roman" w:hAnsi="Times New Roman" w:cs="Times New Roman"/>
                <w:sz w:val="24"/>
                <w:szCs w:val="24"/>
              </w:rPr>
              <w:pPrChange w:id="7892" w:author="Mohammad Nayeem Hasan" w:date="2024-07-18T16:13:00Z" w16du:dateUtc="2024-07-18T10:13:00Z">
                <w:pPr>
                  <w:spacing w:after="0" w:line="240" w:lineRule="auto"/>
                </w:pPr>
              </w:pPrChange>
            </w:pPr>
            <w:del w:id="7893" w:author="Mohammad Nayeem Hasan" w:date="2024-07-18T15:20:00Z" w16du:dateUtc="2024-07-18T09:20:00Z">
              <w:r w:rsidRPr="00DF6BDB" w:rsidDel="00D73460">
                <w:rPr>
                  <w:rFonts w:ascii="Times New Roman" w:hAnsi="Times New Roman" w:cs="Times New Roman"/>
                  <w:sz w:val="24"/>
                  <w:szCs w:val="24"/>
                </w:rPr>
                <w:delText>76 (93.57)</w:delText>
              </w:r>
            </w:del>
          </w:p>
        </w:tc>
        <w:tc>
          <w:tcPr>
            <w:tcW w:w="620" w:type="pct"/>
          </w:tcPr>
          <w:p w14:paraId="1EB7881F" w14:textId="53819B89" w:rsidR="009F5786" w:rsidRPr="00DF6BDB" w:rsidDel="00D73460" w:rsidRDefault="009F5786">
            <w:pPr>
              <w:spacing w:line="240" w:lineRule="auto"/>
              <w:rPr>
                <w:del w:id="7894" w:author="Mohammad Nayeem Hasan" w:date="2024-07-18T15:20:00Z" w16du:dateUtc="2024-07-18T09:20:00Z"/>
                <w:rFonts w:ascii="Times New Roman" w:hAnsi="Times New Roman" w:cs="Times New Roman"/>
                <w:sz w:val="24"/>
                <w:szCs w:val="24"/>
              </w:rPr>
              <w:pPrChange w:id="7895" w:author="Mohammad Nayeem Hasan" w:date="2024-07-18T16:13:00Z" w16du:dateUtc="2024-07-18T10:13:00Z">
                <w:pPr>
                  <w:spacing w:after="0" w:line="240" w:lineRule="auto"/>
                </w:pPr>
              </w:pPrChange>
            </w:pPr>
            <w:del w:id="7896" w:author="Mohammad Nayeem Hasan" w:date="2024-07-18T15:20:00Z" w16du:dateUtc="2024-07-18T09:20:00Z">
              <w:r w:rsidRPr="00DF6BDB" w:rsidDel="00D73460">
                <w:rPr>
                  <w:rFonts w:ascii="Times New Roman" w:hAnsi="Times New Roman" w:cs="Times New Roman"/>
                  <w:sz w:val="24"/>
                  <w:szCs w:val="24"/>
                </w:rPr>
                <w:delText>81 (3.46)</w:delText>
              </w:r>
            </w:del>
          </w:p>
        </w:tc>
        <w:tc>
          <w:tcPr>
            <w:tcW w:w="488" w:type="pct"/>
          </w:tcPr>
          <w:p w14:paraId="01EDBE58" w14:textId="51EFEA6B" w:rsidR="009F5786" w:rsidRPr="00DF6BDB" w:rsidDel="00D73460" w:rsidRDefault="009F5786">
            <w:pPr>
              <w:spacing w:line="240" w:lineRule="auto"/>
              <w:rPr>
                <w:del w:id="7897" w:author="Mohammad Nayeem Hasan" w:date="2024-07-18T15:20:00Z" w16du:dateUtc="2024-07-18T09:20:00Z"/>
                <w:rFonts w:ascii="Times New Roman" w:hAnsi="Times New Roman" w:cs="Times New Roman"/>
                <w:sz w:val="24"/>
                <w:szCs w:val="24"/>
              </w:rPr>
              <w:pPrChange w:id="7898" w:author="Mohammad Nayeem Hasan" w:date="2024-07-18T16:13:00Z" w16du:dateUtc="2024-07-18T10:13:00Z">
                <w:pPr>
                  <w:spacing w:after="0" w:line="240" w:lineRule="auto"/>
                </w:pPr>
              </w:pPrChange>
            </w:pPr>
            <w:del w:id="7899" w:author="Mohammad Nayeem Hasan" w:date="2024-07-18T15:20:00Z" w16du:dateUtc="2024-07-18T09:20:00Z">
              <w:r w:rsidRPr="00DF6BDB" w:rsidDel="00D73460">
                <w:rPr>
                  <w:rFonts w:ascii="Times New Roman" w:hAnsi="Times New Roman" w:cs="Times New Roman"/>
                  <w:sz w:val="24"/>
                  <w:szCs w:val="24"/>
                </w:rPr>
                <w:delText>5 (5.98)</w:delText>
              </w:r>
            </w:del>
          </w:p>
        </w:tc>
        <w:tc>
          <w:tcPr>
            <w:tcW w:w="583" w:type="pct"/>
          </w:tcPr>
          <w:p w14:paraId="18ABE879" w14:textId="49FC8429" w:rsidR="009F5786" w:rsidRPr="00DF6BDB" w:rsidDel="00D73460" w:rsidRDefault="009F5786">
            <w:pPr>
              <w:spacing w:line="240" w:lineRule="auto"/>
              <w:rPr>
                <w:del w:id="7900" w:author="Mohammad Nayeem Hasan" w:date="2024-07-18T15:20:00Z" w16du:dateUtc="2024-07-18T09:20:00Z"/>
                <w:rFonts w:ascii="Times New Roman" w:hAnsi="Times New Roman" w:cs="Times New Roman"/>
                <w:sz w:val="24"/>
                <w:szCs w:val="24"/>
              </w:rPr>
              <w:pPrChange w:id="7901" w:author="Mohammad Nayeem Hasan" w:date="2024-07-18T16:13:00Z" w16du:dateUtc="2024-07-18T10:13:00Z">
                <w:pPr>
                  <w:spacing w:after="0" w:line="240" w:lineRule="auto"/>
                </w:pPr>
              </w:pPrChange>
            </w:pPr>
            <w:del w:id="7902" w:author="Mohammad Nayeem Hasan" w:date="2024-07-18T15:20:00Z" w16du:dateUtc="2024-07-18T09:20:00Z">
              <w:r w:rsidRPr="00DF6BDB" w:rsidDel="00D73460">
                <w:rPr>
                  <w:rFonts w:ascii="Times New Roman" w:hAnsi="Times New Roman" w:cs="Times New Roman"/>
                  <w:sz w:val="24"/>
                  <w:szCs w:val="24"/>
                </w:rPr>
                <w:delText>84 (94.02)</w:delText>
              </w:r>
            </w:del>
          </w:p>
        </w:tc>
        <w:tc>
          <w:tcPr>
            <w:tcW w:w="583" w:type="pct"/>
          </w:tcPr>
          <w:p w14:paraId="16022DC6" w14:textId="302C4DF2" w:rsidR="009F5786" w:rsidRPr="00DF6BDB" w:rsidDel="00D73460" w:rsidRDefault="009F5786">
            <w:pPr>
              <w:spacing w:line="240" w:lineRule="auto"/>
              <w:rPr>
                <w:del w:id="7903" w:author="Mohammad Nayeem Hasan" w:date="2024-07-18T15:20:00Z" w16du:dateUtc="2024-07-18T09:20:00Z"/>
                <w:rFonts w:ascii="Times New Roman" w:hAnsi="Times New Roman" w:cs="Times New Roman"/>
                <w:sz w:val="24"/>
                <w:szCs w:val="24"/>
              </w:rPr>
              <w:pPrChange w:id="7904" w:author="Mohammad Nayeem Hasan" w:date="2024-07-18T16:13:00Z" w16du:dateUtc="2024-07-18T10:13:00Z">
                <w:pPr>
                  <w:spacing w:after="0" w:line="240" w:lineRule="auto"/>
                </w:pPr>
              </w:pPrChange>
            </w:pPr>
            <w:del w:id="7905" w:author="Mohammad Nayeem Hasan" w:date="2024-07-18T15:20:00Z" w16du:dateUtc="2024-07-18T09:20:00Z">
              <w:r w:rsidRPr="00DF6BDB" w:rsidDel="00D73460">
                <w:rPr>
                  <w:rFonts w:ascii="Times New Roman" w:hAnsi="Times New Roman" w:cs="Times New Roman"/>
                  <w:sz w:val="24"/>
                  <w:szCs w:val="24"/>
                </w:rPr>
                <w:delText>89 (4.31)</w:delText>
              </w:r>
            </w:del>
          </w:p>
        </w:tc>
      </w:tr>
      <w:tr w:rsidR="009F5786" w:rsidRPr="00DF6BDB" w:rsidDel="00D73460" w14:paraId="5D343225" w14:textId="460A42EE" w:rsidTr="00755549">
        <w:trPr>
          <w:del w:id="7906" w:author="Mohammad Nayeem Hasan" w:date="2024-07-18T15:20:00Z"/>
        </w:trPr>
        <w:tc>
          <w:tcPr>
            <w:tcW w:w="1559" w:type="pct"/>
          </w:tcPr>
          <w:p w14:paraId="3972407D" w14:textId="629A37B4" w:rsidR="009F5786" w:rsidRPr="00DF6BDB" w:rsidDel="00D73460" w:rsidRDefault="009F5786">
            <w:pPr>
              <w:spacing w:line="240" w:lineRule="auto"/>
              <w:rPr>
                <w:del w:id="7907" w:author="Mohammad Nayeem Hasan" w:date="2024-07-18T15:20:00Z" w16du:dateUtc="2024-07-18T09:20:00Z"/>
                <w:rFonts w:ascii="Times New Roman" w:hAnsi="Times New Roman" w:cs="Times New Roman"/>
                <w:sz w:val="24"/>
                <w:szCs w:val="24"/>
              </w:rPr>
              <w:pPrChange w:id="7908" w:author="Mohammad Nayeem Hasan" w:date="2024-07-18T16:13:00Z" w16du:dateUtc="2024-07-18T10:13:00Z">
                <w:pPr>
                  <w:spacing w:after="0" w:line="240" w:lineRule="auto"/>
                </w:pPr>
              </w:pPrChange>
            </w:pPr>
            <w:del w:id="7909" w:author="Mohammad Nayeem Hasan" w:date="2024-07-18T15:20:00Z" w16du:dateUtc="2024-07-18T09:20:00Z">
              <w:r w:rsidRPr="00DF6BDB" w:rsidDel="00D73460">
                <w:rPr>
                  <w:rFonts w:ascii="Times New Roman" w:hAnsi="Times New Roman" w:cs="Times New Roman"/>
                  <w:sz w:val="24"/>
                  <w:szCs w:val="24"/>
                </w:rPr>
                <w:delText>Toilet facility shared</w:delText>
              </w:r>
            </w:del>
          </w:p>
        </w:tc>
        <w:tc>
          <w:tcPr>
            <w:tcW w:w="548" w:type="pct"/>
          </w:tcPr>
          <w:p w14:paraId="6F20CF8D" w14:textId="5157E11C" w:rsidR="009F5786" w:rsidRPr="00DF6BDB" w:rsidDel="00D73460" w:rsidRDefault="009F5786">
            <w:pPr>
              <w:spacing w:line="240" w:lineRule="auto"/>
              <w:rPr>
                <w:del w:id="7910" w:author="Mohammad Nayeem Hasan" w:date="2024-07-18T15:20:00Z" w16du:dateUtc="2024-07-18T09:20:00Z"/>
                <w:rFonts w:ascii="Times New Roman" w:hAnsi="Times New Roman" w:cs="Times New Roman"/>
                <w:sz w:val="24"/>
                <w:szCs w:val="24"/>
              </w:rPr>
              <w:pPrChange w:id="7911" w:author="Mohammad Nayeem Hasan" w:date="2024-07-18T16:13:00Z" w16du:dateUtc="2024-07-18T10:13:00Z">
                <w:pPr>
                  <w:spacing w:after="0" w:line="240" w:lineRule="auto"/>
                </w:pPr>
              </w:pPrChange>
            </w:pPr>
          </w:p>
        </w:tc>
        <w:tc>
          <w:tcPr>
            <w:tcW w:w="619" w:type="pct"/>
          </w:tcPr>
          <w:p w14:paraId="58C753C0" w14:textId="3363DE84" w:rsidR="009F5786" w:rsidRPr="00DF6BDB" w:rsidDel="00D73460" w:rsidRDefault="009F5786">
            <w:pPr>
              <w:spacing w:line="240" w:lineRule="auto"/>
              <w:rPr>
                <w:del w:id="7912" w:author="Mohammad Nayeem Hasan" w:date="2024-07-18T15:20:00Z" w16du:dateUtc="2024-07-18T09:20:00Z"/>
                <w:rFonts w:ascii="Times New Roman" w:hAnsi="Times New Roman" w:cs="Times New Roman"/>
                <w:sz w:val="24"/>
                <w:szCs w:val="24"/>
              </w:rPr>
              <w:pPrChange w:id="7913" w:author="Mohammad Nayeem Hasan" w:date="2024-07-18T16:13:00Z" w16du:dateUtc="2024-07-18T10:13:00Z">
                <w:pPr>
                  <w:spacing w:after="0" w:line="240" w:lineRule="auto"/>
                </w:pPr>
              </w:pPrChange>
            </w:pPr>
          </w:p>
        </w:tc>
        <w:tc>
          <w:tcPr>
            <w:tcW w:w="620" w:type="pct"/>
          </w:tcPr>
          <w:p w14:paraId="71E4CC95" w14:textId="195C44A6" w:rsidR="009F5786" w:rsidRPr="00DF6BDB" w:rsidDel="00D73460" w:rsidRDefault="009F5786">
            <w:pPr>
              <w:spacing w:line="240" w:lineRule="auto"/>
              <w:rPr>
                <w:del w:id="7914" w:author="Mohammad Nayeem Hasan" w:date="2024-07-18T15:20:00Z" w16du:dateUtc="2024-07-18T09:20:00Z"/>
                <w:rFonts w:ascii="Times New Roman" w:hAnsi="Times New Roman" w:cs="Times New Roman"/>
                <w:sz w:val="24"/>
                <w:szCs w:val="24"/>
              </w:rPr>
              <w:pPrChange w:id="7915" w:author="Mohammad Nayeem Hasan" w:date="2024-07-18T16:13:00Z" w16du:dateUtc="2024-07-18T10:13:00Z">
                <w:pPr>
                  <w:spacing w:after="0" w:line="240" w:lineRule="auto"/>
                </w:pPr>
              </w:pPrChange>
            </w:pPr>
          </w:p>
        </w:tc>
        <w:tc>
          <w:tcPr>
            <w:tcW w:w="488" w:type="pct"/>
          </w:tcPr>
          <w:p w14:paraId="7189562E" w14:textId="03C24DDB" w:rsidR="009F5786" w:rsidRPr="00DF6BDB" w:rsidDel="00D73460" w:rsidRDefault="009F5786">
            <w:pPr>
              <w:spacing w:line="240" w:lineRule="auto"/>
              <w:rPr>
                <w:del w:id="7916" w:author="Mohammad Nayeem Hasan" w:date="2024-07-18T15:20:00Z" w16du:dateUtc="2024-07-18T09:20:00Z"/>
                <w:rFonts w:ascii="Times New Roman" w:hAnsi="Times New Roman" w:cs="Times New Roman"/>
                <w:sz w:val="24"/>
                <w:szCs w:val="24"/>
              </w:rPr>
              <w:pPrChange w:id="7917" w:author="Mohammad Nayeem Hasan" w:date="2024-07-18T16:13:00Z" w16du:dateUtc="2024-07-18T10:13:00Z">
                <w:pPr>
                  <w:spacing w:after="0" w:line="240" w:lineRule="auto"/>
                </w:pPr>
              </w:pPrChange>
            </w:pPr>
          </w:p>
        </w:tc>
        <w:tc>
          <w:tcPr>
            <w:tcW w:w="583" w:type="pct"/>
          </w:tcPr>
          <w:p w14:paraId="3CBC0BD6" w14:textId="50316ADA" w:rsidR="009F5786" w:rsidRPr="00DF6BDB" w:rsidDel="00D73460" w:rsidRDefault="009F5786">
            <w:pPr>
              <w:spacing w:line="240" w:lineRule="auto"/>
              <w:rPr>
                <w:del w:id="7918" w:author="Mohammad Nayeem Hasan" w:date="2024-07-18T15:20:00Z" w16du:dateUtc="2024-07-18T09:20:00Z"/>
                <w:rFonts w:ascii="Times New Roman" w:hAnsi="Times New Roman" w:cs="Times New Roman"/>
                <w:sz w:val="24"/>
                <w:szCs w:val="24"/>
              </w:rPr>
              <w:pPrChange w:id="7919" w:author="Mohammad Nayeem Hasan" w:date="2024-07-18T16:13:00Z" w16du:dateUtc="2024-07-18T10:13:00Z">
                <w:pPr>
                  <w:spacing w:after="0" w:line="240" w:lineRule="auto"/>
                </w:pPr>
              </w:pPrChange>
            </w:pPr>
          </w:p>
        </w:tc>
        <w:tc>
          <w:tcPr>
            <w:tcW w:w="583" w:type="pct"/>
          </w:tcPr>
          <w:p w14:paraId="151EE497" w14:textId="12DD120D" w:rsidR="009F5786" w:rsidRPr="00DF6BDB" w:rsidDel="00D73460" w:rsidRDefault="009F5786">
            <w:pPr>
              <w:spacing w:line="240" w:lineRule="auto"/>
              <w:rPr>
                <w:del w:id="7920" w:author="Mohammad Nayeem Hasan" w:date="2024-07-18T15:20:00Z" w16du:dateUtc="2024-07-18T09:20:00Z"/>
                <w:rFonts w:ascii="Times New Roman" w:hAnsi="Times New Roman" w:cs="Times New Roman"/>
                <w:sz w:val="24"/>
                <w:szCs w:val="24"/>
              </w:rPr>
              <w:pPrChange w:id="7921" w:author="Mohammad Nayeem Hasan" w:date="2024-07-18T16:13:00Z" w16du:dateUtc="2024-07-18T10:13:00Z">
                <w:pPr>
                  <w:spacing w:after="0" w:line="240" w:lineRule="auto"/>
                </w:pPr>
              </w:pPrChange>
            </w:pPr>
          </w:p>
        </w:tc>
      </w:tr>
      <w:tr w:rsidR="009F5786" w:rsidRPr="00DF6BDB" w:rsidDel="00D73460" w14:paraId="55F67165" w14:textId="42229210" w:rsidTr="00755549">
        <w:trPr>
          <w:del w:id="7922" w:author="Mohammad Nayeem Hasan" w:date="2024-07-18T15:20:00Z"/>
        </w:trPr>
        <w:tc>
          <w:tcPr>
            <w:tcW w:w="1559" w:type="pct"/>
          </w:tcPr>
          <w:p w14:paraId="3674A59C" w14:textId="7F3A7494" w:rsidR="009F5786" w:rsidRPr="00DF6BDB" w:rsidDel="00D73460" w:rsidRDefault="009F5786">
            <w:pPr>
              <w:spacing w:line="240" w:lineRule="auto"/>
              <w:rPr>
                <w:del w:id="7923" w:author="Mohammad Nayeem Hasan" w:date="2024-07-18T15:20:00Z" w16du:dateUtc="2024-07-18T09:20:00Z"/>
                <w:rFonts w:ascii="Times New Roman" w:hAnsi="Times New Roman" w:cs="Times New Roman"/>
                <w:sz w:val="24"/>
                <w:szCs w:val="24"/>
              </w:rPr>
              <w:pPrChange w:id="7924" w:author="Mohammad Nayeem Hasan" w:date="2024-07-18T16:13:00Z" w16du:dateUtc="2024-07-18T10:13:00Z">
                <w:pPr>
                  <w:spacing w:after="0" w:line="240" w:lineRule="auto"/>
                </w:pPr>
              </w:pPrChange>
            </w:pPr>
            <w:del w:id="7925"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3402284A" w14:textId="48FC7FBC" w:rsidR="009F5786" w:rsidRPr="00DF6BDB" w:rsidDel="00D73460" w:rsidRDefault="009F5786">
            <w:pPr>
              <w:spacing w:line="240" w:lineRule="auto"/>
              <w:rPr>
                <w:del w:id="7926" w:author="Mohammad Nayeem Hasan" w:date="2024-07-18T15:20:00Z" w16du:dateUtc="2024-07-18T09:20:00Z"/>
                <w:rFonts w:ascii="Times New Roman" w:hAnsi="Times New Roman" w:cs="Times New Roman"/>
                <w:sz w:val="24"/>
                <w:szCs w:val="24"/>
              </w:rPr>
              <w:pPrChange w:id="7927" w:author="Mohammad Nayeem Hasan" w:date="2024-07-18T16:13:00Z" w16du:dateUtc="2024-07-18T10:13:00Z">
                <w:pPr>
                  <w:spacing w:after="0" w:line="240" w:lineRule="auto"/>
                </w:pPr>
              </w:pPrChange>
            </w:pPr>
            <w:del w:id="7928" w:author="Mohammad Nayeem Hasan" w:date="2024-07-18T15:20:00Z" w16du:dateUtc="2024-07-18T09:20:00Z">
              <w:r w:rsidRPr="00DF6BDB" w:rsidDel="00D73460">
                <w:rPr>
                  <w:rFonts w:ascii="Times New Roman" w:hAnsi="Times New Roman" w:cs="Times New Roman"/>
                  <w:sz w:val="24"/>
                  <w:szCs w:val="24"/>
                </w:rPr>
                <w:delText>58 (7.85)</w:delText>
              </w:r>
            </w:del>
          </w:p>
        </w:tc>
        <w:tc>
          <w:tcPr>
            <w:tcW w:w="619" w:type="pct"/>
          </w:tcPr>
          <w:p w14:paraId="51D077D2" w14:textId="074AB317" w:rsidR="009F5786" w:rsidRPr="00DF6BDB" w:rsidDel="00D73460" w:rsidRDefault="009F5786">
            <w:pPr>
              <w:spacing w:line="240" w:lineRule="auto"/>
              <w:rPr>
                <w:del w:id="7929" w:author="Mohammad Nayeem Hasan" w:date="2024-07-18T15:20:00Z" w16du:dateUtc="2024-07-18T09:20:00Z"/>
                <w:rFonts w:ascii="Times New Roman" w:hAnsi="Times New Roman" w:cs="Times New Roman"/>
                <w:sz w:val="24"/>
                <w:szCs w:val="24"/>
              </w:rPr>
              <w:pPrChange w:id="7930" w:author="Mohammad Nayeem Hasan" w:date="2024-07-18T16:13:00Z" w16du:dateUtc="2024-07-18T10:13:00Z">
                <w:pPr>
                  <w:spacing w:after="0" w:line="240" w:lineRule="auto"/>
                </w:pPr>
              </w:pPrChange>
            </w:pPr>
            <w:del w:id="7931" w:author="Mohammad Nayeem Hasan" w:date="2024-07-18T15:20:00Z" w16du:dateUtc="2024-07-18T09:20:00Z">
              <w:r w:rsidRPr="00DF6BDB" w:rsidDel="00D73460">
                <w:rPr>
                  <w:rFonts w:ascii="Times New Roman" w:hAnsi="Times New Roman" w:cs="Times New Roman"/>
                  <w:sz w:val="24"/>
                  <w:szCs w:val="24"/>
                </w:rPr>
                <w:delText>675 (92.15)</w:delText>
              </w:r>
            </w:del>
          </w:p>
        </w:tc>
        <w:tc>
          <w:tcPr>
            <w:tcW w:w="620" w:type="pct"/>
          </w:tcPr>
          <w:p w14:paraId="4591A46E" w14:textId="41E87DF7" w:rsidR="009F5786" w:rsidRPr="00DF6BDB" w:rsidDel="00D73460" w:rsidRDefault="009F5786">
            <w:pPr>
              <w:spacing w:line="240" w:lineRule="auto"/>
              <w:rPr>
                <w:del w:id="7932" w:author="Mohammad Nayeem Hasan" w:date="2024-07-18T15:20:00Z" w16du:dateUtc="2024-07-18T09:20:00Z"/>
                <w:rFonts w:ascii="Times New Roman" w:hAnsi="Times New Roman" w:cs="Times New Roman"/>
                <w:sz w:val="24"/>
                <w:szCs w:val="24"/>
              </w:rPr>
              <w:pPrChange w:id="7933" w:author="Mohammad Nayeem Hasan" w:date="2024-07-18T16:13:00Z" w16du:dateUtc="2024-07-18T10:13:00Z">
                <w:pPr>
                  <w:spacing w:after="0" w:line="240" w:lineRule="auto"/>
                </w:pPr>
              </w:pPrChange>
            </w:pPr>
            <w:del w:id="7934" w:author="Mohammad Nayeem Hasan" w:date="2024-07-18T15:20:00Z" w16du:dateUtc="2024-07-18T09:20:00Z">
              <w:r w:rsidRPr="00DF6BDB" w:rsidDel="00D73460">
                <w:rPr>
                  <w:rFonts w:ascii="Times New Roman" w:hAnsi="Times New Roman" w:cs="Times New Roman"/>
                  <w:sz w:val="24"/>
                  <w:szCs w:val="24"/>
                </w:rPr>
                <w:delText>733 (31.81)</w:delText>
              </w:r>
            </w:del>
          </w:p>
        </w:tc>
        <w:tc>
          <w:tcPr>
            <w:tcW w:w="488" w:type="pct"/>
          </w:tcPr>
          <w:p w14:paraId="7F5DF470" w14:textId="0A489C0F" w:rsidR="009F5786" w:rsidRPr="00DF6BDB" w:rsidDel="00D73460" w:rsidRDefault="009F5786">
            <w:pPr>
              <w:spacing w:line="240" w:lineRule="auto"/>
              <w:rPr>
                <w:del w:id="7935" w:author="Mohammad Nayeem Hasan" w:date="2024-07-18T15:20:00Z" w16du:dateUtc="2024-07-18T09:20:00Z"/>
                <w:rFonts w:ascii="Times New Roman" w:hAnsi="Times New Roman" w:cs="Times New Roman"/>
                <w:sz w:val="24"/>
                <w:szCs w:val="24"/>
              </w:rPr>
              <w:pPrChange w:id="7936" w:author="Mohammad Nayeem Hasan" w:date="2024-07-18T16:13:00Z" w16du:dateUtc="2024-07-18T10:13:00Z">
                <w:pPr>
                  <w:spacing w:after="0" w:line="240" w:lineRule="auto"/>
                </w:pPr>
              </w:pPrChange>
            </w:pPr>
            <w:del w:id="7937" w:author="Mohammad Nayeem Hasan" w:date="2024-07-18T15:20:00Z" w16du:dateUtc="2024-07-18T09:20:00Z">
              <w:r w:rsidRPr="00DF6BDB" w:rsidDel="00D73460">
                <w:rPr>
                  <w:rFonts w:ascii="Times New Roman" w:hAnsi="Times New Roman" w:cs="Times New Roman"/>
                  <w:sz w:val="24"/>
                  <w:szCs w:val="24"/>
                </w:rPr>
                <w:delText>14 (2.67)</w:delText>
              </w:r>
            </w:del>
          </w:p>
        </w:tc>
        <w:tc>
          <w:tcPr>
            <w:tcW w:w="583" w:type="pct"/>
          </w:tcPr>
          <w:p w14:paraId="52775CC8" w14:textId="3A6AF3C1" w:rsidR="009F5786" w:rsidRPr="00DF6BDB" w:rsidDel="00D73460" w:rsidRDefault="009F5786">
            <w:pPr>
              <w:spacing w:line="240" w:lineRule="auto"/>
              <w:rPr>
                <w:del w:id="7938" w:author="Mohammad Nayeem Hasan" w:date="2024-07-18T15:20:00Z" w16du:dateUtc="2024-07-18T09:20:00Z"/>
                <w:rFonts w:ascii="Times New Roman" w:hAnsi="Times New Roman" w:cs="Times New Roman"/>
                <w:sz w:val="24"/>
                <w:szCs w:val="24"/>
              </w:rPr>
              <w:pPrChange w:id="7939" w:author="Mohammad Nayeem Hasan" w:date="2024-07-18T16:13:00Z" w16du:dateUtc="2024-07-18T10:13:00Z">
                <w:pPr>
                  <w:spacing w:after="0" w:line="240" w:lineRule="auto"/>
                </w:pPr>
              </w:pPrChange>
            </w:pPr>
            <w:del w:id="7940" w:author="Mohammad Nayeem Hasan" w:date="2024-07-18T15:20:00Z" w16du:dateUtc="2024-07-18T09:20:00Z">
              <w:r w:rsidRPr="00DF6BDB" w:rsidDel="00D73460">
                <w:rPr>
                  <w:rFonts w:ascii="Times New Roman" w:hAnsi="Times New Roman" w:cs="Times New Roman"/>
                  <w:sz w:val="24"/>
                  <w:szCs w:val="24"/>
                </w:rPr>
                <w:delText>514 (97.33)</w:delText>
              </w:r>
            </w:del>
          </w:p>
        </w:tc>
        <w:tc>
          <w:tcPr>
            <w:tcW w:w="583" w:type="pct"/>
          </w:tcPr>
          <w:p w14:paraId="482F344E" w14:textId="491EEACD" w:rsidR="009F5786" w:rsidRPr="00DF6BDB" w:rsidDel="00D73460" w:rsidRDefault="009F5786">
            <w:pPr>
              <w:spacing w:line="240" w:lineRule="auto"/>
              <w:rPr>
                <w:del w:id="7941" w:author="Mohammad Nayeem Hasan" w:date="2024-07-18T15:20:00Z" w16du:dateUtc="2024-07-18T09:20:00Z"/>
                <w:rFonts w:ascii="Times New Roman" w:hAnsi="Times New Roman" w:cs="Times New Roman"/>
                <w:sz w:val="24"/>
                <w:szCs w:val="24"/>
              </w:rPr>
              <w:pPrChange w:id="7942" w:author="Mohammad Nayeem Hasan" w:date="2024-07-18T16:13:00Z" w16du:dateUtc="2024-07-18T10:13:00Z">
                <w:pPr>
                  <w:spacing w:after="0" w:line="240" w:lineRule="auto"/>
                </w:pPr>
              </w:pPrChange>
            </w:pPr>
            <w:del w:id="7943" w:author="Mohammad Nayeem Hasan" w:date="2024-07-18T15:20:00Z" w16du:dateUtc="2024-07-18T09:20:00Z">
              <w:r w:rsidRPr="00DF6BDB" w:rsidDel="00D73460">
                <w:rPr>
                  <w:rFonts w:ascii="Times New Roman" w:hAnsi="Times New Roman" w:cs="Times New Roman"/>
                  <w:sz w:val="24"/>
                  <w:szCs w:val="24"/>
                </w:rPr>
                <w:delText>528 (25.77)</w:delText>
              </w:r>
            </w:del>
          </w:p>
        </w:tc>
      </w:tr>
      <w:tr w:rsidR="009F5786" w:rsidRPr="00DF6BDB" w:rsidDel="00D73460" w14:paraId="01AC9C78" w14:textId="1244957B" w:rsidTr="00755549">
        <w:trPr>
          <w:del w:id="7944" w:author="Mohammad Nayeem Hasan" w:date="2024-07-18T15:20:00Z"/>
        </w:trPr>
        <w:tc>
          <w:tcPr>
            <w:tcW w:w="1559" w:type="pct"/>
          </w:tcPr>
          <w:p w14:paraId="6A692075" w14:textId="15E9A6F8" w:rsidR="009F5786" w:rsidRPr="00DF6BDB" w:rsidDel="00D73460" w:rsidRDefault="009F5786">
            <w:pPr>
              <w:spacing w:line="240" w:lineRule="auto"/>
              <w:rPr>
                <w:del w:id="7945" w:author="Mohammad Nayeem Hasan" w:date="2024-07-18T15:20:00Z" w16du:dateUtc="2024-07-18T09:20:00Z"/>
                <w:rFonts w:ascii="Times New Roman" w:hAnsi="Times New Roman" w:cs="Times New Roman"/>
                <w:sz w:val="24"/>
                <w:szCs w:val="24"/>
              </w:rPr>
              <w:pPrChange w:id="7946" w:author="Mohammad Nayeem Hasan" w:date="2024-07-18T16:13:00Z" w16du:dateUtc="2024-07-18T10:13:00Z">
                <w:pPr>
                  <w:spacing w:after="0" w:line="240" w:lineRule="auto"/>
                </w:pPr>
              </w:pPrChange>
            </w:pPr>
            <w:del w:id="7947"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5E0F1081" w14:textId="736256F0" w:rsidR="009F5786" w:rsidRPr="00DF6BDB" w:rsidDel="00D73460" w:rsidRDefault="009F5786">
            <w:pPr>
              <w:spacing w:line="240" w:lineRule="auto"/>
              <w:rPr>
                <w:del w:id="7948" w:author="Mohammad Nayeem Hasan" w:date="2024-07-18T15:20:00Z" w16du:dateUtc="2024-07-18T09:20:00Z"/>
                <w:rFonts w:ascii="Times New Roman" w:hAnsi="Times New Roman" w:cs="Times New Roman"/>
                <w:sz w:val="24"/>
                <w:szCs w:val="24"/>
              </w:rPr>
              <w:pPrChange w:id="7949" w:author="Mohammad Nayeem Hasan" w:date="2024-07-18T16:13:00Z" w16du:dateUtc="2024-07-18T10:13:00Z">
                <w:pPr>
                  <w:spacing w:after="0" w:line="240" w:lineRule="auto"/>
                </w:pPr>
              </w:pPrChange>
            </w:pPr>
            <w:del w:id="7950" w:author="Mohammad Nayeem Hasan" w:date="2024-07-18T15:20:00Z" w16du:dateUtc="2024-07-18T09:20:00Z">
              <w:r w:rsidRPr="00DF6BDB" w:rsidDel="00D73460">
                <w:rPr>
                  <w:rFonts w:ascii="Times New Roman" w:hAnsi="Times New Roman" w:cs="Times New Roman"/>
                  <w:sz w:val="24"/>
                  <w:szCs w:val="24"/>
                </w:rPr>
                <w:delText>115 (7.32)</w:delText>
              </w:r>
            </w:del>
          </w:p>
        </w:tc>
        <w:tc>
          <w:tcPr>
            <w:tcW w:w="619" w:type="pct"/>
          </w:tcPr>
          <w:p w14:paraId="02F90334" w14:textId="1AD5FF6D" w:rsidR="009F5786" w:rsidRPr="00DF6BDB" w:rsidDel="00D73460" w:rsidRDefault="009F5786">
            <w:pPr>
              <w:spacing w:line="240" w:lineRule="auto"/>
              <w:rPr>
                <w:del w:id="7951" w:author="Mohammad Nayeem Hasan" w:date="2024-07-18T15:20:00Z" w16du:dateUtc="2024-07-18T09:20:00Z"/>
                <w:rFonts w:ascii="Times New Roman" w:hAnsi="Times New Roman" w:cs="Times New Roman"/>
                <w:sz w:val="24"/>
                <w:szCs w:val="24"/>
              </w:rPr>
              <w:pPrChange w:id="7952" w:author="Mohammad Nayeem Hasan" w:date="2024-07-18T16:13:00Z" w16du:dateUtc="2024-07-18T10:13:00Z">
                <w:pPr>
                  <w:spacing w:after="0" w:line="240" w:lineRule="auto"/>
                </w:pPr>
              </w:pPrChange>
            </w:pPr>
            <w:del w:id="7953" w:author="Mohammad Nayeem Hasan" w:date="2024-07-18T15:20:00Z" w16du:dateUtc="2024-07-18T09:20:00Z">
              <w:r w:rsidRPr="00DF6BDB" w:rsidDel="00D73460">
                <w:rPr>
                  <w:rFonts w:ascii="Times New Roman" w:hAnsi="Times New Roman" w:cs="Times New Roman"/>
                  <w:sz w:val="24"/>
                  <w:szCs w:val="24"/>
                </w:rPr>
                <w:delText>1456 (92.68)</w:delText>
              </w:r>
            </w:del>
          </w:p>
        </w:tc>
        <w:tc>
          <w:tcPr>
            <w:tcW w:w="620" w:type="pct"/>
          </w:tcPr>
          <w:p w14:paraId="25FC894E" w14:textId="17DA9CCE" w:rsidR="009F5786" w:rsidRPr="00DF6BDB" w:rsidDel="00D73460" w:rsidRDefault="009F5786">
            <w:pPr>
              <w:spacing w:line="240" w:lineRule="auto"/>
              <w:rPr>
                <w:del w:id="7954" w:author="Mohammad Nayeem Hasan" w:date="2024-07-18T15:20:00Z" w16du:dateUtc="2024-07-18T09:20:00Z"/>
                <w:rFonts w:ascii="Times New Roman" w:hAnsi="Times New Roman" w:cs="Times New Roman"/>
                <w:sz w:val="24"/>
                <w:szCs w:val="24"/>
              </w:rPr>
              <w:pPrChange w:id="7955" w:author="Mohammad Nayeem Hasan" w:date="2024-07-18T16:13:00Z" w16du:dateUtc="2024-07-18T10:13:00Z">
                <w:pPr>
                  <w:spacing w:after="0" w:line="240" w:lineRule="auto"/>
                </w:pPr>
              </w:pPrChange>
            </w:pPr>
            <w:del w:id="7956" w:author="Mohammad Nayeem Hasan" w:date="2024-07-18T15:20:00Z" w16du:dateUtc="2024-07-18T09:20:00Z">
              <w:r w:rsidRPr="00DF6BDB" w:rsidDel="00D73460">
                <w:rPr>
                  <w:rFonts w:ascii="Times New Roman" w:hAnsi="Times New Roman" w:cs="Times New Roman"/>
                  <w:sz w:val="24"/>
                  <w:szCs w:val="24"/>
                </w:rPr>
                <w:delText>1571 (68.19)</w:delText>
              </w:r>
            </w:del>
          </w:p>
        </w:tc>
        <w:tc>
          <w:tcPr>
            <w:tcW w:w="488" w:type="pct"/>
          </w:tcPr>
          <w:p w14:paraId="642C3DA4" w14:textId="7715A176" w:rsidR="009F5786" w:rsidRPr="00DF6BDB" w:rsidDel="00D73460" w:rsidRDefault="009F5786">
            <w:pPr>
              <w:spacing w:line="240" w:lineRule="auto"/>
              <w:rPr>
                <w:del w:id="7957" w:author="Mohammad Nayeem Hasan" w:date="2024-07-18T15:20:00Z" w16du:dateUtc="2024-07-18T09:20:00Z"/>
                <w:rFonts w:ascii="Times New Roman" w:hAnsi="Times New Roman" w:cs="Times New Roman"/>
                <w:sz w:val="24"/>
                <w:szCs w:val="24"/>
              </w:rPr>
              <w:pPrChange w:id="7958" w:author="Mohammad Nayeem Hasan" w:date="2024-07-18T16:13:00Z" w16du:dateUtc="2024-07-18T10:13:00Z">
                <w:pPr>
                  <w:spacing w:after="0" w:line="240" w:lineRule="auto"/>
                </w:pPr>
              </w:pPrChange>
            </w:pPr>
            <w:del w:id="7959" w:author="Mohammad Nayeem Hasan" w:date="2024-07-18T15:20:00Z" w16du:dateUtc="2024-07-18T09:20:00Z">
              <w:r w:rsidRPr="00DF6BDB" w:rsidDel="00D73460">
                <w:rPr>
                  <w:rFonts w:ascii="Times New Roman" w:hAnsi="Times New Roman" w:cs="Times New Roman"/>
                  <w:sz w:val="24"/>
                  <w:szCs w:val="24"/>
                </w:rPr>
                <w:delText>59 (3.86)</w:delText>
              </w:r>
            </w:del>
          </w:p>
        </w:tc>
        <w:tc>
          <w:tcPr>
            <w:tcW w:w="583" w:type="pct"/>
          </w:tcPr>
          <w:p w14:paraId="1045B84A" w14:textId="19EDA187" w:rsidR="009F5786" w:rsidRPr="00DF6BDB" w:rsidDel="00D73460" w:rsidRDefault="009F5786">
            <w:pPr>
              <w:spacing w:line="240" w:lineRule="auto"/>
              <w:rPr>
                <w:del w:id="7960" w:author="Mohammad Nayeem Hasan" w:date="2024-07-18T15:20:00Z" w16du:dateUtc="2024-07-18T09:20:00Z"/>
                <w:rFonts w:ascii="Times New Roman" w:hAnsi="Times New Roman" w:cs="Times New Roman"/>
                <w:sz w:val="24"/>
                <w:szCs w:val="24"/>
              </w:rPr>
              <w:pPrChange w:id="7961" w:author="Mohammad Nayeem Hasan" w:date="2024-07-18T16:13:00Z" w16du:dateUtc="2024-07-18T10:13:00Z">
                <w:pPr>
                  <w:spacing w:after="0" w:line="240" w:lineRule="auto"/>
                </w:pPr>
              </w:pPrChange>
            </w:pPr>
            <w:del w:id="7962" w:author="Mohammad Nayeem Hasan" w:date="2024-07-18T15:20:00Z" w16du:dateUtc="2024-07-18T09:20:00Z">
              <w:r w:rsidRPr="00DF6BDB" w:rsidDel="00D73460">
                <w:rPr>
                  <w:rFonts w:ascii="Times New Roman" w:hAnsi="Times New Roman" w:cs="Times New Roman"/>
                  <w:sz w:val="24"/>
                  <w:szCs w:val="24"/>
                </w:rPr>
                <w:delText>1462 (96.14)</w:delText>
              </w:r>
            </w:del>
          </w:p>
        </w:tc>
        <w:tc>
          <w:tcPr>
            <w:tcW w:w="583" w:type="pct"/>
          </w:tcPr>
          <w:p w14:paraId="5DBB9E16" w14:textId="45B029E8" w:rsidR="009F5786" w:rsidRPr="00DF6BDB" w:rsidDel="00D73460" w:rsidRDefault="009F5786">
            <w:pPr>
              <w:spacing w:line="240" w:lineRule="auto"/>
              <w:rPr>
                <w:del w:id="7963" w:author="Mohammad Nayeem Hasan" w:date="2024-07-18T15:20:00Z" w16du:dateUtc="2024-07-18T09:20:00Z"/>
                <w:rFonts w:ascii="Times New Roman" w:hAnsi="Times New Roman" w:cs="Times New Roman"/>
                <w:sz w:val="24"/>
                <w:szCs w:val="24"/>
              </w:rPr>
              <w:pPrChange w:id="7964" w:author="Mohammad Nayeem Hasan" w:date="2024-07-18T16:13:00Z" w16du:dateUtc="2024-07-18T10:13:00Z">
                <w:pPr>
                  <w:spacing w:after="0" w:line="240" w:lineRule="auto"/>
                </w:pPr>
              </w:pPrChange>
            </w:pPr>
            <w:del w:id="7965" w:author="Mohammad Nayeem Hasan" w:date="2024-07-18T15:20:00Z" w16du:dateUtc="2024-07-18T09:20:00Z">
              <w:r w:rsidRPr="00DF6BDB" w:rsidDel="00D73460">
                <w:rPr>
                  <w:rFonts w:ascii="Times New Roman" w:hAnsi="Times New Roman" w:cs="Times New Roman"/>
                  <w:sz w:val="24"/>
                  <w:szCs w:val="24"/>
                </w:rPr>
                <w:delText>1520 (74.23)</w:delText>
              </w:r>
            </w:del>
          </w:p>
        </w:tc>
      </w:tr>
      <w:tr w:rsidR="009F5786" w:rsidRPr="00DF6BDB" w:rsidDel="00D73460" w14:paraId="6CC8F0C6" w14:textId="6F85F398" w:rsidTr="00755549">
        <w:trPr>
          <w:del w:id="7966" w:author="Mohammad Nayeem Hasan" w:date="2024-07-18T15:20:00Z"/>
        </w:trPr>
        <w:tc>
          <w:tcPr>
            <w:tcW w:w="1559" w:type="pct"/>
          </w:tcPr>
          <w:p w14:paraId="55FB5F57" w14:textId="3AF1BA6D" w:rsidR="009F5786" w:rsidRPr="00DF6BDB" w:rsidDel="00D73460" w:rsidRDefault="009F5786">
            <w:pPr>
              <w:spacing w:line="240" w:lineRule="auto"/>
              <w:rPr>
                <w:del w:id="7967" w:author="Mohammad Nayeem Hasan" w:date="2024-07-18T15:20:00Z" w16du:dateUtc="2024-07-18T09:20:00Z"/>
                <w:rFonts w:ascii="Times New Roman" w:hAnsi="Times New Roman" w:cs="Times New Roman"/>
                <w:sz w:val="24"/>
                <w:szCs w:val="24"/>
              </w:rPr>
              <w:pPrChange w:id="7968" w:author="Mohammad Nayeem Hasan" w:date="2024-07-18T16:13:00Z" w16du:dateUtc="2024-07-18T10:13:00Z">
                <w:pPr>
                  <w:spacing w:after="0" w:line="240" w:lineRule="auto"/>
                </w:pPr>
              </w:pPrChange>
            </w:pPr>
            <w:del w:id="7969" w:author="Mohammad Nayeem Hasan" w:date="2024-07-18T15:20:00Z" w16du:dateUtc="2024-07-18T09:20:00Z">
              <w:r w:rsidRPr="00DF6BDB" w:rsidDel="00D73460">
                <w:rPr>
                  <w:rFonts w:ascii="Times New Roman" w:hAnsi="Times New Roman" w:cs="Times New Roman"/>
                  <w:sz w:val="24"/>
                  <w:szCs w:val="24"/>
                </w:rPr>
                <w:delText>Household water E. coli concentration</w:delText>
              </w:r>
            </w:del>
          </w:p>
        </w:tc>
        <w:tc>
          <w:tcPr>
            <w:tcW w:w="548" w:type="pct"/>
          </w:tcPr>
          <w:p w14:paraId="27856BD8" w14:textId="6689C508" w:rsidR="009F5786" w:rsidRPr="00DF6BDB" w:rsidDel="00D73460" w:rsidRDefault="009F5786">
            <w:pPr>
              <w:spacing w:line="240" w:lineRule="auto"/>
              <w:rPr>
                <w:del w:id="7970" w:author="Mohammad Nayeem Hasan" w:date="2024-07-18T15:20:00Z" w16du:dateUtc="2024-07-18T09:20:00Z"/>
                <w:rFonts w:ascii="Times New Roman" w:hAnsi="Times New Roman" w:cs="Times New Roman"/>
                <w:sz w:val="24"/>
                <w:szCs w:val="24"/>
              </w:rPr>
              <w:pPrChange w:id="7971" w:author="Mohammad Nayeem Hasan" w:date="2024-07-18T16:13:00Z" w16du:dateUtc="2024-07-18T10:13:00Z">
                <w:pPr>
                  <w:spacing w:after="0" w:line="240" w:lineRule="auto"/>
                </w:pPr>
              </w:pPrChange>
            </w:pPr>
          </w:p>
        </w:tc>
        <w:tc>
          <w:tcPr>
            <w:tcW w:w="619" w:type="pct"/>
          </w:tcPr>
          <w:p w14:paraId="448702C7" w14:textId="4E58B127" w:rsidR="009F5786" w:rsidRPr="00DF6BDB" w:rsidDel="00D73460" w:rsidRDefault="009F5786">
            <w:pPr>
              <w:spacing w:line="240" w:lineRule="auto"/>
              <w:rPr>
                <w:del w:id="7972" w:author="Mohammad Nayeem Hasan" w:date="2024-07-18T15:20:00Z" w16du:dateUtc="2024-07-18T09:20:00Z"/>
                <w:rFonts w:ascii="Times New Roman" w:hAnsi="Times New Roman" w:cs="Times New Roman"/>
                <w:sz w:val="24"/>
                <w:szCs w:val="24"/>
              </w:rPr>
              <w:pPrChange w:id="7973" w:author="Mohammad Nayeem Hasan" w:date="2024-07-18T16:13:00Z" w16du:dateUtc="2024-07-18T10:13:00Z">
                <w:pPr>
                  <w:spacing w:after="0" w:line="240" w:lineRule="auto"/>
                </w:pPr>
              </w:pPrChange>
            </w:pPr>
          </w:p>
        </w:tc>
        <w:tc>
          <w:tcPr>
            <w:tcW w:w="620" w:type="pct"/>
          </w:tcPr>
          <w:p w14:paraId="0A8266CF" w14:textId="3B90F890" w:rsidR="009F5786" w:rsidRPr="00DF6BDB" w:rsidDel="00D73460" w:rsidRDefault="009F5786">
            <w:pPr>
              <w:spacing w:line="240" w:lineRule="auto"/>
              <w:rPr>
                <w:del w:id="7974" w:author="Mohammad Nayeem Hasan" w:date="2024-07-18T15:20:00Z" w16du:dateUtc="2024-07-18T09:20:00Z"/>
                <w:rFonts w:ascii="Times New Roman" w:hAnsi="Times New Roman" w:cs="Times New Roman"/>
                <w:sz w:val="24"/>
                <w:szCs w:val="24"/>
              </w:rPr>
              <w:pPrChange w:id="7975" w:author="Mohammad Nayeem Hasan" w:date="2024-07-18T16:13:00Z" w16du:dateUtc="2024-07-18T10:13:00Z">
                <w:pPr>
                  <w:spacing w:after="0" w:line="240" w:lineRule="auto"/>
                </w:pPr>
              </w:pPrChange>
            </w:pPr>
          </w:p>
        </w:tc>
        <w:tc>
          <w:tcPr>
            <w:tcW w:w="488" w:type="pct"/>
          </w:tcPr>
          <w:p w14:paraId="47AED6DC" w14:textId="439C8C85" w:rsidR="009F5786" w:rsidRPr="00DF6BDB" w:rsidDel="00D73460" w:rsidRDefault="009F5786">
            <w:pPr>
              <w:spacing w:line="240" w:lineRule="auto"/>
              <w:rPr>
                <w:del w:id="7976" w:author="Mohammad Nayeem Hasan" w:date="2024-07-18T15:20:00Z" w16du:dateUtc="2024-07-18T09:20:00Z"/>
                <w:rFonts w:ascii="Times New Roman" w:hAnsi="Times New Roman" w:cs="Times New Roman"/>
                <w:sz w:val="24"/>
                <w:szCs w:val="24"/>
              </w:rPr>
              <w:pPrChange w:id="7977" w:author="Mohammad Nayeem Hasan" w:date="2024-07-18T16:13:00Z" w16du:dateUtc="2024-07-18T10:13:00Z">
                <w:pPr>
                  <w:spacing w:after="0" w:line="240" w:lineRule="auto"/>
                </w:pPr>
              </w:pPrChange>
            </w:pPr>
          </w:p>
        </w:tc>
        <w:tc>
          <w:tcPr>
            <w:tcW w:w="583" w:type="pct"/>
          </w:tcPr>
          <w:p w14:paraId="19759096" w14:textId="67C7ACD8" w:rsidR="009F5786" w:rsidRPr="00DF6BDB" w:rsidDel="00D73460" w:rsidRDefault="009F5786">
            <w:pPr>
              <w:spacing w:line="240" w:lineRule="auto"/>
              <w:rPr>
                <w:del w:id="7978" w:author="Mohammad Nayeem Hasan" w:date="2024-07-18T15:20:00Z" w16du:dateUtc="2024-07-18T09:20:00Z"/>
                <w:rFonts w:ascii="Times New Roman" w:hAnsi="Times New Roman" w:cs="Times New Roman"/>
                <w:sz w:val="24"/>
                <w:szCs w:val="24"/>
              </w:rPr>
              <w:pPrChange w:id="7979" w:author="Mohammad Nayeem Hasan" w:date="2024-07-18T16:13:00Z" w16du:dateUtc="2024-07-18T10:13:00Z">
                <w:pPr>
                  <w:spacing w:after="0" w:line="240" w:lineRule="auto"/>
                </w:pPr>
              </w:pPrChange>
            </w:pPr>
          </w:p>
        </w:tc>
        <w:tc>
          <w:tcPr>
            <w:tcW w:w="583" w:type="pct"/>
          </w:tcPr>
          <w:p w14:paraId="4E389C17" w14:textId="723ED533" w:rsidR="009F5786" w:rsidRPr="00DF6BDB" w:rsidDel="00D73460" w:rsidRDefault="009F5786">
            <w:pPr>
              <w:spacing w:line="240" w:lineRule="auto"/>
              <w:rPr>
                <w:del w:id="7980" w:author="Mohammad Nayeem Hasan" w:date="2024-07-18T15:20:00Z" w16du:dateUtc="2024-07-18T09:20:00Z"/>
                <w:rFonts w:ascii="Times New Roman" w:hAnsi="Times New Roman" w:cs="Times New Roman"/>
                <w:sz w:val="24"/>
                <w:szCs w:val="24"/>
              </w:rPr>
              <w:pPrChange w:id="7981" w:author="Mohammad Nayeem Hasan" w:date="2024-07-18T16:13:00Z" w16du:dateUtc="2024-07-18T10:13:00Z">
                <w:pPr>
                  <w:spacing w:after="0" w:line="240" w:lineRule="auto"/>
                </w:pPr>
              </w:pPrChange>
            </w:pPr>
          </w:p>
        </w:tc>
      </w:tr>
      <w:tr w:rsidR="009F5786" w:rsidRPr="00DF6BDB" w:rsidDel="00D73460" w14:paraId="07127AB6" w14:textId="51722F09" w:rsidTr="00755549">
        <w:trPr>
          <w:del w:id="7982" w:author="Mohammad Nayeem Hasan" w:date="2024-07-18T15:20:00Z"/>
        </w:trPr>
        <w:tc>
          <w:tcPr>
            <w:tcW w:w="1559" w:type="pct"/>
          </w:tcPr>
          <w:p w14:paraId="73C9D4A3" w14:textId="0741E21B" w:rsidR="009F5786" w:rsidRPr="00DF6BDB" w:rsidDel="00D73460" w:rsidRDefault="009F5786">
            <w:pPr>
              <w:spacing w:line="240" w:lineRule="auto"/>
              <w:rPr>
                <w:del w:id="7983" w:author="Mohammad Nayeem Hasan" w:date="2024-07-18T15:20:00Z" w16du:dateUtc="2024-07-18T09:20:00Z"/>
                <w:rFonts w:ascii="Times New Roman" w:hAnsi="Times New Roman" w:cs="Times New Roman"/>
                <w:sz w:val="24"/>
                <w:szCs w:val="24"/>
              </w:rPr>
              <w:pPrChange w:id="7984" w:author="Mohammad Nayeem Hasan" w:date="2024-07-18T16:13:00Z" w16du:dateUtc="2024-07-18T10:13:00Z">
                <w:pPr>
                  <w:spacing w:after="0" w:line="240" w:lineRule="auto"/>
                </w:pPr>
              </w:pPrChange>
            </w:pPr>
            <w:del w:id="7985" w:author="Mohammad Nayeem Hasan" w:date="2024-07-18T15:20:00Z" w16du:dateUtc="2024-07-18T09:20:00Z">
              <w:r w:rsidRPr="00DF6BDB" w:rsidDel="00D73460">
                <w:rPr>
                  <w:rFonts w:ascii="Times New Roman" w:hAnsi="Times New Roman" w:cs="Times New Roman"/>
                  <w:sz w:val="24"/>
                  <w:szCs w:val="24"/>
                </w:rPr>
                <w:delText>Low</w:delText>
              </w:r>
            </w:del>
          </w:p>
        </w:tc>
        <w:tc>
          <w:tcPr>
            <w:tcW w:w="548" w:type="pct"/>
          </w:tcPr>
          <w:p w14:paraId="20EF6308" w14:textId="637467A9" w:rsidR="009F5786" w:rsidRPr="00DF6BDB" w:rsidDel="00D73460" w:rsidRDefault="009F5786">
            <w:pPr>
              <w:spacing w:line="240" w:lineRule="auto"/>
              <w:rPr>
                <w:del w:id="7986" w:author="Mohammad Nayeem Hasan" w:date="2024-07-18T15:20:00Z" w16du:dateUtc="2024-07-18T09:20:00Z"/>
                <w:rFonts w:ascii="Times New Roman" w:hAnsi="Times New Roman" w:cs="Times New Roman"/>
                <w:sz w:val="24"/>
                <w:szCs w:val="24"/>
              </w:rPr>
              <w:pPrChange w:id="7987" w:author="Mohammad Nayeem Hasan" w:date="2024-07-18T16:13:00Z" w16du:dateUtc="2024-07-18T10:13:00Z">
                <w:pPr>
                  <w:spacing w:after="0" w:line="240" w:lineRule="auto"/>
                </w:pPr>
              </w:pPrChange>
            </w:pPr>
            <w:del w:id="7988" w:author="Mohammad Nayeem Hasan" w:date="2024-07-18T15:20:00Z" w16du:dateUtc="2024-07-18T09:20:00Z">
              <w:r w:rsidRPr="00DF6BDB" w:rsidDel="00D73460">
                <w:rPr>
                  <w:rFonts w:ascii="Times New Roman" w:hAnsi="Times New Roman" w:cs="Times New Roman"/>
                  <w:sz w:val="24"/>
                  <w:szCs w:val="24"/>
                </w:rPr>
                <w:delText>16 (4.25)</w:delText>
              </w:r>
            </w:del>
          </w:p>
        </w:tc>
        <w:tc>
          <w:tcPr>
            <w:tcW w:w="619" w:type="pct"/>
          </w:tcPr>
          <w:p w14:paraId="1AB70073" w14:textId="351D8D9B" w:rsidR="009F5786" w:rsidRPr="00DF6BDB" w:rsidDel="00D73460" w:rsidRDefault="009F5786">
            <w:pPr>
              <w:spacing w:line="240" w:lineRule="auto"/>
              <w:rPr>
                <w:del w:id="7989" w:author="Mohammad Nayeem Hasan" w:date="2024-07-18T15:20:00Z" w16du:dateUtc="2024-07-18T09:20:00Z"/>
                <w:rFonts w:ascii="Times New Roman" w:hAnsi="Times New Roman" w:cs="Times New Roman"/>
                <w:sz w:val="24"/>
                <w:szCs w:val="24"/>
              </w:rPr>
              <w:pPrChange w:id="7990" w:author="Mohammad Nayeem Hasan" w:date="2024-07-18T16:13:00Z" w16du:dateUtc="2024-07-18T10:13:00Z">
                <w:pPr>
                  <w:spacing w:after="0" w:line="240" w:lineRule="auto"/>
                </w:pPr>
              </w:pPrChange>
            </w:pPr>
            <w:del w:id="7991" w:author="Mohammad Nayeem Hasan" w:date="2024-07-18T15:20:00Z" w16du:dateUtc="2024-07-18T09:20:00Z">
              <w:r w:rsidRPr="00DF6BDB" w:rsidDel="00D73460">
                <w:rPr>
                  <w:rFonts w:ascii="Times New Roman" w:hAnsi="Times New Roman" w:cs="Times New Roman"/>
                  <w:sz w:val="24"/>
                  <w:szCs w:val="24"/>
                </w:rPr>
                <w:delText>369 (95.75)</w:delText>
              </w:r>
            </w:del>
          </w:p>
        </w:tc>
        <w:tc>
          <w:tcPr>
            <w:tcW w:w="620" w:type="pct"/>
          </w:tcPr>
          <w:p w14:paraId="79990DBF" w14:textId="098F66B2" w:rsidR="009F5786" w:rsidRPr="00DF6BDB" w:rsidDel="00D73460" w:rsidRDefault="009F5786">
            <w:pPr>
              <w:spacing w:line="240" w:lineRule="auto"/>
              <w:rPr>
                <w:del w:id="7992" w:author="Mohammad Nayeem Hasan" w:date="2024-07-18T15:20:00Z" w16du:dateUtc="2024-07-18T09:20:00Z"/>
                <w:rFonts w:ascii="Times New Roman" w:hAnsi="Times New Roman" w:cs="Times New Roman"/>
                <w:sz w:val="24"/>
                <w:szCs w:val="24"/>
              </w:rPr>
              <w:pPrChange w:id="7993" w:author="Mohammad Nayeem Hasan" w:date="2024-07-18T16:13:00Z" w16du:dateUtc="2024-07-18T10:13:00Z">
                <w:pPr>
                  <w:spacing w:after="0" w:line="240" w:lineRule="auto"/>
                </w:pPr>
              </w:pPrChange>
            </w:pPr>
            <w:del w:id="7994" w:author="Mohammad Nayeem Hasan" w:date="2024-07-18T15:20:00Z" w16du:dateUtc="2024-07-18T09:20:00Z">
              <w:r w:rsidRPr="00DF6BDB" w:rsidDel="00D73460">
                <w:rPr>
                  <w:rFonts w:ascii="Times New Roman" w:hAnsi="Times New Roman" w:cs="Times New Roman"/>
                  <w:sz w:val="24"/>
                  <w:szCs w:val="24"/>
                </w:rPr>
                <w:delText>386 (16.54)</w:delText>
              </w:r>
            </w:del>
          </w:p>
        </w:tc>
        <w:tc>
          <w:tcPr>
            <w:tcW w:w="488" w:type="pct"/>
          </w:tcPr>
          <w:p w14:paraId="7FB14DA5" w14:textId="4D3FAD53" w:rsidR="009F5786" w:rsidRPr="00DF6BDB" w:rsidDel="00D73460" w:rsidRDefault="009F5786">
            <w:pPr>
              <w:spacing w:line="240" w:lineRule="auto"/>
              <w:rPr>
                <w:del w:id="7995" w:author="Mohammad Nayeem Hasan" w:date="2024-07-18T15:20:00Z" w16du:dateUtc="2024-07-18T09:20:00Z"/>
                <w:rFonts w:ascii="Times New Roman" w:hAnsi="Times New Roman" w:cs="Times New Roman"/>
                <w:sz w:val="24"/>
                <w:szCs w:val="24"/>
              </w:rPr>
              <w:pPrChange w:id="7996" w:author="Mohammad Nayeem Hasan" w:date="2024-07-18T16:13:00Z" w16du:dateUtc="2024-07-18T10:13:00Z">
                <w:pPr>
                  <w:spacing w:after="0" w:line="240" w:lineRule="auto"/>
                </w:pPr>
              </w:pPrChange>
            </w:pPr>
            <w:del w:id="7997" w:author="Mohammad Nayeem Hasan" w:date="2024-07-18T15:20:00Z" w16du:dateUtc="2024-07-18T09:20:00Z">
              <w:r w:rsidRPr="00DF6BDB" w:rsidDel="00D73460">
                <w:rPr>
                  <w:rFonts w:ascii="Times New Roman" w:hAnsi="Times New Roman" w:cs="Times New Roman"/>
                  <w:sz w:val="24"/>
                  <w:szCs w:val="24"/>
                </w:rPr>
                <w:delText>13 (3.19)</w:delText>
              </w:r>
            </w:del>
          </w:p>
        </w:tc>
        <w:tc>
          <w:tcPr>
            <w:tcW w:w="583" w:type="pct"/>
          </w:tcPr>
          <w:p w14:paraId="4FFCBD7C" w14:textId="7046A393" w:rsidR="009F5786" w:rsidRPr="00DF6BDB" w:rsidDel="00D73460" w:rsidRDefault="009F5786">
            <w:pPr>
              <w:spacing w:line="240" w:lineRule="auto"/>
              <w:rPr>
                <w:del w:id="7998" w:author="Mohammad Nayeem Hasan" w:date="2024-07-18T15:20:00Z" w16du:dateUtc="2024-07-18T09:20:00Z"/>
                <w:rFonts w:ascii="Times New Roman" w:hAnsi="Times New Roman" w:cs="Times New Roman"/>
                <w:sz w:val="24"/>
                <w:szCs w:val="24"/>
              </w:rPr>
              <w:pPrChange w:id="7999" w:author="Mohammad Nayeem Hasan" w:date="2024-07-18T16:13:00Z" w16du:dateUtc="2024-07-18T10:13:00Z">
                <w:pPr>
                  <w:spacing w:after="0" w:line="240" w:lineRule="auto"/>
                </w:pPr>
              </w:pPrChange>
            </w:pPr>
            <w:del w:id="8000" w:author="Mohammad Nayeem Hasan" w:date="2024-07-18T15:20:00Z" w16du:dateUtc="2024-07-18T09:20:00Z">
              <w:r w:rsidRPr="00DF6BDB" w:rsidDel="00D73460">
                <w:rPr>
                  <w:rFonts w:ascii="Times New Roman" w:hAnsi="Times New Roman" w:cs="Times New Roman"/>
                  <w:sz w:val="24"/>
                  <w:szCs w:val="24"/>
                </w:rPr>
                <w:delText>383 (96.81)</w:delText>
              </w:r>
            </w:del>
          </w:p>
        </w:tc>
        <w:tc>
          <w:tcPr>
            <w:tcW w:w="583" w:type="pct"/>
          </w:tcPr>
          <w:p w14:paraId="2DFE1258" w14:textId="10D4DEC0" w:rsidR="009F5786" w:rsidRPr="00DF6BDB" w:rsidDel="00D73460" w:rsidRDefault="009F5786">
            <w:pPr>
              <w:spacing w:line="240" w:lineRule="auto"/>
              <w:rPr>
                <w:del w:id="8001" w:author="Mohammad Nayeem Hasan" w:date="2024-07-18T15:20:00Z" w16du:dateUtc="2024-07-18T09:20:00Z"/>
                <w:rFonts w:ascii="Times New Roman" w:hAnsi="Times New Roman" w:cs="Times New Roman"/>
                <w:sz w:val="24"/>
                <w:szCs w:val="24"/>
              </w:rPr>
              <w:pPrChange w:id="8002" w:author="Mohammad Nayeem Hasan" w:date="2024-07-18T16:13:00Z" w16du:dateUtc="2024-07-18T10:13:00Z">
                <w:pPr>
                  <w:spacing w:after="0" w:line="240" w:lineRule="auto"/>
                </w:pPr>
              </w:pPrChange>
            </w:pPr>
            <w:del w:id="8003" w:author="Mohammad Nayeem Hasan" w:date="2024-07-18T15:20:00Z" w16du:dateUtc="2024-07-18T09:20:00Z">
              <w:r w:rsidRPr="00DF6BDB" w:rsidDel="00D73460">
                <w:rPr>
                  <w:rFonts w:ascii="Times New Roman" w:hAnsi="Times New Roman" w:cs="Times New Roman"/>
                  <w:sz w:val="24"/>
                  <w:szCs w:val="24"/>
                </w:rPr>
                <w:delText>396 (19.08)</w:delText>
              </w:r>
            </w:del>
          </w:p>
        </w:tc>
      </w:tr>
      <w:tr w:rsidR="009F5786" w:rsidRPr="00DF6BDB" w:rsidDel="00D73460" w14:paraId="1EE99B0B" w14:textId="3FB04E92" w:rsidTr="00755549">
        <w:trPr>
          <w:del w:id="8004" w:author="Mohammad Nayeem Hasan" w:date="2024-07-18T15:20:00Z"/>
        </w:trPr>
        <w:tc>
          <w:tcPr>
            <w:tcW w:w="1559" w:type="pct"/>
          </w:tcPr>
          <w:p w14:paraId="6AFA4931" w14:textId="5BCC2A57" w:rsidR="009F5786" w:rsidRPr="00DF6BDB" w:rsidDel="00D73460" w:rsidRDefault="009F5786">
            <w:pPr>
              <w:spacing w:line="240" w:lineRule="auto"/>
              <w:rPr>
                <w:del w:id="8005" w:author="Mohammad Nayeem Hasan" w:date="2024-07-18T15:20:00Z" w16du:dateUtc="2024-07-18T09:20:00Z"/>
                <w:rFonts w:ascii="Times New Roman" w:hAnsi="Times New Roman" w:cs="Times New Roman"/>
                <w:sz w:val="24"/>
                <w:szCs w:val="24"/>
              </w:rPr>
              <w:pPrChange w:id="8006" w:author="Mohammad Nayeem Hasan" w:date="2024-07-18T16:13:00Z" w16du:dateUtc="2024-07-18T10:13:00Z">
                <w:pPr>
                  <w:spacing w:after="0" w:line="240" w:lineRule="auto"/>
                </w:pPr>
              </w:pPrChange>
            </w:pPr>
            <w:del w:id="8007"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548" w:type="pct"/>
          </w:tcPr>
          <w:p w14:paraId="1ED6DC08" w14:textId="73E1A5E8" w:rsidR="009F5786" w:rsidRPr="00DF6BDB" w:rsidDel="00D73460" w:rsidRDefault="009F5786">
            <w:pPr>
              <w:spacing w:line="240" w:lineRule="auto"/>
              <w:rPr>
                <w:del w:id="8008" w:author="Mohammad Nayeem Hasan" w:date="2024-07-18T15:20:00Z" w16du:dateUtc="2024-07-18T09:20:00Z"/>
                <w:rFonts w:ascii="Times New Roman" w:hAnsi="Times New Roman" w:cs="Times New Roman"/>
                <w:sz w:val="24"/>
                <w:szCs w:val="24"/>
              </w:rPr>
              <w:pPrChange w:id="8009" w:author="Mohammad Nayeem Hasan" w:date="2024-07-18T16:13:00Z" w16du:dateUtc="2024-07-18T10:13:00Z">
                <w:pPr>
                  <w:spacing w:after="0" w:line="240" w:lineRule="auto"/>
                </w:pPr>
              </w:pPrChange>
            </w:pPr>
            <w:del w:id="8010" w:author="Mohammad Nayeem Hasan" w:date="2024-07-18T15:20:00Z" w16du:dateUtc="2024-07-18T09:20:00Z">
              <w:r w:rsidRPr="00DF6BDB" w:rsidDel="00D73460">
                <w:rPr>
                  <w:rFonts w:ascii="Times New Roman" w:hAnsi="Times New Roman" w:cs="Times New Roman"/>
                  <w:sz w:val="24"/>
                  <w:szCs w:val="24"/>
                </w:rPr>
                <w:delText>31 (6.63)</w:delText>
              </w:r>
            </w:del>
          </w:p>
        </w:tc>
        <w:tc>
          <w:tcPr>
            <w:tcW w:w="619" w:type="pct"/>
          </w:tcPr>
          <w:p w14:paraId="33C3E2DE" w14:textId="3C939593" w:rsidR="009F5786" w:rsidRPr="00DF6BDB" w:rsidDel="00D73460" w:rsidRDefault="009F5786">
            <w:pPr>
              <w:spacing w:line="240" w:lineRule="auto"/>
              <w:rPr>
                <w:del w:id="8011" w:author="Mohammad Nayeem Hasan" w:date="2024-07-18T15:20:00Z" w16du:dateUtc="2024-07-18T09:20:00Z"/>
                <w:rFonts w:ascii="Times New Roman" w:hAnsi="Times New Roman" w:cs="Times New Roman"/>
                <w:sz w:val="24"/>
                <w:szCs w:val="24"/>
              </w:rPr>
              <w:pPrChange w:id="8012" w:author="Mohammad Nayeem Hasan" w:date="2024-07-18T16:13:00Z" w16du:dateUtc="2024-07-18T10:13:00Z">
                <w:pPr>
                  <w:spacing w:after="0" w:line="240" w:lineRule="auto"/>
                </w:pPr>
              </w:pPrChange>
            </w:pPr>
            <w:del w:id="8013" w:author="Mohammad Nayeem Hasan" w:date="2024-07-18T15:20:00Z" w16du:dateUtc="2024-07-18T09:20:00Z">
              <w:r w:rsidRPr="00DF6BDB" w:rsidDel="00D73460">
                <w:rPr>
                  <w:rFonts w:ascii="Times New Roman" w:hAnsi="Times New Roman" w:cs="Times New Roman"/>
                  <w:sz w:val="24"/>
                  <w:szCs w:val="24"/>
                </w:rPr>
                <w:delText>438 (93.37)</w:delText>
              </w:r>
            </w:del>
          </w:p>
        </w:tc>
        <w:tc>
          <w:tcPr>
            <w:tcW w:w="620" w:type="pct"/>
          </w:tcPr>
          <w:p w14:paraId="7CE32ED1" w14:textId="552B2922" w:rsidR="009F5786" w:rsidRPr="00DF6BDB" w:rsidDel="00D73460" w:rsidRDefault="009F5786">
            <w:pPr>
              <w:spacing w:line="240" w:lineRule="auto"/>
              <w:rPr>
                <w:del w:id="8014" w:author="Mohammad Nayeem Hasan" w:date="2024-07-18T15:20:00Z" w16du:dateUtc="2024-07-18T09:20:00Z"/>
                <w:rFonts w:ascii="Times New Roman" w:hAnsi="Times New Roman" w:cs="Times New Roman"/>
                <w:sz w:val="24"/>
                <w:szCs w:val="24"/>
              </w:rPr>
              <w:pPrChange w:id="8015" w:author="Mohammad Nayeem Hasan" w:date="2024-07-18T16:13:00Z" w16du:dateUtc="2024-07-18T10:13:00Z">
                <w:pPr>
                  <w:spacing w:after="0" w:line="240" w:lineRule="auto"/>
                </w:pPr>
              </w:pPrChange>
            </w:pPr>
            <w:del w:id="8016" w:author="Mohammad Nayeem Hasan" w:date="2024-07-18T15:20:00Z" w16du:dateUtc="2024-07-18T09:20:00Z">
              <w:r w:rsidRPr="00DF6BDB" w:rsidDel="00D73460">
                <w:rPr>
                  <w:rFonts w:ascii="Times New Roman" w:hAnsi="Times New Roman" w:cs="Times New Roman"/>
                  <w:sz w:val="24"/>
                  <w:szCs w:val="24"/>
                </w:rPr>
                <w:delText>469 (20.10)</w:delText>
              </w:r>
            </w:del>
          </w:p>
        </w:tc>
        <w:tc>
          <w:tcPr>
            <w:tcW w:w="488" w:type="pct"/>
          </w:tcPr>
          <w:p w14:paraId="328815C4" w14:textId="6E795B4A" w:rsidR="009F5786" w:rsidRPr="00DF6BDB" w:rsidDel="00D73460" w:rsidRDefault="009F5786">
            <w:pPr>
              <w:spacing w:line="240" w:lineRule="auto"/>
              <w:rPr>
                <w:del w:id="8017" w:author="Mohammad Nayeem Hasan" w:date="2024-07-18T15:20:00Z" w16du:dateUtc="2024-07-18T09:20:00Z"/>
                <w:rFonts w:ascii="Times New Roman" w:hAnsi="Times New Roman" w:cs="Times New Roman"/>
                <w:sz w:val="24"/>
                <w:szCs w:val="24"/>
              </w:rPr>
              <w:pPrChange w:id="8018" w:author="Mohammad Nayeem Hasan" w:date="2024-07-18T16:13:00Z" w16du:dateUtc="2024-07-18T10:13:00Z">
                <w:pPr>
                  <w:spacing w:after="0" w:line="240" w:lineRule="auto"/>
                </w:pPr>
              </w:pPrChange>
            </w:pPr>
            <w:del w:id="8019" w:author="Mohammad Nayeem Hasan" w:date="2024-07-18T15:20:00Z" w16du:dateUtc="2024-07-18T09:20:00Z">
              <w:r w:rsidRPr="00DF6BDB" w:rsidDel="00D73460">
                <w:rPr>
                  <w:rFonts w:ascii="Times New Roman" w:hAnsi="Times New Roman" w:cs="Times New Roman"/>
                  <w:sz w:val="24"/>
                  <w:szCs w:val="24"/>
                </w:rPr>
                <w:delText>14 (3.88)</w:delText>
              </w:r>
            </w:del>
          </w:p>
        </w:tc>
        <w:tc>
          <w:tcPr>
            <w:tcW w:w="583" w:type="pct"/>
          </w:tcPr>
          <w:p w14:paraId="29B7D433" w14:textId="3D08D5E6" w:rsidR="009F5786" w:rsidRPr="00DF6BDB" w:rsidDel="00D73460" w:rsidRDefault="009F5786">
            <w:pPr>
              <w:spacing w:line="240" w:lineRule="auto"/>
              <w:rPr>
                <w:del w:id="8020" w:author="Mohammad Nayeem Hasan" w:date="2024-07-18T15:20:00Z" w16du:dateUtc="2024-07-18T09:20:00Z"/>
                <w:rFonts w:ascii="Times New Roman" w:hAnsi="Times New Roman" w:cs="Times New Roman"/>
                <w:sz w:val="24"/>
                <w:szCs w:val="24"/>
              </w:rPr>
              <w:pPrChange w:id="8021" w:author="Mohammad Nayeem Hasan" w:date="2024-07-18T16:13:00Z" w16du:dateUtc="2024-07-18T10:13:00Z">
                <w:pPr>
                  <w:spacing w:after="0" w:line="240" w:lineRule="auto"/>
                </w:pPr>
              </w:pPrChange>
            </w:pPr>
            <w:del w:id="8022" w:author="Mohammad Nayeem Hasan" w:date="2024-07-18T15:20:00Z" w16du:dateUtc="2024-07-18T09:20:00Z">
              <w:r w:rsidRPr="00DF6BDB" w:rsidDel="00D73460">
                <w:rPr>
                  <w:rFonts w:ascii="Times New Roman" w:hAnsi="Times New Roman" w:cs="Times New Roman"/>
                  <w:sz w:val="24"/>
                  <w:szCs w:val="24"/>
                </w:rPr>
                <w:delText>359 (96.12)</w:delText>
              </w:r>
            </w:del>
          </w:p>
        </w:tc>
        <w:tc>
          <w:tcPr>
            <w:tcW w:w="583" w:type="pct"/>
          </w:tcPr>
          <w:p w14:paraId="0C5473C2" w14:textId="5E9971D1" w:rsidR="009F5786" w:rsidRPr="00DF6BDB" w:rsidDel="00D73460" w:rsidRDefault="009F5786">
            <w:pPr>
              <w:spacing w:line="240" w:lineRule="auto"/>
              <w:rPr>
                <w:del w:id="8023" w:author="Mohammad Nayeem Hasan" w:date="2024-07-18T15:20:00Z" w16du:dateUtc="2024-07-18T09:20:00Z"/>
                <w:rFonts w:ascii="Times New Roman" w:hAnsi="Times New Roman" w:cs="Times New Roman"/>
                <w:sz w:val="24"/>
                <w:szCs w:val="24"/>
              </w:rPr>
              <w:pPrChange w:id="8024" w:author="Mohammad Nayeem Hasan" w:date="2024-07-18T16:13:00Z" w16du:dateUtc="2024-07-18T10:13:00Z">
                <w:pPr>
                  <w:spacing w:after="0" w:line="240" w:lineRule="auto"/>
                </w:pPr>
              </w:pPrChange>
            </w:pPr>
            <w:del w:id="8025" w:author="Mohammad Nayeem Hasan" w:date="2024-07-18T15:20:00Z" w16du:dateUtc="2024-07-18T09:20:00Z">
              <w:r w:rsidRPr="00DF6BDB" w:rsidDel="00D73460">
                <w:rPr>
                  <w:rFonts w:ascii="Times New Roman" w:hAnsi="Times New Roman" w:cs="Times New Roman"/>
                  <w:sz w:val="24"/>
                  <w:szCs w:val="24"/>
                </w:rPr>
                <w:delText>373 (18.00)</w:delText>
              </w:r>
            </w:del>
          </w:p>
        </w:tc>
      </w:tr>
      <w:tr w:rsidR="009F5786" w:rsidRPr="00DF6BDB" w:rsidDel="00D73460" w14:paraId="5BBC3976" w14:textId="1EE869BD" w:rsidTr="00755549">
        <w:trPr>
          <w:del w:id="8026" w:author="Mohammad Nayeem Hasan" w:date="2024-07-18T15:20:00Z"/>
        </w:trPr>
        <w:tc>
          <w:tcPr>
            <w:tcW w:w="1559" w:type="pct"/>
          </w:tcPr>
          <w:p w14:paraId="02EDA601" w14:textId="796030F2" w:rsidR="009F5786" w:rsidRPr="00DF6BDB" w:rsidDel="00D73460" w:rsidRDefault="009F5786">
            <w:pPr>
              <w:spacing w:line="240" w:lineRule="auto"/>
              <w:rPr>
                <w:del w:id="8027" w:author="Mohammad Nayeem Hasan" w:date="2024-07-18T15:20:00Z" w16du:dateUtc="2024-07-18T09:20:00Z"/>
                <w:rFonts w:ascii="Times New Roman" w:hAnsi="Times New Roman" w:cs="Times New Roman"/>
                <w:sz w:val="24"/>
                <w:szCs w:val="24"/>
              </w:rPr>
              <w:pPrChange w:id="8028" w:author="Mohammad Nayeem Hasan" w:date="2024-07-18T16:13:00Z" w16du:dateUtc="2024-07-18T10:13:00Z">
                <w:pPr>
                  <w:spacing w:after="0" w:line="240" w:lineRule="auto"/>
                </w:pPr>
              </w:pPrChange>
            </w:pPr>
            <w:del w:id="8029" w:author="Mohammad Nayeem Hasan" w:date="2024-07-18T15:20:00Z" w16du:dateUtc="2024-07-18T09:20:00Z">
              <w:r w:rsidRPr="00DF6BDB" w:rsidDel="00D73460">
                <w:rPr>
                  <w:rFonts w:ascii="Times New Roman" w:hAnsi="Times New Roman" w:cs="Times New Roman"/>
                  <w:sz w:val="24"/>
                  <w:szCs w:val="24"/>
                </w:rPr>
                <w:delText>High</w:delText>
              </w:r>
            </w:del>
          </w:p>
        </w:tc>
        <w:tc>
          <w:tcPr>
            <w:tcW w:w="548" w:type="pct"/>
          </w:tcPr>
          <w:p w14:paraId="72061FE5" w14:textId="695E532A" w:rsidR="009F5786" w:rsidRPr="00DF6BDB" w:rsidDel="00D73460" w:rsidRDefault="009F5786">
            <w:pPr>
              <w:spacing w:line="240" w:lineRule="auto"/>
              <w:rPr>
                <w:del w:id="8030" w:author="Mohammad Nayeem Hasan" w:date="2024-07-18T15:20:00Z" w16du:dateUtc="2024-07-18T09:20:00Z"/>
                <w:rFonts w:ascii="Times New Roman" w:hAnsi="Times New Roman" w:cs="Times New Roman"/>
                <w:sz w:val="24"/>
                <w:szCs w:val="24"/>
              </w:rPr>
              <w:pPrChange w:id="8031" w:author="Mohammad Nayeem Hasan" w:date="2024-07-18T16:13:00Z" w16du:dateUtc="2024-07-18T10:13:00Z">
                <w:pPr>
                  <w:spacing w:after="0" w:line="240" w:lineRule="auto"/>
                </w:pPr>
              </w:pPrChange>
            </w:pPr>
            <w:del w:id="8032" w:author="Mohammad Nayeem Hasan" w:date="2024-07-18T15:20:00Z" w16du:dateUtc="2024-07-18T09:20:00Z">
              <w:r w:rsidRPr="00DF6BDB" w:rsidDel="00D73460">
                <w:rPr>
                  <w:rFonts w:ascii="Times New Roman" w:hAnsi="Times New Roman" w:cs="Times New Roman"/>
                  <w:sz w:val="24"/>
                  <w:szCs w:val="24"/>
                </w:rPr>
                <w:delText>125 (8.48)</w:delText>
              </w:r>
            </w:del>
          </w:p>
        </w:tc>
        <w:tc>
          <w:tcPr>
            <w:tcW w:w="619" w:type="pct"/>
          </w:tcPr>
          <w:p w14:paraId="7002827C" w14:textId="16DB8A19" w:rsidR="009F5786" w:rsidRPr="00DF6BDB" w:rsidDel="00D73460" w:rsidRDefault="009F5786">
            <w:pPr>
              <w:spacing w:line="240" w:lineRule="auto"/>
              <w:rPr>
                <w:del w:id="8033" w:author="Mohammad Nayeem Hasan" w:date="2024-07-18T15:20:00Z" w16du:dateUtc="2024-07-18T09:20:00Z"/>
                <w:rFonts w:ascii="Times New Roman" w:hAnsi="Times New Roman" w:cs="Times New Roman"/>
                <w:sz w:val="24"/>
                <w:szCs w:val="24"/>
              </w:rPr>
              <w:pPrChange w:id="8034" w:author="Mohammad Nayeem Hasan" w:date="2024-07-18T16:13:00Z" w16du:dateUtc="2024-07-18T10:13:00Z">
                <w:pPr>
                  <w:spacing w:after="0" w:line="240" w:lineRule="auto"/>
                </w:pPr>
              </w:pPrChange>
            </w:pPr>
            <w:del w:id="8035" w:author="Mohammad Nayeem Hasan" w:date="2024-07-18T15:20:00Z" w16du:dateUtc="2024-07-18T09:20:00Z">
              <w:r w:rsidRPr="00DF6BDB" w:rsidDel="00D73460">
                <w:rPr>
                  <w:rFonts w:ascii="Times New Roman" w:hAnsi="Times New Roman" w:cs="Times New Roman"/>
                  <w:sz w:val="24"/>
                  <w:szCs w:val="24"/>
                </w:rPr>
                <w:delText>1352 (91.52)</w:delText>
              </w:r>
            </w:del>
          </w:p>
        </w:tc>
        <w:tc>
          <w:tcPr>
            <w:tcW w:w="620" w:type="pct"/>
          </w:tcPr>
          <w:p w14:paraId="2B54CE5A" w14:textId="5F6E366E" w:rsidR="009F5786" w:rsidRPr="00DF6BDB" w:rsidDel="00D73460" w:rsidRDefault="009F5786">
            <w:pPr>
              <w:spacing w:line="240" w:lineRule="auto"/>
              <w:rPr>
                <w:del w:id="8036" w:author="Mohammad Nayeem Hasan" w:date="2024-07-18T15:20:00Z" w16du:dateUtc="2024-07-18T09:20:00Z"/>
                <w:rFonts w:ascii="Times New Roman" w:hAnsi="Times New Roman" w:cs="Times New Roman"/>
                <w:sz w:val="24"/>
                <w:szCs w:val="24"/>
              </w:rPr>
              <w:pPrChange w:id="8037" w:author="Mohammad Nayeem Hasan" w:date="2024-07-18T16:13:00Z" w16du:dateUtc="2024-07-18T10:13:00Z">
                <w:pPr>
                  <w:spacing w:after="0" w:line="240" w:lineRule="auto"/>
                </w:pPr>
              </w:pPrChange>
            </w:pPr>
            <w:del w:id="8038" w:author="Mohammad Nayeem Hasan" w:date="2024-07-18T15:20:00Z" w16du:dateUtc="2024-07-18T09:20:00Z">
              <w:r w:rsidRPr="00DF6BDB" w:rsidDel="00D73460">
                <w:rPr>
                  <w:rFonts w:ascii="Times New Roman" w:hAnsi="Times New Roman" w:cs="Times New Roman"/>
                  <w:sz w:val="24"/>
                  <w:szCs w:val="24"/>
                </w:rPr>
                <w:delText>1477 (63.36)</w:delText>
              </w:r>
            </w:del>
          </w:p>
        </w:tc>
        <w:tc>
          <w:tcPr>
            <w:tcW w:w="488" w:type="pct"/>
          </w:tcPr>
          <w:p w14:paraId="6F7D1D8C" w14:textId="6505CF13" w:rsidR="009F5786" w:rsidRPr="00DF6BDB" w:rsidDel="00D73460" w:rsidRDefault="009F5786">
            <w:pPr>
              <w:spacing w:line="240" w:lineRule="auto"/>
              <w:rPr>
                <w:del w:id="8039" w:author="Mohammad Nayeem Hasan" w:date="2024-07-18T15:20:00Z" w16du:dateUtc="2024-07-18T09:20:00Z"/>
                <w:rFonts w:ascii="Times New Roman" w:hAnsi="Times New Roman" w:cs="Times New Roman"/>
                <w:sz w:val="24"/>
                <w:szCs w:val="24"/>
              </w:rPr>
              <w:pPrChange w:id="8040" w:author="Mohammad Nayeem Hasan" w:date="2024-07-18T16:13:00Z" w16du:dateUtc="2024-07-18T10:13:00Z">
                <w:pPr>
                  <w:spacing w:after="0" w:line="240" w:lineRule="auto"/>
                </w:pPr>
              </w:pPrChange>
            </w:pPr>
            <w:del w:id="8041" w:author="Mohammad Nayeem Hasan" w:date="2024-07-18T15:20:00Z" w16du:dateUtc="2024-07-18T09:20:00Z">
              <w:r w:rsidRPr="00DF6BDB" w:rsidDel="00D73460">
                <w:rPr>
                  <w:rFonts w:ascii="Times New Roman" w:hAnsi="Times New Roman" w:cs="Times New Roman"/>
                  <w:sz w:val="24"/>
                  <w:szCs w:val="24"/>
                </w:rPr>
                <w:delText>47 (3.59)</w:delText>
              </w:r>
            </w:del>
          </w:p>
        </w:tc>
        <w:tc>
          <w:tcPr>
            <w:tcW w:w="583" w:type="pct"/>
          </w:tcPr>
          <w:p w14:paraId="2DE36F4F" w14:textId="523829D9" w:rsidR="009F5786" w:rsidRPr="00DF6BDB" w:rsidDel="00D73460" w:rsidRDefault="009F5786">
            <w:pPr>
              <w:spacing w:line="240" w:lineRule="auto"/>
              <w:rPr>
                <w:del w:id="8042" w:author="Mohammad Nayeem Hasan" w:date="2024-07-18T15:20:00Z" w16du:dateUtc="2024-07-18T09:20:00Z"/>
                <w:rFonts w:ascii="Times New Roman" w:hAnsi="Times New Roman" w:cs="Times New Roman"/>
                <w:sz w:val="24"/>
                <w:szCs w:val="24"/>
              </w:rPr>
              <w:pPrChange w:id="8043" w:author="Mohammad Nayeem Hasan" w:date="2024-07-18T16:13:00Z" w16du:dateUtc="2024-07-18T10:13:00Z">
                <w:pPr>
                  <w:spacing w:after="0" w:line="240" w:lineRule="auto"/>
                </w:pPr>
              </w:pPrChange>
            </w:pPr>
            <w:del w:id="8044" w:author="Mohammad Nayeem Hasan" w:date="2024-07-18T15:20:00Z" w16du:dateUtc="2024-07-18T09:20:00Z">
              <w:r w:rsidRPr="00DF6BDB" w:rsidDel="00D73460">
                <w:rPr>
                  <w:rFonts w:ascii="Times New Roman" w:hAnsi="Times New Roman" w:cs="Times New Roman"/>
                  <w:sz w:val="24"/>
                  <w:szCs w:val="24"/>
                </w:rPr>
                <w:delText>1258 (96.41)</w:delText>
              </w:r>
            </w:del>
          </w:p>
        </w:tc>
        <w:tc>
          <w:tcPr>
            <w:tcW w:w="583" w:type="pct"/>
          </w:tcPr>
          <w:p w14:paraId="0931EF76" w14:textId="52E4644B" w:rsidR="009F5786" w:rsidRPr="00DF6BDB" w:rsidDel="00D73460" w:rsidRDefault="009F5786">
            <w:pPr>
              <w:spacing w:line="240" w:lineRule="auto"/>
              <w:rPr>
                <w:del w:id="8045" w:author="Mohammad Nayeem Hasan" w:date="2024-07-18T15:20:00Z" w16du:dateUtc="2024-07-18T09:20:00Z"/>
                <w:rFonts w:ascii="Times New Roman" w:hAnsi="Times New Roman" w:cs="Times New Roman"/>
                <w:sz w:val="24"/>
                <w:szCs w:val="24"/>
              </w:rPr>
              <w:pPrChange w:id="8046" w:author="Mohammad Nayeem Hasan" w:date="2024-07-18T16:13:00Z" w16du:dateUtc="2024-07-18T10:13:00Z">
                <w:pPr>
                  <w:spacing w:after="0" w:line="240" w:lineRule="auto"/>
                </w:pPr>
              </w:pPrChange>
            </w:pPr>
            <w:del w:id="8047" w:author="Mohammad Nayeem Hasan" w:date="2024-07-18T15:20:00Z" w16du:dateUtc="2024-07-18T09:20:00Z">
              <w:r w:rsidRPr="00DF6BDB" w:rsidDel="00D73460">
                <w:rPr>
                  <w:rFonts w:ascii="Times New Roman" w:hAnsi="Times New Roman" w:cs="Times New Roman"/>
                  <w:sz w:val="24"/>
                  <w:szCs w:val="24"/>
                </w:rPr>
                <w:delText>1305 (62.92)</w:delText>
              </w:r>
            </w:del>
          </w:p>
        </w:tc>
      </w:tr>
      <w:tr w:rsidR="009F5786" w:rsidRPr="00DF6BDB" w:rsidDel="00D73460" w14:paraId="6290900D" w14:textId="7E73B7BF" w:rsidTr="00755549">
        <w:trPr>
          <w:del w:id="8048" w:author="Mohammad Nayeem Hasan" w:date="2024-07-18T15:20:00Z"/>
        </w:trPr>
        <w:tc>
          <w:tcPr>
            <w:tcW w:w="1559" w:type="pct"/>
          </w:tcPr>
          <w:p w14:paraId="5EF55B87" w14:textId="43D66D1E" w:rsidR="009F5786" w:rsidRPr="00DF6BDB" w:rsidDel="00D73460" w:rsidRDefault="009F5786">
            <w:pPr>
              <w:spacing w:line="240" w:lineRule="auto"/>
              <w:rPr>
                <w:del w:id="8049" w:author="Mohammad Nayeem Hasan" w:date="2024-07-18T15:20:00Z" w16du:dateUtc="2024-07-18T09:20:00Z"/>
                <w:rFonts w:ascii="Times New Roman" w:hAnsi="Times New Roman" w:cs="Times New Roman"/>
                <w:sz w:val="24"/>
                <w:szCs w:val="24"/>
              </w:rPr>
              <w:pPrChange w:id="8050" w:author="Mohammad Nayeem Hasan" w:date="2024-07-18T16:13:00Z" w16du:dateUtc="2024-07-18T10:13:00Z">
                <w:pPr>
                  <w:spacing w:after="0" w:line="240" w:lineRule="auto"/>
                </w:pPr>
              </w:pPrChange>
            </w:pPr>
            <w:del w:id="8051" w:author="Mohammad Nayeem Hasan" w:date="2024-07-18T15:20:00Z" w16du:dateUtc="2024-07-18T09:20:00Z">
              <w:r w:rsidRPr="00DF6BDB" w:rsidDel="00D73460">
                <w:rPr>
                  <w:rFonts w:ascii="Times New Roman" w:hAnsi="Times New Roman" w:cs="Times New Roman"/>
                  <w:sz w:val="24"/>
                  <w:szCs w:val="24"/>
                </w:rPr>
                <w:delText>Source of water</w:delText>
              </w:r>
            </w:del>
          </w:p>
        </w:tc>
        <w:tc>
          <w:tcPr>
            <w:tcW w:w="548" w:type="pct"/>
          </w:tcPr>
          <w:p w14:paraId="05C526F5" w14:textId="1424DF62" w:rsidR="009F5786" w:rsidRPr="00DF6BDB" w:rsidDel="00D73460" w:rsidRDefault="009F5786">
            <w:pPr>
              <w:spacing w:line="240" w:lineRule="auto"/>
              <w:rPr>
                <w:del w:id="8052" w:author="Mohammad Nayeem Hasan" w:date="2024-07-18T15:20:00Z" w16du:dateUtc="2024-07-18T09:20:00Z"/>
                <w:rFonts w:ascii="Times New Roman" w:hAnsi="Times New Roman" w:cs="Times New Roman"/>
                <w:sz w:val="24"/>
                <w:szCs w:val="24"/>
              </w:rPr>
              <w:pPrChange w:id="8053" w:author="Mohammad Nayeem Hasan" w:date="2024-07-18T16:13:00Z" w16du:dateUtc="2024-07-18T10:13:00Z">
                <w:pPr>
                  <w:spacing w:after="0" w:line="240" w:lineRule="auto"/>
                </w:pPr>
              </w:pPrChange>
            </w:pPr>
          </w:p>
        </w:tc>
        <w:tc>
          <w:tcPr>
            <w:tcW w:w="619" w:type="pct"/>
          </w:tcPr>
          <w:p w14:paraId="77744178" w14:textId="659A7104" w:rsidR="009F5786" w:rsidRPr="00DF6BDB" w:rsidDel="00D73460" w:rsidRDefault="009F5786">
            <w:pPr>
              <w:spacing w:line="240" w:lineRule="auto"/>
              <w:rPr>
                <w:del w:id="8054" w:author="Mohammad Nayeem Hasan" w:date="2024-07-18T15:20:00Z" w16du:dateUtc="2024-07-18T09:20:00Z"/>
                <w:rFonts w:ascii="Times New Roman" w:hAnsi="Times New Roman" w:cs="Times New Roman"/>
                <w:sz w:val="24"/>
                <w:szCs w:val="24"/>
              </w:rPr>
              <w:pPrChange w:id="8055" w:author="Mohammad Nayeem Hasan" w:date="2024-07-18T16:13:00Z" w16du:dateUtc="2024-07-18T10:13:00Z">
                <w:pPr>
                  <w:spacing w:after="0" w:line="240" w:lineRule="auto"/>
                </w:pPr>
              </w:pPrChange>
            </w:pPr>
          </w:p>
        </w:tc>
        <w:tc>
          <w:tcPr>
            <w:tcW w:w="620" w:type="pct"/>
          </w:tcPr>
          <w:p w14:paraId="420088D6" w14:textId="70EE8C0E" w:rsidR="009F5786" w:rsidRPr="00DF6BDB" w:rsidDel="00D73460" w:rsidRDefault="009F5786">
            <w:pPr>
              <w:spacing w:line="240" w:lineRule="auto"/>
              <w:rPr>
                <w:del w:id="8056" w:author="Mohammad Nayeem Hasan" w:date="2024-07-18T15:20:00Z" w16du:dateUtc="2024-07-18T09:20:00Z"/>
                <w:rFonts w:ascii="Times New Roman" w:hAnsi="Times New Roman" w:cs="Times New Roman"/>
                <w:sz w:val="24"/>
                <w:szCs w:val="24"/>
              </w:rPr>
              <w:pPrChange w:id="8057" w:author="Mohammad Nayeem Hasan" w:date="2024-07-18T16:13:00Z" w16du:dateUtc="2024-07-18T10:13:00Z">
                <w:pPr>
                  <w:spacing w:after="0" w:line="240" w:lineRule="auto"/>
                </w:pPr>
              </w:pPrChange>
            </w:pPr>
          </w:p>
        </w:tc>
        <w:tc>
          <w:tcPr>
            <w:tcW w:w="488" w:type="pct"/>
          </w:tcPr>
          <w:p w14:paraId="298E577B" w14:textId="0A7FDA9E" w:rsidR="009F5786" w:rsidRPr="00DF6BDB" w:rsidDel="00D73460" w:rsidRDefault="009F5786">
            <w:pPr>
              <w:spacing w:line="240" w:lineRule="auto"/>
              <w:rPr>
                <w:del w:id="8058" w:author="Mohammad Nayeem Hasan" w:date="2024-07-18T15:20:00Z" w16du:dateUtc="2024-07-18T09:20:00Z"/>
                <w:rFonts w:ascii="Times New Roman" w:hAnsi="Times New Roman" w:cs="Times New Roman"/>
                <w:sz w:val="24"/>
                <w:szCs w:val="24"/>
              </w:rPr>
              <w:pPrChange w:id="8059" w:author="Mohammad Nayeem Hasan" w:date="2024-07-18T16:13:00Z" w16du:dateUtc="2024-07-18T10:13:00Z">
                <w:pPr>
                  <w:spacing w:after="0" w:line="240" w:lineRule="auto"/>
                </w:pPr>
              </w:pPrChange>
            </w:pPr>
          </w:p>
        </w:tc>
        <w:tc>
          <w:tcPr>
            <w:tcW w:w="583" w:type="pct"/>
          </w:tcPr>
          <w:p w14:paraId="54BEC613" w14:textId="65F297AB" w:rsidR="009F5786" w:rsidRPr="00DF6BDB" w:rsidDel="00D73460" w:rsidRDefault="009F5786">
            <w:pPr>
              <w:spacing w:line="240" w:lineRule="auto"/>
              <w:rPr>
                <w:del w:id="8060" w:author="Mohammad Nayeem Hasan" w:date="2024-07-18T15:20:00Z" w16du:dateUtc="2024-07-18T09:20:00Z"/>
                <w:rFonts w:ascii="Times New Roman" w:hAnsi="Times New Roman" w:cs="Times New Roman"/>
                <w:sz w:val="24"/>
                <w:szCs w:val="24"/>
              </w:rPr>
              <w:pPrChange w:id="8061" w:author="Mohammad Nayeem Hasan" w:date="2024-07-18T16:13:00Z" w16du:dateUtc="2024-07-18T10:13:00Z">
                <w:pPr>
                  <w:spacing w:after="0" w:line="240" w:lineRule="auto"/>
                </w:pPr>
              </w:pPrChange>
            </w:pPr>
          </w:p>
        </w:tc>
        <w:tc>
          <w:tcPr>
            <w:tcW w:w="583" w:type="pct"/>
          </w:tcPr>
          <w:p w14:paraId="35C1B02D" w14:textId="26B164C6" w:rsidR="009F5786" w:rsidRPr="00DF6BDB" w:rsidDel="00D73460" w:rsidRDefault="009F5786">
            <w:pPr>
              <w:spacing w:line="240" w:lineRule="auto"/>
              <w:rPr>
                <w:del w:id="8062" w:author="Mohammad Nayeem Hasan" w:date="2024-07-18T15:20:00Z" w16du:dateUtc="2024-07-18T09:20:00Z"/>
                <w:rFonts w:ascii="Times New Roman" w:hAnsi="Times New Roman" w:cs="Times New Roman"/>
                <w:sz w:val="24"/>
                <w:szCs w:val="24"/>
              </w:rPr>
              <w:pPrChange w:id="8063" w:author="Mohammad Nayeem Hasan" w:date="2024-07-18T16:13:00Z" w16du:dateUtc="2024-07-18T10:13:00Z">
                <w:pPr>
                  <w:spacing w:after="0" w:line="240" w:lineRule="auto"/>
                </w:pPr>
              </w:pPrChange>
            </w:pPr>
          </w:p>
        </w:tc>
      </w:tr>
      <w:tr w:rsidR="009F5786" w:rsidRPr="00DF6BDB" w:rsidDel="00D73460" w14:paraId="04A32B63" w14:textId="025C7B78" w:rsidTr="00755549">
        <w:trPr>
          <w:del w:id="8064" w:author="Mohammad Nayeem Hasan" w:date="2024-07-18T15:20:00Z"/>
        </w:trPr>
        <w:tc>
          <w:tcPr>
            <w:tcW w:w="1559" w:type="pct"/>
          </w:tcPr>
          <w:p w14:paraId="5EF33D87" w14:textId="309B2865" w:rsidR="009F5786" w:rsidRPr="00DF6BDB" w:rsidDel="00D73460" w:rsidRDefault="009F5786">
            <w:pPr>
              <w:spacing w:line="240" w:lineRule="auto"/>
              <w:rPr>
                <w:del w:id="8065" w:author="Mohammad Nayeem Hasan" w:date="2024-07-18T15:20:00Z" w16du:dateUtc="2024-07-18T09:20:00Z"/>
                <w:rFonts w:ascii="Times New Roman" w:hAnsi="Times New Roman" w:cs="Times New Roman"/>
                <w:sz w:val="24"/>
                <w:szCs w:val="24"/>
              </w:rPr>
              <w:pPrChange w:id="8066" w:author="Mohammad Nayeem Hasan" w:date="2024-07-18T16:13:00Z" w16du:dateUtc="2024-07-18T10:13:00Z">
                <w:pPr>
                  <w:spacing w:after="0" w:line="240" w:lineRule="auto"/>
                </w:pPr>
              </w:pPrChange>
            </w:pPr>
            <w:del w:id="8067" w:author="Mohammad Nayeem Hasan" w:date="2024-07-18T15:20:00Z" w16du:dateUtc="2024-07-18T09:20:00Z">
              <w:r w:rsidRPr="00DF6BDB" w:rsidDel="00D73460">
                <w:rPr>
                  <w:rFonts w:ascii="Times New Roman" w:hAnsi="Times New Roman" w:cs="Times New Roman"/>
                  <w:sz w:val="24"/>
                  <w:szCs w:val="24"/>
                </w:rPr>
                <w:delText>Direct from source</w:delText>
              </w:r>
            </w:del>
          </w:p>
        </w:tc>
        <w:tc>
          <w:tcPr>
            <w:tcW w:w="548" w:type="pct"/>
          </w:tcPr>
          <w:p w14:paraId="348C5915" w14:textId="261494DD" w:rsidR="009F5786" w:rsidRPr="00DF6BDB" w:rsidDel="00D73460" w:rsidRDefault="009F5786">
            <w:pPr>
              <w:spacing w:line="240" w:lineRule="auto"/>
              <w:rPr>
                <w:del w:id="8068" w:author="Mohammad Nayeem Hasan" w:date="2024-07-18T15:20:00Z" w16du:dateUtc="2024-07-18T09:20:00Z"/>
                <w:rFonts w:ascii="Times New Roman" w:hAnsi="Times New Roman" w:cs="Times New Roman"/>
                <w:sz w:val="24"/>
                <w:szCs w:val="24"/>
              </w:rPr>
              <w:pPrChange w:id="8069" w:author="Mohammad Nayeem Hasan" w:date="2024-07-18T16:13:00Z" w16du:dateUtc="2024-07-18T10:13:00Z">
                <w:pPr>
                  <w:spacing w:after="0" w:line="240" w:lineRule="auto"/>
                </w:pPr>
              </w:pPrChange>
            </w:pPr>
            <w:del w:id="8070" w:author="Mohammad Nayeem Hasan" w:date="2024-07-18T15:20:00Z" w16du:dateUtc="2024-07-18T09:20:00Z">
              <w:r w:rsidRPr="00DF6BDB" w:rsidDel="00D73460">
                <w:rPr>
                  <w:rFonts w:ascii="Times New Roman" w:hAnsi="Times New Roman" w:cs="Times New Roman"/>
                  <w:sz w:val="24"/>
                  <w:szCs w:val="24"/>
                </w:rPr>
                <w:delText>11 (7.37)</w:delText>
              </w:r>
            </w:del>
          </w:p>
        </w:tc>
        <w:tc>
          <w:tcPr>
            <w:tcW w:w="619" w:type="pct"/>
          </w:tcPr>
          <w:p w14:paraId="074249D5" w14:textId="4B582A7A" w:rsidR="009F5786" w:rsidRPr="00DF6BDB" w:rsidDel="00D73460" w:rsidRDefault="009F5786">
            <w:pPr>
              <w:spacing w:line="240" w:lineRule="auto"/>
              <w:rPr>
                <w:del w:id="8071" w:author="Mohammad Nayeem Hasan" w:date="2024-07-18T15:20:00Z" w16du:dateUtc="2024-07-18T09:20:00Z"/>
                <w:rFonts w:ascii="Times New Roman" w:hAnsi="Times New Roman" w:cs="Times New Roman"/>
                <w:sz w:val="24"/>
                <w:szCs w:val="24"/>
              </w:rPr>
              <w:pPrChange w:id="8072" w:author="Mohammad Nayeem Hasan" w:date="2024-07-18T16:13:00Z" w16du:dateUtc="2024-07-18T10:13:00Z">
                <w:pPr>
                  <w:spacing w:after="0" w:line="240" w:lineRule="auto"/>
                </w:pPr>
              </w:pPrChange>
            </w:pPr>
            <w:del w:id="8073" w:author="Mohammad Nayeem Hasan" w:date="2024-07-18T15:20:00Z" w16du:dateUtc="2024-07-18T09:20:00Z">
              <w:r w:rsidRPr="00DF6BDB" w:rsidDel="00D73460">
                <w:rPr>
                  <w:rFonts w:ascii="Times New Roman" w:hAnsi="Times New Roman" w:cs="Times New Roman"/>
                  <w:sz w:val="24"/>
                  <w:szCs w:val="24"/>
                </w:rPr>
                <w:delText>134 (92.63)</w:delText>
              </w:r>
            </w:del>
          </w:p>
        </w:tc>
        <w:tc>
          <w:tcPr>
            <w:tcW w:w="620" w:type="pct"/>
          </w:tcPr>
          <w:p w14:paraId="151723A2" w14:textId="2A6CC1C6" w:rsidR="009F5786" w:rsidRPr="00DF6BDB" w:rsidDel="00D73460" w:rsidRDefault="009F5786">
            <w:pPr>
              <w:spacing w:line="240" w:lineRule="auto"/>
              <w:rPr>
                <w:del w:id="8074" w:author="Mohammad Nayeem Hasan" w:date="2024-07-18T15:20:00Z" w16du:dateUtc="2024-07-18T09:20:00Z"/>
                <w:rFonts w:ascii="Times New Roman" w:hAnsi="Times New Roman" w:cs="Times New Roman"/>
                <w:sz w:val="24"/>
                <w:szCs w:val="24"/>
              </w:rPr>
              <w:pPrChange w:id="8075" w:author="Mohammad Nayeem Hasan" w:date="2024-07-18T16:13:00Z" w16du:dateUtc="2024-07-18T10:13:00Z">
                <w:pPr>
                  <w:spacing w:after="0" w:line="240" w:lineRule="auto"/>
                </w:pPr>
              </w:pPrChange>
            </w:pPr>
            <w:del w:id="8076" w:author="Mohammad Nayeem Hasan" w:date="2024-07-18T15:20:00Z" w16du:dateUtc="2024-07-18T09:20:00Z">
              <w:r w:rsidRPr="00DF6BDB" w:rsidDel="00D73460">
                <w:rPr>
                  <w:rFonts w:ascii="Times New Roman" w:hAnsi="Times New Roman" w:cs="Times New Roman"/>
                  <w:sz w:val="24"/>
                  <w:szCs w:val="24"/>
                </w:rPr>
                <w:delText>145 (6.21)</w:delText>
              </w:r>
            </w:del>
          </w:p>
        </w:tc>
        <w:tc>
          <w:tcPr>
            <w:tcW w:w="488" w:type="pct"/>
          </w:tcPr>
          <w:p w14:paraId="33BEBA9F" w14:textId="60698630" w:rsidR="009F5786" w:rsidRPr="00DF6BDB" w:rsidDel="00D73460" w:rsidRDefault="009F5786">
            <w:pPr>
              <w:spacing w:line="240" w:lineRule="auto"/>
              <w:rPr>
                <w:del w:id="8077" w:author="Mohammad Nayeem Hasan" w:date="2024-07-18T15:20:00Z" w16du:dateUtc="2024-07-18T09:20:00Z"/>
                <w:rFonts w:ascii="Times New Roman" w:hAnsi="Times New Roman" w:cs="Times New Roman"/>
                <w:sz w:val="24"/>
                <w:szCs w:val="24"/>
              </w:rPr>
              <w:pPrChange w:id="8078" w:author="Mohammad Nayeem Hasan" w:date="2024-07-18T16:13:00Z" w16du:dateUtc="2024-07-18T10:13:00Z">
                <w:pPr>
                  <w:spacing w:after="0" w:line="240" w:lineRule="auto"/>
                </w:pPr>
              </w:pPrChange>
            </w:pPr>
            <w:del w:id="8079" w:author="Mohammad Nayeem Hasan" w:date="2024-07-18T15:20:00Z" w16du:dateUtc="2024-07-18T09:20:00Z">
              <w:r w:rsidRPr="00DF6BDB" w:rsidDel="00D73460">
                <w:rPr>
                  <w:rFonts w:ascii="Times New Roman" w:hAnsi="Times New Roman" w:cs="Times New Roman"/>
                  <w:sz w:val="24"/>
                  <w:szCs w:val="24"/>
                </w:rPr>
                <w:delText>3 (2.51)</w:delText>
              </w:r>
            </w:del>
          </w:p>
        </w:tc>
        <w:tc>
          <w:tcPr>
            <w:tcW w:w="583" w:type="pct"/>
          </w:tcPr>
          <w:p w14:paraId="370A2527" w14:textId="0208909B" w:rsidR="009F5786" w:rsidRPr="00DF6BDB" w:rsidDel="00D73460" w:rsidRDefault="009F5786">
            <w:pPr>
              <w:spacing w:line="240" w:lineRule="auto"/>
              <w:rPr>
                <w:del w:id="8080" w:author="Mohammad Nayeem Hasan" w:date="2024-07-18T15:20:00Z" w16du:dateUtc="2024-07-18T09:20:00Z"/>
                <w:rFonts w:ascii="Times New Roman" w:hAnsi="Times New Roman" w:cs="Times New Roman"/>
                <w:sz w:val="24"/>
                <w:szCs w:val="24"/>
              </w:rPr>
              <w:pPrChange w:id="8081" w:author="Mohammad Nayeem Hasan" w:date="2024-07-18T16:13:00Z" w16du:dateUtc="2024-07-18T10:13:00Z">
                <w:pPr>
                  <w:spacing w:after="0" w:line="240" w:lineRule="auto"/>
                </w:pPr>
              </w:pPrChange>
            </w:pPr>
            <w:del w:id="8082" w:author="Mohammad Nayeem Hasan" w:date="2024-07-18T15:20:00Z" w16du:dateUtc="2024-07-18T09:20:00Z">
              <w:r w:rsidRPr="00DF6BDB" w:rsidDel="00D73460">
                <w:rPr>
                  <w:rFonts w:ascii="Times New Roman" w:hAnsi="Times New Roman" w:cs="Times New Roman"/>
                  <w:sz w:val="24"/>
                  <w:szCs w:val="24"/>
                </w:rPr>
                <w:delText>106 (97.49)</w:delText>
              </w:r>
            </w:del>
          </w:p>
        </w:tc>
        <w:tc>
          <w:tcPr>
            <w:tcW w:w="583" w:type="pct"/>
          </w:tcPr>
          <w:p w14:paraId="1B401646" w14:textId="2494FA8B" w:rsidR="009F5786" w:rsidRPr="00DF6BDB" w:rsidDel="00D73460" w:rsidRDefault="009F5786">
            <w:pPr>
              <w:spacing w:line="240" w:lineRule="auto"/>
              <w:rPr>
                <w:del w:id="8083" w:author="Mohammad Nayeem Hasan" w:date="2024-07-18T15:20:00Z" w16du:dateUtc="2024-07-18T09:20:00Z"/>
                <w:rFonts w:ascii="Times New Roman" w:hAnsi="Times New Roman" w:cs="Times New Roman"/>
                <w:sz w:val="24"/>
                <w:szCs w:val="24"/>
              </w:rPr>
              <w:pPrChange w:id="8084" w:author="Mohammad Nayeem Hasan" w:date="2024-07-18T16:13:00Z" w16du:dateUtc="2024-07-18T10:13:00Z">
                <w:pPr>
                  <w:spacing w:after="0" w:line="240" w:lineRule="auto"/>
                </w:pPr>
              </w:pPrChange>
            </w:pPr>
            <w:del w:id="8085" w:author="Mohammad Nayeem Hasan" w:date="2024-07-18T15:20:00Z" w16du:dateUtc="2024-07-18T09:20:00Z">
              <w:r w:rsidRPr="00DF6BDB" w:rsidDel="00D73460">
                <w:rPr>
                  <w:rFonts w:ascii="Times New Roman" w:hAnsi="Times New Roman" w:cs="Times New Roman"/>
                  <w:sz w:val="24"/>
                  <w:szCs w:val="24"/>
                </w:rPr>
                <w:delText>108 (5.26)</w:delText>
              </w:r>
            </w:del>
          </w:p>
        </w:tc>
      </w:tr>
      <w:tr w:rsidR="009F5786" w:rsidRPr="00DF6BDB" w:rsidDel="00D73460" w14:paraId="4547F966" w14:textId="66CDB9E9" w:rsidTr="00755549">
        <w:trPr>
          <w:del w:id="8086" w:author="Mohammad Nayeem Hasan" w:date="2024-07-18T15:20:00Z"/>
        </w:trPr>
        <w:tc>
          <w:tcPr>
            <w:tcW w:w="1559" w:type="pct"/>
          </w:tcPr>
          <w:p w14:paraId="02C43209" w14:textId="697DEB81" w:rsidR="009F5786" w:rsidRPr="00DF6BDB" w:rsidDel="00D73460" w:rsidRDefault="009F5786">
            <w:pPr>
              <w:spacing w:line="240" w:lineRule="auto"/>
              <w:rPr>
                <w:del w:id="8087" w:author="Mohammad Nayeem Hasan" w:date="2024-07-18T15:20:00Z" w16du:dateUtc="2024-07-18T09:20:00Z"/>
                <w:rFonts w:ascii="Times New Roman" w:hAnsi="Times New Roman" w:cs="Times New Roman"/>
                <w:sz w:val="24"/>
                <w:szCs w:val="24"/>
              </w:rPr>
              <w:pPrChange w:id="8088" w:author="Mohammad Nayeem Hasan" w:date="2024-07-18T16:13:00Z" w16du:dateUtc="2024-07-18T10:13:00Z">
                <w:pPr>
                  <w:spacing w:after="0" w:line="240" w:lineRule="auto"/>
                </w:pPr>
              </w:pPrChange>
            </w:pPr>
            <w:del w:id="8089" w:author="Mohammad Nayeem Hasan" w:date="2024-07-18T15:20:00Z" w16du:dateUtc="2024-07-18T09:20:00Z">
              <w:r w:rsidRPr="00DF6BDB" w:rsidDel="00D73460">
                <w:rPr>
                  <w:rFonts w:ascii="Times New Roman" w:hAnsi="Times New Roman" w:cs="Times New Roman"/>
                  <w:sz w:val="24"/>
                  <w:szCs w:val="24"/>
                </w:rPr>
                <w:delText>Covered container</w:delText>
              </w:r>
            </w:del>
          </w:p>
        </w:tc>
        <w:tc>
          <w:tcPr>
            <w:tcW w:w="548" w:type="pct"/>
          </w:tcPr>
          <w:p w14:paraId="3BC0382B" w14:textId="5FD77838" w:rsidR="009F5786" w:rsidRPr="00DF6BDB" w:rsidDel="00D73460" w:rsidRDefault="009F5786">
            <w:pPr>
              <w:spacing w:line="240" w:lineRule="auto"/>
              <w:rPr>
                <w:del w:id="8090" w:author="Mohammad Nayeem Hasan" w:date="2024-07-18T15:20:00Z" w16du:dateUtc="2024-07-18T09:20:00Z"/>
                <w:rFonts w:ascii="Times New Roman" w:hAnsi="Times New Roman" w:cs="Times New Roman"/>
                <w:sz w:val="24"/>
                <w:szCs w:val="24"/>
              </w:rPr>
              <w:pPrChange w:id="8091" w:author="Mohammad Nayeem Hasan" w:date="2024-07-18T16:13:00Z" w16du:dateUtc="2024-07-18T10:13:00Z">
                <w:pPr>
                  <w:spacing w:after="0" w:line="240" w:lineRule="auto"/>
                </w:pPr>
              </w:pPrChange>
            </w:pPr>
            <w:del w:id="8092" w:author="Mohammad Nayeem Hasan" w:date="2024-07-18T15:20:00Z" w16du:dateUtc="2024-07-18T09:20:00Z">
              <w:r w:rsidRPr="00DF6BDB" w:rsidDel="00D73460">
                <w:rPr>
                  <w:rFonts w:ascii="Times New Roman" w:hAnsi="Times New Roman" w:cs="Times New Roman"/>
                  <w:sz w:val="24"/>
                  <w:szCs w:val="24"/>
                </w:rPr>
                <w:delText>117 (7.99)</w:delText>
              </w:r>
            </w:del>
          </w:p>
        </w:tc>
        <w:tc>
          <w:tcPr>
            <w:tcW w:w="619" w:type="pct"/>
          </w:tcPr>
          <w:p w14:paraId="5837AC9A" w14:textId="780ED4DA" w:rsidR="009F5786" w:rsidRPr="00DF6BDB" w:rsidDel="00D73460" w:rsidRDefault="009F5786">
            <w:pPr>
              <w:spacing w:line="240" w:lineRule="auto"/>
              <w:rPr>
                <w:del w:id="8093" w:author="Mohammad Nayeem Hasan" w:date="2024-07-18T15:20:00Z" w16du:dateUtc="2024-07-18T09:20:00Z"/>
                <w:rFonts w:ascii="Times New Roman" w:hAnsi="Times New Roman" w:cs="Times New Roman"/>
                <w:sz w:val="24"/>
                <w:szCs w:val="24"/>
              </w:rPr>
              <w:pPrChange w:id="8094" w:author="Mohammad Nayeem Hasan" w:date="2024-07-18T16:13:00Z" w16du:dateUtc="2024-07-18T10:13:00Z">
                <w:pPr>
                  <w:spacing w:after="0" w:line="240" w:lineRule="auto"/>
                </w:pPr>
              </w:pPrChange>
            </w:pPr>
            <w:del w:id="8095" w:author="Mohammad Nayeem Hasan" w:date="2024-07-18T15:20:00Z" w16du:dateUtc="2024-07-18T09:20:00Z">
              <w:r w:rsidRPr="00DF6BDB" w:rsidDel="00D73460">
                <w:rPr>
                  <w:rFonts w:ascii="Times New Roman" w:hAnsi="Times New Roman" w:cs="Times New Roman"/>
                  <w:sz w:val="24"/>
                  <w:szCs w:val="24"/>
                </w:rPr>
                <w:delText>1346 (92.01)</w:delText>
              </w:r>
            </w:del>
          </w:p>
        </w:tc>
        <w:tc>
          <w:tcPr>
            <w:tcW w:w="620" w:type="pct"/>
          </w:tcPr>
          <w:p w14:paraId="6AE57EC3" w14:textId="2171EE15" w:rsidR="009F5786" w:rsidRPr="00DF6BDB" w:rsidDel="00D73460" w:rsidRDefault="009F5786">
            <w:pPr>
              <w:spacing w:line="240" w:lineRule="auto"/>
              <w:rPr>
                <w:del w:id="8096" w:author="Mohammad Nayeem Hasan" w:date="2024-07-18T15:20:00Z" w16du:dateUtc="2024-07-18T09:20:00Z"/>
                <w:rFonts w:ascii="Times New Roman" w:hAnsi="Times New Roman" w:cs="Times New Roman"/>
                <w:sz w:val="24"/>
                <w:szCs w:val="24"/>
              </w:rPr>
              <w:pPrChange w:id="8097" w:author="Mohammad Nayeem Hasan" w:date="2024-07-18T16:13:00Z" w16du:dateUtc="2024-07-18T10:13:00Z">
                <w:pPr>
                  <w:spacing w:after="0" w:line="240" w:lineRule="auto"/>
                </w:pPr>
              </w:pPrChange>
            </w:pPr>
            <w:del w:id="8098" w:author="Mohammad Nayeem Hasan" w:date="2024-07-18T15:20:00Z" w16du:dateUtc="2024-07-18T09:20:00Z">
              <w:r w:rsidRPr="00DF6BDB" w:rsidDel="00D73460">
                <w:rPr>
                  <w:rFonts w:ascii="Times New Roman" w:hAnsi="Times New Roman" w:cs="Times New Roman"/>
                  <w:sz w:val="24"/>
                  <w:szCs w:val="24"/>
                </w:rPr>
                <w:delText>1463 (62.86)</w:delText>
              </w:r>
            </w:del>
          </w:p>
        </w:tc>
        <w:tc>
          <w:tcPr>
            <w:tcW w:w="488" w:type="pct"/>
          </w:tcPr>
          <w:p w14:paraId="013CF17C" w14:textId="3BC809C2" w:rsidR="009F5786" w:rsidRPr="00DF6BDB" w:rsidDel="00D73460" w:rsidRDefault="009F5786">
            <w:pPr>
              <w:spacing w:line="240" w:lineRule="auto"/>
              <w:rPr>
                <w:del w:id="8099" w:author="Mohammad Nayeem Hasan" w:date="2024-07-18T15:20:00Z" w16du:dateUtc="2024-07-18T09:20:00Z"/>
                <w:rFonts w:ascii="Times New Roman" w:hAnsi="Times New Roman" w:cs="Times New Roman"/>
                <w:sz w:val="24"/>
                <w:szCs w:val="24"/>
              </w:rPr>
              <w:pPrChange w:id="8100" w:author="Mohammad Nayeem Hasan" w:date="2024-07-18T16:13:00Z" w16du:dateUtc="2024-07-18T10:13:00Z">
                <w:pPr>
                  <w:spacing w:after="0" w:line="240" w:lineRule="auto"/>
                </w:pPr>
              </w:pPrChange>
            </w:pPr>
            <w:del w:id="8101" w:author="Mohammad Nayeem Hasan" w:date="2024-07-18T15:20:00Z" w16du:dateUtc="2024-07-18T09:20:00Z">
              <w:r w:rsidRPr="00DF6BDB" w:rsidDel="00D73460">
                <w:rPr>
                  <w:rFonts w:ascii="Times New Roman" w:hAnsi="Times New Roman" w:cs="Times New Roman"/>
                  <w:sz w:val="24"/>
                  <w:szCs w:val="24"/>
                </w:rPr>
                <w:delText>48 (3.70)</w:delText>
              </w:r>
            </w:del>
          </w:p>
        </w:tc>
        <w:tc>
          <w:tcPr>
            <w:tcW w:w="583" w:type="pct"/>
          </w:tcPr>
          <w:p w14:paraId="1A08D23A" w14:textId="04A029AD" w:rsidR="009F5786" w:rsidRPr="00DF6BDB" w:rsidDel="00D73460" w:rsidRDefault="009F5786">
            <w:pPr>
              <w:spacing w:line="240" w:lineRule="auto"/>
              <w:rPr>
                <w:del w:id="8102" w:author="Mohammad Nayeem Hasan" w:date="2024-07-18T15:20:00Z" w16du:dateUtc="2024-07-18T09:20:00Z"/>
                <w:rFonts w:ascii="Times New Roman" w:hAnsi="Times New Roman" w:cs="Times New Roman"/>
                <w:sz w:val="24"/>
                <w:szCs w:val="24"/>
              </w:rPr>
              <w:pPrChange w:id="8103" w:author="Mohammad Nayeem Hasan" w:date="2024-07-18T16:13:00Z" w16du:dateUtc="2024-07-18T10:13:00Z">
                <w:pPr>
                  <w:spacing w:after="0" w:line="240" w:lineRule="auto"/>
                </w:pPr>
              </w:pPrChange>
            </w:pPr>
            <w:del w:id="8104" w:author="Mohammad Nayeem Hasan" w:date="2024-07-18T15:20:00Z" w16du:dateUtc="2024-07-18T09:20:00Z">
              <w:r w:rsidRPr="00DF6BDB" w:rsidDel="00D73460">
                <w:rPr>
                  <w:rFonts w:ascii="Times New Roman" w:hAnsi="Times New Roman" w:cs="Times New Roman"/>
                  <w:sz w:val="24"/>
                  <w:szCs w:val="24"/>
                </w:rPr>
                <w:delText>1259 (96.30)</w:delText>
              </w:r>
            </w:del>
          </w:p>
        </w:tc>
        <w:tc>
          <w:tcPr>
            <w:tcW w:w="583" w:type="pct"/>
          </w:tcPr>
          <w:p w14:paraId="5F75CD0B" w14:textId="2A179C23" w:rsidR="009F5786" w:rsidRPr="00DF6BDB" w:rsidDel="00D73460" w:rsidRDefault="009F5786">
            <w:pPr>
              <w:spacing w:line="240" w:lineRule="auto"/>
              <w:rPr>
                <w:del w:id="8105" w:author="Mohammad Nayeem Hasan" w:date="2024-07-18T15:20:00Z" w16du:dateUtc="2024-07-18T09:20:00Z"/>
                <w:rFonts w:ascii="Times New Roman" w:hAnsi="Times New Roman" w:cs="Times New Roman"/>
                <w:sz w:val="24"/>
                <w:szCs w:val="24"/>
              </w:rPr>
              <w:pPrChange w:id="8106" w:author="Mohammad Nayeem Hasan" w:date="2024-07-18T16:13:00Z" w16du:dateUtc="2024-07-18T10:13:00Z">
                <w:pPr>
                  <w:spacing w:after="0" w:line="240" w:lineRule="auto"/>
                </w:pPr>
              </w:pPrChange>
            </w:pPr>
            <w:del w:id="8107" w:author="Mohammad Nayeem Hasan" w:date="2024-07-18T15:20:00Z" w16du:dateUtc="2024-07-18T09:20:00Z">
              <w:r w:rsidRPr="00DF6BDB" w:rsidDel="00D73460">
                <w:rPr>
                  <w:rFonts w:ascii="Times New Roman" w:hAnsi="Times New Roman" w:cs="Times New Roman"/>
                  <w:sz w:val="24"/>
                  <w:szCs w:val="24"/>
                </w:rPr>
                <w:delText>1307 (63.35)</w:delText>
              </w:r>
            </w:del>
          </w:p>
        </w:tc>
      </w:tr>
      <w:tr w:rsidR="009F5786" w:rsidRPr="00DF6BDB" w:rsidDel="00D73460" w14:paraId="11F07F3C" w14:textId="38A63A79" w:rsidTr="00755549">
        <w:trPr>
          <w:del w:id="8108" w:author="Mohammad Nayeem Hasan" w:date="2024-07-18T15:20:00Z"/>
        </w:trPr>
        <w:tc>
          <w:tcPr>
            <w:tcW w:w="1559" w:type="pct"/>
          </w:tcPr>
          <w:p w14:paraId="75378A7B" w14:textId="3863F9E5" w:rsidR="009F5786" w:rsidRPr="00DF6BDB" w:rsidDel="00D73460" w:rsidRDefault="009F5786">
            <w:pPr>
              <w:spacing w:line="240" w:lineRule="auto"/>
              <w:rPr>
                <w:del w:id="8109" w:author="Mohammad Nayeem Hasan" w:date="2024-07-18T15:20:00Z" w16du:dateUtc="2024-07-18T09:20:00Z"/>
                <w:rFonts w:ascii="Times New Roman" w:hAnsi="Times New Roman" w:cs="Times New Roman"/>
                <w:sz w:val="24"/>
                <w:szCs w:val="24"/>
              </w:rPr>
              <w:pPrChange w:id="8110" w:author="Mohammad Nayeem Hasan" w:date="2024-07-18T16:13:00Z" w16du:dateUtc="2024-07-18T10:13:00Z">
                <w:pPr>
                  <w:spacing w:after="0" w:line="240" w:lineRule="auto"/>
                </w:pPr>
              </w:pPrChange>
            </w:pPr>
            <w:del w:id="8111" w:author="Mohammad Nayeem Hasan" w:date="2024-07-18T15:20:00Z" w16du:dateUtc="2024-07-18T09:20:00Z">
              <w:r w:rsidRPr="00DF6BDB" w:rsidDel="00D73460">
                <w:rPr>
                  <w:rFonts w:ascii="Times New Roman" w:hAnsi="Times New Roman" w:cs="Times New Roman"/>
                  <w:sz w:val="24"/>
                  <w:szCs w:val="24"/>
                </w:rPr>
                <w:delText>Uncovered container</w:delText>
              </w:r>
            </w:del>
          </w:p>
        </w:tc>
        <w:tc>
          <w:tcPr>
            <w:tcW w:w="548" w:type="pct"/>
          </w:tcPr>
          <w:p w14:paraId="6EC87503" w14:textId="53F2521A" w:rsidR="009F5786" w:rsidRPr="00DF6BDB" w:rsidDel="00D73460" w:rsidRDefault="009F5786">
            <w:pPr>
              <w:spacing w:line="240" w:lineRule="auto"/>
              <w:rPr>
                <w:del w:id="8112" w:author="Mohammad Nayeem Hasan" w:date="2024-07-18T15:20:00Z" w16du:dateUtc="2024-07-18T09:20:00Z"/>
                <w:rFonts w:ascii="Times New Roman" w:hAnsi="Times New Roman" w:cs="Times New Roman"/>
                <w:sz w:val="24"/>
                <w:szCs w:val="24"/>
              </w:rPr>
              <w:pPrChange w:id="8113" w:author="Mohammad Nayeem Hasan" w:date="2024-07-18T16:13:00Z" w16du:dateUtc="2024-07-18T10:13:00Z">
                <w:pPr>
                  <w:spacing w:after="0" w:line="240" w:lineRule="auto"/>
                </w:pPr>
              </w:pPrChange>
            </w:pPr>
            <w:del w:id="8114" w:author="Mohammad Nayeem Hasan" w:date="2024-07-18T15:20:00Z" w16du:dateUtc="2024-07-18T09:20:00Z">
              <w:r w:rsidRPr="00DF6BDB" w:rsidDel="00D73460">
                <w:rPr>
                  <w:rFonts w:ascii="Times New Roman" w:hAnsi="Times New Roman" w:cs="Times New Roman"/>
                  <w:sz w:val="24"/>
                  <w:szCs w:val="24"/>
                </w:rPr>
                <w:delText>45 (6.28)</w:delText>
              </w:r>
            </w:del>
          </w:p>
        </w:tc>
        <w:tc>
          <w:tcPr>
            <w:tcW w:w="619" w:type="pct"/>
          </w:tcPr>
          <w:p w14:paraId="1B3DD653" w14:textId="6934141F" w:rsidR="009F5786" w:rsidRPr="00DF6BDB" w:rsidDel="00D73460" w:rsidRDefault="009F5786">
            <w:pPr>
              <w:spacing w:line="240" w:lineRule="auto"/>
              <w:rPr>
                <w:del w:id="8115" w:author="Mohammad Nayeem Hasan" w:date="2024-07-18T15:20:00Z" w16du:dateUtc="2024-07-18T09:20:00Z"/>
                <w:rFonts w:ascii="Times New Roman" w:hAnsi="Times New Roman" w:cs="Times New Roman"/>
                <w:sz w:val="24"/>
                <w:szCs w:val="24"/>
              </w:rPr>
              <w:pPrChange w:id="8116" w:author="Mohammad Nayeem Hasan" w:date="2024-07-18T16:13:00Z" w16du:dateUtc="2024-07-18T10:13:00Z">
                <w:pPr>
                  <w:spacing w:after="0" w:line="240" w:lineRule="auto"/>
                </w:pPr>
              </w:pPrChange>
            </w:pPr>
            <w:del w:id="8117" w:author="Mohammad Nayeem Hasan" w:date="2024-07-18T15:20:00Z" w16du:dateUtc="2024-07-18T09:20:00Z">
              <w:r w:rsidRPr="00DF6BDB" w:rsidDel="00D73460">
                <w:rPr>
                  <w:rFonts w:ascii="Times New Roman" w:hAnsi="Times New Roman" w:cs="Times New Roman"/>
                  <w:sz w:val="24"/>
                  <w:szCs w:val="24"/>
                </w:rPr>
                <w:delText>675 (93.73)</w:delText>
              </w:r>
            </w:del>
          </w:p>
        </w:tc>
        <w:tc>
          <w:tcPr>
            <w:tcW w:w="620" w:type="pct"/>
          </w:tcPr>
          <w:p w14:paraId="2E53E6BA" w14:textId="06209DC1" w:rsidR="009F5786" w:rsidRPr="00DF6BDB" w:rsidDel="00D73460" w:rsidRDefault="009F5786">
            <w:pPr>
              <w:spacing w:line="240" w:lineRule="auto"/>
              <w:rPr>
                <w:del w:id="8118" w:author="Mohammad Nayeem Hasan" w:date="2024-07-18T15:20:00Z" w16du:dateUtc="2024-07-18T09:20:00Z"/>
                <w:rFonts w:ascii="Times New Roman" w:hAnsi="Times New Roman" w:cs="Times New Roman"/>
                <w:sz w:val="24"/>
                <w:szCs w:val="24"/>
              </w:rPr>
              <w:pPrChange w:id="8119" w:author="Mohammad Nayeem Hasan" w:date="2024-07-18T16:13:00Z" w16du:dateUtc="2024-07-18T10:13:00Z">
                <w:pPr>
                  <w:spacing w:after="0" w:line="240" w:lineRule="auto"/>
                </w:pPr>
              </w:pPrChange>
            </w:pPr>
            <w:del w:id="8120" w:author="Mohammad Nayeem Hasan" w:date="2024-07-18T15:20:00Z" w16du:dateUtc="2024-07-18T09:20:00Z">
              <w:r w:rsidRPr="00DF6BDB" w:rsidDel="00D73460">
                <w:rPr>
                  <w:rFonts w:ascii="Times New Roman" w:hAnsi="Times New Roman" w:cs="Times New Roman"/>
                  <w:sz w:val="24"/>
                  <w:szCs w:val="24"/>
                </w:rPr>
                <w:delText>720 (30.93)</w:delText>
              </w:r>
            </w:del>
          </w:p>
        </w:tc>
        <w:tc>
          <w:tcPr>
            <w:tcW w:w="488" w:type="pct"/>
          </w:tcPr>
          <w:p w14:paraId="63C7265D" w14:textId="2C4C86F2" w:rsidR="009F5786" w:rsidRPr="00DF6BDB" w:rsidDel="00D73460" w:rsidRDefault="009F5786">
            <w:pPr>
              <w:spacing w:line="240" w:lineRule="auto"/>
              <w:rPr>
                <w:del w:id="8121" w:author="Mohammad Nayeem Hasan" w:date="2024-07-18T15:20:00Z" w16du:dateUtc="2024-07-18T09:20:00Z"/>
                <w:rFonts w:ascii="Times New Roman" w:hAnsi="Times New Roman" w:cs="Times New Roman"/>
                <w:sz w:val="24"/>
                <w:szCs w:val="24"/>
              </w:rPr>
              <w:pPrChange w:id="8122" w:author="Mohammad Nayeem Hasan" w:date="2024-07-18T16:13:00Z" w16du:dateUtc="2024-07-18T10:13:00Z">
                <w:pPr>
                  <w:spacing w:after="0" w:line="240" w:lineRule="auto"/>
                </w:pPr>
              </w:pPrChange>
            </w:pPr>
            <w:del w:id="8123" w:author="Mohammad Nayeem Hasan" w:date="2024-07-18T15:20:00Z" w16du:dateUtc="2024-07-18T09:20:00Z">
              <w:r w:rsidRPr="00DF6BDB" w:rsidDel="00D73460">
                <w:rPr>
                  <w:rFonts w:ascii="Times New Roman" w:hAnsi="Times New Roman" w:cs="Times New Roman"/>
                  <w:sz w:val="24"/>
                  <w:szCs w:val="24"/>
                </w:rPr>
                <w:delText>23 (3.52)</w:delText>
              </w:r>
            </w:del>
          </w:p>
        </w:tc>
        <w:tc>
          <w:tcPr>
            <w:tcW w:w="583" w:type="pct"/>
          </w:tcPr>
          <w:p w14:paraId="6A17B1D9" w14:textId="034D6B16" w:rsidR="009F5786" w:rsidRPr="00DF6BDB" w:rsidDel="00D73460" w:rsidRDefault="009F5786">
            <w:pPr>
              <w:spacing w:line="240" w:lineRule="auto"/>
              <w:rPr>
                <w:del w:id="8124" w:author="Mohammad Nayeem Hasan" w:date="2024-07-18T15:20:00Z" w16du:dateUtc="2024-07-18T09:20:00Z"/>
                <w:rFonts w:ascii="Times New Roman" w:hAnsi="Times New Roman" w:cs="Times New Roman"/>
                <w:sz w:val="24"/>
                <w:szCs w:val="24"/>
              </w:rPr>
              <w:pPrChange w:id="8125" w:author="Mohammad Nayeem Hasan" w:date="2024-07-18T16:13:00Z" w16du:dateUtc="2024-07-18T10:13:00Z">
                <w:pPr>
                  <w:spacing w:after="0" w:line="240" w:lineRule="auto"/>
                </w:pPr>
              </w:pPrChange>
            </w:pPr>
            <w:del w:id="8126" w:author="Mohammad Nayeem Hasan" w:date="2024-07-18T15:20:00Z" w16du:dateUtc="2024-07-18T09:20:00Z">
              <w:r w:rsidRPr="00DF6BDB" w:rsidDel="00D73460">
                <w:rPr>
                  <w:rFonts w:ascii="Times New Roman" w:hAnsi="Times New Roman" w:cs="Times New Roman"/>
                  <w:sz w:val="24"/>
                  <w:szCs w:val="24"/>
                </w:rPr>
                <w:delText>625 (96.48)</w:delText>
              </w:r>
            </w:del>
          </w:p>
        </w:tc>
        <w:tc>
          <w:tcPr>
            <w:tcW w:w="583" w:type="pct"/>
          </w:tcPr>
          <w:p w14:paraId="2A0EB989" w14:textId="4B59372B" w:rsidR="009F5786" w:rsidRPr="00DF6BDB" w:rsidDel="00D73460" w:rsidRDefault="009F5786">
            <w:pPr>
              <w:spacing w:line="240" w:lineRule="auto"/>
              <w:rPr>
                <w:del w:id="8127" w:author="Mohammad Nayeem Hasan" w:date="2024-07-18T15:20:00Z" w16du:dateUtc="2024-07-18T09:20:00Z"/>
                <w:rFonts w:ascii="Times New Roman" w:hAnsi="Times New Roman" w:cs="Times New Roman"/>
                <w:sz w:val="24"/>
                <w:szCs w:val="24"/>
              </w:rPr>
              <w:pPrChange w:id="8128" w:author="Mohammad Nayeem Hasan" w:date="2024-07-18T16:13:00Z" w16du:dateUtc="2024-07-18T10:13:00Z">
                <w:pPr>
                  <w:spacing w:after="0" w:line="240" w:lineRule="auto"/>
                </w:pPr>
              </w:pPrChange>
            </w:pPr>
            <w:del w:id="8129" w:author="Mohammad Nayeem Hasan" w:date="2024-07-18T15:20:00Z" w16du:dateUtc="2024-07-18T09:20:00Z">
              <w:r w:rsidRPr="00DF6BDB" w:rsidDel="00D73460">
                <w:rPr>
                  <w:rFonts w:ascii="Times New Roman" w:hAnsi="Times New Roman" w:cs="Times New Roman"/>
                  <w:sz w:val="24"/>
                  <w:szCs w:val="24"/>
                </w:rPr>
                <w:delText>648 (31.39)</w:delText>
              </w:r>
            </w:del>
          </w:p>
        </w:tc>
      </w:tr>
      <w:tr w:rsidR="009F5786" w:rsidRPr="00DF6BDB" w:rsidDel="00D73460" w14:paraId="44710B9C" w14:textId="4D57003A" w:rsidTr="00755549">
        <w:trPr>
          <w:del w:id="8130" w:author="Mohammad Nayeem Hasan" w:date="2024-07-18T15:20:00Z"/>
        </w:trPr>
        <w:tc>
          <w:tcPr>
            <w:tcW w:w="1559" w:type="pct"/>
          </w:tcPr>
          <w:p w14:paraId="524DD8B1" w14:textId="066ECF05" w:rsidR="009F5786" w:rsidRPr="00DF6BDB" w:rsidDel="00D73460" w:rsidRDefault="009F5786">
            <w:pPr>
              <w:spacing w:line="240" w:lineRule="auto"/>
              <w:rPr>
                <w:del w:id="8131" w:author="Mohammad Nayeem Hasan" w:date="2024-07-18T15:20:00Z" w16du:dateUtc="2024-07-18T09:20:00Z"/>
                <w:rFonts w:ascii="Times New Roman" w:hAnsi="Times New Roman" w:cs="Times New Roman"/>
                <w:sz w:val="24"/>
                <w:szCs w:val="24"/>
              </w:rPr>
              <w:pPrChange w:id="8132" w:author="Mohammad Nayeem Hasan" w:date="2024-07-18T16:13:00Z" w16du:dateUtc="2024-07-18T10:13:00Z">
                <w:pPr>
                  <w:spacing w:after="0" w:line="240" w:lineRule="auto"/>
                </w:pPr>
              </w:pPrChange>
            </w:pPr>
            <w:del w:id="8133" w:author="Mohammad Nayeem Hasan" w:date="2024-07-18T15:20:00Z" w16du:dateUtc="2024-07-18T09:20:00Z">
              <w:r w:rsidRPr="00DF6BDB" w:rsidDel="00D73460">
                <w:rPr>
                  <w:rFonts w:ascii="Times New Roman" w:hAnsi="Times New Roman" w:cs="Times New Roman"/>
                  <w:sz w:val="24"/>
                  <w:szCs w:val="24"/>
                </w:rPr>
                <w:delText>Source water E. coli concentration</w:delText>
              </w:r>
            </w:del>
          </w:p>
        </w:tc>
        <w:tc>
          <w:tcPr>
            <w:tcW w:w="548" w:type="pct"/>
          </w:tcPr>
          <w:p w14:paraId="0F7EEB79" w14:textId="6408AB76" w:rsidR="009F5786" w:rsidRPr="00DF6BDB" w:rsidDel="00D73460" w:rsidRDefault="009F5786">
            <w:pPr>
              <w:spacing w:line="240" w:lineRule="auto"/>
              <w:rPr>
                <w:del w:id="8134" w:author="Mohammad Nayeem Hasan" w:date="2024-07-18T15:20:00Z" w16du:dateUtc="2024-07-18T09:20:00Z"/>
                <w:rFonts w:ascii="Times New Roman" w:hAnsi="Times New Roman" w:cs="Times New Roman"/>
                <w:sz w:val="24"/>
                <w:szCs w:val="24"/>
              </w:rPr>
              <w:pPrChange w:id="8135" w:author="Mohammad Nayeem Hasan" w:date="2024-07-18T16:13:00Z" w16du:dateUtc="2024-07-18T10:13:00Z">
                <w:pPr>
                  <w:spacing w:after="0" w:line="240" w:lineRule="auto"/>
                </w:pPr>
              </w:pPrChange>
            </w:pPr>
          </w:p>
        </w:tc>
        <w:tc>
          <w:tcPr>
            <w:tcW w:w="619" w:type="pct"/>
          </w:tcPr>
          <w:p w14:paraId="131C4D63" w14:textId="3BA6B3FF" w:rsidR="009F5786" w:rsidRPr="00DF6BDB" w:rsidDel="00D73460" w:rsidRDefault="009F5786">
            <w:pPr>
              <w:spacing w:line="240" w:lineRule="auto"/>
              <w:rPr>
                <w:del w:id="8136" w:author="Mohammad Nayeem Hasan" w:date="2024-07-18T15:20:00Z" w16du:dateUtc="2024-07-18T09:20:00Z"/>
                <w:rFonts w:ascii="Times New Roman" w:hAnsi="Times New Roman" w:cs="Times New Roman"/>
                <w:sz w:val="24"/>
                <w:szCs w:val="24"/>
              </w:rPr>
              <w:pPrChange w:id="8137" w:author="Mohammad Nayeem Hasan" w:date="2024-07-18T16:13:00Z" w16du:dateUtc="2024-07-18T10:13:00Z">
                <w:pPr>
                  <w:spacing w:after="0" w:line="240" w:lineRule="auto"/>
                </w:pPr>
              </w:pPrChange>
            </w:pPr>
          </w:p>
        </w:tc>
        <w:tc>
          <w:tcPr>
            <w:tcW w:w="620" w:type="pct"/>
          </w:tcPr>
          <w:p w14:paraId="3FD18CEE" w14:textId="05540738" w:rsidR="009F5786" w:rsidRPr="00DF6BDB" w:rsidDel="00D73460" w:rsidRDefault="009F5786">
            <w:pPr>
              <w:spacing w:line="240" w:lineRule="auto"/>
              <w:rPr>
                <w:del w:id="8138" w:author="Mohammad Nayeem Hasan" w:date="2024-07-18T15:20:00Z" w16du:dateUtc="2024-07-18T09:20:00Z"/>
                <w:rFonts w:ascii="Times New Roman" w:hAnsi="Times New Roman" w:cs="Times New Roman"/>
                <w:sz w:val="24"/>
                <w:szCs w:val="24"/>
              </w:rPr>
              <w:pPrChange w:id="8139" w:author="Mohammad Nayeem Hasan" w:date="2024-07-18T16:13:00Z" w16du:dateUtc="2024-07-18T10:13:00Z">
                <w:pPr>
                  <w:spacing w:after="0" w:line="240" w:lineRule="auto"/>
                </w:pPr>
              </w:pPrChange>
            </w:pPr>
          </w:p>
        </w:tc>
        <w:tc>
          <w:tcPr>
            <w:tcW w:w="488" w:type="pct"/>
          </w:tcPr>
          <w:p w14:paraId="6518689D" w14:textId="03A5B10F" w:rsidR="009F5786" w:rsidRPr="00DF6BDB" w:rsidDel="00D73460" w:rsidRDefault="009F5786">
            <w:pPr>
              <w:spacing w:line="240" w:lineRule="auto"/>
              <w:rPr>
                <w:del w:id="8140" w:author="Mohammad Nayeem Hasan" w:date="2024-07-18T15:20:00Z" w16du:dateUtc="2024-07-18T09:20:00Z"/>
                <w:rFonts w:ascii="Times New Roman" w:hAnsi="Times New Roman" w:cs="Times New Roman"/>
                <w:sz w:val="24"/>
                <w:szCs w:val="24"/>
              </w:rPr>
              <w:pPrChange w:id="8141" w:author="Mohammad Nayeem Hasan" w:date="2024-07-18T16:13:00Z" w16du:dateUtc="2024-07-18T10:13:00Z">
                <w:pPr>
                  <w:spacing w:after="0" w:line="240" w:lineRule="auto"/>
                </w:pPr>
              </w:pPrChange>
            </w:pPr>
          </w:p>
        </w:tc>
        <w:tc>
          <w:tcPr>
            <w:tcW w:w="583" w:type="pct"/>
          </w:tcPr>
          <w:p w14:paraId="74724D49" w14:textId="06864B65" w:rsidR="009F5786" w:rsidRPr="00DF6BDB" w:rsidDel="00D73460" w:rsidRDefault="009F5786">
            <w:pPr>
              <w:spacing w:line="240" w:lineRule="auto"/>
              <w:rPr>
                <w:del w:id="8142" w:author="Mohammad Nayeem Hasan" w:date="2024-07-18T15:20:00Z" w16du:dateUtc="2024-07-18T09:20:00Z"/>
                <w:rFonts w:ascii="Times New Roman" w:hAnsi="Times New Roman" w:cs="Times New Roman"/>
                <w:sz w:val="24"/>
                <w:szCs w:val="24"/>
              </w:rPr>
              <w:pPrChange w:id="8143" w:author="Mohammad Nayeem Hasan" w:date="2024-07-18T16:13:00Z" w16du:dateUtc="2024-07-18T10:13:00Z">
                <w:pPr>
                  <w:spacing w:after="0" w:line="240" w:lineRule="auto"/>
                </w:pPr>
              </w:pPrChange>
            </w:pPr>
          </w:p>
        </w:tc>
        <w:tc>
          <w:tcPr>
            <w:tcW w:w="583" w:type="pct"/>
          </w:tcPr>
          <w:p w14:paraId="600BEC31" w14:textId="690704FB" w:rsidR="009F5786" w:rsidRPr="00DF6BDB" w:rsidDel="00D73460" w:rsidRDefault="009F5786">
            <w:pPr>
              <w:spacing w:line="240" w:lineRule="auto"/>
              <w:rPr>
                <w:del w:id="8144" w:author="Mohammad Nayeem Hasan" w:date="2024-07-18T15:20:00Z" w16du:dateUtc="2024-07-18T09:20:00Z"/>
                <w:rFonts w:ascii="Times New Roman" w:hAnsi="Times New Roman" w:cs="Times New Roman"/>
                <w:sz w:val="24"/>
                <w:szCs w:val="24"/>
              </w:rPr>
              <w:pPrChange w:id="8145" w:author="Mohammad Nayeem Hasan" w:date="2024-07-18T16:13:00Z" w16du:dateUtc="2024-07-18T10:13:00Z">
                <w:pPr>
                  <w:spacing w:after="0" w:line="240" w:lineRule="auto"/>
                </w:pPr>
              </w:pPrChange>
            </w:pPr>
          </w:p>
        </w:tc>
      </w:tr>
      <w:tr w:rsidR="009F5786" w:rsidRPr="00DF6BDB" w:rsidDel="00D73460" w14:paraId="4CC08791" w14:textId="6964C734" w:rsidTr="00755549">
        <w:trPr>
          <w:del w:id="8146" w:author="Mohammad Nayeem Hasan" w:date="2024-07-18T15:20:00Z"/>
        </w:trPr>
        <w:tc>
          <w:tcPr>
            <w:tcW w:w="1559" w:type="pct"/>
          </w:tcPr>
          <w:p w14:paraId="3FD74A85" w14:textId="19E791A5" w:rsidR="009F5786" w:rsidRPr="00DF6BDB" w:rsidDel="00D73460" w:rsidRDefault="009F5786">
            <w:pPr>
              <w:spacing w:line="240" w:lineRule="auto"/>
              <w:rPr>
                <w:del w:id="8147" w:author="Mohammad Nayeem Hasan" w:date="2024-07-18T15:20:00Z" w16du:dateUtc="2024-07-18T09:20:00Z"/>
                <w:rFonts w:ascii="Times New Roman" w:hAnsi="Times New Roman" w:cs="Times New Roman"/>
                <w:sz w:val="24"/>
                <w:szCs w:val="24"/>
              </w:rPr>
              <w:pPrChange w:id="8148" w:author="Mohammad Nayeem Hasan" w:date="2024-07-18T16:13:00Z" w16du:dateUtc="2024-07-18T10:13:00Z">
                <w:pPr>
                  <w:spacing w:after="0" w:line="240" w:lineRule="auto"/>
                </w:pPr>
              </w:pPrChange>
            </w:pPr>
            <w:del w:id="8149" w:author="Mohammad Nayeem Hasan" w:date="2024-07-18T15:20:00Z" w16du:dateUtc="2024-07-18T09:20:00Z">
              <w:r w:rsidRPr="00DF6BDB" w:rsidDel="00D73460">
                <w:rPr>
                  <w:rFonts w:ascii="Times New Roman" w:hAnsi="Times New Roman" w:cs="Times New Roman"/>
                  <w:sz w:val="24"/>
                  <w:szCs w:val="24"/>
                </w:rPr>
                <w:delText>Low</w:delText>
              </w:r>
            </w:del>
          </w:p>
        </w:tc>
        <w:tc>
          <w:tcPr>
            <w:tcW w:w="548" w:type="pct"/>
          </w:tcPr>
          <w:p w14:paraId="4152AAE8" w14:textId="0467AE07" w:rsidR="009F5786" w:rsidRPr="00DF6BDB" w:rsidDel="00D73460" w:rsidRDefault="009F5786">
            <w:pPr>
              <w:spacing w:line="240" w:lineRule="auto"/>
              <w:rPr>
                <w:del w:id="8150" w:author="Mohammad Nayeem Hasan" w:date="2024-07-18T15:20:00Z" w16du:dateUtc="2024-07-18T09:20:00Z"/>
                <w:rFonts w:ascii="Times New Roman" w:hAnsi="Times New Roman" w:cs="Times New Roman"/>
                <w:sz w:val="24"/>
                <w:szCs w:val="24"/>
              </w:rPr>
              <w:pPrChange w:id="8151" w:author="Mohammad Nayeem Hasan" w:date="2024-07-18T16:13:00Z" w16du:dateUtc="2024-07-18T10:13:00Z">
                <w:pPr>
                  <w:spacing w:after="0" w:line="240" w:lineRule="auto"/>
                </w:pPr>
              </w:pPrChange>
            </w:pPr>
            <w:del w:id="8152" w:author="Mohammad Nayeem Hasan" w:date="2024-07-18T15:20:00Z" w16du:dateUtc="2024-07-18T09:20:00Z">
              <w:r w:rsidRPr="00DF6BDB" w:rsidDel="00D73460">
                <w:rPr>
                  <w:rFonts w:ascii="Times New Roman" w:hAnsi="Times New Roman" w:cs="Times New Roman"/>
                  <w:sz w:val="24"/>
                  <w:szCs w:val="24"/>
                </w:rPr>
                <w:delText>96 (7.25)</w:delText>
              </w:r>
            </w:del>
          </w:p>
        </w:tc>
        <w:tc>
          <w:tcPr>
            <w:tcW w:w="619" w:type="pct"/>
          </w:tcPr>
          <w:p w14:paraId="1B7350EA" w14:textId="4A53478B" w:rsidR="009F5786" w:rsidRPr="00DF6BDB" w:rsidDel="00D73460" w:rsidRDefault="009F5786">
            <w:pPr>
              <w:spacing w:line="240" w:lineRule="auto"/>
              <w:rPr>
                <w:del w:id="8153" w:author="Mohammad Nayeem Hasan" w:date="2024-07-18T15:20:00Z" w16du:dateUtc="2024-07-18T09:20:00Z"/>
                <w:rFonts w:ascii="Times New Roman" w:hAnsi="Times New Roman" w:cs="Times New Roman"/>
                <w:sz w:val="24"/>
                <w:szCs w:val="24"/>
              </w:rPr>
              <w:pPrChange w:id="8154" w:author="Mohammad Nayeem Hasan" w:date="2024-07-18T16:13:00Z" w16du:dateUtc="2024-07-18T10:13:00Z">
                <w:pPr>
                  <w:spacing w:after="0" w:line="240" w:lineRule="auto"/>
                </w:pPr>
              </w:pPrChange>
            </w:pPr>
            <w:del w:id="8155" w:author="Mohammad Nayeem Hasan" w:date="2024-07-18T15:20:00Z" w16du:dateUtc="2024-07-18T09:20:00Z">
              <w:r w:rsidRPr="00DF6BDB" w:rsidDel="00D73460">
                <w:rPr>
                  <w:rFonts w:ascii="Times New Roman" w:hAnsi="Times New Roman" w:cs="Times New Roman"/>
                  <w:sz w:val="24"/>
                  <w:szCs w:val="24"/>
                </w:rPr>
                <w:delText>1227 (92.75)</w:delText>
              </w:r>
            </w:del>
          </w:p>
        </w:tc>
        <w:tc>
          <w:tcPr>
            <w:tcW w:w="620" w:type="pct"/>
          </w:tcPr>
          <w:p w14:paraId="31F3D130" w14:textId="45C9ABFC" w:rsidR="009F5786" w:rsidRPr="00DF6BDB" w:rsidDel="00D73460" w:rsidRDefault="009F5786">
            <w:pPr>
              <w:spacing w:line="240" w:lineRule="auto"/>
              <w:rPr>
                <w:del w:id="8156" w:author="Mohammad Nayeem Hasan" w:date="2024-07-18T15:20:00Z" w16du:dateUtc="2024-07-18T09:20:00Z"/>
                <w:rFonts w:ascii="Times New Roman" w:hAnsi="Times New Roman" w:cs="Times New Roman"/>
                <w:sz w:val="24"/>
                <w:szCs w:val="24"/>
              </w:rPr>
              <w:pPrChange w:id="8157" w:author="Mohammad Nayeem Hasan" w:date="2024-07-18T16:13:00Z" w16du:dateUtc="2024-07-18T10:13:00Z">
                <w:pPr>
                  <w:spacing w:after="0" w:line="240" w:lineRule="auto"/>
                </w:pPr>
              </w:pPrChange>
            </w:pPr>
            <w:del w:id="8158" w:author="Mohammad Nayeem Hasan" w:date="2024-07-18T15:20:00Z" w16du:dateUtc="2024-07-18T09:20:00Z">
              <w:r w:rsidRPr="00DF6BDB" w:rsidDel="00D73460">
                <w:rPr>
                  <w:rFonts w:ascii="Times New Roman" w:hAnsi="Times New Roman" w:cs="Times New Roman"/>
                  <w:sz w:val="24"/>
                  <w:szCs w:val="24"/>
                </w:rPr>
                <w:delText>1323 (57.37)</w:delText>
              </w:r>
            </w:del>
          </w:p>
        </w:tc>
        <w:tc>
          <w:tcPr>
            <w:tcW w:w="488" w:type="pct"/>
          </w:tcPr>
          <w:p w14:paraId="71ACF068" w14:textId="41B986C7" w:rsidR="009F5786" w:rsidRPr="00DF6BDB" w:rsidDel="00D73460" w:rsidRDefault="009F5786">
            <w:pPr>
              <w:spacing w:line="240" w:lineRule="auto"/>
              <w:rPr>
                <w:del w:id="8159" w:author="Mohammad Nayeem Hasan" w:date="2024-07-18T15:20:00Z" w16du:dateUtc="2024-07-18T09:20:00Z"/>
                <w:rFonts w:ascii="Times New Roman" w:hAnsi="Times New Roman" w:cs="Times New Roman"/>
                <w:sz w:val="24"/>
                <w:szCs w:val="24"/>
              </w:rPr>
              <w:pPrChange w:id="8160" w:author="Mohammad Nayeem Hasan" w:date="2024-07-18T16:13:00Z" w16du:dateUtc="2024-07-18T10:13:00Z">
                <w:pPr>
                  <w:spacing w:after="0" w:line="240" w:lineRule="auto"/>
                </w:pPr>
              </w:pPrChange>
            </w:pPr>
            <w:del w:id="8161" w:author="Mohammad Nayeem Hasan" w:date="2024-07-18T15:20:00Z" w16du:dateUtc="2024-07-18T09:20:00Z">
              <w:r w:rsidRPr="00DF6BDB" w:rsidDel="00D73460">
                <w:rPr>
                  <w:rFonts w:ascii="Times New Roman" w:hAnsi="Times New Roman" w:cs="Times New Roman"/>
                  <w:sz w:val="24"/>
                  <w:szCs w:val="24"/>
                </w:rPr>
                <w:delText>49 (4.00)</w:delText>
              </w:r>
            </w:del>
          </w:p>
        </w:tc>
        <w:tc>
          <w:tcPr>
            <w:tcW w:w="583" w:type="pct"/>
          </w:tcPr>
          <w:p w14:paraId="128FBB0C" w14:textId="5B0BE386" w:rsidR="009F5786" w:rsidRPr="00DF6BDB" w:rsidDel="00D73460" w:rsidRDefault="009F5786">
            <w:pPr>
              <w:spacing w:line="240" w:lineRule="auto"/>
              <w:rPr>
                <w:del w:id="8162" w:author="Mohammad Nayeem Hasan" w:date="2024-07-18T15:20:00Z" w16du:dateUtc="2024-07-18T09:20:00Z"/>
                <w:rFonts w:ascii="Times New Roman" w:hAnsi="Times New Roman" w:cs="Times New Roman"/>
                <w:sz w:val="24"/>
                <w:szCs w:val="24"/>
              </w:rPr>
              <w:pPrChange w:id="8163" w:author="Mohammad Nayeem Hasan" w:date="2024-07-18T16:13:00Z" w16du:dateUtc="2024-07-18T10:13:00Z">
                <w:pPr>
                  <w:spacing w:after="0" w:line="240" w:lineRule="auto"/>
                </w:pPr>
              </w:pPrChange>
            </w:pPr>
            <w:del w:id="8164" w:author="Mohammad Nayeem Hasan" w:date="2024-07-18T15:20:00Z" w16du:dateUtc="2024-07-18T09:20:00Z">
              <w:r w:rsidRPr="00DF6BDB" w:rsidDel="00D73460">
                <w:rPr>
                  <w:rFonts w:ascii="Times New Roman" w:hAnsi="Times New Roman" w:cs="Times New Roman"/>
                  <w:sz w:val="24"/>
                  <w:szCs w:val="24"/>
                </w:rPr>
                <w:delText>1186 (96.00)</w:delText>
              </w:r>
            </w:del>
          </w:p>
        </w:tc>
        <w:tc>
          <w:tcPr>
            <w:tcW w:w="583" w:type="pct"/>
          </w:tcPr>
          <w:p w14:paraId="2F07792D" w14:textId="7A996280" w:rsidR="009F5786" w:rsidRPr="00DF6BDB" w:rsidDel="00D73460" w:rsidRDefault="009F5786">
            <w:pPr>
              <w:spacing w:line="240" w:lineRule="auto"/>
              <w:rPr>
                <w:del w:id="8165" w:author="Mohammad Nayeem Hasan" w:date="2024-07-18T15:20:00Z" w16du:dateUtc="2024-07-18T09:20:00Z"/>
                <w:rFonts w:ascii="Times New Roman" w:hAnsi="Times New Roman" w:cs="Times New Roman"/>
                <w:sz w:val="24"/>
                <w:szCs w:val="24"/>
              </w:rPr>
              <w:pPrChange w:id="8166" w:author="Mohammad Nayeem Hasan" w:date="2024-07-18T16:13:00Z" w16du:dateUtc="2024-07-18T10:13:00Z">
                <w:pPr>
                  <w:spacing w:after="0" w:line="240" w:lineRule="auto"/>
                </w:pPr>
              </w:pPrChange>
            </w:pPr>
            <w:del w:id="8167" w:author="Mohammad Nayeem Hasan" w:date="2024-07-18T15:20:00Z" w16du:dateUtc="2024-07-18T09:20:00Z">
              <w:r w:rsidRPr="00DF6BDB" w:rsidDel="00D73460">
                <w:rPr>
                  <w:rFonts w:ascii="Times New Roman" w:hAnsi="Times New Roman" w:cs="Times New Roman"/>
                  <w:sz w:val="24"/>
                  <w:szCs w:val="24"/>
                </w:rPr>
                <w:delText>1235 (60.50)</w:delText>
              </w:r>
            </w:del>
          </w:p>
        </w:tc>
      </w:tr>
      <w:tr w:rsidR="009F5786" w:rsidRPr="00DF6BDB" w:rsidDel="00D73460" w14:paraId="6CBCBCC6" w14:textId="7A152703" w:rsidTr="00755549">
        <w:trPr>
          <w:del w:id="8168" w:author="Mohammad Nayeem Hasan" w:date="2024-07-18T15:20:00Z"/>
        </w:trPr>
        <w:tc>
          <w:tcPr>
            <w:tcW w:w="1559" w:type="pct"/>
          </w:tcPr>
          <w:p w14:paraId="111DA5D0" w14:textId="22F1A043" w:rsidR="009F5786" w:rsidRPr="00DF6BDB" w:rsidDel="00D73460" w:rsidRDefault="009F5786">
            <w:pPr>
              <w:spacing w:line="240" w:lineRule="auto"/>
              <w:rPr>
                <w:del w:id="8169" w:author="Mohammad Nayeem Hasan" w:date="2024-07-18T15:20:00Z" w16du:dateUtc="2024-07-18T09:20:00Z"/>
                <w:rFonts w:ascii="Times New Roman" w:hAnsi="Times New Roman" w:cs="Times New Roman"/>
                <w:sz w:val="24"/>
                <w:szCs w:val="24"/>
              </w:rPr>
              <w:pPrChange w:id="8170" w:author="Mohammad Nayeem Hasan" w:date="2024-07-18T16:13:00Z" w16du:dateUtc="2024-07-18T10:13:00Z">
                <w:pPr>
                  <w:spacing w:after="0" w:line="240" w:lineRule="auto"/>
                </w:pPr>
              </w:pPrChange>
            </w:pPr>
            <w:del w:id="8171"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548" w:type="pct"/>
          </w:tcPr>
          <w:p w14:paraId="396ED1C3" w14:textId="0798127A" w:rsidR="009F5786" w:rsidRPr="00DF6BDB" w:rsidDel="00D73460" w:rsidRDefault="009F5786">
            <w:pPr>
              <w:spacing w:line="240" w:lineRule="auto"/>
              <w:rPr>
                <w:del w:id="8172" w:author="Mohammad Nayeem Hasan" w:date="2024-07-18T15:20:00Z" w16du:dateUtc="2024-07-18T09:20:00Z"/>
                <w:rFonts w:ascii="Times New Roman" w:hAnsi="Times New Roman" w:cs="Times New Roman"/>
                <w:sz w:val="24"/>
                <w:szCs w:val="24"/>
              </w:rPr>
              <w:pPrChange w:id="8173" w:author="Mohammad Nayeem Hasan" w:date="2024-07-18T16:13:00Z" w16du:dateUtc="2024-07-18T10:13:00Z">
                <w:pPr>
                  <w:spacing w:after="0" w:line="240" w:lineRule="auto"/>
                </w:pPr>
              </w:pPrChange>
            </w:pPr>
            <w:del w:id="8174" w:author="Mohammad Nayeem Hasan" w:date="2024-07-18T15:20:00Z" w16du:dateUtc="2024-07-18T09:20:00Z">
              <w:r w:rsidRPr="00DF6BDB" w:rsidDel="00D73460">
                <w:rPr>
                  <w:rFonts w:ascii="Times New Roman" w:hAnsi="Times New Roman" w:cs="Times New Roman"/>
                  <w:sz w:val="24"/>
                  <w:szCs w:val="24"/>
                </w:rPr>
                <w:delText>39 (7.44)</w:delText>
              </w:r>
            </w:del>
          </w:p>
        </w:tc>
        <w:tc>
          <w:tcPr>
            <w:tcW w:w="619" w:type="pct"/>
          </w:tcPr>
          <w:p w14:paraId="6B71FE54" w14:textId="3A0821A4" w:rsidR="009F5786" w:rsidRPr="00DF6BDB" w:rsidDel="00D73460" w:rsidRDefault="009F5786">
            <w:pPr>
              <w:spacing w:line="240" w:lineRule="auto"/>
              <w:rPr>
                <w:del w:id="8175" w:author="Mohammad Nayeem Hasan" w:date="2024-07-18T15:20:00Z" w16du:dateUtc="2024-07-18T09:20:00Z"/>
                <w:rFonts w:ascii="Times New Roman" w:hAnsi="Times New Roman" w:cs="Times New Roman"/>
                <w:sz w:val="24"/>
                <w:szCs w:val="24"/>
              </w:rPr>
              <w:pPrChange w:id="8176" w:author="Mohammad Nayeem Hasan" w:date="2024-07-18T16:13:00Z" w16du:dateUtc="2024-07-18T10:13:00Z">
                <w:pPr>
                  <w:spacing w:after="0" w:line="240" w:lineRule="auto"/>
                </w:pPr>
              </w:pPrChange>
            </w:pPr>
            <w:del w:id="8177" w:author="Mohammad Nayeem Hasan" w:date="2024-07-18T15:20:00Z" w16du:dateUtc="2024-07-18T09:20:00Z">
              <w:r w:rsidRPr="00DF6BDB" w:rsidDel="00D73460">
                <w:rPr>
                  <w:rFonts w:ascii="Times New Roman" w:hAnsi="Times New Roman" w:cs="Times New Roman"/>
                  <w:sz w:val="24"/>
                  <w:szCs w:val="24"/>
                </w:rPr>
                <w:delText>488 (92.56)</w:delText>
              </w:r>
            </w:del>
          </w:p>
        </w:tc>
        <w:tc>
          <w:tcPr>
            <w:tcW w:w="620" w:type="pct"/>
          </w:tcPr>
          <w:p w14:paraId="0F36CA37" w14:textId="362C5656" w:rsidR="009F5786" w:rsidRPr="00DF6BDB" w:rsidDel="00D73460" w:rsidRDefault="009F5786">
            <w:pPr>
              <w:spacing w:line="240" w:lineRule="auto"/>
              <w:rPr>
                <w:del w:id="8178" w:author="Mohammad Nayeem Hasan" w:date="2024-07-18T15:20:00Z" w16du:dateUtc="2024-07-18T09:20:00Z"/>
                <w:rFonts w:ascii="Times New Roman" w:hAnsi="Times New Roman" w:cs="Times New Roman"/>
                <w:sz w:val="24"/>
                <w:szCs w:val="24"/>
              </w:rPr>
              <w:pPrChange w:id="8179" w:author="Mohammad Nayeem Hasan" w:date="2024-07-18T16:13:00Z" w16du:dateUtc="2024-07-18T10:13:00Z">
                <w:pPr>
                  <w:spacing w:after="0" w:line="240" w:lineRule="auto"/>
                </w:pPr>
              </w:pPrChange>
            </w:pPr>
            <w:del w:id="8180" w:author="Mohammad Nayeem Hasan" w:date="2024-07-18T15:20:00Z" w16du:dateUtc="2024-07-18T09:20:00Z">
              <w:r w:rsidRPr="00DF6BDB" w:rsidDel="00D73460">
                <w:rPr>
                  <w:rFonts w:ascii="Times New Roman" w:hAnsi="Times New Roman" w:cs="Times New Roman"/>
                  <w:sz w:val="24"/>
                  <w:szCs w:val="24"/>
                </w:rPr>
                <w:delText>527 (22.86)</w:delText>
              </w:r>
            </w:del>
          </w:p>
        </w:tc>
        <w:tc>
          <w:tcPr>
            <w:tcW w:w="488" w:type="pct"/>
          </w:tcPr>
          <w:p w14:paraId="43F85076" w14:textId="32CDF16D" w:rsidR="009F5786" w:rsidRPr="00DF6BDB" w:rsidDel="00D73460" w:rsidRDefault="009F5786">
            <w:pPr>
              <w:spacing w:line="240" w:lineRule="auto"/>
              <w:rPr>
                <w:del w:id="8181" w:author="Mohammad Nayeem Hasan" w:date="2024-07-18T15:20:00Z" w16du:dateUtc="2024-07-18T09:20:00Z"/>
                <w:rFonts w:ascii="Times New Roman" w:hAnsi="Times New Roman" w:cs="Times New Roman"/>
                <w:sz w:val="24"/>
                <w:szCs w:val="24"/>
              </w:rPr>
              <w:pPrChange w:id="8182" w:author="Mohammad Nayeem Hasan" w:date="2024-07-18T16:13:00Z" w16du:dateUtc="2024-07-18T10:13:00Z">
                <w:pPr>
                  <w:spacing w:after="0" w:line="240" w:lineRule="auto"/>
                </w:pPr>
              </w:pPrChange>
            </w:pPr>
            <w:del w:id="8183" w:author="Mohammad Nayeem Hasan" w:date="2024-07-18T15:20:00Z" w16du:dateUtc="2024-07-18T09:20:00Z">
              <w:r w:rsidRPr="00DF6BDB" w:rsidDel="00D73460">
                <w:rPr>
                  <w:rFonts w:ascii="Times New Roman" w:hAnsi="Times New Roman" w:cs="Times New Roman"/>
                  <w:sz w:val="24"/>
                  <w:szCs w:val="24"/>
                </w:rPr>
                <w:delText>13 (2.67)</w:delText>
              </w:r>
            </w:del>
          </w:p>
        </w:tc>
        <w:tc>
          <w:tcPr>
            <w:tcW w:w="583" w:type="pct"/>
          </w:tcPr>
          <w:p w14:paraId="2833865A" w14:textId="02DE9994" w:rsidR="009F5786" w:rsidRPr="00DF6BDB" w:rsidDel="00D73460" w:rsidRDefault="009F5786">
            <w:pPr>
              <w:spacing w:line="240" w:lineRule="auto"/>
              <w:rPr>
                <w:del w:id="8184" w:author="Mohammad Nayeem Hasan" w:date="2024-07-18T15:20:00Z" w16du:dateUtc="2024-07-18T09:20:00Z"/>
                <w:rFonts w:ascii="Times New Roman" w:hAnsi="Times New Roman" w:cs="Times New Roman"/>
                <w:sz w:val="24"/>
                <w:szCs w:val="24"/>
              </w:rPr>
              <w:pPrChange w:id="8185" w:author="Mohammad Nayeem Hasan" w:date="2024-07-18T16:13:00Z" w16du:dateUtc="2024-07-18T10:13:00Z">
                <w:pPr>
                  <w:spacing w:after="0" w:line="240" w:lineRule="auto"/>
                </w:pPr>
              </w:pPrChange>
            </w:pPr>
            <w:del w:id="8186" w:author="Mohammad Nayeem Hasan" w:date="2024-07-18T15:20:00Z" w16du:dateUtc="2024-07-18T09:20:00Z">
              <w:r w:rsidRPr="00DF6BDB" w:rsidDel="00D73460">
                <w:rPr>
                  <w:rFonts w:ascii="Times New Roman" w:hAnsi="Times New Roman" w:cs="Times New Roman"/>
                  <w:sz w:val="24"/>
                  <w:szCs w:val="24"/>
                </w:rPr>
                <w:delText>476 (97.33)</w:delText>
              </w:r>
            </w:del>
          </w:p>
        </w:tc>
        <w:tc>
          <w:tcPr>
            <w:tcW w:w="583" w:type="pct"/>
          </w:tcPr>
          <w:p w14:paraId="5BB5E91C" w14:textId="602B597E" w:rsidR="009F5786" w:rsidRPr="00DF6BDB" w:rsidDel="00D73460" w:rsidRDefault="009F5786">
            <w:pPr>
              <w:spacing w:line="240" w:lineRule="auto"/>
              <w:rPr>
                <w:del w:id="8187" w:author="Mohammad Nayeem Hasan" w:date="2024-07-18T15:20:00Z" w16du:dateUtc="2024-07-18T09:20:00Z"/>
                <w:rFonts w:ascii="Times New Roman" w:hAnsi="Times New Roman" w:cs="Times New Roman"/>
                <w:sz w:val="24"/>
                <w:szCs w:val="24"/>
              </w:rPr>
              <w:pPrChange w:id="8188" w:author="Mohammad Nayeem Hasan" w:date="2024-07-18T16:13:00Z" w16du:dateUtc="2024-07-18T10:13:00Z">
                <w:pPr>
                  <w:spacing w:after="0" w:line="240" w:lineRule="auto"/>
                </w:pPr>
              </w:pPrChange>
            </w:pPr>
            <w:del w:id="8189" w:author="Mohammad Nayeem Hasan" w:date="2024-07-18T15:20:00Z" w16du:dateUtc="2024-07-18T09:20:00Z">
              <w:r w:rsidRPr="00DF6BDB" w:rsidDel="00D73460">
                <w:rPr>
                  <w:rFonts w:ascii="Times New Roman" w:hAnsi="Times New Roman" w:cs="Times New Roman"/>
                  <w:sz w:val="24"/>
                  <w:szCs w:val="24"/>
                </w:rPr>
                <w:delText>489 (23.98)</w:delText>
              </w:r>
            </w:del>
          </w:p>
        </w:tc>
      </w:tr>
      <w:tr w:rsidR="009F5786" w:rsidRPr="00DF6BDB" w:rsidDel="00D73460" w14:paraId="5C759E00" w14:textId="1E329F99" w:rsidTr="00755549">
        <w:trPr>
          <w:del w:id="8190" w:author="Mohammad Nayeem Hasan" w:date="2024-07-18T15:20:00Z"/>
        </w:trPr>
        <w:tc>
          <w:tcPr>
            <w:tcW w:w="1559" w:type="pct"/>
          </w:tcPr>
          <w:p w14:paraId="1FA2DD76" w14:textId="00032E88" w:rsidR="009F5786" w:rsidRPr="00DF6BDB" w:rsidDel="00D73460" w:rsidRDefault="009F5786">
            <w:pPr>
              <w:spacing w:line="240" w:lineRule="auto"/>
              <w:rPr>
                <w:del w:id="8191" w:author="Mohammad Nayeem Hasan" w:date="2024-07-18T15:20:00Z" w16du:dateUtc="2024-07-18T09:20:00Z"/>
                <w:rFonts w:ascii="Times New Roman" w:hAnsi="Times New Roman" w:cs="Times New Roman"/>
                <w:sz w:val="24"/>
                <w:szCs w:val="24"/>
              </w:rPr>
              <w:pPrChange w:id="8192" w:author="Mohammad Nayeem Hasan" w:date="2024-07-18T16:13:00Z" w16du:dateUtc="2024-07-18T10:13:00Z">
                <w:pPr>
                  <w:spacing w:after="0" w:line="240" w:lineRule="auto"/>
                </w:pPr>
              </w:pPrChange>
            </w:pPr>
            <w:del w:id="8193" w:author="Mohammad Nayeem Hasan" w:date="2024-07-18T15:20:00Z" w16du:dateUtc="2024-07-18T09:20:00Z">
              <w:r w:rsidRPr="00DF6BDB" w:rsidDel="00D73460">
                <w:rPr>
                  <w:rFonts w:ascii="Times New Roman" w:hAnsi="Times New Roman" w:cs="Times New Roman"/>
                  <w:sz w:val="24"/>
                  <w:szCs w:val="24"/>
                </w:rPr>
                <w:delText>High</w:delText>
              </w:r>
            </w:del>
          </w:p>
        </w:tc>
        <w:tc>
          <w:tcPr>
            <w:tcW w:w="548" w:type="pct"/>
          </w:tcPr>
          <w:p w14:paraId="4616B023" w14:textId="0B77FF19" w:rsidR="009F5786" w:rsidRPr="00DF6BDB" w:rsidDel="00D73460" w:rsidRDefault="009F5786">
            <w:pPr>
              <w:spacing w:line="240" w:lineRule="auto"/>
              <w:rPr>
                <w:del w:id="8194" w:author="Mohammad Nayeem Hasan" w:date="2024-07-18T15:20:00Z" w16du:dateUtc="2024-07-18T09:20:00Z"/>
                <w:rFonts w:ascii="Times New Roman" w:hAnsi="Times New Roman" w:cs="Times New Roman"/>
                <w:sz w:val="24"/>
                <w:szCs w:val="24"/>
              </w:rPr>
              <w:pPrChange w:id="8195" w:author="Mohammad Nayeem Hasan" w:date="2024-07-18T16:13:00Z" w16du:dateUtc="2024-07-18T10:13:00Z">
                <w:pPr>
                  <w:spacing w:after="0" w:line="240" w:lineRule="auto"/>
                </w:pPr>
              </w:pPrChange>
            </w:pPr>
            <w:del w:id="8196" w:author="Mohammad Nayeem Hasan" w:date="2024-07-18T15:20:00Z" w16du:dateUtc="2024-07-18T09:20:00Z">
              <w:r w:rsidRPr="00DF6BDB" w:rsidDel="00D73460">
                <w:rPr>
                  <w:rFonts w:ascii="Times New Roman" w:hAnsi="Times New Roman" w:cs="Times New Roman"/>
                  <w:sz w:val="24"/>
                  <w:szCs w:val="24"/>
                </w:rPr>
                <w:delText>38 (8.23)</w:delText>
              </w:r>
            </w:del>
          </w:p>
        </w:tc>
        <w:tc>
          <w:tcPr>
            <w:tcW w:w="619" w:type="pct"/>
          </w:tcPr>
          <w:p w14:paraId="6F70185C" w14:textId="3CE1D545" w:rsidR="009F5786" w:rsidRPr="00DF6BDB" w:rsidDel="00D73460" w:rsidRDefault="009F5786">
            <w:pPr>
              <w:spacing w:line="240" w:lineRule="auto"/>
              <w:rPr>
                <w:del w:id="8197" w:author="Mohammad Nayeem Hasan" w:date="2024-07-18T15:20:00Z" w16du:dateUtc="2024-07-18T09:20:00Z"/>
                <w:rFonts w:ascii="Times New Roman" w:hAnsi="Times New Roman" w:cs="Times New Roman"/>
                <w:sz w:val="24"/>
                <w:szCs w:val="24"/>
              </w:rPr>
              <w:pPrChange w:id="8198" w:author="Mohammad Nayeem Hasan" w:date="2024-07-18T16:13:00Z" w16du:dateUtc="2024-07-18T10:13:00Z">
                <w:pPr>
                  <w:spacing w:after="0" w:line="240" w:lineRule="auto"/>
                </w:pPr>
              </w:pPrChange>
            </w:pPr>
            <w:del w:id="8199" w:author="Mohammad Nayeem Hasan" w:date="2024-07-18T15:20:00Z" w16du:dateUtc="2024-07-18T09:20:00Z">
              <w:r w:rsidRPr="00DF6BDB" w:rsidDel="00D73460">
                <w:rPr>
                  <w:rFonts w:ascii="Times New Roman" w:hAnsi="Times New Roman" w:cs="Times New Roman"/>
                  <w:sz w:val="24"/>
                  <w:szCs w:val="24"/>
                </w:rPr>
                <w:delText>418 (91.76)</w:delText>
              </w:r>
            </w:del>
          </w:p>
        </w:tc>
        <w:tc>
          <w:tcPr>
            <w:tcW w:w="620" w:type="pct"/>
          </w:tcPr>
          <w:p w14:paraId="3A6385F8" w14:textId="54F8A251" w:rsidR="009F5786" w:rsidRPr="00DF6BDB" w:rsidDel="00D73460" w:rsidRDefault="009F5786">
            <w:pPr>
              <w:spacing w:line="240" w:lineRule="auto"/>
              <w:rPr>
                <w:del w:id="8200" w:author="Mohammad Nayeem Hasan" w:date="2024-07-18T15:20:00Z" w16du:dateUtc="2024-07-18T09:20:00Z"/>
                <w:rFonts w:ascii="Times New Roman" w:hAnsi="Times New Roman" w:cs="Times New Roman"/>
                <w:sz w:val="24"/>
                <w:szCs w:val="24"/>
              </w:rPr>
              <w:pPrChange w:id="8201" w:author="Mohammad Nayeem Hasan" w:date="2024-07-18T16:13:00Z" w16du:dateUtc="2024-07-18T10:13:00Z">
                <w:pPr>
                  <w:spacing w:after="0" w:line="240" w:lineRule="auto"/>
                </w:pPr>
              </w:pPrChange>
            </w:pPr>
            <w:del w:id="8202" w:author="Mohammad Nayeem Hasan" w:date="2024-07-18T15:20:00Z" w16du:dateUtc="2024-07-18T09:20:00Z">
              <w:r w:rsidRPr="00DF6BDB" w:rsidDel="00D73460">
                <w:rPr>
                  <w:rFonts w:ascii="Times New Roman" w:hAnsi="Times New Roman" w:cs="Times New Roman"/>
                  <w:sz w:val="24"/>
                  <w:szCs w:val="24"/>
                </w:rPr>
                <w:delText>456 (19.77)</w:delText>
              </w:r>
            </w:del>
          </w:p>
        </w:tc>
        <w:tc>
          <w:tcPr>
            <w:tcW w:w="488" w:type="pct"/>
          </w:tcPr>
          <w:p w14:paraId="17176160" w14:textId="0FA13BFC" w:rsidR="009F5786" w:rsidRPr="00DF6BDB" w:rsidDel="00D73460" w:rsidRDefault="009F5786">
            <w:pPr>
              <w:spacing w:line="240" w:lineRule="auto"/>
              <w:rPr>
                <w:del w:id="8203" w:author="Mohammad Nayeem Hasan" w:date="2024-07-18T15:20:00Z" w16du:dateUtc="2024-07-18T09:20:00Z"/>
                <w:rFonts w:ascii="Times New Roman" w:hAnsi="Times New Roman" w:cs="Times New Roman"/>
                <w:sz w:val="24"/>
                <w:szCs w:val="24"/>
              </w:rPr>
              <w:pPrChange w:id="8204" w:author="Mohammad Nayeem Hasan" w:date="2024-07-18T16:13:00Z" w16du:dateUtc="2024-07-18T10:13:00Z">
                <w:pPr>
                  <w:spacing w:after="0" w:line="240" w:lineRule="auto"/>
                </w:pPr>
              </w:pPrChange>
            </w:pPr>
            <w:del w:id="8205" w:author="Mohammad Nayeem Hasan" w:date="2024-07-18T15:20:00Z" w16du:dateUtc="2024-07-18T09:20:00Z">
              <w:r w:rsidRPr="00DF6BDB" w:rsidDel="00D73460">
                <w:rPr>
                  <w:rFonts w:ascii="Times New Roman" w:hAnsi="Times New Roman" w:cs="Times New Roman"/>
                  <w:sz w:val="24"/>
                  <w:szCs w:val="24"/>
                </w:rPr>
                <w:delText>10 (3.24)</w:delText>
              </w:r>
            </w:del>
          </w:p>
        </w:tc>
        <w:tc>
          <w:tcPr>
            <w:tcW w:w="583" w:type="pct"/>
          </w:tcPr>
          <w:p w14:paraId="76FF5106" w14:textId="4BB4F70D" w:rsidR="009F5786" w:rsidRPr="00DF6BDB" w:rsidDel="00D73460" w:rsidRDefault="009F5786">
            <w:pPr>
              <w:spacing w:line="240" w:lineRule="auto"/>
              <w:rPr>
                <w:del w:id="8206" w:author="Mohammad Nayeem Hasan" w:date="2024-07-18T15:20:00Z" w16du:dateUtc="2024-07-18T09:20:00Z"/>
                <w:rFonts w:ascii="Times New Roman" w:hAnsi="Times New Roman" w:cs="Times New Roman"/>
                <w:sz w:val="24"/>
                <w:szCs w:val="24"/>
              </w:rPr>
              <w:pPrChange w:id="8207" w:author="Mohammad Nayeem Hasan" w:date="2024-07-18T16:13:00Z" w16du:dateUtc="2024-07-18T10:13:00Z">
                <w:pPr>
                  <w:spacing w:after="0" w:line="240" w:lineRule="auto"/>
                </w:pPr>
              </w:pPrChange>
            </w:pPr>
            <w:del w:id="8208" w:author="Mohammad Nayeem Hasan" w:date="2024-07-18T15:20:00Z" w16du:dateUtc="2024-07-18T09:20:00Z">
              <w:r w:rsidRPr="00DF6BDB" w:rsidDel="00D73460">
                <w:rPr>
                  <w:rFonts w:ascii="Times New Roman" w:hAnsi="Times New Roman" w:cs="Times New Roman"/>
                  <w:sz w:val="24"/>
                  <w:szCs w:val="24"/>
                </w:rPr>
                <w:delText>307 (96.76)</w:delText>
              </w:r>
            </w:del>
          </w:p>
        </w:tc>
        <w:tc>
          <w:tcPr>
            <w:tcW w:w="583" w:type="pct"/>
          </w:tcPr>
          <w:p w14:paraId="3BD45960" w14:textId="77D0BEBF" w:rsidR="009F5786" w:rsidRPr="00DF6BDB" w:rsidDel="00D73460" w:rsidRDefault="009F5786">
            <w:pPr>
              <w:spacing w:line="240" w:lineRule="auto"/>
              <w:rPr>
                <w:del w:id="8209" w:author="Mohammad Nayeem Hasan" w:date="2024-07-18T15:20:00Z" w16du:dateUtc="2024-07-18T09:20:00Z"/>
                <w:rFonts w:ascii="Times New Roman" w:hAnsi="Times New Roman" w:cs="Times New Roman"/>
                <w:sz w:val="24"/>
                <w:szCs w:val="24"/>
              </w:rPr>
              <w:pPrChange w:id="8210" w:author="Mohammad Nayeem Hasan" w:date="2024-07-18T16:13:00Z" w16du:dateUtc="2024-07-18T10:13:00Z">
                <w:pPr>
                  <w:spacing w:after="0" w:line="240" w:lineRule="auto"/>
                </w:pPr>
              </w:pPrChange>
            </w:pPr>
            <w:del w:id="8211" w:author="Mohammad Nayeem Hasan" w:date="2024-07-18T15:20:00Z" w16du:dateUtc="2024-07-18T09:20:00Z">
              <w:r w:rsidRPr="00DF6BDB" w:rsidDel="00D73460">
                <w:rPr>
                  <w:rFonts w:ascii="Times New Roman" w:hAnsi="Times New Roman" w:cs="Times New Roman"/>
                  <w:sz w:val="24"/>
                  <w:szCs w:val="24"/>
                </w:rPr>
                <w:delText>317 (15.52)</w:delText>
              </w:r>
            </w:del>
          </w:p>
        </w:tc>
      </w:tr>
      <w:tr w:rsidR="009F5786" w:rsidRPr="00DF6BDB" w:rsidDel="00D73460" w14:paraId="3410075C" w14:textId="1F9BF173" w:rsidTr="00755549">
        <w:trPr>
          <w:del w:id="8212" w:author="Mohammad Nayeem Hasan" w:date="2024-07-18T15:20:00Z"/>
        </w:trPr>
        <w:tc>
          <w:tcPr>
            <w:tcW w:w="1559" w:type="pct"/>
          </w:tcPr>
          <w:p w14:paraId="273B55F2" w14:textId="7883D40C" w:rsidR="009F5786" w:rsidRPr="00DF6BDB" w:rsidDel="00D73460" w:rsidRDefault="009F5786">
            <w:pPr>
              <w:spacing w:line="240" w:lineRule="auto"/>
              <w:rPr>
                <w:del w:id="8213" w:author="Mohammad Nayeem Hasan" w:date="2024-07-18T15:20:00Z" w16du:dateUtc="2024-07-18T09:20:00Z"/>
                <w:rFonts w:ascii="Times New Roman" w:hAnsi="Times New Roman" w:cs="Times New Roman"/>
                <w:sz w:val="24"/>
                <w:szCs w:val="24"/>
              </w:rPr>
              <w:pPrChange w:id="8214" w:author="Mohammad Nayeem Hasan" w:date="2024-07-18T16:13:00Z" w16du:dateUtc="2024-07-18T10:13:00Z">
                <w:pPr>
                  <w:spacing w:after="0" w:line="240" w:lineRule="auto"/>
                </w:pPr>
              </w:pPrChange>
            </w:pPr>
            <w:del w:id="8215" w:author="Mohammad Nayeem Hasan" w:date="2024-07-18T15:20:00Z" w16du:dateUtc="2024-07-18T09:20:00Z">
              <w:r w:rsidRPr="00DF6BDB" w:rsidDel="00D73460">
                <w:rPr>
                  <w:rFonts w:ascii="Times New Roman" w:hAnsi="Times New Roman" w:cs="Times New Roman"/>
                  <w:sz w:val="24"/>
                  <w:szCs w:val="24"/>
                </w:rPr>
                <w:delText>Water treatment</w:delText>
              </w:r>
            </w:del>
          </w:p>
        </w:tc>
        <w:tc>
          <w:tcPr>
            <w:tcW w:w="548" w:type="pct"/>
          </w:tcPr>
          <w:p w14:paraId="2A5CE6A1" w14:textId="746AC937" w:rsidR="009F5786" w:rsidRPr="00DF6BDB" w:rsidDel="00D73460" w:rsidRDefault="009F5786">
            <w:pPr>
              <w:spacing w:line="240" w:lineRule="auto"/>
              <w:rPr>
                <w:del w:id="8216" w:author="Mohammad Nayeem Hasan" w:date="2024-07-18T15:20:00Z" w16du:dateUtc="2024-07-18T09:20:00Z"/>
                <w:rFonts w:ascii="Times New Roman" w:hAnsi="Times New Roman" w:cs="Times New Roman"/>
                <w:sz w:val="24"/>
                <w:szCs w:val="24"/>
              </w:rPr>
              <w:pPrChange w:id="8217" w:author="Mohammad Nayeem Hasan" w:date="2024-07-18T16:13:00Z" w16du:dateUtc="2024-07-18T10:13:00Z">
                <w:pPr>
                  <w:spacing w:after="0" w:line="240" w:lineRule="auto"/>
                </w:pPr>
              </w:pPrChange>
            </w:pPr>
          </w:p>
        </w:tc>
        <w:tc>
          <w:tcPr>
            <w:tcW w:w="619" w:type="pct"/>
          </w:tcPr>
          <w:p w14:paraId="49086D6E" w14:textId="3FB642BC" w:rsidR="009F5786" w:rsidRPr="00DF6BDB" w:rsidDel="00D73460" w:rsidRDefault="009F5786">
            <w:pPr>
              <w:spacing w:line="240" w:lineRule="auto"/>
              <w:rPr>
                <w:del w:id="8218" w:author="Mohammad Nayeem Hasan" w:date="2024-07-18T15:20:00Z" w16du:dateUtc="2024-07-18T09:20:00Z"/>
                <w:rFonts w:ascii="Times New Roman" w:hAnsi="Times New Roman" w:cs="Times New Roman"/>
                <w:sz w:val="24"/>
                <w:szCs w:val="24"/>
              </w:rPr>
              <w:pPrChange w:id="8219" w:author="Mohammad Nayeem Hasan" w:date="2024-07-18T16:13:00Z" w16du:dateUtc="2024-07-18T10:13:00Z">
                <w:pPr>
                  <w:spacing w:after="0" w:line="240" w:lineRule="auto"/>
                </w:pPr>
              </w:pPrChange>
            </w:pPr>
          </w:p>
        </w:tc>
        <w:tc>
          <w:tcPr>
            <w:tcW w:w="620" w:type="pct"/>
          </w:tcPr>
          <w:p w14:paraId="635ADE9D" w14:textId="4E2AF499" w:rsidR="009F5786" w:rsidRPr="00DF6BDB" w:rsidDel="00D73460" w:rsidRDefault="009F5786">
            <w:pPr>
              <w:spacing w:line="240" w:lineRule="auto"/>
              <w:rPr>
                <w:del w:id="8220" w:author="Mohammad Nayeem Hasan" w:date="2024-07-18T15:20:00Z" w16du:dateUtc="2024-07-18T09:20:00Z"/>
                <w:rFonts w:ascii="Times New Roman" w:hAnsi="Times New Roman" w:cs="Times New Roman"/>
                <w:sz w:val="24"/>
                <w:szCs w:val="24"/>
              </w:rPr>
              <w:pPrChange w:id="8221" w:author="Mohammad Nayeem Hasan" w:date="2024-07-18T16:13:00Z" w16du:dateUtc="2024-07-18T10:13:00Z">
                <w:pPr>
                  <w:spacing w:after="0" w:line="240" w:lineRule="auto"/>
                </w:pPr>
              </w:pPrChange>
            </w:pPr>
          </w:p>
        </w:tc>
        <w:tc>
          <w:tcPr>
            <w:tcW w:w="488" w:type="pct"/>
          </w:tcPr>
          <w:p w14:paraId="301B1C15" w14:textId="60F6644D" w:rsidR="009F5786" w:rsidRPr="00DF6BDB" w:rsidDel="00D73460" w:rsidRDefault="009F5786">
            <w:pPr>
              <w:spacing w:line="240" w:lineRule="auto"/>
              <w:rPr>
                <w:del w:id="8222" w:author="Mohammad Nayeem Hasan" w:date="2024-07-18T15:20:00Z" w16du:dateUtc="2024-07-18T09:20:00Z"/>
                <w:rFonts w:ascii="Times New Roman" w:hAnsi="Times New Roman" w:cs="Times New Roman"/>
                <w:sz w:val="24"/>
                <w:szCs w:val="24"/>
              </w:rPr>
              <w:pPrChange w:id="8223" w:author="Mohammad Nayeem Hasan" w:date="2024-07-18T16:13:00Z" w16du:dateUtc="2024-07-18T10:13:00Z">
                <w:pPr>
                  <w:spacing w:after="0" w:line="240" w:lineRule="auto"/>
                </w:pPr>
              </w:pPrChange>
            </w:pPr>
          </w:p>
        </w:tc>
        <w:tc>
          <w:tcPr>
            <w:tcW w:w="583" w:type="pct"/>
          </w:tcPr>
          <w:p w14:paraId="1B110C73" w14:textId="6772CC31" w:rsidR="009F5786" w:rsidRPr="00DF6BDB" w:rsidDel="00D73460" w:rsidRDefault="009F5786">
            <w:pPr>
              <w:spacing w:line="240" w:lineRule="auto"/>
              <w:rPr>
                <w:del w:id="8224" w:author="Mohammad Nayeem Hasan" w:date="2024-07-18T15:20:00Z" w16du:dateUtc="2024-07-18T09:20:00Z"/>
                <w:rFonts w:ascii="Times New Roman" w:hAnsi="Times New Roman" w:cs="Times New Roman"/>
                <w:sz w:val="24"/>
                <w:szCs w:val="24"/>
              </w:rPr>
              <w:pPrChange w:id="8225" w:author="Mohammad Nayeem Hasan" w:date="2024-07-18T16:13:00Z" w16du:dateUtc="2024-07-18T10:13:00Z">
                <w:pPr>
                  <w:spacing w:after="0" w:line="240" w:lineRule="auto"/>
                </w:pPr>
              </w:pPrChange>
            </w:pPr>
          </w:p>
        </w:tc>
        <w:tc>
          <w:tcPr>
            <w:tcW w:w="583" w:type="pct"/>
          </w:tcPr>
          <w:p w14:paraId="781761CE" w14:textId="3A10550F" w:rsidR="009F5786" w:rsidRPr="00DF6BDB" w:rsidDel="00D73460" w:rsidRDefault="009F5786">
            <w:pPr>
              <w:spacing w:line="240" w:lineRule="auto"/>
              <w:rPr>
                <w:del w:id="8226" w:author="Mohammad Nayeem Hasan" w:date="2024-07-18T15:20:00Z" w16du:dateUtc="2024-07-18T09:20:00Z"/>
                <w:rFonts w:ascii="Times New Roman" w:hAnsi="Times New Roman" w:cs="Times New Roman"/>
                <w:sz w:val="24"/>
                <w:szCs w:val="24"/>
              </w:rPr>
              <w:pPrChange w:id="8227" w:author="Mohammad Nayeem Hasan" w:date="2024-07-18T16:13:00Z" w16du:dateUtc="2024-07-18T10:13:00Z">
                <w:pPr>
                  <w:spacing w:after="0" w:line="240" w:lineRule="auto"/>
                </w:pPr>
              </w:pPrChange>
            </w:pPr>
          </w:p>
        </w:tc>
      </w:tr>
      <w:tr w:rsidR="009F5786" w:rsidRPr="00DF6BDB" w:rsidDel="00D73460" w14:paraId="2E800D46" w14:textId="68BAD58D" w:rsidTr="00755549">
        <w:trPr>
          <w:del w:id="8228" w:author="Mohammad Nayeem Hasan" w:date="2024-07-18T15:20:00Z"/>
        </w:trPr>
        <w:tc>
          <w:tcPr>
            <w:tcW w:w="1559" w:type="pct"/>
          </w:tcPr>
          <w:p w14:paraId="65F72112" w14:textId="29D5E3E1" w:rsidR="009F5786" w:rsidRPr="00DF6BDB" w:rsidDel="00D73460" w:rsidRDefault="009F5786">
            <w:pPr>
              <w:spacing w:line="240" w:lineRule="auto"/>
              <w:rPr>
                <w:del w:id="8229" w:author="Mohammad Nayeem Hasan" w:date="2024-07-18T15:20:00Z" w16du:dateUtc="2024-07-18T09:20:00Z"/>
                <w:rFonts w:ascii="Times New Roman" w:hAnsi="Times New Roman" w:cs="Times New Roman"/>
                <w:sz w:val="24"/>
                <w:szCs w:val="24"/>
              </w:rPr>
              <w:pPrChange w:id="8230" w:author="Mohammad Nayeem Hasan" w:date="2024-07-18T16:13:00Z" w16du:dateUtc="2024-07-18T10:13:00Z">
                <w:pPr>
                  <w:spacing w:after="0" w:line="240" w:lineRule="auto"/>
                </w:pPr>
              </w:pPrChange>
            </w:pPr>
            <w:del w:id="8231"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54BCA8C6" w14:textId="007C2593" w:rsidR="009F5786" w:rsidRPr="00DF6BDB" w:rsidDel="00D73460" w:rsidRDefault="009F5786">
            <w:pPr>
              <w:spacing w:line="240" w:lineRule="auto"/>
              <w:rPr>
                <w:del w:id="8232" w:author="Mohammad Nayeem Hasan" w:date="2024-07-18T15:20:00Z" w16du:dateUtc="2024-07-18T09:20:00Z"/>
                <w:rFonts w:ascii="Times New Roman" w:hAnsi="Times New Roman" w:cs="Times New Roman"/>
                <w:sz w:val="24"/>
                <w:szCs w:val="24"/>
              </w:rPr>
              <w:pPrChange w:id="8233" w:author="Mohammad Nayeem Hasan" w:date="2024-07-18T16:13:00Z" w16du:dateUtc="2024-07-18T10:13:00Z">
                <w:pPr>
                  <w:spacing w:after="0" w:line="240" w:lineRule="auto"/>
                </w:pPr>
              </w:pPrChange>
            </w:pPr>
            <w:del w:id="8234" w:author="Mohammad Nayeem Hasan" w:date="2024-07-18T15:20:00Z" w16du:dateUtc="2024-07-18T09:20:00Z">
              <w:r w:rsidRPr="00DF6BDB" w:rsidDel="00D73460">
                <w:rPr>
                  <w:rFonts w:ascii="Times New Roman" w:hAnsi="Times New Roman" w:cs="Times New Roman"/>
                  <w:sz w:val="24"/>
                  <w:szCs w:val="24"/>
                </w:rPr>
                <w:delText>58 (7.85)</w:delText>
              </w:r>
            </w:del>
          </w:p>
        </w:tc>
        <w:tc>
          <w:tcPr>
            <w:tcW w:w="619" w:type="pct"/>
          </w:tcPr>
          <w:p w14:paraId="64A389B8" w14:textId="424C073F" w:rsidR="009F5786" w:rsidRPr="00DF6BDB" w:rsidDel="00D73460" w:rsidRDefault="009F5786">
            <w:pPr>
              <w:spacing w:line="240" w:lineRule="auto"/>
              <w:rPr>
                <w:del w:id="8235" w:author="Mohammad Nayeem Hasan" w:date="2024-07-18T15:20:00Z" w16du:dateUtc="2024-07-18T09:20:00Z"/>
                <w:rFonts w:ascii="Times New Roman" w:hAnsi="Times New Roman" w:cs="Times New Roman"/>
                <w:sz w:val="24"/>
                <w:szCs w:val="24"/>
              </w:rPr>
              <w:pPrChange w:id="8236" w:author="Mohammad Nayeem Hasan" w:date="2024-07-18T16:13:00Z" w16du:dateUtc="2024-07-18T10:13:00Z">
                <w:pPr>
                  <w:spacing w:after="0" w:line="240" w:lineRule="auto"/>
                </w:pPr>
              </w:pPrChange>
            </w:pPr>
            <w:del w:id="8237" w:author="Mohammad Nayeem Hasan" w:date="2024-07-18T15:20:00Z" w16du:dateUtc="2024-07-18T09:20:00Z">
              <w:r w:rsidRPr="00DF6BDB" w:rsidDel="00D73460">
                <w:rPr>
                  <w:rFonts w:ascii="Times New Roman" w:hAnsi="Times New Roman" w:cs="Times New Roman"/>
                  <w:sz w:val="24"/>
                  <w:szCs w:val="24"/>
                </w:rPr>
                <w:delText>675 (92.15)</w:delText>
              </w:r>
            </w:del>
          </w:p>
        </w:tc>
        <w:tc>
          <w:tcPr>
            <w:tcW w:w="620" w:type="pct"/>
          </w:tcPr>
          <w:p w14:paraId="70E75738" w14:textId="2AF17D09" w:rsidR="009F5786" w:rsidRPr="00DF6BDB" w:rsidDel="00D73460" w:rsidRDefault="009F5786">
            <w:pPr>
              <w:spacing w:line="240" w:lineRule="auto"/>
              <w:rPr>
                <w:del w:id="8238" w:author="Mohammad Nayeem Hasan" w:date="2024-07-18T15:20:00Z" w16du:dateUtc="2024-07-18T09:20:00Z"/>
                <w:rFonts w:ascii="Times New Roman" w:hAnsi="Times New Roman" w:cs="Times New Roman"/>
                <w:sz w:val="24"/>
                <w:szCs w:val="24"/>
              </w:rPr>
              <w:pPrChange w:id="8239" w:author="Mohammad Nayeem Hasan" w:date="2024-07-18T16:13:00Z" w16du:dateUtc="2024-07-18T10:13:00Z">
                <w:pPr>
                  <w:spacing w:after="0" w:line="240" w:lineRule="auto"/>
                </w:pPr>
              </w:pPrChange>
            </w:pPr>
            <w:del w:id="8240" w:author="Mohammad Nayeem Hasan" w:date="2024-07-18T15:20:00Z" w16du:dateUtc="2024-07-18T09:20:00Z">
              <w:r w:rsidRPr="00DF6BDB" w:rsidDel="00D73460">
                <w:rPr>
                  <w:rFonts w:ascii="Times New Roman" w:hAnsi="Times New Roman" w:cs="Times New Roman"/>
                  <w:sz w:val="24"/>
                  <w:szCs w:val="24"/>
                </w:rPr>
                <w:delText>733 (31.81)</w:delText>
              </w:r>
            </w:del>
          </w:p>
        </w:tc>
        <w:tc>
          <w:tcPr>
            <w:tcW w:w="488" w:type="pct"/>
          </w:tcPr>
          <w:p w14:paraId="7609F773" w14:textId="4B17D93A" w:rsidR="009F5786" w:rsidRPr="00DF6BDB" w:rsidDel="00D73460" w:rsidRDefault="009F5786">
            <w:pPr>
              <w:spacing w:line="240" w:lineRule="auto"/>
              <w:rPr>
                <w:del w:id="8241" w:author="Mohammad Nayeem Hasan" w:date="2024-07-18T15:20:00Z" w16du:dateUtc="2024-07-18T09:20:00Z"/>
                <w:rFonts w:ascii="Times New Roman" w:hAnsi="Times New Roman" w:cs="Times New Roman"/>
                <w:sz w:val="24"/>
                <w:szCs w:val="24"/>
              </w:rPr>
              <w:pPrChange w:id="8242" w:author="Mohammad Nayeem Hasan" w:date="2024-07-18T16:13:00Z" w16du:dateUtc="2024-07-18T10:13:00Z">
                <w:pPr>
                  <w:spacing w:after="0" w:line="240" w:lineRule="auto"/>
                </w:pPr>
              </w:pPrChange>
            </w:pPr>
            <w:del w:id="8243" w:author="Mohammad Nayeem Hasan" w:date="2024-07-18T15:20:00Z" w16du:dateUtc="2024-07-18T09:20:00Z">
              <w:r w:rsidRPr="00DF6BDB" w:rsidDel="00D73460">
                <w:rPr>
                  <w:rFonts w:ascii="Times New Roman" w:hAnsi="Times New Roman" w:cs="Times New Roman"/>
                  <w:sz w:val="24"/>
                  <w:szCs w:val="24"/>
                </w:rPr>
                <w:delText>14 (2.67)</w:delText>
              </w:r>
            </w:del>
          </w:p>
        </w:tc>
        <w:tc>
          <w:tcPr>
            <w:tcW w:w="583" w:type="pct"/>
          </w:tcPr>
          <w:p w14:paraId="7766FD92" w14:textId="1E83E744" w:rsidR="009F5786" w:rsidRPr="00DF6BDB" w:rsidDel="00D73460" w:rsidRDefault="009F5786">
            <w:pPr>
              <w:spacing w:line="240" w:lineRule="auto"/>
              <w:rPr>
                <w:del w:id="8244" w:author="Mohammad Nayeem Hasan" w:date="2024-07-18T15:20:00Z" w16du:dateUtc="2024-07-18T09:20:00Z"/>
                <w:rFonts w:ascii="Times New Roman" w:hAnsi="Times New Roman" w:cs="Times New Roman"/>
                <w:sz w:val="24"/>
                <w:szCs w:val="24"/>
              </w:rPr>
              <w:pPrChange w:id="8245" w:author="Mohammad Nayeem Hasan" w:date="2024-07-18T16:13:00Z" w16du:dateUtc="2024-07-18T10:13:00Z">
                <w:pPr>
                  <w:spacing w:after="0" w:line="240" w:lineRule="auto"/>
                </w:pPr>
              </w:pPrChange>
            </w:pPr>
            <w:del w:id="8246" w:author="Mohammad Nayeem Hasan" w:date="2024-07-18T15:20:00Z" w16du:dateUtc="2024-07-18T09:20:00Z">
              <w:r w:rsidRPr="00DF6BDB" w:rsidDel="00D73460">
                <w:rPr>
                  <w:rFonts w:ascii="Times New Roman" w:hAnsi="Times New Roman" w:cs="Times New Roman"/>
                  <w:sz w:val="24"/>
                  <w:szCs w:val="24"/>
                </w:rPr>
                <w:delText>514 (97.33)</w:delText>
              </w:r>
            </w:del>
          </w:p>
        </w:tc>
        <w:tc>
          <w:tcPr>
            <w:tcW w:w="583" w:type="pct"/>
          </w:tcPr>
          <w:p w14:paraId="451AC18D" w14:textId="086368DF" w:rsidR="009F5786" w:rsidRPr="00DF6BDB" w:rsidDel="00D73460" w:rsidRDefault="009F5786">
            <w:pPr>
              <w:spacing w:line="240" w:lineRule="auto"/>
              <w:rPr>
                <w:del w:id="8247" w:author="Mohammad Nayeem Hasan" w:date="2024-07-18T15:20:00Z" w16du:dateUtc="2024-07-18T09:20:00Z"/>
                <w:rFonts w:ascii="Times New Roman" w:hAnsi="Times New Roman" w:cs="Times New Roman"/>
                <w:sz w:val="24"/>
                <w:szCs w:val="24"/>
              </w:rPr>
              <w:pPrChange w:id="8248" w:author="Mohammad Nayeem Hasan" w:date="2024-07-18T16:13:00Z" w16du:dateUtc="2024-07-18T10:13:00Z">
                <w:pPr>
                  <w:spacing w:after="0" w:line="240" w:lineRule="auto"/>
                </w:pPr>
              </w:pPrChange>
            </w:pPr>
            <w:del w:id="8249" w:author="Mohammad Nayeem Hasan" w:date="2024-07-18T15:20:00Z" w16du:dateUtc="2024-07-18T09:20:00Z">
              <w:r w:rsidRPr="00DF6BDB" w:rsidDel="00D73460">
                <w:rPr>
                  <w:rFonts w:ascii="Times New Roman" w:hAnsi="Times New Roman" w:cs="Times New Roman"/>
                  <w:sz w:val="24"/>
                  <w:szCs w:val="24"/>
                </w:rPr>
                <w:delText>528 (25.77)</w:delText>
              </w:r>
            </w:del>
          </w:p>
        </w:tc>
      </w:tr>
      <w:tr w:rsidR="009F5786" w:rsidRPr="00DF6BDB" w:rsidDel="00D73460" w14:paraId="0ACA7BD7" w14:textId="4D8BD3FD" w:rsidTr="00755549">
        <w:trPr>
          <w:del w:id="8250" w:author="Mohammad Nayeem Hasan" w:date="2024-07-18T15:20:00Z"/>
        </w:trPr>
        <w:tc>
          <w:tcPr>
            <w:tcW w:w="1559" w:type="pct"/>
          </w:tcPr>
          <w:p w14:paraId="018A021D" w14:textId="1AD752BB" w:rsidR="009F5786" w:rsidRPr="00DF6BDB" w:rsidDel="00D73460" w:rsidRDefault="009F5786">
            <w:pPr>
              <w:spacing w:line="240" w:lineRule="auto"/>
              <w:rPr>
                <w:del w:id="8251" w:author="Mohammad Nayeem Hasan" w:date="2024-07-18T15:20:00Z" w16du:dateUtc="2024-07-18T09:20:00Z"/>
                <w:rFonts w:ascii="Times New Roman" w:hAnsi="Times New Roman" w:cs="Times New Roman"/>
                <w:sz w:val="24"/>
                <w:szCs w:val="24"/>
              </w:rPr>
              <w:pPrChange w:id="8252" w:author="Mohammad Nayeem Hasan" w:date="2024-07-18T16:13:00Z" w16du:dateUtc="2024-07-18T10:13:00Z">
                <w:pPr>
                  <w:spacing w:after="0" w:line="240" w:lineRule="auto"/>
                </w:pPr>
              </w:pPrChange>
            </w:pPr>
            <w:del w:id="8253"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267FB12F" w14:textId="3FC8A45B" w:rsidR="009F5786" w:rsidRPr="00DF6BDB" w:rsidDel="00D73460" w:rsidRDefault="009F5786">
            <w:pPr>
              <w:spacing w:line="240" w:lineRule="auto"/>
              <w:rPr>
                <w:del w:id="8254" w:author="Mohammad Nayeem Hasan" w:date="2024-07-18T15:20:00Z" w16du:dateUtc="2024-07-18T09:20:00Z"/>
                <w:rFonts w:ascii="Times New Roman" w:hAnsi="Times New Roman" w:cs="Times New Roman"/>
                <w:sz w:val="24"/>
                <w:szCs w:val="24"/>
              </w:rPr>
              <w:pPrChange w:id="8255" w:author="Mohammad Nayeem Hasan" w:date="2024-07-18T16:13:00Z" w16du:dateUtc="2024-07-18T10:13:00Z">
                <w:pPr>
                  <w:spacing w:after="0" w:line="240" w:lineRule="auto"/>
                </w:pPr>
              </w:pPrChange>
            </w:pPr>
            <w:del w:id="8256" w:author="Mohammad Nayeem Hasan" w:date="2024-07-18T15:20:00Z" w16du:dateUtc="2024-07-18T09:20:00Z">
              <w:r w:rsidRPr="00DF6BDB" w:rsidDel="00D73460">
                <w:rPr>
                  <w:rFonts w:ascii="Times New Roman" w:hAnsi="Times New Roman" w:cs="Times New Roman"/>
                  <w:sz w:val="24"/>
                  <w:szCs w:val="24"/>
                </w:rPr>
                <w:delText>115 (7.32)</w:delText>
              </w:r>
            </w:del>
          </w:p>
        </w:tc>
        <w:tc>
          <w:tcPr>
            <w:tcW w:w="619" w:type="pct"/>
          </w:tcPr>
          <w:p w14:paraId="0BBD16B8" w14:textId="73F8778B" w:rsidR="009F5786" w:rsidRPr="00DF6BDB" w:rsidDel="00D73460" w:rsidRDefault="009F5786">
            <w:pPr>
              <w:spacing w:line="240" w:lineRule="auto"/>
              <w:rPr>
                <w:del w:id="8257" w:author="Mohammad Nayeem Hasan" w:date="2024-07-18T15:20:00Z" w16du:dateUtc="2024-07-18T09:20:00Z"/>
                <w:rFonts w:ascii="Times New Roman" w:hAnsi="Times New Roman" w:cs="Times New Roman"/>
                <w:sz w:val="24"/>
                <w:szCs w:val="24"/>
              </w:rPr>
              <w:pPrChange w:id="8258" w:author="Mohammad Nayeem Hasan" w:date="2024-07-18T16:13:00Z" w16du:dateUtc="2024-07-18T10:13:00Z">
                <w:pPr>
                  <w:spacing w:after="0" w:line="240" w:lineRule="auto"/>
                </w:pPr>
              </w:pPrChange>
            </w:pPr>
            <w:del w:id="8259" w:author="Mohammad Nayeem Hasan" w:date="2024-07-18T15:20:00Z" w16du:dateUtc="2024-07-18T09:20:00Z">
              <w:r w:rsidRPr="00DF6BDB" w:rsidDel="00D73460">
                <w:rPr>
                  <w:rFonts w:ascii="Times New Roman" w:hAnsi="Times New Roman" w:cs="Times New Roman"/>
                  <w:sz w:val="24"/>
                  <w:szCs w:val="24"/>
                </w:rPr>
                <w:delText>1456 (92.68)</w:delText>
              </w:r>
            </w:del>
          </w:p>
        </w:tc>
        <w:tc>
          <w:tcPr>
            <w:tcW w:w="620" w:type="pct"/>
          </w:tcPr>
          <w:p w14:paraId="701D4A20" w14:textId="408152E1" w:rsidR="009F5786" w:rsidRPr="00DF6BDB" w:rsidDel="00D73460" w:rsidRDefault="009F5786">
            <w:pPr>
              <w:spacing w:line="240" w:lineRule="auto"/>
              <w:rPr>
                <w:del w:id="8260" w:author="Mohammad Nayeem Hasan" w:date="2024-07-18T15:20:00Z" w16du:dateUtc="2024-07-18T09:20:00Z"/>
                <w:rFonts w:ascii="Times New Roman" w:hAnsi="Times New Roman" w:cs="Times New Roman"/>
                <w:sz w:val="24"/>
                <w:szCs w:val="24"/>
              </w:rPr>
              <w:pPrChange w:id="8261" w:author="Mohammad Nayeem Hasan" w:date="2024-07-18T16:13:00Z" w16du:dateUtc="2024-07-18T10:13:00Z">
                <w:pPr>
                  <w:spacing w:after="0" w:line="240" w:lineRule="auto"/>
                </w:pPr>
              </w:pPrChange>
            </w:pPr>
            <w:del w:id="8262" w:author="Mohammad Nayeem Hasan" w:date="2024-07-18T15:20:00Z" w16du:dateUtc="2024-07-18T09:20:00Z">
              <w:r w:rsidRPr="00DF6BDB" w:rsidDel="00D73460">
                <w:rPr>
                  <w:rFonts w:ascii="Times New Roman" w:hAnsi="Times New Roman" w:cs="Times New Roman"/>
                  <w:sz w:val="24"/>
                  <w:szCs w:val="24"/>
                </w:rPr>
                <w:delText>1571 (68.19)</w:delText>
              </w:r>
            </w:del>
          </w:p>
        </w:tc>
        <w:tc>
          <w:tcPr>
            <w:tcW w:w="488" w:type="pct"/>
          </w:tcPr>
          <w:p w14:paraId="2EB19571" w14:textId="3084BB80" w:rsidR="009F5786" w:rsidRPr="00DF6BDB" w:rsidDel="00D73460" w:rsidRDefault="009F5786">
            <w:pPr>
              <w:spacing w:line="240" w:lineRule="auto"/>
              <w:rPr>
                <w:del w:id="8263" w:author="Mohammad Nayeem Hasan" w:date="2024-07-18T15:20:00Z" w16du:dateUtc="2024-07-18T09:20:00Z"/>
                <w:rFonts w:ascii="Times New Roman" w:hAnsi="Times New Roman" w:cs="Times New Roman"/>
                <w:sz w:val="24"/>
                <w:szCs w:val="24"/>
              </w:rPr>
              <w:pPrChange w:id="8264" w:author="Mohammad Nayeem Hasan" w:date="2024-07-18T16:13:00Z" w16du:dateUtc="2024-07-18T10:13:00Z">
                <w:pPr>
                  <w:spacing w:after="0" w:line="240" w:lineRule="auto"/>
                </w:pPr>
              </w:pPrChange>
            </w:pPr>
            <w:del w:id="8265" w:author="Mohammad Nayeem Hasan" w:date="2024-07-18T15:20:00Z" w16du:dateUtc="2024-07-18T09:20:00Z">
              <w:r w:rsidRPr="00DF6BDB" w:rsidDel="00D73460">
                <w:rPr>
                  <w:rFonts w:ascii="Times New Roman" w:hAnsi="Times New Roman" w:cs="Times New Roman"/>
                  <w:sz w:val="24"/>
                  <w:szCs w:val="24"/>
                </w:rPr>
                <w:delText>59 (3.86)</w:delText>
              </w:r>
            </w:del>
          </w:p>
        </w:tc>
        <w:tc>
          <w:tcPr>
            <w:tcW w:w="583" w:type="pct"/>
          </w:tcPr>
          <w:p w14:paraId="6DBEC9D1" w14:textId="51440103" w:rsidR="009F5786" w:rsidRPr="00DF6BDB" w:rsidDel="00D73460" w:rsidRDefault="009F5786">
            <w:pPr>
              <w:spacing w:line="240" w:lineRule="auto"/>
              <w:rPr>
                <w:del w:id="8266" w:author="Mohammad Nayeem Hasan" w:date="2024-07-18T15:20:00Z" w16du:dateUtc="2024-07-18T09:20:00Z"/>
                <w:rFonts w:ascii="Times New Roman" w:hAnsi="Times New Roman" w:cs="Times New Roman"/>
                <w:sz w:val="24"/>
                <w:szCs w:val="24"/>
              </w:rPr>
              <w:pPrChange w:id="8267" w:author="Mohammad Nayeem Hasan" w:date="2024-07-18T16:13:00Z" w16du:dateUtc="2024-07-18T10:13:00Z">
                <w:pPr>
                  <w:spacing w:after="0" w:line="240" w:lineRule="auto"/>
                </w:pPr>
              </w:pPrChange>
            </w:pPr>
            <w:del w:id="8268" w:author="Mohammad Nayeem Hasan" w:date="2024-07-18T15:20:00Z" w16du:dateUtc="2024-07-18T09:20:00Z">
              <w:r w:rsidRPr="00DF6BDB" w:rsidDel="00D73460">
                <w:rPr>
                  <w:rFonts w:ascii="Times New Roman" w:hAnsi="Times New Roman" w:cs="Times New Roman"/>
                  <w:sz w:val="24"/>
                  <w:szCs w:val="24"/>
                </w:rPr>
                <w:delText>1462 (97.14)</w:delText>
              </w:r>
            </w:del>
          </w:p>
        </w:tc>
        <w:tc>
          <w:tcPr>
            <w:tcW w:w="583" w:type="pct"/>
          </w:tcPr>
          <w:p w14:paraId="4B5158DA" w14:textId="29E4E758" w:rsidR="009F5786" w:rsidRPr="00DF6BDB" w:rsidDel="00D73460" w:rsidRDefault="009F5786">
            <w:pPr>
              <w:spacing w:line="240" w:lineRule="auto"/>
              <w:rPr>
                <w:del w:id="8269" w:author="Mohammad Nayeem Hasan" w:date="2024-07-18T15:20:00Z" w16du:dateUtc="2024-07-18T09:20:00Z"/>
                <w:rFonts w:ascii="Times New Roman" w:hAnsi="Times New Roman" w:cs="Times New Roman"/>
                <w:sz w:val="24"/>
                <w:szCs w:val="24"/>
              </w:rPr>
              <w:pPrChange w:id="8270" w:author="Mohammad Nayeem Hasan" w:date="2024-07-18T16:13:00Z" w16du:dateUtc="2024-07-18T10:13:00Z">
                <w:pPr>
                  <w:spacing w:after="0" w:line="240" w:lineRule="auto"/>
                </w:pPr>
              </w:pPrChange>
            </w:pPr>
            <w:del w:id="8271" w:author="Mohammad Nayeem Hasan" w:date="2024-07-18T15:20:00Z" w16du:dateUtc="2024-07-18T09:20:00Z">
              <w:r w:rsidRPr="00DF6BDB" w:rsidDel="00D73460">
                <w:rPr>
                  <w:rFonts w:ascii="Times New Roman" w:hAnsi="Times New Roman" w:cs="Times New Roman"/>
                  <w:sz w:val="24"/>
                  <w:szCs w:val="24"/>
                </w:rPr>
                <w:delText>1520 (74.23)</w:delText>
              </w:r>
            </w:del>
          </w:p>
        </w:tc>
      </w:tr>
      <w:tr w:rsidR="009F5786" w:rsidRPr="00DF6BDB" w:rsidDel="00D73460" w14:paraId="5F70BFB0" w14:textId="073682D6" w:rsidTr="00755549">
        <w:trPr>
          <w:del w:id="8272" w:author="Mohammad Nayeem Hasan" w:date="2024-07-18T15:20:00Z"/>
        </w:trPr>
        <w:tc>
          <w:tcPr>
            <w:tcW w:w="5000" w:type="pct"/>
            <w:gridSpan w:val="7"/>
          </w:tcPr>
          <w:p w14:paraId="14FD9603" w14:textId="116C6A4B" w:rsidR="009F5786" w:rsidRPr="00DF6BDB" w:rsidDel="00D73460" w:rsidRDefault="009F5786">
            <w:pPr>
              <w:spacing w:line="240" w:lineRule="auto"/>
              <w:rPr>
                <w:del w:id="8273" w:author="Mohammad Nayeem Hasan" w:date="2024-07-18T15:20:00Z" w16du:dateUtc="2024-07-18T09:20:00Z"/>
                <w:rFonts w:ascii="Times New Roman" w:hAnsi="Times New Roman" w:cs="Times New Roman"/>
                <w:sz w:val="24"/>
                <w:szCs w:val="24"/>
              </w:rPr>
              <w:pPrChange w:id="8274" w:author="Mohammad Nayeem Hasan" w:date="2024-07-18T16:13:00Z" w16du:dateUtc="2024-07-18T10:13:00Z">
                <w:pPr>
                  <w:spacing w:after="0" w:line="240" w:lineRule="auto"/>
                </w:pPr>
              </w:pPrChange>
            </w:pPr>
            <w:del w:id="8275" w:author="Mohammad Nayeem Hasan" w:date="2024-07-18T15:20:00Z" w16du:dateUtc="2024-07-18T09:20:00Z">
              <w:r w:rsidRPr="00DF6BDB" w:rsidDel="00D73460">
                <w:rPr>
                  <w:rFonts w:ascii="Times New Roman" w:hAnsi="Times New Roman" w:cs="Times New Roman"/>
                  <w:sz w:val="24"/>
                  <w:szCs w:val="24"/>
                </w:rPr>
                <w:delText>Community characteristics</w:delText>
              </w:r>
            </w:del>
          </w:p>
        </w:tc>
      </w:tr>
      <w:tr w:rsidR="009F5786" w:rsidRPr="00DF6BDB" w:rsidDel="00D73460" w14:paraId="44C71D1D" w14:textId="4D482C55" w:rsidTr="00755549">
        <w:trPr>
          <w:del w:id="8276" w:author="Mohammad Nayeem Hasan" w:date="2024-07-18T15:20:00Z"/>
        </w:trPr>
        <w:tc>
          <w:tcPr>
            <w:tcW w:w="1559" w:type="pct"/>
          </w:tcPr>
          <w:p w14:paraId="0376B189" w14:textId="03705CD0" w:rsidR="009F5786" w:rsidRPr="00DF6BDB" w:rsidDel="00D73460" w:rsidRDefault="009F5786">
            <w:pPr>
              <w:spacing w:line="240" w:lineRule="auto"/>
              <w:rPr>
                <w:del w:id="8277" w:author="Mohammad Nayeem Hasan" w:date="2024-07-18T15:20:00Z" w16du:dateUtc="2024-07-18T09:20:00Z"/>
                <w:rFonts w:ascii="Times New Roman" w:hAnsi="Times New Roman" w:cs="Times New Roman"/>
                <w:sz w:val="24"/>
                <w:szCs w:val="24"/>
              </w:rPr>
              <w:pPrChange w:id="8278" w:author="Mohammad Nayeem Hasan" w:date="2024-07-18T16:13:00Z" w16du:dateUtc="2024-07-18T10:13:00Z">
                <w:pPr>
                  <w:spacing w:after="0" w:line="240" w:lineRule="auto"/>
                </w:pPr>
              </w:pPrChange>
            </w:pPr>
            <w:del w:id="8279" w:author="Mohammad Nayeem Hasan" w:date="2024-07-18T15:20:00Z" w16du:dateUtc="2024-07-18T09:20:00Z">
              <w:r w:rsidRPr="00DF6BDB" w:rsidDel="00D73460">
                <w:rPr>
                  <w:rFonts w:ascii="Times New Roman" w:hAnsi="Times New Roman" w:cs="Times New Roman"/>
                  <w:sz w:val="24"/>
                  <w:szCs w:val="24"/>
                </w:rPr>
                <w:delText>Place of residence</w:delText>
              </w:r>
            </w:del>
          </w:p>
        </w:tc>
        <w:tc>
          <w:tcPr>
            <w:tcW w:w="548" w:type="pct"/>
          </w:tcPr>
          <w:p w14:paraId="7B858C23" w14:textId="08A54712" w:rsidR="009F5786" w:rsidRPr="00DF6BDB" w:rsidDel="00D73460" w:rsidRDefault="009F5786">
            <w:pPr>
              <w:spacing w:line="240" w:lineRule="auto"/>
              <w:rPr>
                <w:del w:id="8280" w:author="Mohammad Nayeem Hasan" w:date="2024-07-18T15:20:00Z" w16du:dateUtc="2024-07-18T09:20:00Z"/>
                <w:rFonts w:ascii="Times New Roman" w:hAnsi="Times New Roman" w:cs="Times New Roman"/>
                <w:sz w:val="24"/>
                <w:szCs w:val="24"/>
              </w:rPr>
              <w:pPrChange w:id="8281" w:author="Mohammad Nayeem Hasan" w:date="2024-07-18T16:13:00Z" w16du:dateUtc="2024-07-18T10:13:00Z">
                <w:pPr>
                  <w:spacing w:after="0" w:line="240" w:lineRule="auto"/>
                </w:pPr>
              </w:pPrChange>
            </w:pPr>
          </w:p>
        </w:tc>
        <w:tc>
          <w:tcPr>
            <w:tcW w:w="619" w:type="pct"/>
          </w:tcPr>
          <w:p w14:paraId="4D5E23D5" w14:textId="47A43729" w:rsidR="009F5786" w:rsidRPr="00DF6BDB" w:rsidDel="00D73460" w:rsidRDefault="009F5786">
            <w:pPr>
              <w:spacing w:line="240" w:lineRule="auto"/>
              <w:rPr>
                <w:del w:id="8282" w:author="Mohammad Nayeem Hasan" w:date="2024-07-18T15:20:00Z" w16du:dateUtc="2024-07-18T09:20:00Z"/>
                <w:rFonts w:ascii="Times New Roman" w:hAnsi="Times New Roman" w:cs="Times New Roman"/>
                <w:sz w:val="24"/>
                <w:szCs w:val="24"/>
              </w:rPr>
              <w:pPrChange w:id="8283" w:author="Mohammad Nayeem Hasan" w:date="2024-07-18T16:13:00Z" w16du:dateUtc="2024-07-18T10:13:00Z">
                <w:pPr>
                  <w:spacing w:after="0" w:line="240" w:lineRule="auto"/>
                </w:pPr>
              </w:pPrChange>
            </w:pPr>
          </w:p>
        </w:tc>
        <w:tc>
          <w:tcPr>
            <w:tcW w:w="620" w:type="pct"/>
          </w:tcPr>
          <w:p w14:paraId="2F918BCE" w14:textId="01E4ED86" w:rsidR="009F5786" w:rsidRPr="00DF6BDB" w:rsidDel="00D73460" w:rsidRDefault="009F5786">
            <w:pPr>
              <w:spacing w:line="240" w:lineRule="auto"/>
              <w:rPr>
                <w:del w:id="8284" w:author="Mohammad Nayeem Hasan" w:date="2024-07-18T15:20:00Z" w16du:dateUtc="2024-07-18T09:20:00Z"/>
                <w:rFonts w:ascii="Times New Roman" w:hAnsi="Times New Roman" w:cs="Times New Roman"/>
                <w:sz w:val="24"/>
                <w:szCs w:val="24"/>
              </w:rPr>
              <w:pPrChange w:id="8285" w:author="Mohammad Nayeem Hasan" w:date="2024-07-18T16:13:00Z" w16du:dateUtc="2024-07-18T10:13:00Z">
                <w:pPr>
                  <w:spacing w:after="0" w:line="240" w:lineRule="auto"/>
                </w:pPr>
              </w:pPrChange>
            </w:pPr>
          </w:p>
        </w:tc>
        <w:tc>
          <w:tcPr>
            <w:tcW w:w="488" w:type="pct"/>
          </w:tcPr>
          <w:p w14:paraId="7DAD271D" w14:textId="4678E80C" w:rsidR="009F5786" w:rsidRPr="00DF6BDB" w:rsidDel="00D73460" w:rsidRDefault="009F5786">
            <w:pPr>
              <w:spacing w:line="240" w:lineRule="auto"/>
              <w:rPr>
                <w:del w:id="8286" w:author="Mohammad Nayeem Hasan" w:date="2024-07-18T15:20:00Z" w16du:dateUtc="2024-07-18T09:20:00Z"/>
                <w:rFonts w:ascii="Times New Roman" w:hAnsi="Times New Roman" w:cs="Times New Roman"/>
                <w:sz w:val="24"/>
                <w:szCs w:val="24"/>
              </w:rPr>
              <w:pPrChange w:id="8287" w:author="Mohammad Nayeem Hasan" w:date="2024-07-18T16:13:00Z" w16du:dateUtc="2024-07-18T10:13:00Z">
                <w:pPr>
                  <w:spacing w:after="0" w:line="240" w:lineRule="auto"/>
                </w:pPr>
              </w:pPrChange>
            </w:pPr>
          </w:p>
        </w:tc>
        <w:tc>
          <w:tcPr>
            <w:tcW w:w="583" w:type="pct"/>
          </w:tcPr>
          <w:p w14:paraId="76C27619" w14:textId="276B014F" w:rsidR="009F5786" w:rsidRPr="00DF6BDB" w:rsidDel="00D73460" w:rsidRDefault="009F5786">
            <w:pPr>
              <w:spacing w:line="240" w:lineRule="auto"/>
              <w:rPr>
                <w:del w:id="8288" w:author="Mohammad Nayeem Hasan" w:date="2024-07-18T15:20:00Z" w16du:dateUtc="2024-07-18T09:20:00Z"/>
                <w:rFonts w:ascii="Times New Roman" w:hAnsi="Times New Roman" w:cs="Times New Roman"/>
                <w:sz w:val="24"/>
                <w:szCs w:val="24"/>
              </w:rPr>
              <w:pPrChange w:id="8289" w:author="Mohammad Nayeem Hasan" w:date="2024-07-18T16:13:00Z" w16du:dateUtc="2024-07-18T10:13:00Z">
                <w:pPr>
                  <w:spacing w:after="0" w:line="240" w:lineRule="auto"/>
                </w:pPr>
              </w:pPrChange>
            </w:pPr>
          </w:p>
        </w:tc>
        <w:tc>
          <w:tcPr>
            <w:tcW w:w="583" w:type="pct"/>
          </w:tcPr>
          <w:p w14:paraId="1D3992F2" w14:textId="4F1E0239" w:rsidR="009F5786" w:rsidRPr="00DF6BDB" w:rsidDel="00D73460" w:rsidRDefault="009F5786">
            <w:pPr>
              <w:spacing w:line="240" w:lineRule="auto"/>
              <w:rPr>
                <w:del w:id="8290" w:author="Mohammad Nayeem Hasan" w:date="2024-07-18T15:20:00Z" w16du:dateUtc="2024-07-18T09:20:00Z"/>
                <w:rFonts w:ascii="Times New Roman" w:hAnsi="Times New Roman" w:cs="Times New Roman"/>
                <w:sz w:val="24"/>
                <w:szCs w:val="24"/>
              </w:rPr>
              <w:pPrChange w:id="8291" w:author="Mohammad Nayeem Hasan" w:date="2024-07-18T16:13:00Z" w16du:dateUtc="2024-07-18T10:13:00Z">
                <w:pPr>
                  <w:spacing w:after="0" w:line="240" w:lineRule="auto"/>
                </w:pPr>
              </w:pPrChange>
            </w:pPr>
          </w:p>
        </w:tc>
      </w:tr>
      <w:tr w:rsidR="009F5786" w:rsidRPr="00DF6BDB" w:rsidDel="00D73460" w14:paraId="66672582" w14:textId="11A3E832" w:rsidTr="00755549">
        <w:trPr>
          <w:del w:id="8292" w:author="Mohammad Nayeem Hasan" w:date="2024-07-18T15:20:00Z"/>
        </w:trPr>
        <w:tc>
          <w:tcPr>
            <w:tcW w:w="1559" w:type="pct"/>
          </w:tcPr>
          <w:p w14:paraId="25B4BB27" w14:textId="0B1200AE" w:rsidR="009F5786" w:rsidRPr="00DF6BDB" w:rsidDel="00D73460" w:rsidRDefault="009F5786">
            <w:pPr>
              <w:spacing w:line="240" w:lineRule="auto"/>
              <w:rPr>
                <w:del w:id="8293" w:author="Mohammad Nayeem Hasan" w:date="2024-07-18T15:20:00Z" w16du:dateUtc="2024-07-18T09:20:00Z"/>
                <w:rFonts w:ascii="Times New Roman" w:hAnsi="Times New Roman" w:cs="Times New Roman"/>
                <w:sz w:val="24"/>
                <w:szCs w:val="24"/>
              </w:rPr>
              <w:pPrChange w:id="8294" w:author="Mohammad Nayeem Hasan" w:date="2024-07-18T16:13:00Z" w16du:dateUtc="2024-07-18T10:13:00Z">
                <w:pPr>
                  <w:spacing w:after="0" w:line="240" w:lineRule="auto"/>
                </w:pPr>
              </w:pPrChange>
            </w:pPr>
            <w:del w:id="8295" w:author="Mohammad Nayeem Hasan" w:date="2024-07-18T15:20:00Z" w16du:dateUtc="2024-07-18T09:20:00Z">
              <w:r w:rsidRPr="00DF6BDB" w:rsidDel="00D73460">
                <w:rPr>
                  <w:rFonts w:ascii="Times New Roman" w:hAnsi="Times New Roman" w:cs="Times New Roman"/>
                  <w:sz w:val="24"/>
                  <w:szCs w:val="24"/>
                </w:rPr>
                <w:delText>Rural</w:delText>
              </w:r>
            </w:del>
          </w:p>
        </w:tc>
        <w:tc>
          <w:tcPr>
            <w:tcW w:w="548" w:type="pct"/>
          </w:tcPr>
          <w:p w14:paraId="217C83F0" w14:textId="379A5EE4" w:rsidR="009F5786" w:rsidRPr="00DF6BDB" w:rsidDel="00D73460" w:rsidRDefault="009F5786">
            <w:pPr>
              <w:spacing w:line="240" w:lineRule="auto"/>
              <w:rPr>
                <w:del w:id="8296" w:author="Mohammad Nayeem Hasan" w:date="2024-07-18T15:20:00Z" w16du:dateUtc="2024-07-18T09:20:00Z"/>
                <w:rFonts w:ascii="Times New Roman" w:hAnsi="Times New Roman" w:cs="Times New Roman"/>
                <w:sz w:val="24"/>
                <w:szCs w:val="24"/>
              </w:rPr>
              <w:pPrChange w:id="8297" w:author="Mohammad Nayeem Hasan" w:date="2024-07-18T16:13:00Z" w16du:dateUtc="2024-07-18T10:13:00Z">
                <w:pPr>
                  <w:spacing w:after="0" w:line="240" w:lineRule="auto"/>
                </w:pPr>
              </w:pPrChange>
            </w:pPr>
            <w:del w:id="8298" w:author="Mohammad Nayeem Hasan" w:date="2024-07-18T15:20:00Z" w16du:dateUtc="2024-07-18T09:20:00Z">
              <w:r w:rsidRPr="00DF6BDB" w:rsidDel="00D73460">
                <w:rPr>
                  <w:rFonts w:ascii="Times New Roman" w:hAnsi="Times New Roman" w:cs="Times New Roman"/>
                  <w:sz w:val="24"/>
                  <w:szCs w:val="24"/>
                </w:rPr>
                <w:delText>36 (7.49)</w:delText>
              </w:r>
            </w:del>
          </w:p>
        </w:tc>
        <w:tc>
          <w:tcPr>
            <w:tcW w:w="619" w:type="pct"/>
          </w:tcPr>
          <w:p w14:paraId="40DE4D94" w14:textId="3655E057" w:rsidR="009F5786" w:rsidRPr="00DF6BDB" w:rsidDel="00D73460" w:rsidRDefault="009F5786">
            <w:pPr>
              <w:spacing w:line="240" w:lineRule="auto"/>
              <w:rPr>
                <w:del w:id="8299" w:author="Mohammad Nayeem Hasan" w:date="2024-07-18T15:20:00Z" w16du:dateUtc="2024-07-18T09:20:00Z"/>
                <w:rFonts w:ascii="Times New Roman" w:hAnsi="Times New Roman" w:cs="Times New Roman"/>
                <w:sz w:val="24"/>
                <w:szCs w:val="24"/>
              </w:rPr>
              <w:pPrChange w:id="8300" w:author="Mohammad Nayeem Hasan" w:date="2024-07-18T16:13:00Z" w16du:dateUtc="2024-07-18T10:13:00Z">
                <w:pPr>
                  <w:spacing w:after="0" w:line="240" w:lineRule="auto"/>
                </w:pPr>
              </w:pPrChange>
            </w:pPr>
            <w:del w:id="8301" w:author="Mohammad Nayeem Hasan" w:date="2024-07-18T15:20:00Z" w16du:dateUtc="2024-07-18T09:20:00Z">
              <w:r w:rsidRPr="00DF6BDB" w:rsidDel="00D73460">
                <w:rPr>
                  <w:rFonts w:ascii="Times New Roman" w:hAnsi="Times New Roman" w:cs="Times New Roman"/>
                  <w:sz w:val="24"/>
                  <w:szCs w:val="24"/>
                </w:rPr>
                <w:delText>438 (92.51)</w:delText>
              </w:r>
            </w:del>
          </w:p>
        </w:tc>
        <w:tc>
          <w:tcPr>
            <w:tcW w:w="620" w:type="pct"/>
          </w:tcPr>
          <w:p w14:paraId="2B52F3DE" w14:textId="779D4545" w:rsidR="009F5786" w:rsidRPr="00DF6BDB" w:rsidDel="00D73460" w:rsidRDefault="009F5786">
            <w:pPr>
              <w:spacing w:line="240" w:lineRule="auto"/>
              <w:rPr>
                <w:del w:id="8302" w:author="Mohammad Nayeem Hasan" w:date="2024-07-18T15:20:00Z" w16du:dateUtc="2024-07-18T09:20:00Z"/>
                <w:rFonts w:ascii="Times New Roman" w:hAnsi="Times New Roman" w:cs="Times New Roman"/>
                <w:sz w:val="24"/>
                <w:szCs w:val="24"/>
              </w:rPr>
              <w:pPrChange w:id="8303" w:author="Mohammad Nayeem Hasan" w:date="2024-07-18T16:13:00Z" w16du:dateUtc="2024-07-18T10:13:00Z">
                <w:pPr>
                  <w:spacing w:after="0" w:line="240" w:lineRule="auto"/>
                </w:pPr>
              </w:pPrChange>
            </w:pPr>
            <w:del w:id="8304" w:author="Mohammad Nayeem Hasan" w:date="2024-07-18T15:20:00Z" w16du:dateUtc="2024-07-18T09:20:00Z">
              <w:r w:rsidRPr="00DF6BDB" w:rsidDel="00D73460">
                <w:rPr>
                  <w:rFonts w:ascii="Times New Roman" w:hAnsi="Times New Roman" w:cs="Times New Roman"/>
                  <w:sz w:val="24"/>
                  <w:szCs w:val="24"/>
                </w:rPr>
                <w:delText>474 (20.33)</w:delText>
              </w:r>
            </w:del>
          </w:p>
        </w:tc>
        <w:tc>
          <w:tcPr>
            <w:tcW w:w="488" w:type="pct"/>
          </w:tcPr>
          <w:p w14:paraId="286261F8" w14:textId="683EAF89" w:rsidR="009F5786" w:rsidRPr="00DF6BDB" w:rsidDel="00D73460" w:rsidRDefault="009F5786">
            <w:pPr>
              <w:spacing w:line="240" w:lineRule="auto"/>
              <w:rPr>
                <w:del w:id="8305" w:author="Mohammad Nayeem Hasan" w:date="2024-07-18T15:20:00Z" w16du:dateUtc="2024-07-18T09:20:00Z"/>
                <w:rFonts w:ascii="Times New Roman" w:hAnsi="Times New Roman" w:cs="Times New Roman"/>
                <w:sz w:val="24"/>
                <w:szCs w:val="24"/>
              </w:rPr>
              <w:pPrChange w:id="8306" w:author="Mohammad Nayeem Hasan" w:date="2024-07-18T16:13:00Z" w16du:dateUtc="2024-07-18T10:13:00Z">
                <w:pPr>
                  <w:spacing w:after="0" w:line="240" w:lineRule="auto"/>
                </w:pPr>
              </w:pPrChange>
            </w:pPr>
            <w:del w:id="8307" w:author="Mohammad Nayeem Hasan" w:date="2024-07-18T15:20:00Z" w16du:dateUtc="2024-07-18T09:20:00Z">
              <w:r w:rsidRPr="00DF6BDB" w:rsidDel="00D73460">
                <w:rPr>
                  <w:rFonts w:ascii="Times New Roman" w:hAnsi="Times New Roman" w:cs="Times New Roman"/>
                  <w:sz w:val="24"/>
                  <w:szCs w:val="24"/>
                </w:rPr>
                <w:delText>18 (4.17)</w:delText>
              </w:r>
            </w:del>
          </w:p>
        </w:tc>
        <w:tc>
          <w:tcPr>
            <w:tcW w:w="583" w:type="pct"/>
          </w:tcPr>
          <w:p w14:paraId="61552429" w14:textId="20BDC0AD" w:rsidR="009F5786" w:rsidRPr="00DF6BDB" w:rsidDel="00D73460" w:rsidRDefault="009F5786">
            <w:pPr>
              <w:spacing w:line="240" w:lineRule="auto"/>
              <w:rPr>
                <w:del w:id="8308" w:author="Mohammad Nayeem Hasan" w:date="2024-07-18T15:20:00Z" w16du:dateUtc="2024-07-18T09:20:00Z"/>
                <w:rFonts w:ascii="Times New Roman" w:hAnsi="Times New Roman" w:cs="Times New Roman"/>
                <w:sz w:val="24"/>
                <w:szCs w:val="24"/>
              </w:rPr>
              <w:pPrChange w:id="8309" w:author="Mohammad Nayeem Hasan" w:date="2024-07-18T16:13:00Z" w16du:dateUtc="2024-07-18T10:13:00Z">
                <w:pPr>
                  <w:spacing w:after="0" w:line="240" w:lineRule="auto"/>
                </w:pPr>
              </w:pPrChange>
            </w:pPr>
            <w:del w:id="8310" w:author="Mohammad Nayeem Hasan" w:date="2024-07-18T15:20:00Z" w16du:dateUtc="2024-07-18T09:20:00Z">
              <w:r w:rsidRPr="00DF6BDB" w:rsidDel="00D73460">
                <w:rPr>
                  <w:rFonts w:ascii="Times New Roman" w:hAnsi="Times New Roman" w:cs="Times New Roman"/>
                  <w:sz w:val="24"/>
                  <w:szCs w:val="24"/>
                </w:rPr>
                <w:delText>423 (95.82)</w:delText>
              </w:r>
            </w:del>
          </w:p>
        </w:tc>
        <w:tc>
          <w:tcPr>
            <w:tcW w:w="583" w:type="pct"/>
          </w:tcPr>
          <w:p w14:paraId="1A591429" w14:textId="41F5E6CC" w:rsidR="009F5786" w:rsidRPr="00DF6BDB" w:rsidDel="00D73460" w:rsidRDefault="009F5786">
            <w:pPr>
              <w:spacing w:line="240" w:lineRule="auto"/>
              <w:rPr>
                <w:del w:id="8311" w:author="Mohammad Nayeem Hasan" w:date="2024-07-18T15:20:00Z" w16du:dateUtc="2024-07-18T09:20:00Z"/>
                <w:rFonts w:ascii="Times New Roman" w:hAnsi="Times New Roman" w:cs="Times New Roman"/>
                <w:sz w:val="24"/>
                <w:szCs w:val="24"/>
              </w:rPr>
              <w:pPrChange w:id="8312" w:author="Mohammad Nayeem Hasan" w:date="2024-07-18T16:13:00Z" w16du:dateUtc="2024-07-18T10:13:00Z">
                <w:pPr>
                  <w:spacing w:after="0" w:line="240" w:lineRule="auto"/>
                </w:pPr>
              </w:pPrChange>
            </w:pPr>
            <w:del w:id="8313" w:author="Mohammad Nayeem Hasan" w:date="2024-07-18T15:20:00Z" w16du:dateUtc="2024-07-18T09:20:00Z">
              <w:r w:rsidRPr="00DF6BDB" w:rsidDel="00D73460">
                <w:rPr>
                  <w:rFonts w:ascii="Times New Roman" w:hAnsi="Times New Roman" w:cs="Times New Roman"/>
                  <w:sz w:val="24"/>
                  <w:szCs w:val="24"/>
                </w:rPr>
                <w:delText>441 (21.29)</w:delText>
              </w:r>
            </w:del>
          </w:p>
        </w:tc>
      </w:tr>
      <w:tr w:rsidR="009F5786" w:rsidRPr="00DF6BDB" w:rsidDel="00D73460" w14:paraId="5FD46E8A" w14:textId="3AB3A43A" w:rsidTr="00755549">
        <w:trPr>
          <w:del w:id="8314" w:author="Mohammad Nayeem Hasan" w:date="2024-07-18T15:20:00Z"/>
        </w:trPr>
        <w:tc>
          <w:tcPr>
            <w:tcW w:w="1559" w:type="pct"/>
          </w:tcPr>
          <w:p w14:paraId="1E16EA68" w14:textId="63392B94" w:rsidR="009F5786" w:rsidRPr="00DF6BDB" w:rsidDel="00D73460" w:rsidRDefault="009F5786">
            <w:pPr>
              <w:spacing w:line="240" w:lineRule="auto"/>
              <w:rPr>
                <w:del w:id="8315" w:author="Mohammad Nayeem Hasan" w:date="2024-07-18T15:20:00Z" w16du:dateUtc="2024-07-18T09:20:00Z"/>
                <w:rFonts w:ascii="Times New Roman" w:hAnsi="Times New Roman" w:cs="Times New Roman"/>
                <w:sz w:val="24"/>
                <w:szCs w:val="24"/>
              </w:rPr>
              <w:pPrChange w:id="8316" w:author="Mohammad Nayeem Hasan" w:date="2024-07-18T16:13:00Z" w16du:dateUtc="2024-07-18T10:13:00Z">
                <w:pPr>
                  <w:spacing w:after="0" w:line="240" w:lineRule="auto"/>
                </w:pPr>
              </w:pPrChange>
            </w:pPr>
            <w:del w:id="8317" w:author="Mohammad Nayeem Hasan" w:date="2024-07-18T15:20:00Z" w16du:dateUtc="2024-07-18T09:20:00Z">
              <w:r w:rsidRPr="00DF6BDB" w:rsidDel="00D73460">
                <w:rPr>
                  <w:rFonts w:ascii="Times New Roman" w:hAnsi="Times New Roman" w:cs="Times New Roman"/>
                  <w:sz w:val="24"/>
                  <w:szCs w:val="24"/>
                </w:rPr>
                <w:delText>Urban</w:delText>
              </w:r>
            </w:del>
          </w:p>
        </w:tc>
        <w:tc>
          <w:tcPr>
            <w:tcW w:w="548" w:type="pct"/>
          </w:tcPr>
          <w:p w14:paraId="702B6D1F" w14:textId="5DBCC0A2" w:rsidR="009F5786" w:rsidRPr="00DF6BDB" w:rsidDel="00D73460" w:rsidRDefault="009F5786">
            <w:pPr>
              <w:spacing w:line="240" w:lineRule="auto"/>
              <w:rPr>
                <w:del w:id="8318" w:author="Mohammad Nayeem Hasan" w:date="2024-07-18T15:20:00Z" w16du:dateUtc="2024-07-18T09:20:00Z"/>
                <w:rFonts w:ascii="Times New Roman" w:hAnsi="Times New Roman" w:cs="Times New Roman"/>
                <w:sz w:val="24"/>
                <w:szCs w:val="24"/>
              </w:rPr>
              <w:pPrChange w:id="8319" w:author="Mohammad Nayeem Hasan" w:date="2024-07-18T16:13:00Z" w16du:dateUtc="2024-07-18T10:13:00Z">
                <w:pPr>
                  <w:spacing w:after="0" w:line="240" w:lineRule="auto"/>
                </w:pPr>
              </w:pPrChange>
            </w:pPr>
            <w:del w:id="8320" w:author="Mohammad Nayeem Hasan" w:date="2024-07-18T15:20:00Z" w16du:dateUtc="2024-07-18T09:20:00Z">
              <w:r w:rsidRPr="00DF6BDB" w:rsidDel="00D73460">
                <w:rPr>
                  <w:rFonts w:ascii="Times New Roman" w:hAnsi="Times New Roman" w:cs="Times New Roman"/>
                  <w:sz w:val="24"/>
                  <w:szCs w:val="24"/>
                </w:rPr>
                <w:delText>137 (7.39)</w:delText>
              </w:r>
            </w:del>
          </w:p>
        </w:tc>
        <w:tc>
          <w:tcPr>
            <w:tcW w:w="619" w:type="pct"/>
          </w:tcPr>
          <w:p w14:paraId="4D063A31" w14:textId="2CF4FC5F" w:rsidR="009F5786" w:rsidRPr="00DF6BDB" w:rsidDel="00D73460" w:rsidRDefault="009F5786">
            <w:pPr>
              <w:spacing w:line="240" w:lineRule="auto"/>
              <w:rPr>
                <w:del w:id="8321" w:author="Mohammad Nayeem Hasan" w:date="2024-07-18T15:20:00Z" w16du:dateUtc="2024-07-18T09:20:00Z"/>
                <w:rFonts w:ascii="Times New Roman" w:hAnsi="Times New Roman" w:cs="Times New Roman"/>
                <w:sz w:val="24"/>
                <w:szCs w:val="24"/>
              </w:rPr>
              <w:pPrChange w:id="8322" w:author="Mohammad Nayeem Hasan" w:date="2024-07-18T16:13:00Z" w16du:dateUtc="2024-07-18T10:13:00Z">
                <w:pPr>
                  <w:spacing w:after="0" w:line="240" w:lineRule="auto"/>
                </w:pPr>
              </w:pPrChange>
            </w:pPr>
            <w:del w:id="8323" w:author="Mohammad Nayeem Hasan" w:date="2024-07-18T15:20:00Z" w16du:dateUtc="2024-07-18T09:20:00Z">
              <w:r w:rsidRPr="00DF6BDB" w:rsidDel="00D73460">
                <w:rPr>
                  <w:rFonts w:ascii="Times New Roman" w:hAnsi="Times New Roman" w:cs="Times New Roman"/>
                  <w:sz w:val="24"/>
                  <w:szCs w:val="24"/>
                </w:rPr>
                <w:delText>1720 (92.61)</w:delText>
              </w:r>
            </w:del>
          </w:p>
        </w:tc>
        <w:tc>
          <w:tcPr>
            <w:tcW w:w="620" w:type="pct"/>
          </w:tcPr>
          <w:p w14:paraId="02F3546E" w14:textId="258A402A" w:rsidR="009F5786" w:rsidRPr="00DF6BDB" w:rsidDel="00D73460" w:rsidRDefault="009F5786">
            <w:pPr>
              <w:spacing w:line="240" w:lineRule="auto"/>
              <w:rPr>
                <w:del w:id="8324" w:author="Mohammad Nayeem Hasan" w:date="2024-07-18T15:20:00Z" w16du:dateUtc="2024-07-18T09:20:00Z"/>
                <w:rFonts w:ascii="Times New Roman" w:hAnsi="Times New Roman" w:cs="Times New Roman"/>
                <w:sz w:val="24"/>
                <w:szCs w:val="24"/>
              </w:rPr>
              <w:pPrChange w:id="8325" w:author="Mohammad Nayeem Hasan" w:date="2024-07-18T16:13:00Z" w16du:dateUtc="2024-07-18T10:13:00Z">
                <w:pPr>
                  <w:spacing w:after="0" w:line="240" w:lineRule="auto"/>
                </w:pPr>
              </w:pPrChange>
            </w:pPr>
            <w:del w:id="8326" w:author="Mohammad Nayeem Hasan" w:date="2024-07-18T15:20:00Z" w16du:dateUtc="2024-07-18T09:20:00Z">
              <w:r w:rsidRPr="00DF6BDB" w:rsidDel="00D73460">
                <w:rPr>
                  <w:rFonts w:ascii="Times New Roman" w:hAnsi="Times New Roman" w:cs="Times New Roman"/>
                  <w:sz w:val="24"/>
                  <w:szCs w:val="24"/>
                </w:rPr>
                <w:delText>1858 (79.67)</w:delText>
              </w:r>
            </w:del>
          </w:p>
        </w:tc>
        <w:tc>
          <w:tcPr>
            <w:tcW w:w="488" w:type="pct"/>
          </w:tcPr>
          <w:p w14:paraId="4BFA9F48" w14:textId="11E5120D" w:rsidR="009F5786" w:rsidRPr="00DF6BDB" w:rsidDel="00D73460" w:rsidRDefault="009F5786">
            <w:pPr>
              <w:spacing w:line="240" w:lineRule="auto"/>
              <w:rPr>
                <w:del w:id="8327" w:author="Mohammad Nayeem Hasan" w:date="2024-07-18T15:20:00Z" w16du:dateUtc="2024-07-18T09:20:00Z"/>
                <w:rFonts w:ascii="Times New Roman" w:hAnsi="Times New Roman" w:cs="Times New Roman"/>
                <w:sz w:val="24"/>
                <w:szCs w:val="24"/>
              </w:rPr>
              <w:pPrChange w:id="8328" w:author="Mohammad Nayeem Hasan" w:date="2024-07-18T16:13:00Z" w16du:dateUtc="2024-07-18T10:13:00Z">
                <w:pPr>
                  <w:spacing w:after="0" w:line="240" w:lineRule="auto"/>
                </w:pPr>
              </w:pPrChange>
            </w:pPr>
            <w:del w:id="8329" w:author="Mohammad Nayeem Hasan" w:date="2024-07-18T15:20:00Z" w16du:dateUtc="2024-07-18T09:20:00Z">
              <w:r w:rsidRPr="00DF6BDB" w:rsidDel="00D73460">
                <w:rPr>
                  <w:rFonts w:ascii="Times New Roman" w:hAnsi="Times New Roman" w:cs="Times New Roman"/>
                  <w:sz w:val="24"/>
                  <w:szCs w:val="24"/>
                </w:rPr>
                <w:delText>55 (3.40)</w:delText>
              </w:r>
            </w:del>
          </w:p>
        </w:tc>
        <w:tc>
          <w:tcPr>
            <w:tcW w:w="583" w:type="pct"/>
          </w:tcPr>
          <w:p w14:paraId="68BD6426" w14:textId="3832438A" w:rsidR="009F5786" w:rsidRPr="00DF6BDB" w:rsidDel="00D73460" w:rsidRDefault="009F5786">
            <w:pPr>
              <w:spacing w:line="240" w:lineRule="auto"/>
              <w:rPr>
                <w:del w:id="8330" w:author="Mohammad Nayeem Hasan" w:date="2024-07-18T15:20:00Z" w16du:dateUtc="2024-07-18T09:20:00Z"/>
                <w:rFonts w:ascii="Times New Roman" w:hAnsi="Times New Roman" w:cs="Times New Roman"/>
                <w:sz w:val="24"/>
                <w:szCs w:val="24"/>
              </w:rPr>
              <w:pPrChange w:id="8331" w:author="Mohammad Nayeem Hasan" w:date="2024-07-18T16:13:00Z" w16du:dateUtc="2024-07-18T10:13:00Z">
                <w:pPr>
                  <w:spacing w:after="0" w:line="240" w:lineRule="auto"/>
                </w:pPr>
              </w:pPrChange>
            </w:pPr>
            <w:del w:id="8332" w:author="Mohammad Nayeem Hasan" w:date="2024-07-18T15:20:00Z" w16du:dateUtc="2024-07-18T09:20:00Z">
              <w:r w:rsidRPr="00DF6BDB" w:rsidDel="00D73460">
                <w:rPr>
                  <w:rFonts w:ascii="Times New Roman" w:hAnsi="Times New Roman" w:cs="Times New Roman"/>
                  <w:sz w:val="24"/>
                  <w:szCs w:val="24"/>
                </w:rPr>
                <w:delText>1576 (96.60)</w:delText>
              </w:r>
            </w:del>
          </w:p>
        </w:tc>
        <w:tc>
          <w:tcPr>
            <w:tcW w:w="583" w:type="pct"/>
          </w:tcPr>
          <w:p w14:paraId="44B7F23A" w14:textId="297CFAF0" w:rsidR="009F5786" w:rsidRPr="00DF6BDB" w:rsidDel="00D73460" w:rsidRDefault="009F5786">
            <w:pPr>
              <w:spacing w:line="240" w:lineRule="auto"/>
              <w:rPr>
                <w:del w:id="8333" w:author="Mohammad Nayeem Hasan" w:date="2024-07-18T15:20:00Z" w16du:dateUtc="2024-07-18T09:20:00Z"/>
                <w:rFonts w:ascii="Times New Roman" w:hAnsi="Times New Roman" w:cs="Times New Roman"/>
                <w:sz w:val="24"/>
                <w:szCs w:val="24"/>
              </w:rPr>
              <w:pPrChange w:id="8334" w:author="Mohammad Nayeem Hasan" w:date="2024-07-18T16:13:00Z" w16du:dateUtc="2024-07-18T10:13:00Z">
                <w:pPr>
                  <w:spacing w:after="0" w:line="240" w:lineRule="auto"/>
                </w:pPr>
              </w:pPrChange>
            </w:pPr>
            <w:del w:id="8335" w:author="Mohammad Nayeem Hasan" w:date="2024-07-18T15:20:00Z" w16du:dateUtc="2024-07-18T09:20:00Z">
              <w:r w:rsidRPr="00DF6BDB" w:rsidDel="00D73460">
                <w:rPr>
                  <w:rFonts w:ascii="Times New Roman" w:hAnsi="Times New Roman" w:cs="Times New Roman"/>
                  <w:sz w:val="24"/>
                  <w:szCs w:val="24"/>
                </w:rPr>
                <w:delText>1632 (78.71)</w:delText>
              </w:r>
            </w:del>
          </w:p>
        </w:tc>
      </w:tr>
      <w:tr w:rsidR="009F5786" w:rsidRPr="00DF6BDB" w:rsidDel="00D73460" w14:paraId="3A759625" w14:textId="13EADEC7" w:rsidTr="00755549">
        <w:trPr>
          <w:del w:id="8336" w:author="Mohammad Nayeem Hasan" w:date="2024-07-18T15:20:00Z"/>
        </w:trPr>
        <w:tc>
          <w:tcPr>
            <w:tcW w:w="1559" w:type="pct"/>
          </w:tcPr>
          <w:p w14:paraId="73A18B4E" w14:textId="35DB569F" w:rsidR="009F5786" w:rsidRPr="00DF6BDB" w:rsidDel="00D73460" w:rsidRDefault="009F5786">
            <w:pPr>
              <w:spacing w:line="240" w:lineRule="auto"/>
              <w:rPr>
                <w:del w:id="8337" w:author="Mohammad Nayeem Hasan" w:date="2024-07-18T15:20:00Z" w16du:dateUtc="2024-07-18T09:20:00Z"/>
                <w:rFonts w:ascii="Times New Roman" w:hAnsi="Times New Roman" w:cs="Times New Roman"/>
                <w:sz w:val="24"/>
                <w:szCs w:val="24"/>
              </w:rPr>
              <w:pPrChange w:id="8338" w:author="Mohammad Nayeem Hasan" w:date="2024-07-18T16:13:00Z" w16du:dateUtc="2024-07-18T10:13:00Z">
                <w:pPr>
                  <w:spacing w:after="0" w:line="240" w:lineRule="auto"/>
                </w:pPr>
              </w:pPrChange>
            </w:pPr>
            <w:del w:id="8339" w:author="Mohammad Nayeem Hasan" w:date="2024-07-18T15:20:00Z" w16du:dateUtc="2024-07-18T09:20:00Z">
              <w:r w:rsidRPr="00DF6BDB" w:rsidDel="00D73460">
                <w:rPr>
                  <w:rFonts w:ascii="Times New Roman" w:hAnsi="Times New Roman" w:cs="Times New Roman"/>
                  <w:sz w:val="24"/>
                  <w:szCs w:val="24"/>
                </w:rPr>
                <w:delText>Division</w:delText>
              </w:r>
            </w:del>
          </w:p>
        </w:tc>
        <w:tc>
          <w:tcPr>
            <w:tcW w:w="548" w:type="pct"/>
          </w:tcPr>
          <w:p w14:paraId="176A341D" w14:textId="3A96E5FB" w:rsidR="009F5786" w:rsidRPr="00DF6BDB" w:rsidDel="00D73460" w:rsidRDefault="009F5786">
            <w:pPr>
              <w:spacing w:line="240" w:lineRule="auto"/>
              <w:rPr>
                <w:del w:id="8340" w:author="Mohammad Nayeem Hasan" w:date="2024-07-18T15:20:00Z" w16du:dateUtc="2024-07-18T09:20:00Z"/>
                <w:rFonts w:ascii="Times New Roman" w:hAnsi="Times New Roman" w:cs="Times New Roman"/>
                <w:sz w:val="24"/>
                <w:szCs w:val="24"/>
              </w:rPr>
              <w:pPrChange w:id="8341" w:author="Mohammad Nayeem Hasan" w:date="2024-07-18T16:13:00Z" w16du:dateUtc="2024-07-18T10:13:00Z">
                <w:pPr>
                  <w:spacing w:after="0" w:line="240" w:lineRule="auto"/>
                </w:pPr>
              </w:pPrChange>
            </w:pPr>
          </w:p>
        </w:tc>
        <w:tc>
          <w:tcPr>
            <w:tcW w:w="619" w:type="pct"/>
          </w:tcPr>
          <w:p w14:paraId="605DEAEA" w14:textId="4A01AE51" w:rsidR="009F5786" w:rsidRPr="00DF6BDB" w:rsidDel="00D73460" w:rsidRDefault="009F5786">
            <w:pPr>
              <w:spacing w:line="240" w:lineRule="auto"/>
              <w:rPr>
                <w:del w:id="8342" w:author="Mohammad Nayeem Hasan" w:date="2024-07-18T15:20:00Z" w16du:dateUtc="2024-07-18T09:20:00Z"/>
                <w:rFonts w:ascii="Times New Roman" w:hAnsi="Times New Roman" w:cs="Times New Roman"/>
                <w:sz w:val="24"/>
                <w:szCs w:val="24"/>
              </w:rPr>
              <w:pPrChange w:id="8343" w:author="Mohammad Nayeem Hasan" w:date="2024-07-18T16:13:00Z" w16du:dateUtc="2024-07-18T10:13:00Z">
                <w:pPr>
                  <w:spacing w:after="0" w:line="240" w:lineRule="auto"/>
                </w:pPr>
              </w:pPrChange>
            </w:pPr>
          </w:p>
        </w:tc>
        <w:tc>
          <w:tcPr>
            <w:tcW w:w="620" w:type="pct"/>
          </w:tcPr>
          <w:p w14:paraId="0E09FD8F" w14:textId="3D8934FD" w:rsidR="009F5786" w:rsidRPr="00DF6BDB" w:rsidDel="00D73460" w:rsidRDefault="009F5786">
            <w:pPr>
              <w:spacing w:line="240" w:lineRule="auto"/>
              <w:rPr>
                <w:del w:id="8344" w:author="Mohammad Nayeem Hasan" w:date="2024-07-18T15:20:00Z" w16du:dateUtc="2024-07-18T09:20:00Z"/>
                <w:rFonts w:ascii="Times New Roman" w:hAnsi="Times New Roman" w:cs="Times New Roman"/>
                <w:sz w:val="24"/>
                <w:szCs w:val="24"/>
              </w:rPr>
              <w:pPrChange w:id="8345" w:author="Mohammad Nayeem Hasan" w:date="2024-07-18T16:13:00Z" w16du:dateUtc="2024-07-18T10:13:00Z">
                <w:pPr>
                  <w:spacing w:after="0" w:line="240" w:lineRule="auto"/>
                </w:pPr>
              </w:pPrChange>
            </w:pPr>
          </w:p>
        </w:tc>
        <w:tc>
          <w:tcPr>
            <w:tcW w:w="488" w:type="pct"/>
          </w:tcPr>
          <w:p w14:paraId="305115AA" w14:textId="53C2A666" w:rsidR="009F5786" w:rsidRPr="00DF6BDB" w:rsidDel="00D73460" w:rsidRDefault="009F5786">
            <w:pPr>
              <w:spacing w:line="240" w:lineRule="auto"/>
              <w:rPr>
                <w:del w:id="8346" w:author="Mohammad Nayeem Hasan" w:date="2024-07-18T15:20:00Z" w16du:dateUtc="2024-07-18T09:20:00Z"/>
                <w:rFonts w:ascii="Times New Roman" w:hAnsi="Times New Roman" w:cs="Times New Roman"/>
                <w:sz w:val="24"/>
                <w:szCs w:val="24"/>
              </w:rPr>
              <w:pPrChange w:id="8347" w:author="Mohammad Nayeem Hasan" w:date="2024-07-18T16:13:00Z" w16du:dateUtc="2024-07-18T10:13:00Z">
                <w:pPr>
                  <w:spacing w:after="0" w:line="240" w:lineRule="auto"/>
                </w:pPr>
              </w:pPrChange>
            </w:pPr>
          </w:p>
        </w:tc>
        <w:tc>
          <w:tcPr>
            <w:tcW w:w="583" w:type="pct"/>
          </w:tcPr>
          <w:p w14:paraId="31B8F5DF" w14:textId="6D7684BF" w:rsidR="009F5786" w:rsidRPr="00DF6BDB" w:rsidDel="00D73460" w:rsidRDefault="009F5786">
            <w:pPr>
              <w:spacing w:line="240" w:lineRule="auto"/>
              <w:rPr>
                <w:del w:id="8348" w:author="Mohammad Nayeem Hasan" w:date="2024-07-18T15:20:00Z" w16du:dateUtc="2024-07-18T09:20:00Z"/>
                <w:rFonts w:ascii="Times New Roman" w:hAnsi="Times New Roman" w:cs="Times New Roman"/>
                <w:sz w:val="24"/>
                <w:szCs w:val="24"/>
              </w:rPr>
              <w:pPrChange w:id="8349" w:author="Mohammad Nayeem Hasan" w:date="2024-07-18T16:13:00Z" w16du:dateUtc="2024-07-18T10:13:00Z">
                <w:pPr>
                  <w:spacing w:after="0" w:line="240" w:lineRule="auto"/>
                </w:pPr>
              </w:pPrChange>
            </w:pPr>
          </w:p>
        </w:tc>
        <w:tc>
          <w:tcPr>
            <w:tcW w:w="583" w:type="pct"/>
          </w:tcPr>
          <w:p w14:paraId="1FBD410F" w14:textId="76CF9097" w:rsidR="009F5786" w:rsidRPr="00DF6BDB" w:rsidDel="00D73460" w:rsidRDefault="009F5786">
            <w:pPr>
              <w:spacing w:line="240" w:lineRule="auto"/>
              <w:rPr>
                <w:del w:id="8350" w:author="Mohammad Nayeem Hasan" w:date="2024-07-18T15:20:00Z" w16du:dateUtc="2024-07-18T09:20:00Z"/>
                <w:rFonts w:ascii="Times New Roman" w:hAnsi="Times New Roman" w:cs="Times New Roman"/>
                <w:sz w:val="24"/>
                <w:szCs w:val="24"/>
              </w:rPr>
              <w:pPrChange w:id="8351" w:author="Mohammad Nayeem Hasan" w:date="2024-07-18T16:13:00Z" w16du:dateUtc="2024-07-18T10:13:00Z">
                <w:pPr>
                  <w:spacing w:after="0" w:line="240" w:lineRule="auto"/>
                </w:pPr>
              </w:pPrChange>
            </w:pPr>
          </w:p>
        </w:tc>
      </w:tr>
      <w:tr w:rsidR="009F5786" w:rsidRPr="00DF6BDB" w:rsidDel="00D73460" w14:paraId="74342B95" w14:textId="65F52BA5" w:rsidTr="00755549">
        <w:trPr>
          <w:del w:id="8352" w:author="Mohammad Nayeem Hasan" w:date="2024-07-18T15:20:00Z"/>
        </w:trPr>
        <w:tc>
          <w:tcPr>
            <w:tcW w:w="1559" w:type="pct"/>
          </w:tcPr>
          <w:p w14:paraId="4C0DDE09" w14:textId="775AD732" w:rsidR="009F5786" w:rsidRPr="00DF6BDB" w:rsidDel="00D73460" w:rsidRDefault="009F5786">
            <w:pPr>
              <w:spacing w:line="240" w:lineRule="auto"/>
              <w:rPr>
                <w:del w:id="8353" w:author="Mohammad Nayeem Hasan" w:date="2024-07-18T15:20:00Z" w16du:dateUtc="2024-07-18T09:20:00Z"/>
                <w:rFonts w:ascii="Times New Roman" w:hAnsi="Times New Roman" w:cs="Times New Roman"/>
                <w:sz w:val="24"/>
                <w:szCs w:val="24"/>
              </w:rPr>
              <w:pPrChange w:id="8354" w:author="Mohammad Nayeem Hasan" w:date="2024-07-18T16:13:00Z" w16du:dateUtc="2024-07-18T10:13:00Z">
                <w:pPr>
                  <w:spacing w:after="0" w:line="240" w:lineRule="auto"/>
                </w:pPr>
              </w:pPrChange>
            </w:pPr>
            <w:del w:id="8355" w:author="Mohammad Nayeem Hasan" w:date="2024-07-18T15:20:00Z" w16du:dateUtc="2024-07-18T09:20:00Z">
              <w:r w:rsidRPr="00DF6BDB" w:rsidDel="00D73460">
                <w:rPr>
                  <w:rFonts w:ascii="Times New Roman" w:hAnsi="Times New Roman" w:cs="Times New Roman"/>
                  <w:sz w:val="24"/>
                  <w:szCs w:val="24"/>
                </w:rPr>
                <w:delText>Barisal</w:delText>
              </w:r>
            </w:del>
          </w:p>
        </w:tc>
        <w:tc>
          <w:tcPr>
            <w:tcW w:w="548" w:type="pct"/>
          </w:tcPr>
          <w:p w14:paraId="4B0BDBE1" w14:textId="2D7F2F30" w:rsidR="009F5786" w:rsidRPr="00DF6BDB" w:rsidDel="00D73460" w:rsidRDefault="009F5786">
            <w:pPr>
              <w:spacing w:line="240" w:lineRule="auto"/>
              <w:rPr>
                <w:del w:id="8356" w:author="Mohammad Nayeem Hasan" w:date="2024-07-18T15:20:00Z" w16du:dateUtc="2024-07-18T09:20:00Z"/>
                <w:rFonts w:ascii="Times New Roman" w:hAnsi="Times New Roman" w:cs="Times New Roman"/>
                <w:sz w:val="24"/>
                <w:szCs w:val="24"/>
              </w:rPr>
              <w:pPrChange w:id="8357" w:author="Mohammad Nayeem Hasan" w:date="2024-07-18T16:13:00Z" w16du:dateUtc="2024-07-18T10:13:00Z">
                <w:pPr>
                  <w:spacing w:after="0" w:line="240" w:lineRule="auto"/>
                </w:pPr>
              </w:pPrChange>
            </w:pPr>
            <w:del w:id="8358" w:author="Mohammad Nayeem Hasan" w:date="2024-07-18T15:20:00Z" w16du:dateUtc="2024-07-18T09:20:00Z">
              <w:r w:rsidRPr="00DF6BDB" w:rsidDel="00D73460">
                <w:rPr>
                  <w:rFonts w:ascii="Times New Roman" w:hAnsi="Times New Roman" w:cs="Times New Roman"/>
                  <w:sz w:val="24"/>
                  <w:szCs w:val="24"/>
                </w:rPr>
                <w:delText>23 (17.34)</w:delText>
              </w:r>
            </w:del>
          </w:p>
        </w:tc>
        <w:tc>
          <w:tcPr>
            <w:tcW w:w="619" w:type="pct"/>
          </w:tcPr>
          <w:p w14:paraId="20FF3410" w14:textId="195429B1" w:rsidR="009F5786" w:rsidRPr="00DF6BDB" w:rsidDel="00D73460" w:rsidRDefault="009F5786">
            <w:pPr>
              <w:spacing w:line="240" w:lineRule="auto"/>
              <w:rPr>
                <w:del w:id="8359" w:author="Mohammad Nayeem Hasan" w:date="2024-07-18T15:20:00Z" w16du:dateUtc="2024-07-18T09:20:00Z"/>
                <w:rFonts w:ascii="Times New Roman" w:hAnsi="Times New Roman" w:cs="Times New Roman"/>
                <w:sz w:val="24"/>
                <w:szCs w:val="24"/>
              </w:rPr>
              <w:pPrChange w:id="8360" w:author="Mohammad Nayeem Hasan" w:date="2024-07-18T16:13:00Z" w16du:dateUtc="2024-07-18T10:13:00Z">
                <w:pPr>
                  <w:spacing w:after="0" w:line="240" w:lineRule="auto"/>
                </w:pPr>
              </w:pPrChange>
            </w:pPr>
            <w:del w:id="8361" w:author="Mohammad Nayeem Hasan" w:date="2024-07-18T15:20:00Z" w16du:dateUtc="2024-07-18T09:20:00Z">
              <w:r w:rsidRPr="00DF6BDB" w:rsidDel="00D73460">
                <w:rPr>
                  <w:rFonts w:ascii="Times New Roman" w:hAnsi="Times New Roman" w:cs="Times New Roman"/>
                  <w:sz w:val="24"/>
                  <w:szCs w:val="24"/>
                </w:rPr>
                <w:delText>108 (82.66)</w:delText>
              </w:r>
            </w:del>
          </w:p>
        </w:tc>
        <w:tc>
          <w:tcPr>
            <w:tcW w:w="620" w:type="pct"/>
          </w:tcPr>
          <w:p w14:paraId="797CFDCF" w14:textId="6BD9EBAF" w:rsidR="009F5786" w:rsidRPr="00DF6BDB" w:rsidDel="00D73460" w:rsidRDefault="009F5786">
            <w:pPr>
              <w:spacing w:line="240" w:lineRule="auto"/>
              <w:rPr>
                <w:del w:id="8362" w:author="Mohammad Nayeem Hasan" w:date="2024-07-18T15:20:00Z" w16du:dateUtc="2024-07-18T09:20:00Z"/>
                <w:rFonts w:ascii="Times New Roman" w:hAnsi="Times New Roman" w:cs="Times New Roman"/>
                <w:sz w:val="24"/>
                <w:szCs w:val="24"/>
              </w:rPr>
              <w:pPrChange w:id="8363" w:author="Mohammad Nayeem Hasan" w:date="2024-07-18T16:13:00Z" w16du:dateUtc="2024-07-18T10:13:00Z">
                <w:pPr>
                  <w:spacing w:after="0" w:line="240" w:lineRule="auto"/>
                </w:pPr>
              </w:pPrChange>
            </w:pPr>
            <w:del w:id="8364" w:author="Mohammad Nayeem Hasan" w:date="2024-07-18T15:20:00Z" w16du:dateUtc="2024-07-18T09:20:00Z">
              <w:r w:rsidRPr="00DF6BDB" w:rsidDel="00D73460">
                <w:rPr>
                  <w:rFonts w:ascii="Times New Roman" w:hAnsi="Times New Roman" w:cs="Times New Roman"/>
                  <w:sz w:val="24"/>
                  <w:szCs w:val="24"/>
                </w:rPr>
                <w:delText>131 (5.62)</w:delText>
              </w:r>
            </w:del>
          </w:p>
        </w:tc>
        <w:tc>
          <w:tcPr>
            <w:tcW w:w="488" w:type="pct"/>
          </w:tcPr>
          <w:p w14:paraId="4B21F0A6" w14:textId="2D905D76" w:rsidR="009F5786" w:rsidRPr="00DF6BDB" w:rsidDel="00D73460" w:rsidRDefault="009F5786">
            <w:pPr>
              <w:spacing w:line="240" w:lineRule="auto"/>
              <w:rPr>
                <w:del w:id="8365" w:author="Mohammad Nayeem Hasan" w:date="2024-07-18T15:20:00Z" w16du:dateUtc="2024-07-18T09:20:00Z"/>
                <w:rFonts w:ascii="Times New Roman" w:hAnsi="Times New Roman" w:cs="Times New Roman"/>
                <w:sz w:val="24"/>
                <w:szCs w:val="24"/>
              </w:rPr>
              <w:pPrChange w:id="8366" w:author="Mohammad Nayeem Hasan" w:date="2024-07-18T16:13:00Z" w16du:dateUtc="2024-07-18T10:13:00Z">
                <w:pPr>
                  <w:spacing w:after="0" w:line="240" w:lineRule="auto"/>
                </w:pPr>
              </w:pPrChange>
            </w:pPr>
            <w:del w:id="8367" w:author="Mohammad Nayeem Hasan" w:date="2024-07-18T15:20:00Z" w16du:dateUtc="2024-07-18T09:20:00Z">
              <w:r w:rsidRPr="00DF6BDB" w:rsidDel="00D73460">
                <w:rPr>
                  <w:rFonts w:ascii="Times New Roman" w:hAnsi="Times New Roman" w:cs="Times New Roman"/>
                  <w:sz w:val="24"/>
                  <w:szCs w:val="24"/>
                </w:rPr>
                <w:delText>2 (2.09)</w:delText>
              </w:r>
            </w:del>
          </w:p>
        </w:tc>
        <w:tc>
          <w:tcPr>
            <w:tcW w:w="583" w:type="pct"/>
          </w:tcPr>
          <w:p w14:paraId="7019F348" w14:textId="3E923598" w:rsidR="009F5786" w:rsidRPr="00DF6BDB" w:rsidDel="00D73460" w:rsidRDefault="009F5786">
            <w:pPr>
              <w:spacing w:line="240" w:lineRule="auto"/>
              <w:rPr>
                <w:del w:id="8368" w:author="Mohammad Nayeem Hasan" w:date="2024-07-18T15:20:00Z" w16du:dateUtc="2024-07-18T09:20:00Z"/>
                <w:rFonts w:ascii="Times New Roman" w:hAnsi="Times New Roman" w:cs="Times New Roman"/>
                <w:sz w:val="24"/>
                <w:szCs w:val="24"/>
              </w:rPr>
              <w:pPrChange w:id="8369" w:author="Mohammad Nayeem Hasan" w:date="2024-07-18T16:13:00Z" w16du:dateUtc="2024-07-18T10:13:00Z">
                <w:pPr>
                  <w:spacing w:after="0" w:line="240" w:lineRule="auto"/>
                </w:pPr>
              </w:pPrChange>
            </w:pPr>
            <w:del w:id="8370" w:author="Mohammad Nayeem Hasan" w:date="2024-07-18T15:20:00Z" w16du:dateUtc="2024-07-18T09:20:00Z">
              <w:r w:rsidRPr="00DF6BDB" w:rsidDel="00D73460">
                <w:rPr>
                  <w:rFonts w:ascii="Times New Roman" w:hAnsi="Times New Roman" w:cs="Times New Roman"/>
                  <w:sz w:val="24"/>
                  <w:szCs w:val="24"/>
                </w:rPr>
                <w:delText>117 (97.91)</w:delText>
              </w:r>
            </w:del>
          </w:p>
        </w:tc>
        <w:tc>
          <w:tcPr>
            <w:tcW w:w="583" w:type="pct"/>
          </w:tcPr>
          <w:p w14:paraId="2E970F56" w14:textId="5C633BAC" w:rsidR="009F5786" w:rsidRPr="00DF6BDB" w:rsidDel="00D73460" w:rsidRDefault="009F5786">
            <w:pPr>
              <w:spacing w:line="240" w:lineRule="auto"/>
              <w:rPr>
                <w:del w:id="8371" w:author="Mohammad Nayeem Hasan" w:date="2024-07-18T15:20:00Z" w16du:dateUtc="2024-07-18T09:20:00Z"/>
                <w:rFonts w:ascii="Times New Roman" w:hAnsi="Times New Roman" w:cs="Times New Roman"/>
                <w:sz w:val="24"/>
                <w:szCs w:val="24"/>
              </w:rPr>
              <w:pPrChange w:id="8372" w:author="Mohammad Nayeem Hasan" w:date="2024-07-18T16:13:00Z" w16du:dateUtc="2024-07-18T10:13:00Z">
                <w:pPr>
                  <w:spacing w:after="0" w:line="240" w:lineRule="auto"/>
                </w:pPr>
              </w:pPrChange>
            </w:pPr>
            <w:del w:id="8373" w:author="Mohammad Nayeem Hasan" w:date="2024-07-18T15:20:00Z" w16du:dateUtc="2024-07-18T09:20:00Z">
              <w:r w:rsidRPr="00DF6BDB" w:rsidDel="00D73460">
                <w:rPr>
                  <w:rFonts w:ascii="Times New Roman" w:hAnsi="Times New Roman" w:cs="Times New Roman"/>
                  <w:sz w:val="24"/>
                  <w:szCs w:val="24"/>
                </w:rPr>
                <w:delText>119 (5.74)</w:delText>
              </w:r>
            </w:del>
          </w:p>
        </w:tc>
      </w:tr>
      <w:tr w:rsidR="009F5786" w:rsidRPr="00DF6BDB" w:rsidDel="00D73460" w14:paraId="0E1F5E13" w14:textId="655BDB85" w:rsidTr="00755549">
        <w:trPr>
          <w:del w:id="8374" w:author="Mohammad Nayeem Hasan" w:date="2024-07-18T15:20:00Z"/>
        </w:trPr>
        <w:tc>
          <w:tcPr>
            <w:tcW w:w="1559" w:type="pct"/>
          </w:tcPr>
          <w:p w14:paraId="1078EF10" w14:textId="317336B7" w:rsidR="009F5786" w:rsidRPr="00DF6BDB" w:rsidDel="00D73460" w:rsidRDefault="009F5786">
            <w:pPr>
              <w:spacing w:line="240" w:lineRule="auto"/>
              <w:rPr>
                <w:del w:id="8375" w:author="Mohammad Nayeem Hasan" w:date="2024-07-18T15:20:00Z" w16du:dateUtc="2024-07-18T09:20:00Z"/>
                <w:rFonts w:ascii="Times New Roman" w:hAnsi="Times New Roman" w:cs="Times New Roman"/>
                <w:sz w:val="24"/>
                <w:szCs w:val="24"/>
              </w:rPr>
              <w:pPrChange w:id="8376" w:author="Mohammad Nayeem Hasan" w:date="2024-07-18T16:13:00Z" w16du:dateUtc="2024-07-18T10:13:00Z">
                <w:pPr>
                  <w:spacing w:after="0" w:line="240" w:lineRule="auto"/>
                </w:pPr>
              </w:pPrChange>
            </w:pPr>
            <w:del w:id="8377" w:author="Mohammad Nayeem Hasan" w:date="2024-07-18T15:20:00Z" w16du:dateUtc="2024-07-18T09:20:00Z">
              <w:r w:rsidRPr="00DF6BDB" w:rsidDel="00D73460">
                <w:rPr>
                  <w:rFonts w:ascii="Times New Roman" w:hAnsi="Times New Roman" w:cs="Times New Roman"/>
                  <w:sz w:val="24"/>
                  <w:szCs w:val="24"/>
                </w:rPr>
                <w:delText>Chattogram</w:delText>
              </w:r>
            </w:del>
          </w:p>
        </w:tc>
        <w:tc>
          <w:tcPr>
            <w:tcW w:w="548" w:type="pct"/>
          </w:tcPr>
          <w:p w14:paraId="0A77FD13" w14:textId="1BEE37F1" w:rsidR="009F5786" w:rsidRPr="00DF6BDB" w:rsidDel="00D73460" w:rsidRDefault="009F5786">
            <w:pPr>
              <w:spacing w:line="240" w:lineRule="auto"/>
              <w:rPr>
                <w:del w:id="8378" w:author="Mohammad Nayeem Hasan" w:date="2024-07-18T15:20:00Z" w16du:dateUtc="2024-07-18T09:20:00Z"/>
                <w:rFonts w:ascii="Times New Roman" w:hAnsi="Times New Roman" w:cs="Times New Roman"/>
                <w:sz w:val="24"/>
                <w:szCs w:val="24"/>
              </w:rPr>
              <w:pPrChange w:id="8379" w:author="Mohammad Nayeem Hasan" w:date="2024-07-18T16:13:00Z" w16du:dateUtc="2024-07-18T10:13:00Z">
                <w:pPr>
                  <w:spacing w:after="0" w:line="240" w:lineRule="auto"/>
                </w:pPr>
              </w:pPrChange>
            </w:pPr>
            <w:del w:id="8380" w:author="Mohammad Nayeem Hasan" w:date="2024-07-18T15:20:00Z" w16du:dateUtc="2024-07-18T09:20:00Z">
              <w:r w:rsidRPr="00DF6BDB" w:rsidDel="00D73460">
                <w:rPr>
                  <w:rFonts w:ascii="Times New Roman" w:hAnsi="Times New Roman" w:cs="Times New Roman"/>
                  <w:sz w:val="24"/>
                  <w:szCs w:val="24"/>
                </w:rPr>
                <w:delText>38 (7.18)</w:delText>
              </w:r>
            </w:del>
          </w:p>
        </w:tc>
        <w:tc>
          <w:tcPr>
            <w:tcW w:w="619" w:type="pct"/>
          </w:tcPr>
          <w:p w14:paraId="38348796" w14:textId="13F7B1BD" w:rsidR="009F5786" w:rsidRPr="00DF6BDB" w:rsidDel="00D73460" w:rsidRDefault="009F5786">
            <w:pPr>
              <w:spacing w:line="240" w:lineRule="auto"/>
              <w:rPr>
                <w:del w:id="8381" w:author="Mohammad Nayeem Hasan" w:date="2024-07-18T15:20:00Z" w16du:dateUtc="2024-07-18T09:20:00Z"/>
                <w:rFonts w:ascii="Times New Roman" w:hAnsi="Times New Roman" w:cs="Times New Roman"/>
                <w:sz w:val="24"/>
                <w:szCs w:val="24"/>
              </w:rPr>
              <w:pPrChange w:id="8382" w:author="Mohammad Nayeem Hasan" w:date="2024-07-18T16:13:00Z" w16du:dateUtc="2024-07-18T10:13:00Z">
                <w:pPr>
                  <w:spacing w:after="0" w:line="240" w:lineRule="auto"/>
                </w:pPr>
              </w:pPrChange>
            </w:pPr>
            <w:del w:id="8383" w:author="Mohammad Nayeem Hasan" w:date="2024-07-18T15:20:00Z" w16du:dateUtc="2024-07-18T09:20:00Z">
              <w:r w:rsidRPr="00DF6BDB" w:rsidDel="00D73460">
                <w:rPr>
                  <w:rFonts w:ascii="Times New Roman" w:hAnsi="Times New Roman" w:cs="Times New Roman"/>
                  <w:sz w:val="24"/>
                  <w:szCs w:val="24"/>
                </w:rPr>
                <w:delText>496 (92.82)</w:delText>
              </w:r>
            </w:del>
          </w:p>
        </w:tc>
        <w:tc>
          <w:tcPr>
            <w:tcW w:w="620" w:type="pct"/>
          </w:tcPr>
          <w:p w14:paraId="52425C7C" w14:textId="2C1DBF34" w:rsidR="009F5786" w:rsidRPr="00DF6BDB" w:rsidDel="00D73460" w:rsidRDefault="009F5786">
            <w:pPr>
              <w:spacing w:line="240" w:lineRule="auto"/>
              <w:rPr>
                <w:del w:id="8384" w:author="Mohammad Nayeem Hasan" w:date="2024-07-18T15:20:00Z" w16du:dateUtc="2024-07-18T09:20:00Z"/>
                <w:rFonts w:ascii="Times New Roman" w:hAnsi="Times New Roman" w:cs="Times New Roman"/>
                <w:sz w:val="24"/>
                <w:szCs w:val="24"/>
              </w:rPr>
              <w:pPrChange w:id="8385" w:author="Mohammad Nayeem Hasan" w:date="2024-07-18T16:13:00Z" w16du:dateUtc="2024-07-18T10:13:00Z">
                <w:pPr>
                  <w:spacing w:after="0" w:line="240" w:lineRule="auto"/>
                </w:pPr>
              </w:pPrChange>
            </w:pPr>
            <w:del w:id="8386" w:author="Mohammad Nayeem Hasan" w:date="2024-07-18T15:20:00Z" w16du:dateUtc="2024-07-18T09:20:00Z">
              <w:r w:rsidRPr="00DF6BDB" w:rsidDel="00D73460">
                <w:rPr>
                  <w:rFonts w:ascii="Times New Roman" w:hAnsi="Times New Roman" w:cs="Times New Roman"/>
                  <w:sz w:val="24"/>
                  <w:szCs w:val="24"/>
                </w:rPr>
                <w:delText>534 (22.92)</w:delText>
              </w:r>
            </w:del>
          </w:p>
        </w:tc>
        <w:tc>
          <w:tcPr>
            <w:tcW w:w="488" w:type="pct"/>
          </w:tcPr>
          <w:p w14:paraId="56E2D677" w14:textId="1BCBC934" w:rsidR="009F5786" w:rsidRPr="00DF6BDB" w:rsidDel="00D73460" w:rsidRDefault="009F5786">
            <w:pPr>
              <w:spacing w:line="240" w:lineRule="auto"/>
              <w:rPr>
                <w:del w:id="8387" w:author="Mohammad Nayeem Hasan" w:date="2024-07-18T15:20:00Z" w16du:dateUtc="2024-07-18T09:20:00Z"/>
                <w:rFonts w:ascii="Times New Roman" w:hAnsi="Times New Roman" w:cs="Times New Roman"/>
                <w:sz w:val="24"/>
                <w:szCs w:val="24"/>
              </w:rPr>
              <w:pPrChange w:id="8388" w:author="Mohammad Nayeem Hasan" w:date="2024-07-18T16:13:00Z" w16du:dateUtc="2024-07-18T10:13:00Z">
                <w:pPr>
                  <w:spacing w:after="0" w:line="240" w:lineRule="auto"/>
                </w:pPr>
              </w:pPrChange>
            </w:pPr>
            <w:del w:id="8389" w:author="Mohammad Nayeem Hasan" w:date="2024-07-18T15:20:00Z" w16du:dateUtc="2024-07-18T09:20:00Z">
              <w:r w:rsidRPr="00DF6BDB" w:rsidDel="00D73460">
                <w:rPr>
                  <w:rFonts w:ascii="Times New Roman" w:hAnsi="Times New Roman" w:cs="Times New Roman"/>
                  <w:sz w:val="24"/>
                  <w:szCs w:val="24"/>
                </w:rPr>
                <w:delText>20 (3.95)</w:delText>
              </w:r>
            </w:del>
          </w:p>
        </w:tc>
        <w:tc>
          <w:tcPr>
            <w:tcW w:w="583" w:type="pct"/>
          </w:tcPr>
          <w:p w14:paraId="574A6FC4" w14:textId="3C557FE9" w:rsidR="009F5786" w:rsidRPr="00DF6BDB" w:rsidDel="00D73460" w:rsidRDefault="009F5786">
            <w:pPr>
              <w:spacing w:line="240" w:lineRule="auto"/>
              <w:rPr>
                <w:del w:id="8390" w:author="Mohammad Nayeem Hasan" w:date="2024-07-18T15:20:00Z" w16du:dateUtc="2024-07-18T09:20:00Z"/>
                <w:rFonts w:ascii="Times New Roman" w:hAnsi="Times New Roman" w:cs="Times New Roman"/>
                <w:sz w:val="24"/>
                <w:szCs w:val="24"/>
              </w:rPr>
              <w:pPrChange w:id="8391" w:author="Mohammad Nayeem Hasan" w:date="2024-07-18T16:13:00Z" w16du:dateUtc="2024-07-18T10:13:00Z">
                <w:pPr>
                  <w:spacing w:after="0" w:line="240" w:lineRule="auto"/>
                </w:pPr>
              </w:pPrChange>
            </w:pPr>
            <w:del w:id="8392" w:author="Mohammad Nayeem Hasan" w:date="2024-07-18T15:20:00Z" w16du:dateUtc="2024-07-18T09:20:00Z">
              <w:r w:rsidRPr="00DF6BDB" w:rsidDel="00D73460">
                <w:rPr>
                  <w:rFonts w:ascii="Times New Roman" w:hAnsi="Times New Roman" w:cs="Times New Roman"/>
                  <w:sz w:val="24"/>
                  <w:szCs w:val="24"/>
                </w:rPr>
                <w:delText>488 (96.05)</w:delText>
              </w:r>
            </w:del>
          </w:p>
        </w:tc>
        <w:tc>
          <w:tcPr>
            <w:tcW w:w="583" w:type="pct"/>
          </w:tcPr>
          <w:p w14:paraId="5DAE988E" w14:textId="5346FCC4" w:rsidR="009F5786" w:rsidRPr="00DF6BDB" w:rsidDel="00D73460" w:rsidRDefault="009F5786">
            <w:pPr>
              <w:spacing w:line="240" w:lineRule="auto"/>
              <w:rPr>
                <w:del w:id="8393" w:author="Mohammad Nayeem Hasan" w:date="2024-07-18T15:20:00Z" w16du:dateUtc="2024-07-18T09:20:00Z"/>
                <w:rFonts w:ascii="Times New Roman" w:hAnsi="Times New Roman" w:cs="Times New Roman"/>
                <w:sz w:val="24"/>
                <w:szCs w:val="24"/>
              </w:rPr>
              <w:pPrChange w:id="8394" w:author="Mohammad Nayeem Hasan" w:date="2024-07-18T16:13:00Z" w16du:dateUtc="2024-07-18T10:13:00Z">
                <w:pPr>
                  <w:spacing w:after="0" w:line="240" w:lineRule="auto"/>
                </w:pPr>
              </w:pPrChange>
            </w:pPr>
            <w:del w:id="8395" w:author="Mohammad Nayeem Hasan" w:date="2024-07-18T15:20:00Z" w16du:dateUtc="2024-07-18T09:20:00Z">
              <w:r w:rsidRPr="00DF6BDB" w:rsidDel="00D73460">
                <w:rPr>
                  <w:rFonts w:ascii="Times New Roman" w:hAnsi="Times New Roman" w:cs="Times New Roman"/>
                  <w:sz w:val="24"/>
                  <w:szCs w:val="24"/>
                </w:rPr>
                <w:delText>508 (24.53)</w:delText>
              </w:r>
            </w:del>
          </w:p>
        </w:tc>
      </w:tr>
      <w:tr w:rsidR="009F5786" w:rsidRPr="00DF6BDB" w:rsidDel="00D73460" w14:paraId="739D814F" w14:textId="53C07A06" w:rsidTr="00755549">
        <w:trPr>
          <w:del w:id="8396" w:author="Mohammad Nayeem Hasan" w:date="2024-07-18T15:20:00Z"/>
        </w:trPr>
        <w:tc>
          <w:tcPr>
            <w:tcW w:w="1559" w:type="pct"/>
          </w:tcPr>
          <w:p w14:paraId="6468B440" w14:textId="201478B6" w:rsidR="009F5786" w:rsidRPr="00DF6BDB" w:rsidDel="00D73460" w:rsidRDefault="009F5786">
            <w:pPr>
              <w:spacing w:line="240" w:lineRule="auto"/>
              <w:rPr>
                <w:del w:id="8397" w:author="Mohammad Nayeem Hasan" w:date="2024-07-18T15:20:00Z" w16du:dateUtc="2024-07-18T09:20:00Z"/>
                <w:rFonts w:ascii="Times New Roman" w:hAnsi="Times New Roman" w:cs="Times New Roman"/>
                <w:sz w:val="24"/>
                <w:szCs w:val="24"/>
              </w:rPr>
              <w:pPrChange w:id="8398" w:author="Mohammad Nayeem Hasan" w:date="2024-07-18T16:13:00Z" w16du:dateUtc="2024-07-18T10:13:00Z">
                <w:pPr>
                  <w:spacing w:after="0" w:line="240" w:lineRule="auto"/>
                </w:pPr>
              </w:pPrChange>
            </w:pPr>
            <w:del w:id="8399" w:author="Mohammad Nayeem Hasan" w:date="2024-07-18T15:20:00Z" w16du:dateUtc="2024-07-18T09:20:00Z">
              <w:r w:rsidRPr="00DF6BDB" w:rsidDel="00D73460">
                <w:rPr>
                  <w:rFonts w:ascii="Times New Roman" w:hAnsi="Times New Roman" w:cs="Times New Roman"/>
                  <w:sz w:val="24"/>
                  <w:szCs w:val="24"/>
                </w:rPr>
                <w:delText>Dhaka</w:delText>
              </w:r>
            </w:del>
          </w:p>
        </w:tc>
        <w:tc>
          <w:tcPr>
            <w:tcW w:w="548" w:type="pct"/>
          </w:tcPr>
          <w:p w14:paraId="1FD7E1AE" w14:textId="3FE3FC61" w:rsidR="009F5786" w:rsidRPr="00DF6BDB" w:rsidDel="00D73460" w:rsidRDefault="009F5786">
            <w:pPr>
              <w:spacing w:line="240" w:lineRule="auto"/>
              <w:rPr>
                <w:del w:id="8400" w:author="Mohammad Nayeem Hasan" w:date="2024-07-18T15:20:00Z" w16du:dateUtc="2024-07-18T09:20:00Z"/>
                <w:rFonts w:ascii="Times New Roman" w:hAnsi="Times New Roman" w:cs="Times New Roman"/>
                <w:sz w:val="24"/>
                <w:szCs w:val="24"/>
              </w:rPr>
              <w:pPrChange w:id="8401" w:author="Mohammad Nayeem Hasan" w:date="2024-07-18T16:13:00Z" w16du:dateUtc="2024-07-18T10:13:00Z">
                <w:pPr>
                  <w:spacing w:after="0" w:line="240" w:lineRule="auto"/>
                </w:pPr>
              </w:pPrChange>
            </w:pPr>
            <w:del w:id="8402" w:author="Mohammad Nayeem Hasan" w:date="2024-07-18T15:20:00Z" w16du:dateUtc="2024-07-18T09:20:00Z">
              <w:r w:rsidRPr="00DF6BDB" w:rsidDel="00D73460">
                <w:rPr>
                  <w:rFonts w:ascii="Times New Roman" w:hAnsi="Times New Roman" w:cs="Times New Roman"/>
                  <w:sz w:val="24"/>
                  <w:szCs w:val="24"/>
                </w:rPr>
                <w:delText>38 (7.00)</w:delText>
              </w:r>
            </w:del>
          </w:p>
        </w:tc>
        <w:tc>
          <w:tcPr>
            <w:tcW w:w="619" w:type="pct"/>
          </w:tcPr>
          <w:p w14:paraId="37F98F4D" w14:textId="00EA64A9" w:rsidR="009F5786" w:rsidRPr="00DF6BDB" w:rsidDel="00D73460" w:rsidRDefault="009F5786">
            <w:pPr>
              <w:spacing w:line="240" w:lineRule="auto"/>
              <w:rPr>
                <w:del w:id="8403" w:author="Mohammad Nayeem Hasan" w:date="2024-07-18T15:20:00Z" w16du:dateUtc="2024-07-18T09:20:00Z"/>
                <w:rFonts w:ascii="Times New Roman" w:hAnsi="Times New Roman" w:cs="Times New Roman"/>
                <w:sz w:val="24"/>
                <w:szCs w:val="24"/>
              </w:rPr>
              <w:pPrChange w:id="8404" w:author="Mohammad Nayeem Hasan" w:date="2024-07-18T16:13:00Z" w16du:dateUtc="2024-07-18T10:13:00Z">
                <w:pPr>
                  <w:spacing w:after="0" w:line="240" w:lineRule="auto"/>
                </w:pPr>
              </w:pPrChange>
            </w:pPr>
            <w:del w:id="8405" w:author="Mohammad Nayeem Hasan" w:date="2024-07-18T15:20:00Z" w16du:dateUtc="2024-07-18T09:20:00Z">
              <w:r w:rsidRPr="00DF6BDB" w:rsidDel="00D73460">
                <w:rPr>
                  <w:rFonts w:ascii="Times New Roman" w:hAnsi="Times New Roman" w:cs="Times New Roman"/>
                  <w:sz w:val="24"/>
                  <w:szCs w:val="24"/>
                </w:rPr>
                <w:delText>500 (93.00)</w:delText>
              </w:r>
            </w:del>
          </w:p>
        </w:tc>
        <w:tc>
          <w:tcPr>
            <w:tcW w:w="620" w:type="pct"/>
          </w:tcPr>
          <w:p w14:paraId="7BFB548F" w14:textId="7DB343B0" w:rsidR="009F5786" w:rsidRPr="00DF6BDB" w:rsidDel="00D73460" w:rsidRDefault="009F5786">
            <w:pPr>
              <w:spacing w:line="240" w:lineRule="auto"/>
              <w:rPr>
                <w:del w:id="8406" w:author="Mohammad Nayeem Hasan" w:date="2024-07-18T15:20:00Z" w16du:dateUtc="2024-07-18T09:20:00Z"/>
                <w:rFonts w:ascii="Times New Roman" w:hAnsi="Times New Roman" w:cs="Times New Roman"/>
                <w:sz w:val="24"/>
                <w:szCs w:val="24"/>
              </w:rPr>
              <w:pPrChange w:id="8407" w:author="Mohammad Nayeem Hasan" w:date="2024-07-18T16:13:00Z" w16du:dateUtc="2024-07-18T10:13:00Z">
                <w:pPr>
                  <w:spacing w:after="0" w:line="240" w:lineRule="auto"/>
                </w:pPr>
              </w:pPrChange>
            </w:pPr>
            <w:del w:id="8408" w:author="Mohammad Nayeem Hasan" w:date="2024-07-18T15:20:00Z" w16du:dateUtc="2024-07-18T09:20:00Z">
              <w:r w:rsidRPr="00DF6BDB" w:rsidDel="00D73460">
                <w:rPr>
                  <w:rFonts w:ascii="Times New Roman" w:hAnsi="Times New Roman" w:cs="Times New Roman"/>
                  <w:sz w:val="24"/>
                  <w:szCs w:val="24"/>
                </w:rPr>
                <w:delText>537 (23.04)</w:delText>
              </w:r>
            </w:del>
          </w:p>
        </w:tc>
        <w:tc>
          <w:tcPr>
            <w:tcW w:w="488" w:type="pct"/>
          </w:tcPr>
          <w:p w14:paraId="73E7FF1C" w14:textId="58BCA77A" w:rsidR="009F5786" w:rsidRPr="00DF6BDB" w:rsidDel="00D73460" w:rsidRDefault="009F5786">
            <w:pPr>
              <w:spacing w:line="240" w:lineRule="auto"/>
              <w:rPr>
                <w:del w:id="8409" w:author="Mohammad Nayeem Hasan" w:date="2024-07-18T15:20:00Z" w16du:dateUtc="2024-07-18T09:20:00Z"/>
                <w:rFonts w:ascii="Times New Roman" w:hAnsi="Times New Roman" w:cs="Times New Roman"/>
                <w:sz w:val="24"/>
                <w:szCs w:val="24"/>
              </w:rPr>
              <w:pPrChange w:id="8410" w:author="Mohammad Nayeem Hasan" w:date="2024-07-18T16:13:00Z" w16du:dateUtc="2024-07-18T10:13:00Z">
                <w:pPr>
                  <w:spacing w:after="0" w:line="240" w:lineRule="auto"/>
                </w:pPr>
              </w:pPrChange>
            </w:pPr>
            <w:del w:id="8411" w:author="Mohammad Nayeem Hasan" w:date="2024-07-18T15:20:00Z" w16du:dateUtc="2024-07-18T09:20:00Z">
              <w:r w:rsidRPr="00DF6BDB" w:rsidDel="00D73460">
                <w:rPr>
                  <w:rFonts w:ascii="Times New Roman" w:hAnsi="Times New Roman" w:cs="Times New Roman"/>
                  <w:sz w:val="24"/>
                  <w:szCs w:val="24"/>
                </w:rPr>
                <w:delText>19 (3.16)</w:delText>
              </w:r>
            </w:del>
          </w:p>
        </w:tc>
        <w:tc>
          <w:tcPr>
            <w:tcW w:w="583" w:type="pct"/>
          </w:tcPr>
          <w:p w14:paraId="2632DD78" w14:textId="2428696B" w:rsidR="009F5786" w:rsidRPr="00DF6BDB" w:rsidDel="00D73460" w:rsidRDefault="009F5786">
            <w:pPr>
              <w:spacing w:line="240" w:lineRule="auto"/>
              <w:rPr>
                <w:del w:id="8412" w:author="Mohammad Nayeem Hasan" w:date="2024-07-18T15:20:00Z" w16du:dateUtc="2024-07-18T09:20:00Z"/>
                <w:rFonts w:ascii="Times New Roman" w:hAnsi="Times New Roman" w:cs="Times New Roman"/>
                <w:sz w:val="24"/>
                <w:szCs w:val="24"/>
              </w:rPr>
              <w:pPrChange w:id="8413" w:author="Mohammad Nayeem Hasan" w:date="2024-07-18T16:13:00Z" w16du:dateUtc="2024-07-18T10:13:00Z">
                <w:pPr>
                  <w:spacing w:after="0" w:line="240" w:lineRule="auto"/>
                </w:pPr>
              </w:pPrChange>
            </w:pPr>
            <w:del w:id="8414" w:author="Mohammad Nayeem Hasan" w:date="2024-07-18T15:20:00Z" w16du:dateUtc="2024-07-18T09:20:00Z">
              <w:r w:rsidRPr="00DF6BDB" w:rsidDel="00D73460">
                <w:rPr>
                  <w:rFonts w:ascii="Times New Roman" w:hAnsi="Times New Roman" w:cs="Times New Roman"/>
                  <w:sz w:val="24"/>
                  <w:szCs w:val="24"/>
                </w:rPr>
                <w:delText>580 (96.84)</w:delText>
              </w:r>
            </w:del>
          </w:p>
        </w:tc>
        <w:tc>
          <w:tcPr>
            <w:tcW w:w="583" w:type="pct"/>
          </w:tcPr>
          <w:p w14:paraId="086707A9" w14:textId="4A69B137" w:rsidR="009F5786" w:rsidRPr="00DF6BDB" w:rsidDel="00D73460" w:rsidRDefault="009F5786">
            <w:pPr>
              <w:spacing w:line="240" w:lineRule="auto"/>
              <w:rPr>
                <w:del w:id="8415" w:author="Mohammad Nayeem Hasan" w:date="2024-07-18T15:20:00Z" w16du:dateUtc="2024-07-18T09:20:00Z"/>
                <w:rFonts w:ascii="Times New Roman" w:hAnsi="Times New Roman" w:cs="Times New Roman"/>
                <w:sz w:val="24"/>
                <w:szCs w:val="24"/>
              </w:rPr>
              <w:pPrChange w:id="8416" w:author="Mohammad Nayeem Hasan" w:date="2024-07-18T16:13:00Z" w16du:dateUtc="2024-07-18T10:13:00Z">
                <w:pPr>
                  <w:spacing w:after="0" w:line="240" w:lineRule="auto"/>
                </w:pPr>
              </w:pPrChange>
            </w:pPr>
            <w:del w:id="8417" w:author="Mohammad Nayeem Hasan" w:date="2024-07-18T15:20:00Z" w16du:dateUtc="2024-07-18T09:20:00Z">
              <w:r w:rsidRPr="00DF6BDB" w:rsidDel="00D73460">
                <w:rPr>
                  <w:rFonts w:ascii="Times New Roman" w:hAnsi="Times New Roman" w:cs="Times New Roman"/>
                  <w:sz w:val="24"/>
                  <w:szCs w:val="24"/>
                </w:rPr>
                <w:delText>598 (28.87)</w:delText>
              </w:r>
            </w:del>
          </w:p>
        </w:tc>
      </w:tr>
      <w:tr w:rsidR="009F5786" w:rsidRPr="00DF6BDB" w:rsidDel="00D73460" w14:paraId="10A822C9" w14:textId="3CBDBA75" w:rsidTr="00755549">
        <w:trPr>
          <w:del w:id="8418" w:author="Mohammad Nayeem Hasan" w:date="2024-07-18T15:20:00Z"/>
        </w:trPr>
        <w:tc>
          <w:tcPr>
            <w:tcW w:w="1559" w:type="pct"/>
          </w:tcPr>
          <w:p w14:paraId="7C76A643" w14:textId="5CD7CED0" w:rsidR="009F5786" w:rsidRPr="00DF6BDB" w:rsidDel="00D73460" w:rsidRDefault="009F5786">
            <w:pPr>
              <w:spacing w:line="240" w:lineRule="auto"/>
              <w:rPr>
                <w:del w:id="8419" w:author="Mohammad Nayeem Hasan" w:date="2024-07-18T15:20:00Z" w16du:dateUtc="2024-07-18T09:20:00Z"/>
                <w:rFonts w:ascii="Times New Roman" w:hAnsi="Times New Roman" w:cs="Times New Roman"/>
                <w:sz w:val="24"/>
                <w:szCs w:val="24"/>
              </w:rPr>
              <w:pPrChange w:id="8420" w:author="Mohammad Nayeem Hasan" w:date="2024-07-18T16:13:00Z" w16du:dateUtc="2024-07-18T10:13:00Z">
                <w:pPr>
                  <w:spacing w:after="0" w:line="240" w:lineRule="auto"/>
                </w:pPr>
              </w:pPrChange>
            </w:pPr>
            <w:del w:id="8421" w:author="Mohammad Nayeem Hasan" w:date="2024-07-18T15:20:00Z" w16du:dateUtc="2024-07-18T09:20:00Z">
              <w:r w:rsidRPr="00DF6BDB" w:rsidDel="00D73460">
                <w:rPr>
                  <w:rFonts w:ascii="Times New Roman" w:hAnsi="Times New Roman" w:cs="Times New Roman"/>
                  <w:sz w:val="24"/>
                  <w:szCs w:val="24"/>
                </w:rPr>
                <w:delText>Khulna</w:delText>
              </w:r>
            </w:del>
          </w:p>
        </w:tc>
        <w:tc>
          <w:tcPr>
            <w:tcW w:w="548" w:type="pct"/>
          </w:tcPr>
          <w:p w14:paraId="6ED54E33" w14:textId="70053191" w:rsidR="009F5786" w:rsidRPr="00DF6BDB" w:rsidDel="00D73460" w:rsidRDefault="009F5786">
            <w:pPr>
              <w:spacing w:line="240" w:lineRule="auto"/>
              <w:rPr>
                <w:del w:id="8422" w:author="Mohammad Nayeem Hasan" w:date="2024-07-18T15:20:00Z" w16du:dateUtc="2024-07-18T09:20:00Z"/>
                <w:rFonts w:ascii="Times New Roman" w:hAnsi="Times New Roman" w:cs="Times New Roman"/>
                <w:sz w:val="24"/>
                <w:szCs w:val="24"/>
              </w:rPr>
              <w:pPrChange w:id="8423" w:author="Mohammad Nayeem Hasan" w:date="2024-07-18T16:13:00Z" w16du:dateUtc="2024-07-18T10:13:00Z">
                <w:pPr>
                  <w:spacing w:after="0" w:line="240" w:lineRule="auto"/>
                </w:pPr>
              </w:pPrChange>
            </w:pPr>
            <w:del w:id="8424" w:author="Mohammad Nayeem Hasan" w:date="2024-07-18T15:20:00Z" w16du:dateUtc="2024-07-18T09:20:00Z">
              <w:r w:rsidRPr="00DF6BDB" w:rsidDel="00D73460">
                <w:rPr>
                  <w:rFonts w:ascii="Times New Roman" w:hAnsi="Times New Roman" w:cs="Times New Roman"/>
                  <w:sz w:val="24"/>
                  <w:szCs w:val="24"/>
                </w:rPr>
                <w:delText>15 (6.67)</w:delText>
              </w:r>
            </w:del>
          </w:p>
        </w:tc>
        <w:tc>
          <w:tcPr>
            <w:tcW w:w="619" w:type="pct"/>
          </w:tcPr>
          <w:p w14:paraId="0825F018" w14:textId="7491EC89" w:rsidR="009F5786" w:rsidRPr="00DF6BDB" w:rsidDel="00D73460" w:rsidRDefault="009F5786">
            <w:pPr>
              <w:spacing w:line="240" w:lineRule="auto"/>
              <w:rPr>
                <w:del w:id="8425" w:author="Mohammad Nayeem Hasan" w:date="2024-07-18T15:20:00Z" w16du:dateUtc="2024-07-18T09:20:00Z"/>
                <w:rFonts w:ascii="Times New Roman" w:hAnsi="Times New Roman" w:cs="Times New Roman"/>
                <w:sz w:val="24"/>
                <w:szCs w:val="24"/>
              </w:rPr>
              <w:pPrChange w:id="8426" w:author="Mohammad Nayeem Hasan" w:date="2024-07-18T16:13:00Z" w16du:dateUtc="2024-07-18T10:13:00Z">
                <w:pPr>
                  <w:spacing w:after="0" w:line="240" w:lineRule="auto"/>
                </w:pPr>
              </w:pPrChange>
            </w:pPr>
            <w:del w:id="8427" w:author="Mohammad Nayeem Hasan" w:date="2024-07-18T15:20:00Z" w16du:dateUtc="2024-07-18T09:20:00Z">
              <w:r w:rsidRPr="00DF6BDB" w:rsidDel="00D73460">
                <w:rPr>
                  <w:rFonts w:ascii="Times New Roman" w:hAnsi="Times New Roman" w:cs="Times New Roman"/>
                  <w:sz w:val="24"/>
                  <w:szCs w:val="24"/>
                </w:rPr>
                <w:delText>212 (93.33)</w:delText>
              </w:r>
            </w:del>
          </w:p>
        </w:tc>
        <w:tc>
          <w:tcPr>
            <w:tcW w:w="620" w:type="pct"/>
          </w:tcPr>
          <w:p w14:paraId="32787C0C" w14:textId="4715CF2C" w:rsidR="009F5786" w:rsidRPr="00DF6BDB" w:rsidDel="00D73460" w:rsidRDefault="009F5786">
            <w:pPr>
              <w:spacing w:line="240" w:lineRule="auto"/>
              <w:rPr>
                <w:del w:id="8428" w:author="Mohammad Nayeem Hasan" w:date="2024-07-18T15:20:00Z" w16du:dateUtc="2024-07-18T09:20:00Z"/>
                <w:rFonts w:ascii="Times New Roman" w:hAnsi="Times New Roman" w:cs="Times New Roman"/>
                <w:sz w:val="24"/>
                <w:szCs w:val="24"/>
              </w:rPr>
              <w:pPrChange w:id="8429" w:author="Mohammad Nayeem Hasan" w:date="2024-07-18T16:13:00Z" w16du:dateUtc="2024-07-18T10:13:00Z">
                <w:pPr>
                  <w:spacing w:after="0" w:line="240" w:lineRule="auto"/>
                </w:pPr>
              </w:pPrChange>
            </w:pPr>
            <w:del w:id="8430" w:author="Mohammad Nayeem Hasan" w:date="2024-07-18T15:20:00Z" w16du:dateUtc="2024-07-18T09:20:00Z">
              <w:r w:rsidRPr="00DF6BDB" w:rsidDel="00D73460">
                <w:rPr>
                  <w:rFonts w:ascii="Times New Roman" w:hAnsi="Times New Roman" w:cs="Times New Roman"/>
                  <w:sz w:val="24"/>
                  <w:szCs w:val="24"/>
                </w:rPr>
                <w:delText>228 (9.76)</w:delText>
              </w:r>
            </w:del>
          </w:p>
        </w:tc>
        <w:tc>
          <w:tcPr>
            <w:tcW w:w="488" w:type="pct"/>
          </w:tcPr>
          <w:p w14:paraId="533B9C18" w14:textId="2D543714" w:rsidR="009F5786" w:rsidRPr="00DF6BDB" w:rsidDel="00D73460" w:rsidRDefault="009F5786">
            <w:pPr>
              <w:spacing w:line="240" w:lineRule="auto"/>
              <w:rPr>
                <w:del w:id="8431" w:author="Mohammad Nayeem Hasan" w:date="2024-07-18T15:20:00Z" w16du:dateUtc="2024-07-18T09:20:00Z"/>
                <w:rFonts w:ascii="Times New Roman" w:hAnsi="Times New Roman" w:cs="Times New Roman"/>
                <w:sz w:val="24"/>
                <w:szCs w:val="24"/>
              </w:rPr>
              <w:pPrChange w:id="8432" w:author="Mohammad Nayeem Hasan" w:date="2024-07-18T16:13:00Z" w16du:dateUtc="2024-07-18T10:13:00Z">
                <w:pPr>
                  <w:spacing w:after="0" w:line="240" w:lineRule="auto"/>
                </w:pPr>
              </w:pPrChange>
            </w:pPr>
            <w:del w:id="8433" w:author="Mohammad Nayeem Hasan" w:date="2024-07-18T15:20:00Z" w16du:dateUtc="2024-07-18T09:20:00Z">
              <w:r w:rsidRPr="00DF6BDB" w:rsidDel="00D73460">
                <w:rPr>
                  <w:rFonts w:ascii="Times New Roman" w:hAnsi="Times New Roman" w:cs="Times New Roman"/>
                  <w:sz w:val="24"/>
                  <w:szCs w:val="24"/>
                </w:rPr>
                <w:delText>10 (4.43)</w:delText>
              </w:r>
            </w:del>
          </w:p>
        </w:tc>
        <w:tc>
          <w:tcPr>
            <w:tcW w:w="583" w:type="pct"/>
          </w:tcPr>
          <w:p w14:paraId="30E0265A" w14:textId="1441DE53" w:rsidR="009F5786" w:rsidRPr="00DF6BDB" w:rsidDel="00D73460" w:rsidRDefault="009F5786">
            <w:pPr>
              <w:spacing w:line="240" w:lineRule="auto"/>
              <w:rPr>
                <w:del w:id="8434" w:author="Mohammad Nayeem Hasan" w:date="2024-07-18T15:20:00Z" w16du:dateUtc="2024-07-18T09:20:00Z"/>
                <w:rFonts w:ascii="Times New Roman" w:hAnsi="Times New Roman" w:cs="Times New Roman"/>
                <w:sz w:val="24"/>
                <w:szCs w:val="24"/>
              </w:rPr>
              <w:pPrChange w:id="8435" w:author="Mohammad Nayeem Hasan" w:date="2024-07-18T16:13:00Z" w16du:dateUtc="2024-07-18T10:13:00Z">
                <w:pPr>
                  <w:spacing w:after="0" w:line="240" w:lineRule="auto"/>
                </w:pPr>
              </w:pPrChange>
            </w:pPr>
            <w:del w:id="8436" w:author="Mohammad Nayeem Hasan" w:date="2024-07-18T15:20:00Z" w16du:dateUtc="2024-07-18T09:20:00Z">
              <w:r w:rsidRPr="00DF6BDB" w:rsidDel="00D73460">
                <w:rPr>
                  <w:rFonts w:ascii="Times New Roman" w:hAnsi="Times New Roman" w:cs="Times New Roman"/>
                  <w:sz w:val="24"/>
                  <w:szCs w:val="24"/>
                </w:rPr>
                <w:delText>211 (95.57)</w:delText>
              </w:r>
            </w:del>
          </w:p>
        </w:tc>
        <w:tc>
          <w:tcPr>
            <w:tcW w:w="583" w:type="pct"/>
          </w:tcPr>
          <w:p w14:paraId="222C182C" w14:textId="58C29AE9" w:rsidR="009F5786" w:rsidRPr="00DF6BDB" w:rsidDel="00D73460" w:rsidRDefault="009F5786">
            <w:pPr>
              <w:spacing w:line="240" w:lineRule="auto"/>
              <w:rPr>
                <w:del w:id="8437" w:author="Mohammad Nayeem Hasan" w:date="2024-07-18T15:20:00Z" w16du:dateUtc="2024-07-18T09:20:00Z"/>
                <w:rFonts w:ascii="Times New Roman" w:hAnsi="Times New Roman" w:cs="Times New Roman"/>
                <w:sz w:val="24"/>
                <w:szCs w:val="24"/>
              </w:rPr>
              <w:pPrChange w:id="8438" w:author="Mohammad Nayeem Hasan" w:date="2024-07-18T16:13:00Z" w16du:dateUtc="2024-07-18T10:13:00Z">
                <w:pPr>
                  <w:spacing w:after="0" w:line="240" w:lineRule="auto"/>
                </w:pPr>
              </w:pPrChange>
            </w:pPr>
            <w:del w:id="8439" w:author="Mohammad Nayeem Hasan" w:date="2024-07-18T15:20:00Z" w16du:dateUtc="2024-07-18T09:20:00Z">
              <w:r w:rsidRPr="00DF6BDB" w:rsidDel="00D73460">
                <w:rPr>
                  <w:rFonts w:ascii="Times New Roman" w:hAnsi="Times New Roman" w:cs="Times New Roman"/>
                  <w:sz w:val="24"/>
                  <w:szCs w:val="24"/>
                </w:rPr>
                <w:delText>221 (10.64)</w:delText>
              </w:r>
            </w:del>
          </w:p>
        </w:tc>
      </w:tr>
      <w:tr w:rsidR="009F5786" w:rsidRPr="00DF6BDB" w:rsidDel="00D73460" w14:paraId="7055B920" w14:textId="63BEF5F1" w:rsidTr="00755549">
        <w:trPr>
          <w:del w:id="8440" w:author="Mohammad Nayeem Hasan" w:date="2024-07-18T15:20:00Z"/>
        </w:trPr>
        <w:tc>
          <w:tcPr>
            <w:tcW w:w="1559" w:type="pct"/>
          </w:tcPr>
          <w:p w14:paraId="1D4B217C" w14:textId="7D9A4C6F" w:rsidR="009F5786" w:rsidRPr="00DF6BDB" w:rsidDel="00D73460" w:rsidRDefault="009F5786">
            <w:pPr>
              <w:spacing w:line="240" w:lineRule="auto"/>
              <w:rPr>
                <w:del w:id="8441" w:author="Mohammad Nayeem Hasan" w:date="2024-07-18T15:20:00Z" w16du:dateUtc="2024-07-18T09:20:00Z"/>
                <w:rFonts w:ascii="Times New Roman" w:hAnsi="Times New Roman" w:cs="Times New Roman"/>
                <w:sz w:val="24"/>
                <w:szCs w:val="24"/>
              </w:rPr>
              <w:pPrChange w:id="8442" w:author="Mohammad Nayeem Hasan" w:date="2024-07-18T16:13:00Z" w16du:dateUtc="2024-07-18T10:13:00Z">
                <w:pPr>
                  <w:spacing w:after="0" w:line="240" w:lineRule="auto"/>
                </w:pPr>
              </w:pPrChange>
            </w:pPr>
            <w:del w:id="8443" w:author="Mohammad Nayeem Hasan" w:date="2024-07-18T15:20:00Z" w16du:dateUtc="2024-07-18T09:20:00Z">
              <w:r w:rsidRPr="00DF6BDB" w:rsidDel="00D73460">
                <w:rPr>
                  <w:rFonts w:ascii="Times New Roman" w:hAnsi="Times New Roman" w:cs="Times New Roman"/>
                  <w:sz w:val="24"/>
                  <w:szCs w:val="24"/>
                </w:rPr>
                <w:delText>Mymensingh</w:delText>
              </w:r>
            </w:del>
          </w:p>
        </w:tc>
        <w:tc>
          <w:tcPr>
            <w:tcW w:w="548" w:type="pct"/>
          </w:tcPr>
          <w:p w14:paraId="665048D1" w14:textId="186EC491" w:rsidR="009F5786" w:rsidRPr="00DF6BDB" w:rsidDel="00D73460" w:rsidRDefault="009F5786">
            <w:pPr>
              <w:spacing w:line="240" w:lineRule="auto"/>
              <w:rPr>
                <w:del w:id="8444" w:author="Mohammad Nayeem Hasan" w:date="2024-07-18T15:20:00Z" w16du:dateUtc="2024-07-18T09:20:00Z"/>
                <w:rFonts w:ascii="Times New Roman" w:hAnsi="Times New Roman" w:cs="Times New Roman"/>
                <w:sz w:val="24"/>
                <w:szCs w:val="24"/>
              </w:rPr>
              <w:pPrChange w:id="8445" w:author="Mohammad Nayeem Hasan" w:date="2024-07-18T16:13:00Z" w16du:dateUtc="2024-07-18T10:13:00Z">
                <w:pPr>
                  <w:spacing w:after="0" w:line="240" w:lineRule="auto"/>
                </w:pPr>
              </w:pPrChange>
            </w:pPr>
            <w:del w:id="8446" w:author="Mohammad Nayeem Hasan" w:date="2024-07-18T15:20:00Z" w16du:dateUtc="2024-07-18T09:20:00Z">
              <w:r w:rsidRPr="00DF6BDB" w:rsidDel="00D73460">
                <w:rPr>
                  <w:rFonts w:ascii="Times New Roman" w:hAnsi="Times New Roman" w:cs="Times New Roman"/>
                  <w:sz w:val="24"/>
                  <w:szCs w:val="24"/>
                </w:rPr>
                <w:delText>23 (12.56)</w:delText>
              </w:r>
            </w:del>
          </w:p>
        </w:tc>
        <w:tc>
          <w:tcPr>
            <w:tcW w:w="619" w:type="pct"/>
          </w:tcPr>
          <w:p w14:paraId="310671AA" w14:textId="469CCC6F" w:rsidR="009F5786" w:rsidRPr="00DF6BDB" w:rsidDel="00D73460" w:rsidRDefault="009F5786">
            <w:pPr>
              <w:spacing w:line="240" w:lineRule="auto"/>
              <w:rPr>
                <w:del w:id="8447" w:author="Mohammad Nayeem Hasan" w:date="2024-07-18T15:20:00Z" w16du:dateUtc="2024-07-18T09:20:00Z"/>
                <w:rFonts w:ascii="Times New Roman" w:hAnsi="Times New Roman" w:cs="Times New Roman"/>
                <w:sz w:val="24"/>
                <w:szCs w:val="24"/>
              </w:rPr>
              <w:pPrChange w:id="8448" w:author="Mohammad Nayeem Hasan" w:date="2024-07-18T16:13:00Z" w16du:dateUtc="2024-07-18T10:13:00Z">
                <w:pPr>
                  <w:spacing w:after="0" w:line="240" w:lineRule="auto"/>
                </w:pPr>
              </w:pPrChange>
            </w:pPr>
            <w:del w:id="8449" w:author="Mohammad Nayeem Hasan" w:date="2024-07-18T15:20:00Z" w16du:dateUtc="2024-07-18T09:20:00Z">
              <w:r w:rsidRPr="00DF6BDB" w:rsidDel="00D73460">
                <w:rPr>
                  <w:rFonts w:ascii="Times New Roman" w:hAnsi="Times New Roman" w:cs="Times New Roman"/>
                  <w:sz w:val="24"/>
                  <w:szCs w:val="24"/>
                </w:rPr>
                <w:delText>158 (87.44)</w:delText>
              </w:r>
            </w:del>
          </w:p>
        </w:tc>
        <w:tc>
          <w:tcPr>
            <w:tcW w:w="620" w:type="pct"/>
          </w:tcPr>
          <w:p w14:paraId="5F434446" w14:textId="3A4E72EF" w:rsidR="009F5786" w:rsidRPr="00DF6BDB" w:rsidDel="00D73460" w:rsidRDefault="009F5786">
            <w:pPr>
              <w:spacing w:line="240" w:lineRule="auto"/>
              <w:rPr>
                <w:del w:id="8450" w:author="Mohammad Nayeem Hasan" w:date="2024-07-18T15:20:00Z" w16du:dateUtc="2024-07-18T09:20:00Z"/>
                <w:rFonts w:ascii="Times New Roman" w:hAnsi="Times New Roman" w:cs="Times New Roman"/>
                <w:sz w:val="24"/>
                <w:szCs w:val="24"/>
              </w:rPr>
              <w:pPrChange w:id="8451" w:author="Mohammad Nayeem Hasan" w:date="2024-07-18T16:13:00Z" w16du:dateUtc="2024-07-18T10:13:00Z">
                <w:pPr>
                  <w:spacing w:after="0" w:line="240" w:lineRule="auto"/>
                </w:pPr>
              </w:pPrChange>
            </w:pPr>
            <w:del w:id="8452" w:author="Mohammad Nayeem Hasan" w:date="2024-07-18T15:20:00Z" w16du:dateUtc="2024-07-18T09:20:00Z">
              <w:r w:rsidRPr="00DF6BDB" w:rsidDel="00D73460">
                <w:rPr>
                  <w:rFonts w:ascii="Times New Roman" w:hAnsi="Times New Roman" w:cs="Times New Roman"/>
                  <w:sz w:val="24"/>
                  <w:szCs w:val="24"/>
                </w:rPr>
                <w:delText>181 (7.77)</w:delText>
              </w:r>
            </w:del>
          </w:p>
        </w:tc>
        <w:tc>
          <w:tcPr>
            <w:tcW w:w="488" w:type="pct"/>
          </w:tcPr>
          <w:p w14:paraId="329F1024" w14:textId="744D5560" w:rsidR="009F5786" w:rsidRPr="00DF6BDB" w:rsidDel="00D73460" w:rsidRDefault="009F5786">
            <w:pPr>
              <w:spacing w:line="240" w:lineRule="auto"/>
              <w:rPr>
                <w:del w:id="8453" w:author="Mohammad Nayeem Hasan" w:date="2024-07-18T15:20:00Z" w16du:dateUtc="2024-07-18T09:20:00Z"/>
                <w:rFonts w:ascii="Times New Roman" w:hAnsi="Times New Roman" w:cs="Times New Roman"/>
                <w:sz w:val="24"/>
                <w:szCs w:val="24"/>
              </w:rPr>
              <w:pPrChange w:id="8454" w:author="Mohammad Nayeem Hasan" w:date="2024-07-18T16:13:00Z" w16du:dateUtc="2024-07-18T10:13:00Z">
                <w:pPr>
                  <w:spacing w:after="0" w:line="240" w:lineRule="auto"/>
                </w:pPr>
              </w:pPrChange>
            </w:pPr>
            <w:del w:id="8455" w:author="Mohammad Nayeem Hasan" w:date="2024-07-18T15:20:00Z" w16du:dateUtc="2024-07-18T09:20:00Z">
              <w:r w:rsidRPr="00DF6BDB" w:rsidDel="00D73460">
                <w:rPr>
                  <w:rFonts w:ascii="Times New Roman" w:hAnsi="Times New Roman" w:cs="Times New Roman"/>
                  <w:sz w:val="24"/>
                  <w:szCs w:val="24"/>
                </w:rPr>
                <w:delText>-</w:delText>
              </w:r>
            </w:del>
          </w:p>
        </w:tc>
        <w:tc>
          <w:tcPr>
            <w:tcW w:w="583" w:type="pct"/>
          </w:tcPr>
          <w:p w14:paraId="1B3AFF56" w14:textId="57C609AB" w:rsidR="009F5786" w:rsidRPr="00DF6BDB" w:rsidDel="00D73460" w:rsidRDefault="009F5786">
            <w:pPr>
              <w:spacing w:line="240" w:lineRule="auto"/>
              <w:rPr>
                <w:del w:id="8456" w:author="Mohammad Nayeem Hasan" w:date="2024-07-18T15:20:00Z" w16du:dateUtc="2024-07-18T09:20:00Z"/>
                <w:rFonts w:ascii="Times New Roman" w:hAnsi="Times New Roman" w:cs="Times New Roman"/>
                <w:sz w:val="24"/>
                <w:szCs w:val="24"/>
              </w:rPr>
              <w:pPrChange w:id="8457" w:author="Mohammad Nayeem Hasan" w:date="2024-07-18T16:13:00Z" w16du:dateUtc="2024-07-18T10:13:00Z">
                <w:pPr>
                  <w:spacing w:after="0" w:line="240" w:lineRule="auto"/>
                </w:pPr>
              </w:pPrChange>
            </w:pPr>
            <w:del w:id="8458" w:author="Mohammad Nayeem Hasan" w:date="2024-07-18T15:20:00Z" w16du:dateUtc="2024-07-18T09:20:00Z">
              <w:r w:rsidRPr="00DF6BDB" w:rsidDel="00D73460">
                <w:rPr>
                  <w:rFonts w:ascii="Times New Roman" w:hAnsi="Times New Roman" w:cs="Times New Roman"/>
                  <w:sz w:val="24"/>
                  <w:szCs w:val="24"/>
                </w:rPr>
                <w:delText>-</w:delText>
              </w:r>
            </w:del>
          </w:p>
        </w:tc>
        <w:tc>
          <w:tcPr>
            <w:tcW w:w="583" w:type="pct"/>
          </w:tcPr>
          <w:p w14:paraId="416239F1" w14:textId="047A5296" w:rsidR="009F5786" w:rsidRPr="00DF6BDB" w:rsidDel="00D73460" w:rsidRDefault="009F5786">
            <w:pPr>
              <w:spacing w:line="240" w:lineRule="auto"/>
              <w:rPr>
                <w:del w:id="8459" w:author="Mohammad Nayeem Hasan" w:date="2024-07-18T15:20:00Z" w16du:dateUtc="2024-07-18T09:20:00Z"/>
                <w:rFonts w:ascii="Times New Roman" w:hAnsi="Times New Roman" w:cs="Times New Roman"/>
                <w:sz w:val="24"/>
                <w:szCs w:val="24"/>
              </w:rPr>
              <w:pPrChange w:id="8460" w:author="Mohammad Nayeem Hasan" w:date="2024-07-18T16:13:00Z" w16du:dateUtc="2024-07-18T10:13:00Z">
                <w:pPr>
                  <w:spacing w:after="0" w:line="240" w:lineRule="auto"/>
                </w:pPr>
              </w:pPrChange>
            </w:pPr>
            <w:del w:id="8461" w:author="Mohammad Nayeem Hasan" w:date="2024-07-18T15:20:00Z" w16du:dateUtc="2024-07-18T09:20:00Z">
              <w:r w:rsidRPr="00DF6BDB" w:rsidDel="00D73460">
                <w:rPr>
                  <w:rFonts w:ascii="Times New Roman" w:hAnsi="Times New Roman" w:cs="Times New Roman"/>
                  <w:sz w:val="24"/>
                  <w:szCs w:val="24"/>
                </w:rPr>
                <w:delText>-</w:delText>
              </w:r>
            </w:del>
          </w:p>
        </w:tc>
      </w:tr>
      <w:tr w:rsidR="009F5786" w:rsidRPr="00DF6BDB" w:rsidDel="00D73460" w14:paraId="19217927" w14:textId="726906DB" w:rsidTr="00755549">
        <w:trPr>
          <w:del w:id="8462" w:author="Mohammad Nayeem Hasan" w:date="2024-07-18T15:20:00Z"/>
        </w:trPr>
        <w:tc>
          <w:tcPr>
            <w:tcW w:w="1559" w:type="pct"/>
          </w:tcPr>
          <w:p w14:paraId="23ABF404" w14:textId="5C722B8B" w:rsidR="009F5786" w:rsidRPr="00DF6BDB" w:rsidDel="00D73460" w:rsidRDefault="009F5786">
            <w:pPr>
              <w:spacing w:line="240" w:lineRule="auto"/>
              <w:rPr>
                <w:del w:id="8463" w:author="Mohammad Nayeem Hasan" w:date="2024-07-18T15:20:00Z" w16du:dateUtc="2024-07-18T09:20:00Z"/>
                <w:rFonts w:ascii="Times New Roman" w:hAnsi="Times New Roman" w:cs="Times New Roman"/>
                <w:sz w:val="24"/>
                <w:szCs w:val="24"/>
              </w:rPr>
              <w:pPrChange w:id="8464" w:author="Mohammad Nayeem Hasan" w:date="2024-07-18T16:13:00Z" w16du:dateUtc="2024-07-18T10:13:00Z">
                <w:pPr>
                  <w:spacing w:after="0" w:line="240" w:lineRule="auto"/>
                </w:pPr>
              </w:pPrChange>
            </w:pPr>
            <w:del w:id="8465" w:author="Mohammad Nayeem Hasan" w:date="2024-07-18T15:20:00Z" w16du:dateUtc="2024-07-18T09:20:00Z">
              <w:r w:rsidRPr="00DF6BDB" w:rsidDel="00D73460">
                <w:rPr>
                  <w:rFonts w:ascii="Times New Roman" w:hAnsi="Times New Roman" w:cs="Times New Roman"/>
                  <w:sz w:val="24"/>
                  <w:szCs w:val="24"/>
                </w:rPr>
                <w:delText>Rajshahi</w:delText>
              </w:r>
            </w:del>
          </w:p>
        </w:tc>
        <w:tc>
          <w:tcPr>
            <w:tcW w:w="548" w:type="pct"/>
          </w:tcPr>
          <w:p w14:paraId="16BD0CCE" w14:textId="6D0AD134" w:rsidR="009F5786" w:rsidRPr="00DF6BDB" w:rsidDel="00D73460" w:rsidRDefault="009F5786">
            <w:pPr>
              <w:spacing w:line="240" w:lineRule="auto"/>
              <w:rPr>
                <w:del w:id="8466" w:author="Mohammad Nayeem Hasan" w:date="2024-07-18T15:20:00Z" w16du:dateUtc="2024-07-18T09:20:00Z"/>
                <w:rFonts w:ascii="Times New Roman" w:hAnsi="Times New Roman" w:cs="Times New Roman"/>
                <w:sz w:val="24"/>
                <w:szCs w:val="24"/>
              </w:rPr>
              <w:pPrChange w:id="8467" w:author="Mohammad Nayeem Hasan" w:date="2024-07-18T16:13:00Z" w16du:dateUtc="2024-07-18T10:13:00Z">
                <w:pPr>
                  <w:spacing w:after="0" w:line="240" w:lineRule="auto"/>
                </w:pPr>
              </w:pPrChange>
            </w:pPr>
            <w:del w:id="8468" w:author="Mohammad Nayeem Hasan" w:date="2024-07-18T15:20:00Z" w16du:dateUtc="2024-07-18T09:20:00Z">
              <w:r w:rsidRPr="00DF6BDB" w:rsidDel="00D73460">
                <w:rPr>
                  <w:rFonts w:ascii="Times New Roman" w:hAnsi="Times New Roman" w:cs="Times New Roman"/>
                  <w:sz w:val="24"/>
                  <w:szCs w:val="24"/>
                </w:rPr>
                <w:delText>15 (5.26)</w:delText>
              </w:r>
            </w:del>
          </w:p>
        </w:tc>
        <w:tc>
          <w:tcPr>
            <w:tcW w:w="619" w:type="pct"/>
          </w:tcPr>
          <w:p w14:paraId="6DA0FC05" w14:textId="0B9A7B5F" w:rsidR="009F5786" w:rsidRPr="00DF6BDB" w:rsidDel="00D73460" w:rsidRDefault="009F5786">
            <w:pPr>
              <w:spacing w:line="240" w:lineRule="auto"/>
              <w:rPr>
                <w:del w:id="8469" w:author="Mohammad Nayeem Hasan" w:date="2024-07-18T15:20:00Z" w16du:dateUtc="2024-07-18T09:20:00Z"/>
                <w:rFonts w:ascii="Times New Roman" w:hAnsi="Times New Roman" w:cs="Times New Roman"/>
                <w:sz w:val="24"/>
                <w:szCs w:val="24"/>
              </w:rPr>
              <w:pPrChange w:id="8470" w:author="Mohammad Nayeem Hasan" w:date="2024-07-18T16:13:00Z" w16du:dateUtc="2024-07-18T10:13:00Z">
                <w:pPr>
                  <w:spacing w:after="0" w:line="240" w:lineRule="auto"/>
                </w:pPr>
              </w:pPrChange>
            </w:pPr>
            <w:del w:id="8471" w:author="Mohammad Nayeem Hasan" w:date="2024-07-18T15:20:00Z" w16du:dateUtc="2024-07-18T09:20:00Z">
              <w:r w:rsidRPr="00DF6BDB" w:rsidDel="00D73460">
                <w:rPr>
                  <w:rFonts w:ascii="Times New Roman" w:hAnsi="Times New Roman" w:cs="Times New Roman"/>
                  <w:sz w:val="24"/>
                  <w:szCs w:val="24"/>
                </w:rPr>
                <w:delText>278 (94.74)</w:delText>
              </w:r>
            </w:del>
          </w:p>
        </w:tc>
        <w:tc>
          <w:tcPr>
            <w:tcW w:w="620" w:type="pct"/>
          </w:tcPr>
          <w:p w14:paraId="53F14D11" w14:textId="641024BE" w:rsidR="009F5786" w:rsidRPr="00DF6BDB" w:rsidDel="00D73460" w:rsidRDefault="009F5786">
            <w:pPr>
              <w:spacing w:line="240" w:lineRule="auto"/>
              <w:rPr>
                <w:del w:id="8472" w:author="Mohammad Nayeem Hasan" w:date="2024-07-18T15:20:00Z" w16du:dateUtc="2024-07-18T09:20:00Z"/>
                <w:rFonts w:ascii="Times New Roman" w:hAnsi="Times New Roman" w:cs="Times New Roman"/>
                <w:sz w:val="24"/>
                <w:szCs w:val="24"/>
              </w:rPr>
              <w:pPrChange w:id="8473" w:author="Mohammad Nayeem Hasan" w:date="2024-07-18T16:13:00Z" w16du:dateUtc="2024-07-18T10:13:00Z">
                <w:pPr>
                  <w:spacing w:after="0" w:line="240" w:lineRule="auto"/>
                </w:pPr>
              </w:pPrChange>
            </w:pPr>
            <w:del w:id="8474" w:author="Mohammad Nayeem Hasan" w:date="2024-07-18T15:20:00Z" w16du:dateUtc="2024-07-18T09:20:00Z">
              <w:r w:rsidRPr="00DF6BDB" w:rsidDel="00D73460">
                <w:rPr>
                  <w:rFonts w:ascii="Times New Roman" w:hAnsi="Times New Roman" w:cs="Times New Roman"/>
                  <w:sz w:val="24"/>
                  <w:szCs w:val="24"/>
                </w:rPr>
                <w:delText>293 (12.58)</w:delText>
              </w:r>
            </w:del>
          </w:p>
        </w:tc>
        <w:tc>
          <w:tcPr>
            <w:tcW w:w="488" w:type="pct"/>
          </w:tcPr>
          <w:p w14:paraId="6B266BC0" w14:textId="72CDDBC1" w:rsidR="009F5786" w:rsidRPr="00DF6BDB" w:rsidDel="00D73460" w:rsidRDefault="009F5786">
            <w:pPr>
              <w:spacing w:line="240" w:lineRule="auto"/>
              <w:rPr>
                <w:del w:id="8475" w:author="Mohammad Nayeem Hasan" w:date="2024-07-18T15:20:00Z" w16du:dateUtc="2024-07-18T09:20:00Z"/>
                <w:rFonts w:ascii="Times New Roman" w:hAnsi="Times New Roman" w:cs="Times New Roman"/>
                <w:sz w:val="24"/>
                <w:szCs w:val="24"/>
              </w:rPr>
              <w:pPrChange w:id="8476" w:author="Mohammad Nayeem Hasan" w:date="2024-07-18T16:13:00Z" w16du:dateUtc="2024-07-18T10:13:00Z">
                <w:pPr>
                  <w:spacing w:after="0" w:line="240" w:lineRule="auto"/>
                </w:pPr>
              </w:pPrChange>
            </w:pPr>
            <w:del w:id="8477" w:author="Mohammad Nayeem Hasan" w:date="2024-07-18T15:20:00Z" w16du:dateUtc="2024-07-18T09:20:00Z">
              <w:r w:rsidRPr="00DF6BDB" w:rsidDel="00D73460">
                <w:rPr>
                  <w:rFonts w:ascii="Times New Roman" w:hAnsi="Times New Roman" w:cs="Times New Roman"/>
                  <w:sz w:val="24"/>
                  <w:szCs w:val="24"/>
                </w:rPr>
                <w:delText>6 (2.62)</w:delText>
              </w:r>
            </w:del>
          </w:p>
        </w:tc>
        <w:tc>
          <w:tcPr>
            <w:tcW w:w="583" w:type="pct"/>
          </w:tcPr>
          <w:p w14:paraId="3C009824" w14:textId="369A3984" w:rsidR="009F5786" w:rsidRPr="00DF6BDB" w:rsidDel="00D73460" w:rsidRDefault="009F5786">
            <w:pPr>
              <w:spacing w:line="240" w:lineRule="auto"/>
              <w:rPr>
                <w:del w:id="8478" w:author="Mohammad Nayeem Hasan" w:date="2024-07-18T15:20:00Z" w16du:dateUtc="2024-07-18T09:20:00Z"/>
                <w:rFonts w:ascii="Times New Roman" w:hAnsi="Times New Roman" w:cs="Times New Roman"/>
                <w:sz w:val="24"/>
                <w:szCs w:val="24"/>
              </w:rPr>
              <w:pPrChange w:id="8479" w:author="Mohammad Nayeem Hasan" w:date="2024-07-18T16:13:00Z" w16du:dateUtc="2024-07-18T10:13:00Z">
                <w:pPr>
                  <w:spacing w:after="0" w:line="240" w:lineRule="auto"/>
                </w:pPr>
              </w:pPrChange>
            </w:pPr>
            <w:del w:id="8480" w:author="Mohammad Nayeem Hasan" w:date="2024-07-18T15:20:00Z" w16du:dateUtc="2024-07-18T09:20:00Z">
              <w:r w:rsidRPr="00DF6BDB" w:rsidDel="00D73460">
                <w:rPr>
                  <w:rFonts w:ascii="Times New Roman" w:hAnsi="Times New Roman" w:cs="Times New Roman"/>
                  <w:sz w:val="24"/>
                  <w:szCs w:val="24"/>
                </w:rPr>
                <w:delText>226 (97.38)</w:delText>
              </w:r>
            </w:del>
          </w:p>
        </w:tc>
        <w:tc>
          <w:tcPr>
            <w:tcW w:w="583" w:type="pct"/>
          </w:tcPr>
          <w:p w14:paraId="7DD96C6C" w14:textId="0CD8C0CC" w:rsidR="009F5786" w:rsidRPr="00DF6BDB" w:rsidDel="00D73460" w:rsidRDefault="009F5786">
            <w:pPr>
              <w:spacing w:line="240" w:lineRule="auto"/>
              <w:rPr>
                <w:del w:id="8481" w:author="Mohammad Nayeem Hasan" w:date="2024-07-18T15:20:00Z" w16du:dateUtc="2024-07-18T09:20:00Z"/>
                <w:rFonts w:ascii="Times New Roman" w:hAnsi="Times New Roman" w:cs="Times New Roman"/>
                <w:sz w:val="24"/>
                <w:szCs w:val="24"/>
              </w:rPr>
              <w:pPrChange w:id="8482" w:author="Mohammad Nayeem Hasan" w:date="2024-07-18T16:13:00Z" w16du:dateUtc="2024-07-18T10:13:00Z">
                <w:pPr>
                  <w:spacing w:after="0" w:line="240" w:lineRule="auto"/>
                </w:pPr>
              </w:pPrChange>
            </w:pPr>
            <w:del w:id="8483" w:author="Mohammad Nayeem Hasan" w:date="2024-07-18T15:20:00Z" w16du:dateUtc="2024-07-18T09:20:00Z">
              <w:r w:rsidRPr="00DF6BDB" w:rsidDel="00D73460">
                <w:rPr>
                  <w:rFonts w:ascii="Times New Roman" w:hAnsi="Times New Roman" w:cs="Times New Roman"/>
                  <w:sz w:val="24"/>
                  <w:szCs w:val="24"/>
                </w:rPr>
                <w:delText>232 (11.21)</w:delText>
              </w:r>
            </w:del>
          </w:p>
        </w:tc>
      </w:tr>
      <w:tr w:rsidR="009F5786" w:rsidRPr="00DF6BDB" w:rsidDel="00D73460" w14:paraId="5B555BE1" w14:textId="14320C63" w:rsidTr="00755549">
        <w:trPr>
          <w:del w:id="8484" w:author="Mohammad Nayeem Hasan" w:date="2024-07-18T15:20:00Z"/>
        </w:trPr>
        <w:tc>
          <w:tcPr>
            <w:tcW w:w="1559" w:type="pct"/>
          </w:tcPr>
          <w:p w14:paraId="343181D8" w14:textId="1F00B5DE" w:rsidR="009F5786" w:rsidRPr="00DF6BDB" w:rsidDel="00D73460" w:rsidRDefault="009F5786">
            <w:pPr>
              <w:spacing w:line="240" w:lineRule="auto"/>
              <w:rPr>
                <w:del w:id="8485" w:author="Mohammad Nayeem Hasan" w:date="2024-07-18T15:20:00Z" w16du:dateUtc="2024-07-18T09:20:00Z"/>
                <w:rFonts w:ascii="Times New Roman" w:hAnsi="Times New Roman" w:cs="Times New Roman"/>
                <w:sz w:val="24"/>
                <w:szCs w:val="24"/>
              </w:rPr>
              <w:pPrChange w:id="8486" w:author="Mohammad Nayeem Hasan" w:date="2024-07-18T16:13:00Z" w16du:dateUtc="2024-07-18T10:13:00Z">
                <w:pPr>
                  <w:spacing w:after="0" w:line="240" w:lineRule="auto"/>
                </w:pPr>
              </w:pPrChange>
            </w:pPr>
            <w:del w:id="8487" w:author="Mohammad Nayeem Hasan" w:date="2024-07-18T15:20:00Z" w16du:dateUtc="2024-07-18T09:20:00Z">
              <w:r w:rsidRPr="00DF6BDB" w:rsidDel="00D73460">
                <w:rPr>
                  <w:rFonts w:ascii="Times New Roman" w:hAnsi="Times New Roman" w:cs="Times New Roman"/>
                  <w:sz w:val="24"/>
                  <w:szCs w:val="24"/>
                </w:rPr>
                <w:delText>Rangpur</w:delText>
              </w:r>
            </w:del>
          </w:p>
        </w:tc>
        <w:tc>
          <w:tcPr>
            <w:tcW w:w="548" w:type="pct"/>
          </w:tcPr>
          <w:p w14:paraId="6A4F098B" w14:textId="3605EF53" w:rsidR="009F5786" w:rsidRPr="00DF6BDB" w:rsidDel="00D73460" w:rsidRDefault="009F5786">
            <w:pPr>
              <w:spacing w:line="240" w:lineRule="auto"/>
              <w:rPr>
                <w:del w:id="8488" w:author="Mohammad Nayeem Hasan" w:date="2024-07-18T15:20:00Z" w16du:dateUtc="2024-07-18T09:20:00Z"/>
                <w:rFonts w:ascii="Times New Roman" w:hAnsi="Times New Roman" w:cs="Times New Roman"/>
                <w:sz w:val="24"/>
                <w:szCs w:val="24"/>
              </w:rPr>
              <w:pPrChange w:id="8489" w:author="Mohammad Nayeem Hasan" w:date="2024-07-18T16:13:00Z" w16du:dateUtc="2024-07-18T10:13:00Z">
                <w:pPr>
                  <w:spacing w:after="0" w:line="240" w:lineRule="auto"/>
                </w:pPr>
              </w:pPrChange>
            </w:pPr>
            <w:del w:id="8490" w:author="Mohammad Nayeem Hasan" w:date="2024-07-18T15:20:00Z" w16du:dateUtc="2024-07-18T09:20:00Z">
              <w:r w:rsidRPr="00DF6BDB" w:rsidDel="00D73460">
                <w:rPr>
                  <w:rFonts w:ascii="Times New Roman" w:hAnsi="Times New Roman" w:cs="Times New Roman"/>
                  <w:sz w:val="24"/>
                  <w:szCs w:val="24"/>
                </w:rPr>
                <w:delText>14 (5.68)</w:delText>
              </w:r>
            </w:del>
          </w:p>
        </w:tc>
        <w:tc>
          <w:tcPr>
            <w:tcW w:w="619" w:type="pct"/>
          </w:tcPr>
          <w:p w14:paraId="752DFDAC" w14:textId="4E90EDC2" w:rsidR="009F5786" w:rsidRPr="00DF6BDB" w:rsidDel="00D73460" w:rsidRDefault="009F5786">
            <w:pPr>
              <w:spacing w:line="240" w:lineRule="auto"/>
              <w:rPr>
                <w:del w:id="8491" w:author="Mohammad Nayeem Hasan" w:date="2024-07-18T15:20:00Z" w16du:dateUtc="2024-07-18T09:20:00Z"/>
                <w:rFonts w:ascii="Times New Roman" w:hAnsi="Times New Roman" w:cs="Times New Roman"/>
                <w:sz w:val="24"/>
                <w:szCs w:val="24"/>
              </w:rPr>
              <w:pPrChange w:id="8492" w:author="Mohammad Nayeem Hasan" w:date="2024-07-18T16:13:00Z" w16du:dateUtc="2024-07-18T10:13:00Z">
                <w:pPr>
                  <w:spacing w:after="0" w:line="240" w:lineRule="auto"/>
                </w:pPr>
              </w:pPrChange>
            </w:pPr>
            <w:del w:id="8493" w:author="Mohammad Nayeem Hasan" w:date="2024-07-18T15:20:00Z" w16du:dateUtc="2024-07-18T09:20:00Z">
              <w:r w:rsidRPr="00DF6BDB" w:rsidDel="00D73460">
                <w:rPr>
                  <w:rFonts w:ascii="Times New Roman" w:hAnsi="Times New Roman" w:cs="Times New Roman"/>
                  <w:sz w:val="24"/>
                  <w:szCs w:val="24"/>
                </w:rPr>
                <w:delText>235 (94.32</w:delText>
              </w:r>
            </w:del>
          </w:p>
        </w:tc>
        <w:tc>
          <w:tcPr>
            <w:tcW w:w="620" w:type="pct"/>
          </w:tcPr>
          <w:p w14:paraId="0069AA12" w14:textId="36802AAE" w:rsidR="009F5786" w:rsidRPr="00DF6BDB" w:rsidDel="00D73460" w:rsidRDefault="009F5786">
            <w:pPr>
              <w:spacing w:line="240" w:lineRule="auto"/>
              <w:rPr>
                <w:del w:id="8494" w:author="Mohammad Nayeem Hasan" w:date="2024-07-18T15:20:00Z" w16du:dateUtc="2024-07-18T09:20:00Z"/>
                <w:rFonts w:ascii="Times New Roman" w:hAnsi="Times New Roman" w:cs="Times New Roman"/>
                <w:sz w:val="24"/>
                <w:szCs w:val="24"/>
              </w:rPr>
              <w:pPrChange w:id="8495" w:author="Mohammad Nayeem Hasan" w:date="2024-07-18T16:13:00Z" w16du:dateUtc="2024-07-18T10:13:00Z">
                <w:pPr>
                  <w:spacing w:after="0" w:line="240" w:lineRule="auto"/>
                </w:pPr>
              </w:pPrChange>
            </w:pPr>
            <w:del w:id="8496" w:author="Mohammad Nayeem Hasan" w:date="2024-07-18T15:20:00Z" w16du:dateUtc="2024-07-18T09:20:00Z">
              <w:r w:rsidRPr="00DF6BDB" w:rsidDel="00D73460">
                <w:rPr>
                  <w:rFonts w:ascii="Times New Roman" w:hAnsi="Times New Roman" w:cs="Times New Roman"/>
                  <w:sz w:val="24"/>
                  <w:szCs w:val="24"/>
                </w:rPr>
                <w:delText>249 (10.67)</w:delText>
              </w:r>
            </w:del>
          </w:p>
        </w:tc>
        <w:tc>
          <w:tcPr>
            <w:tcW w:w="488" w:type="pct"/>
          </w:tcPr>
          <w:p w14:paraId="70AE2E4E" w14:textId="0040092C" w:rsidR="009F5786" w:rsidRPr="00DF6BDB" w:rsidDel="00D73460" w:rsidRDefault="009F5786">
            <w:pPr>
              <w:spacing w:line="240" w:lineRule="auto"/>
              <w:rPr>
                <w:del w:id="8497" w:author="Mohammad Nayeem Hasan" w:date="2024-07-18T15:20:00Z" w16du:dateUtc="2024-07-18T09:20:00Z"/>
                <w:rFonts w:ascii="Times New Roman" w:hAnsi="Times New Roman" w:cs="Times New Roman"/>
                <w:sz w:val="24"/>
                <w:szCs w:val="24"/>
              </w:rPr>
              <w:pPrChange w:id="8498" w:author="Mohammad Nayeem Hasan" w:date="2024-07-18T16:13:00Z" w16du:dateUtc="2024-07-18T10:13:00Z">
                <w:pPr>
                  <w:spacing w:after="0" w:line="240" w:lineRule="auto"/>
                </w:pPr>
              </w:pPrChange>
            </w:pPr>
            <w:del w:id="8499" w:author="Mohammad Nayeem Hasan" w:date="2024-07-18T15:20:00Z" w16du:dateUtc="2024-07-18T09:20:00Z">
              <w:r w:rsidRPr="00DF6BDB" w:rsidDel="00D73460">
                <w:rPr>
                  <w:rFonts w:ascii="Times New Roman" w:hAnsi="Times New Roman" w:cs="Times New Roman"/>
                  <w:sz w:val="24"/>
                  <w:szCs w:val="24"/>
                </w:rPr>
                <w:delText>11 (4.30)</w:delText>
              </w:r>
            </w:del>
          </w:p>
        </w:tc>
        <w:tc>
          <w:tcPr>
            <w:tcW w:w="583" w:type="pct"/>
          </w:tcPr>
          <w:p w14:paraId="65336843" w14:textId="7F2BC528" w:rsidR="009F5786" w:rsidRPr="00DF6BDB" w:rsidDel="00D73460" w:rsidRDefault="009F5786">
            <w:pPr>
              <w:spacing w:line="240" w:lineRule="auto"/>
              <w:rPr>
                <w:del w:id="8500" w:author="Mohammad Nayeem Hasan" w:date="2024-07-18T15:20:00Z" w16du:dateUtc="2024-07-18T09:20:00Z"/>
                <w:rFonts w:ascii="Times New Roman" w:hAnsi="Times New Roman" w:cs="Times New Roman"/>
                <w:sz w:val="24"/>
                <w:szCs w:val="24"/>
              </w:rPr>
              <w:pPrChange w:id="8501" w:author="Mohammad Nayeem Hasan" w:date="2024-07-18T16:13:00Z" w16du:dateUtc="2024-07-18T10:13:00Z">
                <w:pPr>
                  <w:spacing w:after="0" w:line="240" w:lineRule="auto"/>
                </w:pPr>
              </w:pPrChange>
            </w:pPr>
            <w:del w:id="8502" w:author="Mohammad Nayeem Hasan" w:date="2024-07-18T15:20:00Z" w16du:dateUtc="2024-07-18T09:20:00Z">
              <w:r w:rsidRPr="00DF6BDB" w:rsidDel="00D73460">
                <w:rPr>
                  <w:rFonts w:ascii="Times New Roman" w:hAnsi="Times New Roman" w:cs="Times New Roman"/>
                  <w:sz w:val="24"/>
                  <w:szCs w:val="24"/>
                </w:rPr>
                <w:delText>242 (95.70)</w:delText>
              </w:r>
            </w:del>
          </w:p>
        </w:tc>
        <w:tc>
          <w:tcPr>
            <w:tcW w:w="583" w:type="pct"/>
          </w:tcPr>
          <w:p w14:paraId="0033B938" w14:textId="670DB6FE" w:rsidR="009F5786" w:rsidRPr="00DF6BDB" w:rsidDel="00D73460" w:rsidRDefault="009F5786">
            <w:pPr>
              <w:spacing w:line="240" w:lineRule="auto"/>
              <w:rPr>
                <w:del w:id="8503" w:author="Mohammad Nayeem Hasan" w:date="2024-07-18T15:20:00Z" w16du:dateUtc="2024-07-18T09:20:00Z"/>
                <w:rFonts w:ascii="Times New Roman" w:hAnsi="Times New Roman" w:cs="Times New Roman"/>
                <w:sz w:val="24"/>
                <w:szCs w:val="24"/>
              </w:rPr>
              <w:pPrChange w:id="8504" w:author="Mohammad Nayeem Hasan" w:date="2024-07-18T16:13:00Z" w16du:dateUtc="2024-07-18T10:13:00Z">
                <w:pPr>
                  <w:spacing w:after="0" w:line="240" w:lineRule="auto"/>
                </w:pPr>
              </w:pPrChange>
            </w:pPr>
            <w:del w:id="8505" w:author="Mohammad Nayeem Hasan" w:date="2024-07-18T15:20:00Z" w16du:dateUtc="2024-07-18T09:20:00Z">
              <w:r w:rsidRPr="00DF6BDB" w:rsidDel="00D73460">
                <w:rPr>
                  <w:rFonts w:ascii="Times New Roman" w:hAnsi="Times New Roman" w:cs="Times New Roman"/>
                  <w:sz w:val="24"/>
                  <w:szCs w:val="24"/>
                </w:rPr>
                <w:delText>253 (12.18)</w:delText>
              </w:r>
            </w:del>
          </w:p>
        </w:tc>
      </w:tr>
      <w:tr w:rsidR="009F5786" w:rsidRPr="00DF6BDB" w:rsidDel="00D73460" w14:paraId="7BD05553" w14:textId="4DD1E8DF" w:rsidTr="00755549">
        <w:trPr>
          <w:del w:id="8506" w:author="Mohammad Nayeem Hasan" w:date="2024-07-18T15:20:00Z"/>
        </w:trPr>
        <w:tc>
          <w:tcPr>
            <w:tcW w:w="1559" w:type="pct"/>
          </w:tcPr>
          <w:p w14:paraId="74B2ABF7" w14:textId="4D6AE869" w:rsidR="009F5786" w:rsidRPr="00DF6BDB" w:rsidDel="00D73460" w:rsidRDefault="009F5786">
            <w:pPr>
              <w:spacing w:line="240" w:lineRule="auto"/>
              <w:rPr>
                <w:del w:id="8507" w:author="Mohammad Nayeem Hasan" w:date="2024-07-18T15:20:00Z" w16du:dateUtc="2024-07-18T09:20:00Z"/>
                <w:rFonts w:ascii="Times New Roman" w:hAnsi="Times New Roman" w:cs="Times New Roman"/>
                <w:sz w:val="24"/>
                <w:szCs w:val="24"/>
              </w:rPr>
              <w:pPrChange w:id="8508" w:author="Mohammad Nayeem Hasan" w:date="2024-07-18T16:13:00Z" w16du:dateUtc="2024-07-18T10:13:00Z">
                <w:pPr>
                  <w:spacing w:after="0" w:line="240" w:lineRule="auto"/>
                </w:pPr>
              </w:pPrChange>
            </w:pPr>
            <w:del w:id="8509" w:author="Mohammad Nayeem Hasan" w:date="2024-07-18T15:20:00Z" w16du:dateUtc="2024-07-18T09:20:00Z">
              <w:r w:rsidRPr="00DF6BDB" w:rsidDel="00D73460">
                <w:rPr>
                  <w:rFonts w:ascii="Times New Roman" w:hAnsi="Times New Roman" w:cs="Times New Roman"/>
                  <w:sz w:val="24"/>
                  <w:szCs w:val="24"/>
                </w:rPr>
                <w:delText>Sylhet</w:delText>
              </w:r>
            </w:del>
          </w:p>
        </w:tc>
        <w:tc>
          <w:tcPr>
            <w:tcW w:w="548" w:type="pct"/>
          </w:tcPr>
          <w:p w14:paraId="057C1A2C" w14:textId="02608D69" w:rsidR="009F5786" w:rsidRPr="00DF6BDB" w:rsidDel="00D73460" w:rsidRDefault="009F5786">
            <w:pPr>
              <w:spacing w:line="240" w:lineRule="auto"/>
              <w:rPr>
                <w:del w:id="8510" w:author="Mohammad Nayeem Hasan" w:date="2024-07-18T15:20:00Z" w16du:dateUtc="2024-07-18T09:20:00Z"/>
                <w:rFonts w:ascii="Times New Roman" w:hAnsi="Times New Roman" w:cs="Times New Roman"/>
                <w:sz w:val="24"/>
                <w:szCs w:val="24"/>
              </w:rPr>
              <w:pPrChange w:id="8511" w:author="Mohammad Nayeem Hasan" w:date="2024-07-18T16:13:00Z" w16du:dateUtc="2024-07-18T10:13:00Z">
                <w:pPr>
                  <w:spacing w:after="0" w:line="240" w:lineRule="auto"/>
                </w:pPr>
              </w:pPrChange>
            </w:pPr>
            <w:del w:id="8512" w:author="Mohammad Nayeem Hasan" w:date="2024-07-18T15:20:00Z" w16du:dateUtc="2024-07-18T09:20:00Z">
              <w:r w:rsidRPr="00DF6BDB" w:rsidDel="00D73460">
                <w:rPr>
                  <w:rFonts w:ascii="Times New Roman" w:hAnsi="Times New Roman" w:cs="Times New Roman"/>
                  <w:sz w:val="24"/>
                  <w:szCs w:val="24"/>
                </w:rPr>
                <w:delText>7 (3.69)</w:delText>
              </w:r>
            </w:del>
          </w:p>
        </w:tc>
        <w:tc>
          <w:tcPr>
            <w:tcW w:w="619" w:type="pct"/>
          </w:tcPr>
          <w:p w14:paraId="0504ABC8" w14:textId="05FD2BE3" w:rsidR="009F5786" w:rsidRPr="00DF6BDB" w:rsidDel="00D73460" w:rsidRDefault="009F5786">
            <w:pPr>
              <w:spacing w:line="240" w:lineRule="auto"/>
              <w:rPr>
                <w:del w:id="8513" w:author="Mohammad Nayeem Hasan" w:date="2024-07-18T15:20:00Z" w16du:dateUtc="2024-07-18T09:20:00Z"/>
                <w:rFonts w:ascii="Times New Roman" w:hAnsi="Times New Roman" w:cs="Times New Roman"/>
                <w:sz w:val="24"/>
                <w:szCs w:val="24"/>
              </w:rPr>
              <w:pPrChange w:id="8514" w:author="Mohammad Nayeem Hasan" w:date="2024-07-18T16:13:00Z" w16du:dateUtc="2024-07-18T10:13:00Z">
                <w:pPr>
                  <w:spacing w:after="0" w:line="240" w:lineRule="auto"/>
                </w:pPr>
              </w:pPrChange>
            </w:pPr>
            <w:del w:id="8515" w:author="Mohammad Nayeem Hasan" w:date="2024-07-18T15:20:00Z" w16du:dateUtc="2024-07-18T09:20:00Z">
              <w:r w:rsidRPr="00DF6BDB" w:rsidDel="00D73460">
                <w:rPr>
                  <w:rFonts w:ascii="Times New Roman" w:hAnsi="Times New Roman" w:cs="Times New Roman"/>
                  <w:sz w:val="24"/>
                  <w:szCs w:val="24"/>
                </w:rPr>
                <w:delText>172 (96.31)</w:delText>
              </w:r>
            </w:del>
          </w:p>
        </w:tc>
        <w:tc>
          <w:tcPr>
            <w:tcW w:w="620" w:type="pct"/>
          </w:tcPr>
          <w:p w14:paraId="1F3EC810" w14:textId="1D90F970" w:rsidR="009F5786" w:rsidRPr="00DF6BDB" w:rsidDel="00D73460" w:rsidRDefault="009F5786">
            <w:pPr>
              <w:spacing w:line="240" w:lineRule="auto"/>
              <w:rPr>
                <w:del w:id="8516" w:author="Mohammad Nayeem Hasan" w:date="2024-07-18T15:20:00Z" w16du:dateUtc="2024-07-18T09:20:00Z"/>
                <w:rFonts w:ascii="Times New Roman" w:hAnsi="Times New Roman" w:cs="Times New Roman"/>
                <w:sz w:val="24"/>
                <w:szCs w:val="24"/>
              </w:rPr>
              <w:pPrChange w:id="8517" w:author="Mohammad Nayeem Hasan" w:date="2024-07-18T16:13:00Z" w16du:dateUtc="2024-07-18T10:13:00Z">
                <w:pPr>
                  <w:spacing w:after="0" w:line="240" w:lineRule="auto"/>
                </w:pPr>
              </w:pPrChange>
            </w:pPr>
            <w:del w:id="8518" w:author="Mohammad Nayeem Hasan" w:date="2024-07-18T15:20:00Z" w16du:dateUtc="2024-07-18T09:20:00Z">
              <w:r w:rsidRPr="00DF6BDB" w:rsidDel="00D73460">
                <w:rPr>
                  <w:rFonts w:ascii="Times New Roman" w:hAnsi="Times New Roman" w:cs="Times New Roman"/>
                  <w:sz w:val="24"/>
                  <w:szCs w:val="24"/>
                </w:rPr>
                <w:delText>178 (7.64)</w:delText>
              </w:r>
            </w:del>
          </w:p>
        </w:tc>
        <w:tc>
          <w:tcPr>
            <w:tcW w:w="488" w:type="pct"/>
          </w:tcPr>
          <w:p w14:paraId="468DCE53" w14:textId="532FF7E8" w:rsidR="009F5786" w:rsidRPr="00DF6BDB" w:rsidDel="00D73460" w:rsidRDefault="009F5786">
            <w:pPr>
              <w:spacing w:line="240" w:lineRule="auto"/>
              <w:rPr>
                <w:del w:id="8519" w:author="Mohammad Nayeem Hasan" w:date="2024-07-18T15:20:00Z" w16du:dateUtc="2024-07-18T09:20:00Z"/>
                <w:rFonts w:ascii="Times New Roman" w:hAnsi="Times New Roman" w:cs="Times New Roman"/>
                <w:sz w:val="24"/>
                <w:szCs w:val="24"/>
              </w:rPr>
              <w:pPrChange w:id="8520" w:author="Mohammad Nayeem Hasan" w:date="2024-07-18T16:13:00Z" w16du:dateUtc="2024-07-18T10:13:00Z">
                <w:pPr>
                  <w:spacing w:after="0" w:line="240" w:lineRule="auto"/>
                </w:pPr>
              </w:pPrChange>
            </w:pPr>
            <w:del w:id="8521" w:author="Mohammad Nayeem Hasan" w:date="2024-07-18T15:20:00Z" w16du:dateUtc="2024-07-18T09:20:00Z">
              <w:r w:rsidRPr="00DF6BDB" w:rsidDel="00D73460">
                <w:rPr>
                  <w:rFonts w:ascii="Times New Roman" w:hAnsi="Times New Roman" w:cs="Times New Roman"/>
                  <w:sz w:val="24"/>
                  <w:szCs w:val="24"/>
                </w:rPr>
                <w:delText>6 (4.01)</w:delText>
              </w:r>
            </w:del>
          </w:p>
        </w:tc>
        <w:tc>
          <w:tcPr>
            <w:tcW w:w="583" w:type="pct"/>
          </w:tcPr>
          <w:p w14:paraId="49312F0D" w14:textId="127C2D6A" w:rsidR="009F5786" w:rsidRPr="00DF6BDB" w:rsidDel="00D73460" w:rsidRDefault="009F5786">
            <w:pPr>
              <w:spacing w:line="240" w:lineRule="auto"/>
              <w:rPr>
                <w:del w:id="8522" w:author="Mohammad Nayeem Hasan" w:date="2024-07-18T15:20:00Z" w16du:dateUtc="2024-07-18T09:20:00Z"/>
                <w:rFonts w:ascii="Times New Roman" w:hAnsi="Times New Roman" w:cs="Times New Roman"/>
                <w:sz w:val="24"/>
                <w:szCs w:val="24"/>
              </w:rPr>
              <w:pPrChange w:id="8523" w:author="Mohammad Nayeem Hasan" w:date="2024-07-18T16:13:00Z" w16du:dateUtc="2024-07-18T10:13:00Z">
                <w:pPr>
                  <w:spacing w:after="0" w:line="240" w:lineRule="auto"/>
                </w:pPr>
              </w:pPrChange>
            </w:pPr>
            <w:del w:id="8524" w:author="Mohammad Nayeem Hasan" w:date="2024-07-18T15:20:00Z" w16du:dateUtc="2024-07-18T09:20:00Z">
              <w:r w:rsidRPr="00DF6BDB" w:rsidDel="00D73460">
                <w:rPr>
                  <w:rFonts w:ascii="Times New Roman" w:hAnsi="Times New Roman" w:cs="Times New Roman"/>
                  <w:sz w:val="24"/>
                  <w:szCs w:val="24"/>
                </w:rPr>
                <w:delText>136 (95.99)</w:delText>
              </w:r>
            </w:del>
          </w:p>
        </w:tc>
        <w:tc>
          <w:tcPr>
            <w:tcW w:w="583" w:type="pct"/>
          </w:tcPr>
          <w:p w14:paraId="7EE6EAF2" w14:textId="7A19E0CC" w:rsidR="009F5786" w:rsidRPr="00DF6BDB" w:rsidDel="00D73460" w:rsidRDefault="009F5786">
            <w:pPr>
              <w:spacing w:line="240" w:lineRule="auto"/>
              <w:rPr>
                <w:del w:id="8525" w:author="Mohammad Nayeem Hasan" w:date="2024-07-18T15:20:00Z" w16du:dateUtc="2024-07-18T09:20:00Z"/>
                <w:rFonts w:ascii="Times New Roman" w:hAnsi="Times New Roman" w:cs="Times New Roman"/>
                <w:sz w:val="24"/>
                <w:szCs w:val="24"/>
              </w:rPr>
              <w:pPrChange w:id="8526" w:author="Mohammad Nayeem Hasan" w:date="2024-07-18T16:13:00Z" w16du:dateUtc="2024-07-18T10:13:00Z">
                <w:pPr>
                  <w:spacing w:after="0" w:line="240" w:lineRule="auto"/>
                </w:pPr>
              </w:pPrChange>
            </w:pPr>
            <w:del w:id="8527" w:author="Mohammad Nayeem Hasan" w:date="2024-07-18T15:20:00Z" w16du:dateUtc="2024-07-18T09:20:00Z">
              <w:r w:rsidRPr="00DF6BDB" w:rsidDel="00D73460">
                <w:rPr>
                  <w:rFonts w:ascii="Times New Roman" w:hAnsi="Times New Roman" w:cs="Times New Roman"/>
                  <w:sz w:val="24"/>
                  <w:szCs w:val="24"/>
                </w:rPr>
                <w:delText>142 (6.83)</w:delText>
              </w:r>
            </w:del>
          </w:p>
        </w:tc>
      </w:tr>
    </w:tbl>
    <w:p w14:paraId="02664479" w14:textId="08DF891C" w:rsidR="009F5786" w:rsidRPr="00DF6BDB" w:rsidDel="00D73460" w:rsidRDefault="009F5786">
      <w:pPr>
        <w:spacing w:line="240" w:lineRule="auto"/>
        <w:rPr>
          <w:del w:id="8528" w:author="Mohammad Nayeem Hasan" w:date="2024-07-18T15:20:00Z" w16du:dateUtc="2024-07-18T09:20:00Z"/>
          <w:rFonts w:ascii="Times New Roman" w:hAnsi="Times New Roman" w:cs="Times New Roman"/>
          <w:sz w:val="24"/>
          <w:szCs w:val="24"/>
        </w:rPr>
      </w:pPr>
    </w:p>
    <w:p w14:paraId="285D780D" w14:textId="535BA1B9" w:rsidR="009F5786" w:rsidRPr="00DF6BDB" w:rsidDel="00D73460" w:rsidRDefault="009F5786">
      <w:pPr>
        <w:spacing w:line="240" w:lineRule="auto"/>
        <w:rPr>
          <w:del w:id="8529" w:author="Mohammad Nayeem Hasan" w:date="2024-07-18T15:20:00Z" w16du:dateUtc="2024-07-18T09:20:00Z"/>
          <w:rFonts w:ascii="Times New Roman" w:hAnsi="Times New Roman" w:cs="Times New Roman"/>
          <w:bCs/>
          <w:sz w:val="24"/>
          <w:szCs w:val="24"/>
        </w:rPr>
      </w:pPr>
      <w:del w:id="8530" w:author="Mohammad Nayeem Hasan" w:date="2024-07-18T15:20:00Z" w16du:dateUtc="2024-07-18T09:20:00Z">
        <w:r w:rsidRPr="00DF6BDB" w:rsidDel="00D73460">
          <w:rPr>
            <w:rFonts w:ascii="Times New Roman" w:hAnsi="Times New Roman" w:cs="Times New Roman"/>
            <w:bCs/>
            <w:sz w:val="24"/>
            <w:szCs w:val="24"/>
          </w:rPr>
          <w:delText xml:space="preserve">Table 2. Association with level of E. coli contamination in household drinking water and childhood diarrhea </w:delText>
        </w:r>
        <w:r w:rsidR="00386FC8" w:rsidRPr="00DF6BDB" w:rsidDel="00D73460">
          <w:rPr>
            <w:rFonts w:ascii="Times New Roman" w:hAnsi="Times New Roman" w:cs="Times New Roman"/>
            <w:bCs/>
            <w:sz w:val="24"/>
            <w:szCs w:val="24"/>
          </w:rPr>
          <w:delText>by urban-rural</w:delText>
        </w:r>
      </w:del>
    </w:p>
    <w:tbl>
      <w:tblPr>
        <w:tblStyle w:val="TableGrid"/>
        <w:tblW w:w="0" w:type="auto"/>
        <w:tblLook w:val="04A0" w:firstRow="1" w:lastRow="0" w:firstColumn="1" w:lastColumn="0" w:noHBand="0" w:noVBand="1"/>
      </w:tblPr>
      <w:tblGrid>
        <w:gridCol w:w="1576"/>
        <w:gridCol w:w="868"/>
        <w:gridCol w:w="892"/>
        <w:gridCol w:w="1095"/>
        <w:gridCol w:w="996"/>
        <w:gridCol w:w="837"/>
        <w:gridCol w:w="996"/>
        <w:gridCol w:w="1094"/>
        <w:gridCol w:w="996"/>
      </w:tblGrid>
      <w:tr w:rsidR="009F5786" w:rsidRPr="00DF6BDB" w:rsidDel="00D73460" w14:paraId="410AFA25" w14:textId="4EC627D5" w:rsidTr="00755549">
        <w:trPr>
          <w:del w:id="8531" w:author="Mohammad Nayeem Hasan" w:date="2024-07-18T15:20:00Z"/>
        </w:trPr>
        <w:tc>
          <w:tcPr>
            <w:tcW w:w="1530" w:type="dxa"/>
          </w:tcPr>
          <w:p w14:paraId="24D35701" w14:textId="7D580939" w:rsidR="009F5786" w:rsidRPr="00DF6BDB" w:rsidDel="00D73460" w:rsidRDefault="009F5786">
            <w:pPr>
              <w:spacing w:line="240" w:lineRule="auto"/>
              <w:rPr>
                <w:del w:id="8532" w:author="Mohammad Nayeem Hasan" w:date="2024-07-18T15:20:00Z" w16du:dateUtc="2024-07-18T09:20:00Z"/>
                <w:rFonts w:ascii="Times New Roman" w:hAnsi="Times New Roman" w:cs="Times New Roman"/>
                <w:sz w:val="24"/>
                <w:szCs w:val="24"/>
              </w:rPr>
              <w:pPrChange w:id="8533" w:author="Mohammad Nayeem Hasan" w:date="2024-07-18T16:13:00Z" w16du:dateUtc="2024-07-18T10:13:00Z">
                <w:pPr>
                  <w:spacing w:after="0" w:line="240" w:lineRule="auto"/>
                </w:pPr>
              </w:pPrChange>
            </w:pPr>
          </w:p>
        </w:tc>
        <w:tc>
          <w:tcPr>
            <w:tcW w:w="3876" w:type="dxa"/>
            <w:gridSpan w:val="4"/>
          </w:tcPr>
          <w:p w14:paraId="5ABD8865" w14:textId="45BE5E52" w:rsidR="009F5786" w:rsidRPr="00DF6BDB" w:rsidDel="00D73460" w:rsidRDefault="00365503">
            <w:pPr>
              <w:spacing w:line="240" w:lineRule="auto"/>
              <w:jc w:val="center"/>
              <w:rPr>
                <w:del w:id="8534" w:author="Mohammad Nayeem Hasan" w:date="2024-07-18T15:20:00Z" w16du:dateUtc="2024-07-18T09:20:00Z"/>
                <w:rFonts w:ascii="Times New Roman" w:hAnsi="Times New Roman" w:cs="Times New Roman"/>
                <w:sz w:val="24"/>
                <w:szCs w:val="24"/>
              </w:rPr>
              <w:pPrChange w:id="8535" w:author="Mohammad Nayeem Hasan" w:date="2024-07-18T16:13:00Z" w16du:dateUtc="2024-07-18T10:13:00Z">
                <w:pPr>
                  <w:spacing w:after="0" w:line="240" w:lineRule="auto"/>
                  <w:jc w:val="center"/>
                </w:pPr>
              </w:pPrChange>
            </w:pPr>
            <w:del w:id="8536" w:author="Mohammad Nayeem Hasan" w:date="2024-07-18T15:20:00Z" w16du:dateUtc="2024-07-18T09:20:00Z">
              <w:r w:rsidRPr="00DF6BDB" w:rsidDel="00D73460">
                <w:rPr>
                  <w:rFonts w:ascii="Times New Roman" w:hAnsi="Times New Roman" w:cs="Times New Roman"/>
                  <w:sz w:val="24"/>
                  <w:szCs w:val="24"/>
                </w:rPr>
                <w:delText>Diarrheal Status in Urban Area</w:delText>
              </w:r>
            </w:del>
          </w:p>
        </w:tc>
        <w:tc>
          <w:tcPr>
            <w:tcW w:w="3944" w:type="dxa"/>
            <w:gridSpan w:val="4"/>
          </w:tcPr>
          <w:p w14:paraId="34266C06" w14:textId="1E4817CF" w:rsidR="009F5786" w:rsidRPr="00DF6BDB" w:rsidDel="00D73460" w:rsidRDefault="00365503">
            <w:pPr>
              <w:spacing w:line="240" w:lineRule="auto"/>
              <w:jc w:val="center"/>
              <w:rPr>
                <w:del w:id="8537" w:author="Mohammad Nayeem Hasan" w:date="2024-07-18T15:20:00Z" w16du:dateUtc="2024-07-18T09:20:00Z"/>
                <w:rFonts w:ascii="Times New Roman" w:hAnsi="Times New Roman" w:cs="Times New Roman"/>
                <w:sz w:val="24"/>
                <w:szCs w:val="24"/>
              </w:rPr>
              <w:pPrChange w:id="8538" w:author="Mohammad Nayeem Hasan" w:date="2024-07-18T16:13:00Z" w16du:dateUtc="2024-07-18T10:13:00Z">
                <w:pPr>
                  <w:spacing w:after="0" w:line="240" w:lineRule="auto"/>
                  <w:jc w:val="center"/>
                </w:pPr>
              </w:pPrChange>
            </w:pPr>
            <w:del w:id="8539" w:author="Mohammad Nayeem Hasan" w:date="2024-07-18T15:20:00Z" w16du:dateUtc="2024-07-18T09:20:00Z">
              <w:r w:rsidRPr="00DF6BDB" w:rsidDel="00D73460">
                <w:rPr>
                  <w:rFonts w:ascii="Times New Roman" w:hAnsi="Times New Roman" w:cs="Times New Roman"/>
                  <w:sz w:val="24"/>
                  <w:szCs w:val="24"/>
                </w:rPr>
                <w:delText>Diarrheal Status in Rural Area</w:delText>
              </w:r>
            </w:del>
          </w:p>
        </w:tc>
      </w:tr>
      <w:tr w:rsidR="009F5786" w:rsidRPr="00DF6BDB" w:rsidDel="00D73460" w14:paraId="5FF28E1A" w14:textId="192B162C" w:rsidTr="00755549">
        <w:trPr>
          <w:del w:id="8540" w:author="Mohammad Nayeem Hasan" w:date="2024-07-18T15:20:00Z"/>
        </w:trPr>
        <w:tc>
          <w:tcPr>
            <w:tcW w:w="1530" w:type="dxa"/>
          </w:tcPr>
          <w:p w14:paraId="5D2B40B8" w14:textId="22F2E2BC" w:rsidR="009F5786" w:rsidRPr="00DF6BDB" w:rsidDel="00D73460" w:rsidRDefault="009F5786">
            <w:pPr>
              <w:spacing w:line="240" w:lineRule="auto"/>
              <w:rPr>
                <w:del w:id="8541" w:author="Mohammad Nayeem Hasan" w:date="2024-07-18T15:20:00Z" w16du:dateUtc="2024-07-18T09:20:00Z"/>
                <w:rFonts w:ascii="Times New Roman" w:hAnsi="Times New Roman" w:cs="Times New Roman"/>
                <w:sz w:val="24"/>
                <w:szCs w:val="24"/>
              </w:rPr>
              <w:pPrChange w:id="8542" w:author="Mohammad Nayeem Hasan" w:date="2024-07-18T16:13:00Z" w16du:dateUtc="2024-07-18T10:13:00Z">
                <w:pPr>
                  <w:spacing w:after="0" w:line="240" w:lineRule="auto"/>
                </w:pPr>
              </w:pPrChange>
            </w:pPr>
          </w:p>
        </w:tc>
        <w:tc>
          <w:tcPr>
            <w:tcW w:w="1224" w:type="dxa"/>
          </w:tcPr>
          <w:p w14:paraId="5F5EC688" w14:textId="6A320C85" w:rsidR="009F5786" w:rsidRPr="00DF6BDB" w:rsidDel="00D73460" w:rsidRDefault="009F5786">
            <w:pPr>
              <w:spacing w:line="240" w:lineRule="auto"/>
              <w:rPr>
                <w:del w:id="8543" w:author="Mohammad Nayeem Hasan" w:date="2024-07-18T15:20:00Z" w16du:dateUtc="2024-07-18T09:20:00Z"/>
                <w:rFonts w:ascii="Times New Roman" w:hAnsi="Times New Roman" w:cs="Times New Roman"/>
                <w:sz w:val="24"/>
                <w:szCs w:val="24"/>
              </w:rPr>
              <w:pPrChange w:id="8544" w:author="Mohammad Nayeem Hasan" w:date="2024-07-18T16:13:00Z" w16du:dateUtc="2024-07-18T10:13:00Z">
                <w:pPr>
                  <w:spacing w:after="0" w:line="240" w:lineRule="auto"/>
                </w:pPr>
              </w:pPrChange>
            </w:pPr>
            <w:del w:id="8545" w:author="Mohammad Nayeem Hasan" w:date="2024-07-18T15:20:00Z" w16du:dateUtc="2024-07-18T09:20:00Z">
              <w:r w:rsidRPr="00DF6BDB" w:rsidDel="00D73460">
                <w:rPr>
                  <w:rFonts w:ascii="Times New Roman" w:hAnsi="Times New Roman" w:cs="Times New Roman"/>
                  <w:sz w:val="24"/>
                  <w:szCs w:val="24"/>
                </w:rPr>
                <w:delText xml:space="preserve">Crude odds ratio </w:delText>
              </w:r>
            </w:del>
          </w:p>
        </w:tc>
        <w:tc>
          <w:tcPr>
            <w:tcW w:w="679" w:type="dxa"/>
          </w:tcPr>
          <w:p w14:paraId="51F33AA1" w14:textId="21398600" w:rsidR="009F5786" w:rsidRPr="00DF6BDB" w:rsidDel="00D73460" w:rsidRDefault="009F5786">
            <w:pPr>
              <w:spacing w:line="240" w:lineRule="auto"/>
              <w:rPr>
                <w:del w:id="8546" w:author="Mohammad Nayeem Hasan" w:date="2024-07-18T15:20:00Z" w16du:dateUtc="2024-07-18T09:20:00Z"/>
                <w:rFonts w:ascii="Times New Roman" w:hAnsi="Times New Roman" w:cs="Times New Roman"/>
                <w:sz w:val="24"/>
                <w:szCs w:val="24"/>
              </w:rPr>
              <w:pPrChange w:id="8547" w:author="Mohammad Nayeem Hasan" w:date="2024-07-18T16:13:00Z" w16du:dateUtc="2024-07-18T10:13:00Z">
                <w:pPr>
                  <w:spacing w:after="0" w:line="240" w:lineRule="auto"/>
                </w:pPr>
              </w:pPrChange>
            </w:pPr>
            <w:del w:id="8548"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4" w:type="dxa"/>
          </w:tcPr>
          <w:p w14:paraId="7B1D098D" w14:textId="5B3AE1E9" w:rsidR="009F5786" w:rsidRPr="00DF6BDB" w:rsidDel="00D73460" w:rsidRDefault="009F5786">
            <w:pPr>
              <w:spacing w:line="240" w:lineRule="auto"/>
              <w:rPr>
                <w:del w:id="8549" w:author="Mohammad Nayeem Hasan" w:date="2024-07-18T15:20:00Z" w16du:dateUtc="2024-07-18T09:20:00Z"/>
                <w:rFonts w:ascii="Times New Roman" w:hAnsi="Times New Roman" w:cs="Times New Roman"/>
                <w:sz w:val="24"/>
                <w:szCs w:val="24"/>
              </w:rPr>
              <w:pPrChange w:id="8550" w:author="Mohammad Nayeem Hasan" w:date="2024-07-18T16:13:00Z" w16du:dateUtc="2024-07-18T10:13:00Z">
                <w:pPr>
                  <w:spacing w:after="0" w:line="240" w:lineRule="auto"/>
                </w:pPr>
              </w:pPrChange>
            </w:pPr>
            <w:del w:id="8551" w:author="Mohammad Nayeem Hasan" w:date="2024-07-18T15:20:00Z" w16du:dateUtc="2024-07-18T09:20:00Z">
              <w:r w:rsidRPr="00DF6BDB" w:rsidDel="00D73460">
                <w:rPr>
                  <w:rFonts w:ascii="Times New Roman" w:hAnsi="Times New Roman" w:cs="Times New Roman"/>
                  <w:sz w:val="24"/>
                  <w:szCs w:val="24"/>
                </w:rPr>
                <w:delText>Adjusted odds ratio</w:delText>
              </w:r>
            </w:del>
          </w:p>
        </w:tc>
        <w:tc>
          <w:tcPr>
            <w:tcW w:w="749" w:type="dxa"/>
          </w:tcPr>
          <w:p w14:paraId="240468F9" w14:textId="0DA9840A" w:rsidR="009F5786" w:rsidRPr="00DF6BDB" w:rsidDel="00D73460" w:rsidRDefault="009F5786">
            <w:pPr>
              <w:spacing w:line="240" w:lineRule="auto"/>
              <w:rPr>
                <w:del w:id="8552" w:author="Mohammad Nayeem Hasan" w:date="2024-07-18T15:20:00Z" w16du:dateUtc="2024-07-18T09:20:00Z"/>
                <w:rFonts w:ascii="Times New Roman" w:hAnsi="Times New Roman" w:cs="Times New Roman"/>
                <w:sz w:val="24"/>
                <w:szCs w:val="24"/>
              </w:rPr>
              <w:pPrChange w:id="8553" w:author="Mohammad Nayeem Hasan" w:date="2024-07-18T16:13:00Z" w16du:dateUtc="2024-07-18T10:13:00Z">
                <w:pPr>
                  <w:spacing w:after="0" w:line="240" w:lineRule="auto"/>
                </w:pPr>
              </w:pPrChange>
            </w:pPr>
            <w:del w:id="8554"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3" w:type="dxa"/>
          </w:tcPr>
          <w:p w14:paraId="583BF0F2" w14:textId="65754492" w:rsidR="009F5786" w:rsidRPr="00DF6BDB" w:rsidDel="00D73460" w:rsidRDefault="009F5786">
            <w:pPr>
              <w:spacing w:line="240" w:lineRule="auto"/>
              <w:rPr>
                <w:del w:id="8555" w:author="Mohammad Nayeem Hasan" w:date="2024-07-18T15:20:00Z" w16du:dateUtc="2024-07-18T09:20:00Z"/>
                <w:rFonts w:ascii="Times New Roman" w:hAnsi="Times New Roman" w:cs="Times New Roman"/>
                <w:sz w:val="24"/>
                <w:szCs w:val="24"/>
              </w:rPr>
              <w:pPrChange w:id="8556" w:author="Mohammad Nayeem Hasan" w:date="2024-07-18T16:13:00Z" w16du:dateUtc="2024-07-18T10:13:00Z">
                <w:pPr>
                  <w:spacing w:after="0" w:line="240" w:lineRule="auto"/>
                </w:pPr>
              </w:pPrChange>
            </w:pPr>
            <w:del w:id="8557" w:author="Mohammad Nayeem Hasan" w:date="2024-07-18T15:20:00Z" w16du:dateUtc="2024-07-18T09:20:00Z">
              <w:r w:rsidRPr="00DF6BDB" w:rsidDel="00D73460">
                <w:rPr>
                  <w:rFonts w:ascii="Times New Roman" w:hAnsi="Times New Roman" w:cs="Times New Roman"/>
                  <w:sz w:val="24"/>
                  <w:szCs w:val="24"/>
                </w:rPr>
                <w:delText xml:space="preserve">Crude odds ratio </w:delText>
              </w:r>
            </w:del>
          </w:p>
        </w:tc>
        <w:tc>
          <w:tcPr>
            <w:tcW w:w="749" w:type="dxa"/>
          </w:tcPr>
          <w:p w14:paraId="0E97619D" w14:textId="16E23D16" w:rsidR="009F5786" w:rsidRPr="00DF6BDB" w:rsidDel="00D73460" w:rsidRDefault="009F5786">
            <w:pPr>
              <w:spacing w:line="240" w:lineRule="auto"/>
              <w:rPr>
                <w:del w:id="8558" w:author="Mohammad Nayeem Hasan" w:date="2024-07-18T15:20:00Z" w16du:dateUtc="2024-07-18T09:20:00Z"/>
                <w:rFonts w:ascii="Times New Roman" w:hAnsi="Times New Roman" w:cs="Times New Roman"/>
                <w:sz w:val="24"/>
                <w:szCs w:val="24"/>
              </w:rPr>
              <w:pPrChange w:id="8559" w:author="Mohammad Nayeem Hasan" w:date="2024-07-18T16:13:00Z" w16du:dateUtc="2024-07-18T10:13:00Z">
                <w:pPr>
                  <w:spacing w:after="0" w:line="240" w:lineRule="auto"/>
                </w:pPr>
              </w:pPrChange>
            </w:pPr>
            <w:del w:id="8560"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3" w:type="dxa"/>
          </w:tcPr>
          <w:p w14:paraId="60887483" w14:textId="51C3D1A5" w:rsidR="009F5786" w:rsidRPr="00DF6BDB" w:rsidDel="00D73460" w:rsidRDefault="009F5786">
            <w:pPr>
              <w:spacing w:line="240" w:lineRule="auto"/>
              <w:rPr>
                <w:del w:id="8561" w:author="Mohammad Nayeem Hasan" w:date="2024-07-18T15:20:00Z" w16du:dateUtc="2024-07-18T09:20:00Z"/>
                <w:rFonts w:ascii="Times New Roman" w:hAnsi="Times New Roman" w:cs="Times New Roman"/>
                <w:sz w:val="24"/>
                <w:szCs w:val="24"/>
              </w:rPr>
              <w:pPrChange w:id="8562" w:author="Mohammad Nayeem Hasan" w:date="2024-07-18T16:13:00Z" w16du:dateUtc="2024-07-18T10:13:00Z">
                <w:pPr>
                  <w:spacing w:after="0" w:line="240" w:lineRule="auto"/>
                </w:pPr>
              </w:pPrChange>
            </w:pPr>
            <w:del w:id="8563" w:author="Mohammad Nayeem Hasan" w:date="2024-07-18T15:20:00Z" w16du:dateUtc="2024-07-18T09:20:00Z">
              <w:r w:rsidRPr="00DF6BDB" w:rsidDel="00D73460">
                <w:rPr>
                  <w:rFonts w:ascii="Times New Roman" w:hAnsi="Times New Roman" w:cs="Times New Roman"/>
                  <w:sz w:val="24"/>
                  <w:szCs w:val="24"/>
                </w:rPr>
                <w:delText>Adjusted odds ratio</w:delText>
              </w:r>
            </w:del>
          </w:p>
        </w:tc>
        <w:tc>
          <w:tcPr>
            <w:tcW w:w="749" w:type="dxa"/>
          </w:tcPr>
          <w:p w14:paraId="6DEAB36F" w14:textId="3E929A02" w:rsidR="009F5786" w:rsidRPr="00DF6BDB" w:rsidDel="00D73460" w:rsidRDefault="009F5786">
            <w:pPr>
              <w:spacing w:line="240" w:lineRule="auto"/>
              <w:rPr>
                <w:del w:id="8564" w:author="Mohammad Nayeem Hasan" w:date="2024-07-18T15:20:00Z" w16du:dateUtc="2024-07-18T09:20:00Z"/>
                <w:rFonts w:ascii="Times New Roman" w:hAnsi="Times New Roman" w:cs="Times New Roman"/>
                <w:sz w:val="24"/>
                <w:szCs w:val="24"/>
              </w:rPr>
              <w:pPrChange w:id="8565" w:author="Mohammad Nayeem Hasan" w:date="2024-07-18T16:13:00Z" w16du:dateUtc="2024-07-18T10:13:00Z">
                <w:pPr>
                  <w:spacing w:after="0" w:line="240" w:lineRule="auto"/>
                </w:pPr>
              </w:pPrChange>
            </w:pPr>
            <w:del w:id="8566" w:author="Mohammad Nayeem Hasan" w:date="2024-07-18T15:20:00Z" w16du:dateUtc="2024-07-18T09:20:00Z">
              <w:r w:rsidRPr="00DF6BDB" w:rsidDel="00D73460">
                <w:rPr>
                  <w:rFonts w:ascii="Times New Roman" w:hAnsi="Times New Roman" w:cs="Times New Roman"/>
                  <w:sz w:val="24"/>
                  <w:szCs w:val="24"/>
                </w:rPr>
                <w:delText>p-value</w:delText>
              </w:r>
            </w:del>
          </w:p>
        </w:tc>
      </w:tr>
      <w:tr w:rsidR="009F5786" w:rsidRPr="00DF6BDB" w:rsidDel="00D73460" w14:paraId="4FB0846F" w14:textId="631EE927" w:rsidTr="00755549">
        <w:trPr>
          <w:del w:id="8567" w:author="Mohammad Nayeem Hasan" w:date="2024-07-18T15:20:00Z"/>
        </w:trPr>
        <w:tc>
          <w:tcPr>
            <w:tcW w:w="1530" w:type="dxa"/>
          </w:tcPr>
          <w:p w14:paraId="7742611F" w14:textId="4A2FA738" w:rsidR="009F5786" w:rsidRPr="00DF6BDB" w:rsidDel="00D73460" w:rsidRDefault="009F5786">
            <w:pPr>
              <w:spacing w:line="240" w:lineRule="auto"/>
              <w:rPr>
                <w:del w:id="8568" w:author="Mohammad Nayeem Hasan" w:date="2024-07-18T15:20:00Z" w16du:dateUtc="2024-07-18T09:20:00Z"/>
                <w:rFonts w:ascii="Times New Roman" w:hAnsi="Times New Roman" w:cs="Times New Roman"/>
                <w:sz w:val="24"/>
                <w:szCs w:val="24"/>
              </w:rPr>
              <w:pPrChange w:id="8569" w:author="Mohammad Nayeem Hasan" w:date="2024-07-18T16:13:00Z" w16du:dateUtc="2024-07-18T10:13:00Z">
                <w:pPr>
                  <w:spacing w:after="0" w:line="240" w:lineRule="auto"/>
                </w:pPr>
              </w:pPrChange>
            </w:pPr>
            <w:del w:id="8570" w:author="Mohammad Nayeem Hasan" w:date="2024-07-18T15:20:00Z" w16du:dateUtc="2024-07-18T09:20:00Z">
              <w:r w:rsidRPr="00DF6BDB" w:rsidDel="00D73460">
                <w:rPr>
                  <w:rFonts w:ascii="Times New Roman" w:hAnsi="Times New Roman" w:cs="Times New Roman"/>
                  <w:sz w:val="24"/>
                  <w:szCs w:val="24"/>
                </w:rPr>
                <w:delText>Age</w:delText>
              </w:r>
            </w:del>
          </w:p>
        </w:tc>
        <w:tc>
          <w:tcPr>
            <w:tcW w:w="1224" w:type="dxa"/>
          </w:tcPr>
          <w:p w14:paraId="4894CEC2" w14:textId="212EF7F2" w:rsidR="009F5786" w:rsidRPr="00DF6BDB" w:rsidDel="00D73460" w:rsidRDefault="009F5786">
            <w:pPr>
              <w:spacing w:line="240" w:lineRule="auto"/>
              <w:rPr>
                <w:del w:id="8571" w:author="Mohammad Nayeem Hasan" w:date="2024-07-18T15:20:00Z" w16du:dateUtc="2024-07-18T09:20:00Z"/>
                <w:rFonts w:ascii="Times New Roman" w:hAnsi="Times New Roman" w:cs="Times New Roman"/>
                <w:sz w:val="24"/>
                <w:szCs w:val="24"/>
              </w:rPr>
              <w:pPrChange w:id="8572" w:author="Mohammad Nayeem Hasan" w:date="2024-07-18T16:13:00Z" w16du:dateUtc="2024-07-18T10:13:00Z">
                <w:pPr>
                  <w:spacing w:after="0" w:line="240" w:lineRule="auto"/>
                </w:pPr>
              </w:pPrChange>
            </w:pPr>
          </w:p>
        </w:tc>
        <w:tc>
          <w:tcPr>
            <w:tcW w:w="679" w:type="dxa"/>
          </w:tcPr>
          <w:p w14:paraId="0FCCC2EB" w14:textId="21EAC845" w:rsidR="009F5786" w:rsidRPr="00DF6BDB" w:rsidDel="00D73460" w:rsidRDefault="009F5786">
            <w:pPr>
              <w:spacing w:line="240" w:lineRule="auto"/>
              <w:rPr>
                <w:del w:id="8573" w:author="Mohammad Nayeem Hasan" w:date="2024-07-18T15:20:00Z" w16du:dateUtc="2024-07-18T09:20:00Z"/>
                <w:rFonts w:ascii="Times New Roman" w:hAnsi="Times New Roman" w:cs="Times New Roman"/>
                <w:sz w:val="24"/>
                <w:szCs w:val="24"/>
              </w:rPr>
              <w:pPrChange w:id="8574" w:author="Mohammad Nayeem Hasan" w:date="2024-07-18T16:13:00Z" w16du:dateUtc="2024-07-18T10:13:00Z">
                <w:pPr>
                  <w:spacing w:after="0" w:line="240" w:lineRule="auto"/>
                </w:pPr>
              </w:pPrChange>
            </w:pPr>
          </w:p>
        </w:tc>
        <w:tc>
          <w:tcPr>
            <w:tcW w:w="1224" w:type="dxa"/>
          </w:tcPr>
          <w:p w14:paraId="3D5E6E10" w14:textId="4711D23D" w:rsidR="009F5786" w:rsidRPr="00DF6BDB" w:rsidDel="00D73460" w:rsidRDefault="009F5786">
            <w:pPr>
              <w:spacing w:line="240" w:lineRule="auto"/>
              <w:rPr>
                <w:del w:id="8575" w:author="Mohammad Nayeem Hasan" w:date="2024-07-18T15:20:00Z" w16du:dateUtc="2024-07-18T09:20:00Z"/>
                <w:rFonts w:ascii="Times New Roman" w:hAnsi="Times New Roman" w:cs="Times New Roman"/>
                <w:sz w:val="24"/>
                <w:szCs w:val="24"/>
              </w:rPr>
              <w:pPrChange w:id="8576" w:author="Mohammad Nayeem Hasan" w:date="2024-07-18T16:13:00Z" w16du:dateUtc="2024-07-18T10:13:00Z">
                <w:pPr>
                  <w:spacing w:after="0" w:line="240" w:lineRule="auto"/>
                </w:pPr>
              </w:pPrChange>
            </w:pPr>
          </w:p>
        </w:tc>
        <w:tc>
          <w:tcPr>
            <w:tcW w:w="749" w:type="dxa"/>
          </w:tcPr>
          <w:p w14:paraId="6AB13A98" w14:textId="11BB3977" w:rsidR="009F5786" w:rsidRPr="00DF6BDB" w:rsidDel="00D73460" w:rsidRDefault="009F5786">
            <w:pPr>
              <w:spacing w:line="240" w:lineRule="auto"/>
              <w:rPr>
                <w:del w:id="8577" w:author="Mohammad Nayeem Hasan" w:date="2024-07-18T15:20:00Z" w16du:dateUtc="2024-07-18T09:20:00Z"/>
                <w:rFonts w:ascii="Times New Roman" w:hAnsi="Times New Roman" w:cs="Times New Roman"/>
                <w:sz w:val="24"/>
                <w:szCs w:val="24"/>
              </w:rPr>
              <w:pPrChange w:id="8578" w:author="Mohammad Nayeem Hasan" w:date="2024-07-18T16:13:00Z" w16du:dateUtc="2024-07-18T10:13:00Z">
                <w:pPr>
                  <w:spacing w:after="0" w:line="240" w:lineRule="auto"/>
                </w:pPr>
              </w:pPrChange>
            </w:pPr>
          </w:p>
        </w:tc>
        <w:tc>
          <w:tcPr>
            <w:tcW w:w="1223" w:type="dxa"/>
          </w:tcPr>
          <w:p w14:paraId="2C21D0CE" w14:textId="569852C3" w:rsidR="009F5786" w:rsidRPr="00DF6BDB" w:rsidDel="00D73460" w:rsidRDefault="009F5786">
            <w:pPr>
              <w:spacing w:line="240" w:lineRule="auto"/>
              <w:rPr>
                <w:del w:id="8579" w:author="Mohammad Nayeem Hasan" w:date="2024-07-18T15:20:00Z" w16du:dateUtc="2024-07-18T09:20:00Z"/>
                <w:rFonts w:ascii="Times New Roman" w:hAnsi="Times New Roman" w:cs="Times New Roman"/>
                <w:sz w:val="24"/>
                <w:szCs w:val="24"/>
              </w:rPr>
              <w:pPrChange w:id="8580" w:author="Mohammad Nayeem Hasan" w:date="2024-07-18T16:13:00Z" w16du:dateUtc="2024-07-18T10:13:00Z">
                <w:pPr>
                  <w:spacing w:after="0" w:line="240" w:lineRule="auto"/>
                </w:pPr>
              </w:pPrChange>
            </w:pPr>
          </w:p>
        </w:tc>
        <w:tc>
          <w:tcPr>
            <w:tcW w:w="749" w:type="dxa"/>
          </w:tcPr>
          <w:p w14:paraId="285444C8" w14:textId="2CABD616" w:rsidR="009F5786" w:rsidRPr="00DF6BDB" w:rsidDel="00D73460" w:rsidRDefault="009F5786">
            <w:pPr>
              <w:spacing w:line="240" w:lineRule="auto"/>
              <w:rPr>
                <w:del w:id="8581" w:author="Mohammad Nayeem Hasan" w:date="2024-07-18T15:20:00Z" w16du:dateUtc="2024-07-18T09:20:00Z"/>
                <w:rFonts w:ascii="Times New Roman" w:hAnsi="Times New Roman" w:cs="Times New Roman"/>
                <w:sz w:val="24"/>
                <w:szCs w:val="24"/>
              </w:rPr>
              <w:pPrChange w:id="8582" w:author="Mohammad Nayeem Hasan" w:date="2024-07-18T16:13:00Z" w16du:dateUtc="2024-07-18T10:13:00Z">
                <w:pPr>
                  <w:spacing w:after="0" w:line="240" w:lineRule="auto"/>
                </w:pPr>
              </w:pPrChange>
            </w:pPr>
          </w:p>
        </w:tc>
        <w:tc>
          <w:tcPr>
            <w:tcW w:w="1223" w:type="dxa"/>
          </w:tcPr>
          <w:p w14:paraId="43DF6D3F" w14:textId="5740DC43" w:rsidR="009F5786" w:rsidRPr="00DF6BDB" w:rsidDel="00D73460" w:rsidRDefault="009F5786">
            <w:pPr>
              <w:spacing w:line="240" w:lineRule="auto"/>
              <w:rPr>
                <w:del w:id="8583" w:author="Mohammad Nayeem Hasan" w:date="2024-07-18T15:20:00Z" w16du:dateUtc="2024-07-18T09:20:00Z"/>
                <w:rFonts w:ascii="Times New Roman" w:hAnsi="Times New Roman" w:cs="Times New Roman"/>
                <w:sz w:val="24"/>
                <w:szCs w:val="24"/>
              </w:rPr>
              <w:pPrChange w:id="8584" w:author="Mohammad Nayeem Hasan" w:date="2024-07-18T16:13:00Z" w16du:dateUtc="2024-07-18T10:13:00Z">
                <w:pPr>
                  <w:spacing w:after="0" w:line="240" w:lineRule="auto"/>
                </w:pPr>
              </w:pPrChange>
            </w:pPr>
          </w:p>
        </w:tc>
        <w:tc>
          <w:tcPr>
            <w:tcW w:w="749" w:type="dxa"/>
          </w:tcPr>
          <w:p w14:paraId="6D6ED364" w14:textId="6E4EE11C" w:rsidR="009F5786" w:rsidRPr="00DF6BDB" w:rsidDel="00D73460" w:rsidRDefault="009F5786">
            <w:pPr>
              <w:spacing w:line="240" w:lineRule="auto"/>
              <w:rPr>
                <w:del w:id="8585" w:author="Mohammad Nayeem Hasan" w:date="2024-07-18T15:20:00Z" w16du:dateUtc="2024-07-18T09:20:00Z"/>
                <w:rFonts w:ascii="Times New Roman" w:hAnsi="Times New Roman" w:cs="Times New Roman"/>
                <w:sz w:val="24"/>
                <w:szCs w:val="24"/>
              </w:rPr>
              <w:pPrChange w:id="8586" w:author="Mohammad Nayeem Hasan" w:date="2024-07-18T16:13:00Z" w16du:dateUtc="2024-07-18T10:13:00Z">
                <w:pPr>
                  <w:spacing w:after="0" w:line="240" w:lineRule="auto"/>
                </w:pPr>
              </w:pPrChange>
            </w:pPr>
          </w:p>
        </w:tc>
      </w:tr>
      <w:tr w:rsidR="009F5786" w:rsidRPr="00DF6BDB" w:rsidDel="00D73460" w14:paraId="02740371" w14:textId="4E43EEC0" w:rsidTr="00755549">
        <w:trPr>
          <w:del w:id="8587" w:author="Mohammad Nayeem Hasan" w:date="2024-07-18T15:20:00Z"/>
        </w:trPr>
        <w:tc>
          <w:tcPr>
            <w:tcW w:w="1530" w:type="dxa"/>
          </w:tcPr>
          <w:p w14:paraId="41D57FC0" w14:textId="37A40A53" w:rsidR="009F5786" w:rsidRPr="00DF6BDB" w:rsidDel="00D73460" w:rsidRDefault="009F5786">
            <w:pPr>
              <w:spacing w:line="240" w:lineRule="auto"/>
              <w:rPr>
                <w:del w:id="8588" w:author="Mohammad Nayeem Hasan" w:date="2024-07-18T15:20:00Z" w16du:dateUtc="2024-07-18T09:20:00Z"/>
                <w:rFonts w:ascii="Times New Roman" w:hAnsi="Times New Roman" w:cs="Times New Roman"/>
                <w:sz w:val="24"/>
                <w:szCs w:val="24"/>
              </w:rPr>
              <w:pPrChange w:id="8589" w:author="Mohammad Nayeem Hasan" w:date="2024-07-18T16:13:00Z" w16du:dateUtc="2024-07-18T10:13:00Z">
                <w:pPr>
                  <w:spacing w:after="0" w:line="240" w:lineRule="auto"/>
                </w:pPr>
              </w:pPrChange>
            </w:pPr>
            <w:del w:id="8590" w:author="Mohammad Nayeem Hasan" w:date="2024-07-18T15:20:00Z" w16du:dateUtc="2024-07-18T09:20:00Z">
              <w:r w:rsidRPr="00DF6BDB" w:rsidDel="00D73460">
                <w:rPr>
                  <w:rFonts w:ascii="Times New Roman" w:hAnsi="Times New Roman" w:cs="Times New Roman"/>
                  <w:sz w:val="24"/>
                  <w:szCs w:val="24"/>
                </w:rPr>
                <w:delText>0-11</w:delText>
              </w:r>
            </w:del>
          </w:p>
        </w:tc>
        <w:tc>
          <w:tcPr>
            <w:tcW w:w="1224" w:type="dxa"/>
          </w:tcPr>
          <w:p w14:paraId="3692B208" w14:textId="74BF8871" w:rsidR="009F5786" w:rsidRPr="00DF6BDB" w:rsidDel="00D73460" w:rsidRDefault="009F5786">
            <w:pPr>
              <w:spacing w:line="240" w:lineRule="auto"/>
              <w:rPr>
                <w:del w:id="8591" w:author="Mohammad Nayeem Hasan" w:date="2024-07-18T15:20:00Z" w16du:dateUtc="2024-07-18T09:20:00Z"/>
                <w:rFonts w:ascii="Times New Roman" w:hAnsi="Times New Roman" w:cs="Times New Roman"/>
                <w:sz w:val="24"/>
                <w:szCs w:val="24"/>
              </w:rPr>
              <w:pPrChange w:id="8592" w:author="Mohammad Nayeem Hasan" w:date="2024-07-18T16:13:00Z" w16du:dateUtc="2024-07-18T10:13:00Z">
                <w:pPr>
                  <w:spacing w:after="0" w:line="240" w:lineRule="auto"/>
                </w:pPr>
              </w:pPrChange>
            </w:pPr>
            <w:del w:id="8593"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4C4A91C" w14:textId="72E25FA4" w:rsidR="009F5786" w:rsidRPr="00DF6BDB" w:rsidDel="00D73460" w:rsidRDefault="009F5786">
            <w:pPr>
              <w:spacing w:line="240" w:lineRule="auto"/>
              <w:rPr>
                <w:del w:id="8594" w:author="Mohammad Nayeem Hasan" w:date="2024-07-18T15:20:00Z" w16du:dateUtc="2024-07-18T09:20:00Z"/>
                <w:rFonts w:ascii="Times New Roman" w:hAnsi="Times New Roman" w:cs="Times New Roman"/>
                <w:sz w:val="24"/>
                <w:szCs w:val="24"/>
              </w:rPr>
              <w:pPrChange w:id="8595" w:author="Mohammad Nayeem Hasan" w:date="2024-07-18T16:13:00Z" w16du:dateUtc="2024-07-18T10:13:00Z">
                <w:pPr>
                  <w:spacing w:after="0" w:line="240" w:lineRule="auto"/>
                </w:pPr>
              </w:pPrChange>
            </w:pPr>
          </w:p>
        </w:tc>
        <w:tc>
          <w:tcPr>
            <w:tcW w:w="1224" w:type="dxa"/>
          </w:tcPr>
          <w:p w14:paraId="77986698" w14:textId="41463F9C" w:rsidR="009F5786" w:rsidRPr="00DF6BDB" w:rsidDel="00D73460" w:rsidRDefault="009F5786">
            <w:pPr>
              <w:spacing w:line="240" w:lineRule="auto"/>
              <w:rPr>
                <w:del w:id="8596" w:author="Mohammad Nayeem Hasan" w:date="2024-07-18T15:20:00Z" w16du:dateUtc="2024-07-18T09:20:00Z"/>
                <w:rFonts w:ascii="Times New Roman" w:hAnsi="Times New Roman" w:cs="Times New Roman"/>
                <w:sz w:val="24"/>
                <w:szCs w:val="24"/>
              </w:rPr>
              <w:pPrChange w:id="8597" w:author="Mohammad Nayeem Hasan" w:date="2024-07-18T16:13:00Z" w16du:dateUtc="2024-07-18T10:13:00Z">
                <w:pPr>
                  <w:spacing w:after="0" w:line="240" w:lineRule="auto"/>
                </w:pPr>
              </w:pPrChange>
            </w:pPr>
            <w:del w:id="859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CA4C3BD" w14:textId="3F03186B" w:rsidR="009F5786" w:rsidRPr="00DF6BDB" w:rsidDel="00D73460" w:rsidRDefault="009F5786">
            <w:pPr>
              <w:spacing w:line="240" w:lineRule="auto"/>
              <w:rPr>
                <w:del w:id="8599" w:author="Mohammad Nayeem Hasan" w:date="2024-07-18T15:20:00Z" w16du:dateUtc="2024-07-18T09:20:00Z"/>
                <w:rFonts w:ascii="Times New Roman" w:hAnsi="Times New Roman" w:cs="Times New Roman"/>
                <w:sz w:val="24"/>
                <w:szCs w:val="24"/>
              </w:rPr>
              <w:pPrChange w:id="8600" w:author="Mohammad Nayeem Hasan" w:date="2024-07-18T16:13:00Z" w16du:dateUtc="2024-07-18T10:13:00Z">
                <w:pPr>
                  <w:spacing w:after="0" w:line="240" w:lineRule="auto"/>
                </w:pPr>
              </w:pPrChange>
            </w:pPr>
          </w:p>
        </w:tc>
        <w:tc>
          <w:tcPr>
            <w:tcW w:w="1223" w:type="dxa"/>
          </w:tcPr>
          <w:p w14:paraId="47F60080" w14:textId="65194F2A" w:rsidR="009F5786" w:rsidRPr="00DF6BDB" w:rsidDel="00D73460" w:rsidRDefault="009F5786">
            <w:pPr>
              <w:spacing w:line="240" w:lineRule="auto"/>
              <w:rPr>
                <w:del w:id="8601" w:author="Mohammad Nayeem Hasan" w:date="2024-07-18T15:20:00Z" w16du:dateUtc="2024-07-18T09:20:00Z"/>
                <w:rFonts w:ascii="Times New Roman" w:hAnsi="Times New Roman" w:cs="Times New Roman"/>
                <w:sz w:val="24"/>
                <w:szCs w:val="24"/>
              </w:rPr>
              <w:pPrChange w:id="8602" w:author="Mohammad Nayeem Hasan" w:date="2024-07-18T16:13:00Z" w16du:dateUtc="2024-07-18T10:13:00Z">
                <w:pPr>
                  <w:spacing w:after="0" w:line="240" w:lineRule="auto"/>
                </w:pPr>
              </w:pPrChange>
            </w:pPr>
            <w:del w:id="860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37E1C58" w14:textId="16FED973" w:rsidR="009F5786" w:rsidRPr="00DF6BDB" w:rsidDel="00D73460" w:rsidRDefault="009F5786">
            <w:pPr>
              <w:spacing w:line="240" w:lineRule="auto"/>
              <w:rPr>
                <w:del w:id="8604" w:author="Mohammad Nayeem Hasan" w:date="2024-07-18T15:20:00Z" w16du:dateUtc="2024-07-18T09:20:00Z"/>
                <w:rFonts w:ascii="Times New Roman" w:hAnsi="Times New Roman" w:cs="Times New Roman"/>
                <w:sz w:val="24"/>
                <w:szCs w:val="24"/>
              </w:rPr>
              <w:pPrChange w:id="8605" w:author="Mohammad Nayeem Hasan" w:date="2024-07-18T16:13:00Z" w16du:dateUtc="2024-07-18T10:13:00Z">
                <w:pPr>
                  <w:spacing w:after="0" w:line="240" w:lineRule="auto"/>
                </w:pPr>
              </w:pPrChange>
            </w:pPr>
          </w:p>
        </w:tc>
        <w:tc>
          <w:tcPr>
            <w:tcW w:w="1223" w:type="dxa"/>
          </w:tcPr>
          <w:p w14:paraId="581240BF" w14:textId="02111F8A" w:rsidR="009F5786" w:rsidRPr="00DF6BDB" w:rsidDel="00D73460" w:rsidRDefault="009F5786">
            <w:pPr>
              <w:spacing w:line="240" w:lineRule="auto"/>
              <w:rPr>
                <w:del w:id="8606" w:author="Mohammad Nayeem Hasan" w:date="2024-07-18T15:20:00Z" w16du:dateUtc="2024-07-18T09:20:00Z"/>
                <w:rFonts w:ascii="Times New Roman" w:hAnsi="Times New Roman" w:cs="Times New Roman"/>
                <w:sz w:val="24"/>
                <w:szCs w:val="24"/>
              </w:rPr>
              <w:pPrChange w:id="8607" w:author="Mohammad Nayeem Hasan" w:date="2024-07-18T16:13:00Z" w16du:dateUtc="2024-07-18T10:13:00Z">
                <w:pPr>
                  <w:spacing w:after="0" w:line="240" w:lineRule="auto"/>
                </w:pPr>
              </w:pPrChange>
            </w:pPr>
            <w:del w:id="860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F4AC4FD" w14:textId="65F39FBC" w:rsidR="009F5786" w:rsidRPr="00DF6BDB" w:rsidDel="00D73460" w:rsidRDefault="009F5786">
            <w:pPr>
              <w:spacing w:line="240" w:lineRule="auto"/>
              <w:rPr>
                <w:del w:id="8609" w:author="Mohammad Nayeem Hasan" w:date="2024-07-18T15:20:00Z" w16du:dateUtc="2024-07-18T09:20:00Z"/>
                <w:rFonts w:ascii="Times New Roman" w:hAnsi="Times New Roman" w:cs="Times New Roman"/>
                <w:sz w:val="24"/>
                <w:szCs w:val="24"/>
              </w:rPr>
              <w:pPrChange w:id="8610" w:author="Mohammad Nayeem Hasan" w:date="2024-07-18T16:13:00Z" w16du:dateUtc="2024-07-18T10:13:00Z">
                <w:pPr>
                  <w:spacing w:after="0" w:line="240" w:lineRule="auto"/>
                </w:pPr>
              </w:pPrChange>
            </w:pPr>
          </w:p>
        </w:tc>
      </w:tr>
      <w:tr w:rsidR="009F5786" w:rsidRPr="00DF6BDB" w:rsidDel="00D73460" w14:paraId="3375C4F0" w14:textId="2C249CA7" w:rsidTr="00755549">
        <w:trPr>
          <w:del w:id="8611" w:author="Mohammad Nayeem Hasan" w:date="2024-07-18T15:20:00Z"/>
        </w:trPr>
        <w:tc>
          <w:tcPr>
            <w:tcW w:w="1530" w:type="dxa"/>
          </w:tcPr>
          <w:p w14:paraId="37B4BE3F" w14:textId="562F6DC3" w:rsidR="009F5786" w:rsidRPr="00DF6BDB" w:rsidDel="00D73460" w:rsidRDefault="009F5786">
            <w:pPr>
              <w:spacing w:line="240" w:lineRule="auto"/>
              <w:rPr>
                <w:del w:id="8612" w:author="Mohammad Nayeem Hasan" w:date="2024-07-18T15:20:00Z" w16du:dateUtc="2024-07-18T09:20:00Z"/>
                <w:rFonts w:ascii="Times New Roman" w:hAnsi="Times New Roman" w:cs="Times New Roman"/>
                <w:sz w:val="24"/>
                <w:szCs w:val="24"/>
              </w:rPr>
              <w:pPrChange w:id="8613" w:author="Mohammad Nayeem Hasan" w:date="2024-07-18T16:13:00Z" w16du:dateUtc="2024-07-18T10:13:00Z">
                <w:pPr>
                  <w:spacing w:after="0" w:line="240" w:lineRule="auto"/>
                </w:pPr>
              </w:pPrChange>
            </w:pPr>
            <w:del w:id="8614" w:author="Mohammad Nayeem Hasan" w:date="2024-07-18T15:20:00Z" w16du:dateUtc="2024-07-18T09:20:00Z">
              <w:r w:rsidRPr="00DF6BDB" w:rsidDel="00D73460">
                <w:rPr>
                  <w:rFonts w:ascii="Times New Roman" w:hAnsi="Times New Roman" w:cs="Times New Roman"/>
                  <w:sz w:val="24"/>
                  <w:szCs w:val="24"/>
                </w:rPr>
                <w:delText>12-23</w:delText>
              </w:r>
            </w:del>
          </w:p>
        </w:tc>
        <w:tc>
          <w:tcPr>
            <w:tcW w:w="1224" w:type="dxa"/>
          </w:tcPr>
          <w:p w14:paraId="2BF35992" w14:textId="3D631AC2" w:rsidR="009F5786" w:rsidRPr="00DF6BDB" w:rsidDel="00D73460" w:rsidRDefault="009F5786">
            <w:pPr>
              <w:spacing w:line="240" w:lineRule="auto"/>
              <w:rPr>
                <w:del w:id="8615" w:author="Mohammad Nayeem Hasan" w:date="2024-07-18T15:20:00Z" w16du:dateUtc="2024-07-18T09:20:00Z"/>
                <w:rFonts w:ascii="Times New Roman" w:hAnsi="Times New Roman" w:cs="Times New Roman"/>
                <w:sz w:val="24"/>
                <w:szCs w:val="24"/>
              </w:rPr>
              <w:pPrChange w:id="8616" w:author="Mohammad Nayeem Hasan" w:date="2024-07-18T16:13:00Z" w16du:dateUtc="2024-07-18T10:13:00Z">
                <w:pPr>
                  <w:spacing w:after="0" w:line="240" w:lineRule="auto"/>
                </w:pPr>
              </w:pPrChange>
            </w:pPr>
            <w:del w:id="8617" w:author="Mohammad Nayeem Hasan" w:date="2024-07-18T15:20:00Z" w16du:dateUtc="2024-07-18T09:20:00Z">
              <w:r w:rsidRPr="00DF6BDB" w:rsidDel="00D73460">
                <w:rPr>
                  <w:rFonts w:ascii="Times New Roman" w:hAnsi="Times New Roman" w:cs="Times New Roman"/>
                  <w:sz w:val="24"/>
                  <w:szCs w:val="24"/>
                </w:rPr>
                <w:delText>1.41 (0.83 – 2.39)</w:delText>
              </w:r>
            </w:del>
          </w:p>
        </w:tc>
        <w:tc>
          <w:tcPr>
            <w:tcW w:w="679" w:type="dxa"/>
          </w:tcPr>
          <w:p w14:paraId="31C008FC" w14:textId="7460267A" w:rsidR="009F5786" w:rsidRPr="00DF6BDB" w:rsidDel="00D73460" w:rsidRDefault="009F5786">
            <w:pPr>
              <w:spacing w:line="240" w:lineRule="auto"/>
              <w:rPr>
                <w:del w:id="8618" w:author="Mohammad Nayeem Hasan" w:date="2024-07-18T15:20:00Z" w16du:dateUtc="2024-07-18T09:20:00Z"/>
                <w:rFonts w:ascii="Times New Roman" w:hAnsi="Times New Roman" w:cs="Times New Roman"/>
                <w:sz w:val="24"/>
                <w:szCs w:val="24"/>
              </w:rPr>
              <w:pPrChange w:id="8619" w:author="Mohammad Nayeem Hasan" w:date="2024-07-18T16:13:00Z" w16du:dateUtc="2024-07-18T10:13:00Z">
                <w:pPr>
                  <w:spacing w:after="0" w:line="240" w:lineRule="auto"/>
                </w:pPr>
              </w:pPrChange>
            </w:pPr>
            <w:del w:id="8620" w:author="Mohammad Nayeem Hasan" w:date="2024-07-18T15:20:00Z" w16du:dateUtc="2024-07-18T09:20:00Z">
              <w:r w:rsidRPr="00DF6BDB" w:rsidDel="00D73460">
                <w:rPr>
                  <w:rFonts w:ascii="Times New Roman" w:hAnsi="Times New Roman" w:cs="Times New Roman"/>
                  <w:sz w:val="24"/>
                  <w:szCs w:val="24"/>
                </w:rPr>
                <w:delText>0.200</w:delText>
              </w:r>
            </w:del>
          </w:p>
        </w:tc>
        <w:tc>
          <w:tcPr>
            <w:tcW w:w="1224" w:type="dxa"/>
          </w:tcPr>
          <w:p w14:paraId="2F25884F" w14:textId="0DB22C1F" w:rsidR="009F5786" w:rsidRPr="00DF6BDB" w:rsidDel="00D73460" w:rsidRDefault="009F5786">
            <w:pPr>
              <w:spacing w:line="240" w:lineRule="auto"/>
              <w:rPr>
                <w:del w:id="8621" w:author="Mohammad Nayeem Hasan" w:date="2024-07-18T15:20:00Z" w16du:dateUtc="2024-07-18T09:20:00Z"/>
                <w:rFonts w:ascii="Times New Roman" w:hAnsi="Times New Roman" w:cs="Times New Roman"/>
                <w:sz w:val="24"/>
                <w:szCs w:val="24"/>
              </w:rPr>
              <w:pPrChange w:id="8622" w:author="Mohammad Nayeem Hasan" w:date="2024-07-18T16:13:00Z" w16du:dateUtc="2024-07-18T10:13:00Z">
                <w:pPr>
                  <w:spacing w:after="0" w:line="240" w:lineRule="auto"/>
                </w:pPr>
              </w:pPrChange>
            </w:pPr>
            <w:del w:id="8623" w:author="Mohammad Nayeem Hasan" w:date="2024-07-18T15:20:00Z" w16du:dateUtc="2024-07-18T09:20:00Z">
              <w:r w:rsidRPr="00DF6BDB" w:rsidDel="00D73460">
                <w:rPr>
                  <w:rFonts w:ascii="Times New Roman" w:hAnsi="Times New Roman" w:cs="Times New Roman"/>
                  <w:sz w:val="24"/>
                  <w:szCs w:val="24"/>
                </w:rPr>
                <w:delText>1.29 (0.75 - 2.23)</w:delText>
              </w:r>
            </w:del>
          </w:p>
        </w:tc>
        <w:tc>
          <w:tcPr>
            <w:tcW w:w="749" w:type="dxa"/>
          </w:tcPr>
          <w:p w14:paraId="4DEB1398" w14:textId="22512F0F" w:rsidR="009F5786" w:rsidRPr="00DF6BDB" w:rsidDel="00D73460" w:rsidRDefault="009F5786">
            <w:pPr>
              <w:spacing w:line="240" w:lineRule="auto"/>
              <w:rPr>
                <w:del w:id="8624" w:author="Mohammad Nayeem Hasan" w:date="2024-07-18T15:20:00Z" w16du:dateUtc="2024-07-18T09:20:00Z"/>
                <w:rFonts w:ascii="Times New Roman" w:hAnsi="Times New Roman" w:cs="Times New Roman"/>
                <w:sz w:val="24"/>
                <w:szCs w:val="24"/>
              </w:rPr>
              <w:pPrChange w:id="8625" w:author="Mohammad Nayeem Hasan" w:date="2024-07-18T16:13:00Z" w16du:dateUtc="2024-07-18T10:13:00Z">
                <w:pPr>
                  <w:spacing w:after="0" w:line="240" w:lineRule="auto"/>
                </w:pPr>
              </w:pPrChange>
            </w:pPr>
            <w:del w:id="8626" w:author="Mohammad Nayeem Hasan" w:date="2024-07-18T15:20:00Z" w16du:dateUtc="2024-07-18T09:20:00Z">
              <w:r w:rsidRPr="00DF6BDB" w:rsidDel="00D73460">
                <w:rPr>
                  <w:rFonts w:ascii="Times New Roman" w:hAnsi="Times New Roman" w:cs="Times New Roman"/>
                  <w:sz w:val="24"/>
                  <w:szCs w:val="24"/>
                </w:rPr>
                <w:delText>0.351</w:delText>
              </w:r>
            </w:del>
          </w:p>
        </w:tc>
        <w:tc>
          <w:tcPr>
            <w:tcW w:w="1223" w:type="dxa"/>
          </w:tcPr>
          <w:p w14:paraId="4E5B8057" w14:textId="0F4313A7" w:rsidR="009F5786" w:rsidRPr="00DF6BDB" w:rsidDel="00D73460" w:rsidRDefault="009F5786">
            <w:pPr>
              <w:spacing w:line="240" w:lineRule="auto"/>
              <w:rPr>
                <w:del w:id="8627" w:author="Mohammad Nayeem Hasan" w:date="2024-07-18T15:20:00Z" w16du:dateUtc="2024-07-18T09:20:00Z"/>
                <w:rFonts w:ascii="Times New Roman" w:hAnsi="Times New Roman" w:cs="Times New Roman"/>
                <w:sz w:val="24"/>
                <w:szCs w:val="24"/>
              </w:rPr>
              <w:pPrChange w:id="8628" w:author="Mohammad Nayeem Hasan" w:date="2024-07-18T16:13:00Z" w16du:dateUtc="2024-07-18T10:13:00Z">
                <w:pPr>
                  <w:spacing w:after="0" w:line="240" w:lineRule="auto"/>
                </w:pPr>
              </w:pPrChange>
            </w:pPr>
            <w:del w:id="8629" w:author="Mohammad Nayeem Hasan" w:date="2024-07-18T15:20:00Z" w16du:dateUtc="2024-07-18T09:20:00Z">
              <w:r w:rsidRPr="00DF6BDB" w:rsidDel="00D73460">
                <w:rPr>
                  <w:rFonts w:ascii="Times New Roman" w:hAnsi="Times New Roman" w:cs="Times New Roman"/>
                  <w:sz w:val="24"/>
                  <w:szCs w:val="24"/>
                </w:rPr>
                <w:delText>1.09 (0.60 - 2.00)</w:delText>
              </w:r>
            </w:del>
          </w:p>
        </w:tc>
        <w:tc>
          <w:tcPr>
            <w:tcW w:w="749" w:type="dxa"/>
          </w:tcPr>
          <w:p w14:paraId="27576672" w14:textId="40F104A5" w:rsidR="009F5786" w:rsidRPr="00DF6BDB" w:rsidDel="00D73460" w:rsidRDefault="009F5786">
            <w:pPr>
              <w:spacing w:line="240" w:lineRule="auto"/>
              <w:rPr>
                <w:del w:id="8630" w:author="Mohammad Nayeem Hasan" w:date="2024-07-18T15:20:00Z" w16du:dateUtc="2024-07-18T09:20:00Z"/>
                <w:rFonts w:ascii="Times New Roman" w:hAnsi="Times New Roman" w:cs="Times New Roman"/>
                <w:sz w:val="24"/>
                <w:szCs w:val="24"/>
              </w:rPr>
              <w:pPrChange w:id="8631" w:author="Mohammad Nayeem Hasan" w:date="2024-07-18T16:13:00Z" w16du:dateUtc="2024-07-18T10:13:00Z">
                <w:pPr>
                  <w:spacing w:after="0" w:line="240" w:lineRule="auto"/>
                </w:pPr>
              </w:pPrChange>
            </w:pPr>
            <w:del w:id="8632" w:author="Mohammad Nayeem Hasan" w:date="2024-07-18T15:20:00Z" w16du:dateUtc="2024-07-18T09:20:00Z">
              <w:r w:rsidRPr="00DF6BDB" w:rsidDel="00D73460">
                <w:rPr>
                  <w:rFonts w:ascii="Times New Roman" w:hAnsi="Times New Roman" w:cs="Times New Roman"/>
                  <w:sz w:val="24"/>
                  <w:szCs w:val="24"/>
                </w:rPr>
                <w:delText>0.770</w:delText>
              </w:r>
            </w:del>
          </w:p>
        </w:tc>
        <w:tc>
          <w:tcPr>
            <w:tcW w:w="1223" w:type="dxa"/>
          </w:tcPr>
          <w:p w14:paraId="5F01D8E9" w14:textId="2539FC20" w:rsidR="009F5786" w:rsidRPr="00DF6BDB" w:rsidDel="00D73460" w:rsidRDefault="009F5786">
            <w:pPr>
              <w:spacing w:line="240" w:lineRule="auto"/>
              <w:rPr>
                <w:del w:id="8633" w:author="Mohammad Nayeem Hasan" w:date="2024-07-18T15:20:00Z" w16du:dateUtc="2024-07-18T09:20:00Z"/>
                <w:rFonts w:ascii="Times New Roman" w:hAnsi="Times New Roman" w:cs="Times New Roman"/>
                <w:sz w:val="24"/>
                <w:szCs w:val="24"/>
              </w:rPr>
              <w:pPrChange w:id="8634" w:author="Mohammad Nayeem Hasan" w:date="2024-07-18T16:13:00Z" w16du:dateUtc="2024-07-18T10:13:00Z">
                <w:pPr>
                  <w:spacing w:after="0" w:line="240" w:lineRule="auto"/>
                </w:pPr>
              </w:pPrChange>
            </w:pPr>
            <w:del w:id="8635" w:author="Mohammad Nayeem Hasan" w:date="2024-07-18T15:20:00Z" w16du:dateUtc="2024-07-18T09:20:00Z">
              <w:r w:rsidRPr="00DF6BDB" w:rsidDel="00D73460">
                <w:rPr>
                  <w:rFonts w:ascii="Times New Roman" w:hAnsi="Times New Roman" w:cs="Times New Roman"/>
                  <w:sz w:val="24"/>
                  <w:szCs w:val="24"/>
                </w:rPr>
                <w:delText>1.02 (0.56 - 1.86)</w:delText>
              </w:r>
            </w:del>
          </w:p>
        </w:tc>
        <w:tc>
          <w:tcPr>
            <w:tcW w:w="749" w:type="dxa"/>
          </w:tcPr>
          <w:p w14:paraId="64EB5702" w14:textId="1873C3A0" w:rsidR="009F5786" w:rsidRPr="00DF6BDB" w:rsidDel="00D73460" w:rsidRDefault="009F5786">
            <w:pPr>
              <w:spacing w:line="240" w:lineRule="auto"/>
              <w:rPr>
                <w:del w:id="8636" w:author="Mohammad Nayeem Hasan" w:date="2024-07-18T15:20:00Z" w16du:dateUtc="2024-07-18T09:20:00Z"/>
                <w:rFonts w:ascii="Times New Roman" w:hAnsi="Times New Roman" w:cs="Times New Roman"/>
                <w:sz w:val="24"/>
                <w:szCs w:val="24"/>
              </w:rPr>
              <w:pPrChange w:id="8637" w:author="Mohammad Nayeem Hasan" w:date="2024-07-18T16:13:00Z" w16du:dateUtc="2024-07-18T10:13:00Z">
                <w:pPr>
                  <w:spacing w:after="0" w:line="240" w:lineRule="auto"/>
                </w:pPr>
              </w:pPrChange>
            </w:pPr>
            <w:del w:id="8638" w:author="Mohammad Nayeem Hasan" w:date="2024-07-18T15:20:00Z" w16du:dateUtc="2024-07-18T09:20:00Z">
              <w:r w:rsidRPr="00DF6BDB" w:rsidDel="00D73460">
                <w:rPr>
                  <w:rFonts w:ascii="Times New Roman" w:hAnsi="Times New Roman" w:cs="Times New Roman"/>
                  <w:sz w:val="24"/>
                  <w:szCs w:val="24"/>
                </w:rPr>
                <w:delText>0.957</w:delText>
              </w:r>
            </w:del>
          </w:p>
        </w:tc>
      </w:tr>
      <w:tr w:rsidR="009F5786" w:rsidRPr="00DF6BDB" w:rsidDel="00D73460" w14:paraId="37CAF796" w14:textId="4A9B999B" w:rsidTr="00755549">
        <w:trPr>
          <w:del w:id="8639" w:author="Mohammad Nayeem Hasan" w:date="2024-07-18T15:20:00Z"/>
        </w:trPr>
        <w:tc>
          <w:tcPr>
            <w:tcW w:w="1530" w:type="dxa"/>
          </w:tcPr>
          <w:p w14:paraId="48110387" w14:textId="2B9722B1" w:rsidR="009F5786" w:rsidRPr="00DF6BDB" w:rsidDel="00D73460" w:rsidRDefault="009F5786">
            <w:pPr>
              <w:spacing w:line="240" w:lineRule="auto"/>
              <w:rPr>
                <w:del w:id="8640" w:author="Mohammad Nayeem Hasan" w:date="2024-07-18T15:20:00Z" w16du:dateUtc="2024-07-18T09:20:00Z"/>
                <w:rFonts w:ascii="Times New Roman" w:hAnsi="Times New Roman" w:cs="Times New Roman"/>
                <w:sz w:val="24"/>
                <w:szCs w:val="24"/>
              </w:rPr>
              <w:pPrChange w:id="8641" w:author="Mohammad Nayeem Hasan" w:date="2024-07-18T16:13:00Z" w16du:dateUtc="2024-07-18T10:13:00Z">
                <w:pPr>
                  <w:spacing w:after="0" w:line="240" w:lineRule="auto"/>
                </w:pPr>
              </w:pPrChange>
            </w:pPr>
            <w:del w:id="8642" w:author="Mohammad Nayeem Hasan" w:date="2024-07-18T15:20:00Z" w16du:dateUtc="2024-07-18T09:20:00Z">
              <w:r w:rsidRPr="00DF6BDB" w:rsidDel="00D73460">
                <w:rPr>
                  <w:rFonts w:ascii="Times New Roman" w:hAnsi="Times New Roman" w:cs="Times New Roman"/>
                  <w:sz w:val="24"/>
                  <w:szCs w:val="24"/>
                </w:rPr>
                <w:delText>24-35</w:delText>
              </w:r>
            </w:del>
          </w:p>
        </w:tc>
        <w:tc>
          <w:tcPr>
            <w:tcW w:w="1224" w:type="dxa"/>
          </w:tcPr>
          <w:p w14:paraId="4FC131CD" w14:textId="0F71B48C" w:rsidR="009F5786" w:rsidRPr="00DF6BDB" w:rsidDel="00D73460" w:rsidRDefault="009F5786">
            <w:pPr>
              <w:spacing w:line="240" w:lineRule="auto"/>
              <w:rPr>
                <w:del w:id="8643" w:author="Mohammad Nayeem Hasan" w:date="2024-07-18T15:20:00Z" w16du:dateUtc="2024-07-18T09:20:00Z"/>
                <w:rFonts w:ascii="Times New Roman" w:hAnsi="Times New Roman" w:cs="Times New Roman"/>
                <w:sz w:val="24"/>
                <w:szCs w:val="24"/>
              </w:rPr>
              <w:pPrChange w:id="8644" w:author="Mohammad Nayeem Hasan" w:date="2024-07-18T16:13:00Z" w16du:dateUtc="2024-07-18T10:13:00Z">
                <w:pPr>
                  <w:spacing w:after="0" w:line="240" w:lineRule="auto"/>
                </w:pPr>
              </w:pPrChange>
            </w:pPr>
            <w:del w:id="8645" w:author="Mohammad Nayeem Hasan" w:date="2024-07-18T15:20:00Z" w16du:dateUtc="2024-07-18T09:20:00Z">
              <w:r w:rsidRPr="00DF6BDB" w:rsidDel="00D73460">
                <w:rPr>
                  <w:rFonts w:ascii="Times New Roman" w:hAnsi="Times New Roman" w:cs="Times New Roman"/>
                  <w:sz w:val="24"/>
                  <w:szCs w:val="24"/>
                </w:rPr>
                <w:delText>0.98 (0.57 – 1.66)</w:delText>
              </w:r>
            </w:del>
          </w:p>
        </w:tc>
        <w:tc>
          <w:tcPr>
            <w:tcW w:w="679" w:type="dxa"/>
          </w:tcPr>
          <w:p w14:paraId="41A0648F" w14:textId="5385483A" w:rsidR="009F5786" w:rsidRPr="00DF6BDB" w:rsidDel="00D73460" w:rsidRDefault="009F5786">
            <w:pPr>
              <w:spacing w:line="240" w:lineRule="auto"/>
              <w:rPr>
                <w:del w:id="8646" w:author="Mohammad Nayeem Hasan" w:date="2024-07-18T15:20:00Z" w16du:dateUtc="2024-07-18T09:20:00Z"/>
                <w:rFonts w:ascii="Times New Roman" w:hAnsi="Times New Roman" w:cs="Times New Roman"/>
                <w:sz w:val="24"/>
                <w:szCs w:val="24"/>
              </w:rPr>
              <w:pPrChange w:id="8647" w:author="Mohammad Nayeem Hasan" w:date="2024-07-18T16:13:00Z" w16du:dateUtc="2024-07-18T10:13:00Z">
                <w:pPr>
                  <w:spacing w:after="0" w:line="240" w:lineRule="auto"/>
                </w:pPr>
              </w:pPrChange>
            </w:pPr>
            <w:del w:id="8648" w:author="Mohammad Nayeem Hasan" w:date="2024-07-18T15:20:00Z" w16du:dateUtc="2024-07-18T09:20:00Z">
              <w:r w:rsidRPr="00DF6BDB" w:rsidDel="00D73460">
                <w:rPr>
                  <w:rFonts w:ascii="Times New Roman" w:hAnsi="Times New Roman" w:cs="Times New Roman"/>
                  <w:sz w:val="24"/>
                  <w:szCs w:val="24"/>
                </w:rPr>
                <w:delText>0.931</w:delText>
              </w:r>
            </w:del>
          </w:p>
        </w:tc>
        <w:tc>
          <w:tcPr>
            <w:tcW w:w="1224" w:type="dxa"/>
          </w:tcPr>
          <w:p w14:paraId="413E88AF" w14:textId="07799600" w:rsidR="009F5786" w:rsidRPr="00DF6BDB" w:rsidDel="00D73460" w:rsidRDefault="009F5786">
            <w:pPr>
              <w:spacing w:line="240" w:lineRule="auto"/>
              <w:rPr>
                <w:del w:id="8649" w:author="Mohammad Nayeem Hasan" w:date="2024-07-18T15:20:00Z" w16du:dateUtc="2024-07-18T09:20:00Z"/>
                <w:rFonts w:ascii="Times New Roman" w:hAnsi="Times New Roman" w:cs="Times New Roman"/>
                <w:sz w:val="24"/>
                <w:szCs w:val="24"/>
              </w:rPr>
              <w:pPrChange w:id="8650" w:author="Mohammad Nayeem Hasan" w:date="2024-07-18T16:13:00Z" w16du:dateUtc="2024-07-18T10:13:00Z">
                <w:pPr>
                  <w:spacing w:after="0" w:line="240" w:lineRule="auto"/>
                </w:pPr>
              </w:pPrChange>
            </w:pPr>
            <w:del w:id="8651" w:author="Mohammad Nayeem Hasan" w:date="2024-07-18T15:20:00Z" w16du:dateUtc="2024-07-18T09:20:00Z">
              <w:r w:rsidRPr="00DF6BDB" w:rsidDel="00D73460">
                <w:rPr>
                  <w:rFonts w:ascii="Times New Roman" w:hAnsi="Times New Roman" w:cs="Times New Roman"/>
                  <w:sz w:val="24"/>
                  <w:szCs w:val="24"/>
                </w:rPr>
                <w:delText>0.89 (0.51 - 1.55)</w:delText>
              </w:r>
            </w:del>
          </w:p>
        </w:tc>
        <w:tc>
          <w:tcPr>
            <w:tcW w:w="749" w:type="dxa"/>
          </w:tcPr>
          <w:p w14:paraId="170E6709" w14:textId="5EF2D670" w:rsidR="009F5786" w:rsidRPr="00DF6BDB" w:rsidDel="00D73460" w:rsidRDefault="009F5786">
            <w:pPr>
              <w:spacing w:line="240" w:lineRule="auto"/>
              <w:rPr>
                <w:del w:id="8652" w:author="Mohammad Nayeem Hasan" w:date="2024-07-18T15:20:00Z" w16du:dateUtc="2024-07-18T09:20:00Z"/>
                <w:rFonts w:ascii="Times New Roman" w:hAnsi="Times New Roman" w:cs="Times New Roman"/>
                <w:sz w:val="24"/>
                <w:szCs w:val="24"/>
              </w:rPr>
              <w:pPrChange w:id="8653" w:author="Mohammad Nayeem Hasan" w:date="2024-07-18T16:13:00Z" w16du:dateUtc="2024-07-18T10:13:00Z">
                <w:pPr>
                  <w:spacing w:after="0" w:line="240" w:lineRule="auto"/>
                </w:pPr>
              </w:pPrChange>
            </w:pPr>
            <w:del w:id="8654" w:author="Mohammad Nayeem Hasan" w:date="2024-07-18T15:20:00Z" w16du:dateUtc="2024-07-18T09:20:00Z">
              <w:r w:rsidRPr="00DF6BDB" w:rsidDel="00D73460">
                <w:rPr>
                  <w:rFonts w:ascii="Times New Roman" w:hAnsi="Times New Roman" w:cs="Times New Roman"/>
                  <w:sz w:val="24"/>
                  <w:szCs w:val="24"/>
                </w:rPr>
                <w:delText>0.688</w:delText>
              </w:r>
            </w:del>
          </w:p>
        </w:tc>
        <w:tc>
          <w:tcPr>
            <w:tcW w:w="1223" w:type="dxa"/>
          </w:tcPr>
          <w:p w14:paraId="1E93865C" w14:textId="3C3B5892" w:rsidR="009F5786" w:rsidRPr="00DF6BDB" w:rsidDel="00D73460" w:rsidRDefault="009F5786">
            <w:pPr>
              <w:spacing w:line="240" w:lineRule="auto"/>
              <w:rPr>
                <w:del w:id="8655" w:author="Mohammad Nayeem Hasan" w:date="2024-07-18T15:20:00Z" w16du:dateUtc="2024-07-18T09:20:00Z"/>
                <w:rFonts w:ascii="Times New Roman" w:hAnsi="Times New Roman" w:cs="Times New Roman"/>
                <w:sz w:val="24"/>
                <w:szCs w:val="24"/>
              </w:rPr>
              <w:pPrChange w:id="8656" w:author="Mohammad Nayeem Hasan" w:date="2024-07-18T16:13:00Z" w16du:dateUtc="2024-07-18T10:13:00Z">
                <w:pPr>
                  <w:spacing w:after="0" w:line="240" w:lineRule="auto"/>
                </w:pPr>
              </w:pPrChange>
            </w:pPr>
            <w:del w:id="8657" w:author="Mohammad Nayeem Hasan" w:date="2024-07-18T15:20:00Z" w16du:dateUtc="2024-07-18T09:20:00Z">
              <w:r w:rsidRPr="00DF6BDB" w:rsidDel="00D73460">
                <w:rPr>
                  <w:rFonts w:ascii="Times New Roman" w:hAnsi="Times New Roman" w:cs="Times New Roman"/>
                  <w:sz w:val="24"/>
                  <w:szCs w:val="24"/>
                </w:rPr>
                <w:delText>0.61 (0.29 - 1.28)</w:delText>
              </w:r>
            </w:del>
          </w:p>
        </w:tc>
        <w:tc>
          <w:tcPr>
            <w:tcW w:w="749" w:type="dxa"/>
          </w:tcPr>
          <w:p w14:paraId="1C9632D8" w14:textId="61C72A19" w:rsidR="009F5786" w:rsidRPr="00DF6BDB" w:rsidDel="00D73460" w:rsidRDefault="009F5786">
            <w:pPr>
              <w:spacing w:line="240" w:lineRule="auto"/>
              <w:rPr>
                <w:del w:id="8658" w:author="Mohammad Nayeem Hasan" w:date="2024-07-18T15:20:00Z" w16du:dateUtc="2024-07-18T09:20:00Z"/>
                <w:rFonts w:ascii="Times New Roman" w:hAnsi="Times New Roman" w:cs="Times New Roman"/>
                <w:sz w:val="24"/>
                <w:szCs w:val="24"/>
              </w:rPr>
              <w:pPrChange w:id="8659" w:author="Mohammad Nayeem Hasan" w:date="2024-07-18T16:13:00Z" w16du:dateUtc="2024-07-18T10:13:00Z">
                <w:pPr>
                  <w:spacing w:after="0" w:line="240" w:lineRule="auto"/>
                </w:pPr>
              </w:pPrChange>
            </w:pPr>
            <w:del w:id="8660" w:author="Mohammad Nayeem Hasan" w:date="2024-07-18T15:20:00Z" w16du:dateUtc="2024-07-18T09:20:00Z">
              <w:r w:rsidRPr="00DF6BDB" w:rsidDel="00D73460">
                <w:rPr>
                  <w:rFonts w:ascii="Times New Roman" w:hAnsi="Times New Roman" w:cs="Times New Roman"/>
                  <w:sz w:val="24"/>
                  <w:szCs w:val="24"/>
                </w:rPr>
                <w:delText>0.193</w:delText>
              </w:r>
            </w:del>
          </w:p>
        </w:tc>
        <w:tc>
          <w:tcPr>
            <w:tcW w:w="1223" w:type="dxa"/>
          </w:tcPr>
          <w:p w14:paraId="49293D85" w14:textId="6CEFEB53" w:rsidR="009F5786" w:rsidRPr="00DF6BDB" w:rsidDel="00D73460" w:rsidRDefault="009F5786">
            <w:pPr>
              <w:spacing w:line="240" w:lineRule="auto"/>
              <w:rPr>
                <w:del w:id="8661" w:author="Mohammad Nayeem Hasan" w:date="2024-07-18T15:20:00Z" w16du:dateUtc="2024-07-18T09:20:00Z"/>
                <w:rFonts w:ascii="Times New Roman" w:hAnsi="Times New Roman" w:cs="Times New Roman"/>
                <w:sz w:val="24"/>
                <w:szCs w:val="24"/>
              </w:rPr>
              <w:pPrChange w:id="8662" w:author="Mohammad Nayeem Hasan" w:date="2024-07-18T16:13:00Z" w16du:dateUtc="2024-07-18T10:13:00Z">
                <w:pPr>
                  <w:spacing w:after="0" w:line="240" w:lineRule="auto"/>
                </w:pPr>
              </w:pPrChange>
            </w:pPr>
            <w:del w:id="8663" w:author="Mohammad Nayeem Hasan" w:date="2024-07-18T15:20:00Z" w16du:dateUtc="2024-07-18T09:20:00Z">
              <w:r w:rsidRPr="00DF6BDB" w:rsidDel="00D73460">
                <w:rPr>
                  <w:rFonts w:ascii="Times New Roman" w:hAnsi="Times New Roman" w:cs="Times New Roman"/>
                  <w:sz w:val="24"/>
                  <w:szCs w:val="24"/>
                </w:rPr>
                <w:delText>0.52 (0.24 - 1.11)</w:delText>
              </w:r>
            </w:del>
          </w:p>
        </w:tc>
        <w:tc>
          <w:tcPr>
            <w:tcW w:w="749" w:type="dxa"/>
          </w:tcPr>
          <w:p w14:paraId="4E29E1DF" w14:textId="5EED246F" w:rsidR="009F5786" w:rsidRPr="00DF6BDB" w:rsidDel="00D73460" w:rsidRDefault="009F5786">
            <w:pPr>
              <w:spacing w:line="240" w:lineRule="auto"/>
              <w:rPr>
                <w:del w:id="8664" w:author="Mohammad Nayeem Hasan" w:date="2024-07-18T15:20:00Z" w16du:dateUtc="2024-07-18T09:20:00Z"/>
                <w:rFonts w:ascii="Times New Roman" w:hAnsi="Times New Roman" w:cs="Times New Roman"/>
                <w:sz w:val="24"/>
                <w:szCs w:val="24"/>
              </w:rPr>
              <w:pPrChange w:id="8665" w:author="Mohammad Nayeem Hasan" w:date="2024-07-18T16:13:00Z" w16du:dateUtc="2024-07-18T10:13:00Z">
                <w:pPr>
                  <w:spacing w:after="0" w:line="240" w:lineRule="auto"/>
                </w:pPr>
              </w:pPrChange>
            </w:pPr>
            <w:del w:id="8666" w:author="Mohammad Nayeem Hasan" w:date="2024-07-18T15:20:00Z" w16du:dateUtc="2024-07-18T09:20:00Z">
              <w:r w:rsidRPr="00DF6BDB" w:rsidDel="00D73460">
                <w:rPr>
                  <w:rFonts w:ascii="Times New Roman" w:hAnsi="Times New Roman" w:cs="Times New Roman"/>
                  <w:sz w:val="24"/>
                  <w:szCs w:val="24"/>
                </w:rPr>
                <w:delText>0.092</w:delText>
              </w:r>
            </w:del>
          </w:p>
        </w:tc>
      </w:tr>
      <w:tr w:rsidR="009F5786" w:rsidRPr="00DF6BDB" w:rsidDel="00D73460" w14:paraId="1E964E3A" w14:textId="21F623F3" w:rsidTr="00755549">
        <w:trPr>
          <w:del w:id="8667" w:author="Mohammad Nayeem Hasan" w:date="2024-07-18T15:20:00Z"/>
        </w:trPr>
        <w:tc>
          <w:tcPr>
            <w:tcW w:w="1530" w:type="dxa"/>
          </w:tcPr>
          <w:p w14:paraId="00890B97" w14:textId="6B65DE12" w:rsidR="009F5786" w:rsidRPr="00DF6BDB" w:rsidDel="00D73460" w:rsidRDefault="009F5786">
            <w:pPr>
              <w:spacing w:line="240" w:lineRule="auto"/>
              <w:rPr>
                <w:del w:id="8668" w:author="Mohammad Nayeem Hasan" w:date="2024-07-18T15:20:00Z" w16du:dateUtc="2024-07-18T09:20:00Z"/>
                <w:rFonts w:ascii="Times New Roman" w:hAnsi="Times New Roman" w:cs="Times New Roman"/>
                <w:sz w:val="24"/>
                <w:szCs w:val="24"/>
              </w:rPr>
              <w:pPrChange w:id="8669" w:author="Mohammad Nayeem Hasan" w:date="2024-07-18T16:13:00Z" w16du:dateUtc="2024-07-18T10:13:00Z">
                <w:pPr>
                  <w:spacing w:after="0" w:line="240" w:lineRule="auto"/>
                </w:pPr>
              </w:pPrChange>
            </w:pPr>
            <w:del w:id="8670" w:author="Mohammad Nayeem Hasan" w:date="2024-07-18T15:20:00Z" w16du:dateUtc="2024-07-18T09:20:00Z">
              <w:r w:rsidRPr="00DF6BDB" w:rsidDel="00D73460">
                <w:rPr>
                  <w:rFonts w:ascii="Times New Roman" w:hAnsi="Times New Roman" w:cs="Times New Roman"/>
                  <w:sz w:val="24"/>
                  <w:szCs w:val="24"/>
                </w:rPr>
                <w:delText>36-47</w:delText>
              </w:r>
            </w:del>
          </w:p>
        </w:tc>
        <w:tc>
          <w:tcPr>
            <w:tcW w:w="1224" w:type="dxa"/>
          </w:tcPr>
          <w:p w14:paraId="248E4805" w14:textId="6DBFE7A1" w:rsidR="009F5786" w:rsidRPr="00DF6BDB" w:rsidDel="00D73460" w:rsidRDefault="009F5786">
            <w:pPr>
              <w:spacing w:line="240" w:lineRule="auto"/>
              <w:rPr>
                <w:del w:id="8671" w:author="Mohammad Nayeem Hasan" w:date="2024-07-18T15:20:00Z" w16du:dateUtc="2024-07-18T09:20:00Z"/>
                <w:rFonts w:ascii="Times New Roman" w:hAnsi="Times New Roman" w:cs="Times New Roman"/>
                <w:sz w:val="24"/>
                <w:szCs w:val="24"/>
              </w:rPr>
              <w:pPrChange w:id="8672" w:author="Mohammad Nayeem Hasan" w:date="2024-07-18T16:13:00Z" w16du:dateUtc="2024-07-18T10:13:00Z">
                <w:pPr>
                  <w:spacing w:after="0" w:line="240" w:lineRule="auto"/>
                </w:pPr>
              </w:pPrChange>
            </w:pPr>
            <w:del w:id="8673" w:author="Mohammad Nayeem Hasan" w:date="2024-07-18T15:20:00Z" w16du:dateUtc="2024-07-18T09:20:00Z">
              <w:r w:rsidRPr="00DF6BDB" w:rsidDel="00D73460">
                <w:rPr>
                  <w:rFonts w:ascii="Times New Roman" w:hAnsi="Times New Roman" w:cs="Times New Roman"/>
                  <w:sz w:val="24"/>
                  <w:szCs w:val="24"/>
                </w:rPr>
                <w:delText>0.76 (0.41 – 1.39)</w:delText>
              </w:r>
            </w:del>
          </w:p>
        </w:tc>
        <w:tc>
          <w:tcPr>
            <w:tcW w:w="679" w:type="dxa"/>
          </w:tcPr>
          <w:p w14:paraId="016DA916" w14:textId="28BBA3BE" w:rsidR="009F5786" w:rsidRPr="00DF6BDB" w:rsidDel="00D73460" w:rsidRDefault="009F5786">
            <w:pPr>
              <w:spacing w:line="240" w:lineRule="auto"/>
              <w:rPr>
                <w:del w:id="8674" w:author="Mohammad Nayeem Hasan" w:date="2024-07-18T15:20:00Z" w16du:dateUtc="2024-07-18T09:20:00Z"/>
                <w:rFonts w:ascii="Times New Roman" w:hAnsi="Times New Roman" w:cs="Times New Roman"/>
                <w:sz w:val="24"/>
                <w:szCs w:val="24"/>
              </w:rPr>
              <w:pPrChange w:id="8675" w:author="Mohammad Nayeem Hasan" w:date="2024-07-18T16:13:00Z" w16du:dateUtc="2024-07-18T10:13:00Z">
                <w:pPr>
                  <w:spacing w:after="0" w:line="240" w:lineRule="auto"/>
                </w:pPr>
              </w:pPrChange>
            </w:pPr>
            <w:del w:id="8676" w:author="Mohammad Nayeem Hasan" w:date="2024-07-18T15:20:00Z" w16du:dateUtc="2024-07-18T09:20:00Z">
              <w:r w:rsidRPr="00DF6BDB" w:rsidDel="00D73460">
                <w:rPr>
                  <w:rFonts w:ascii="Times New Roman" w:hAnsi="Times New Roman" w:cs="Times New Roman"/>
                  <w:sz w:val="24"/>
                  <w:szCs w:val="24"/>
                </w:rPr>
                <w:delText>0.373</w:delText>
              </w:r>
            </w:del>
          </w:p>
        </w:tc>
        <w:tc>
          <w:tcPr>
            <w:tcW w:w="1224" w:type="dxa"/>
          </w:tcPr>
          <w:p w14:paraId="66FC519F" w14:textId="109A7AAC" w:rsidR="009F5786" w:rsidRPr="00DF6BDB" w:rsidDel="00D73460" w:rsidRDefault="009F5786">
            <w:pPr>
              <w:spacing w:line="240" w:lineRule="auto"/>
              <w:rPr>
                <w:del w:id="8677" w:author="Mohammad Nayeem Hasan" w:date="2024-07-18T15:20:00Z" w16du:dateUtc="2024-07-18T09:20:00Z"/>
                <w:rFonts w:ascii="Times New Roman" w:hAnsi="Times New Roman" w:cs="Times New Roman"/>
                <w:sz w:val="24"/>
                <w:szCs w:val="24"/>
              </w:rPr>
              <w:pPrChange w:id="8678" w:author="Mohammad Nayeem Hasan" w:date="2024-07-18T16:13:00Z" w16du:dateUtc="2024-07-18T10:13:00Z">
                <w:pPr>
                  <w:spacing w:after="0" w:line="240" w:lineRule="auto"/>
                </w:pPr>
              </w:pPrChange>
            </w:pPr>
            <w:del w:id="8679" w:author="Mohammad Nayeem Hasan" w:date="2024-07-18T15:20:00Z" w16du:dateUtc="2024-07-18T09:20:00Z">
              <w:r w:rsidRPr="00DF6BDB" w:rsidDel="00D73460">
                <w:rPr>
                  <w:rFonts w:ascii="Times New Roman" w:hAnsi="Times New Roman" w:cs="Times New Roman"/>
                  <w:sz w:val="24"/>
                  <w:szCs w:val="24"/>
                </w:rPr>
                <w:delText>0.73 (0.39 - 1.37)</w:delText>
              </w:r>
            </w:del>
          </w:p>
        </w:tc>
        <w:tc>
          <w:tcPr>
            <w:tcW w:w="749" w:type="dxa"/>
          </w:tcPr>
          <w:p w14:paraId="78D431CA" w14:textId="4C96CA58" w:rsidR="009F5786" w:rsidRPr="00DF6BDB" w:rsidDel="00D73460" w:rsidRDefault="009F5786">
            <w:pPr>
              <w:spacing w:line="240" w:lineRule="auto"/>
              <w:rPr>
                <w:del w:id="8680" w:author="Mohammad Nayeem Hasan" w:date="2024-07-18T15:20:00Z" w16du:dateUtc="2024-07-18T09:20:00Z"/>
                <w:rFonts w:ascii="Times New Roman" w:hAnsi="Times New Roman" w:cs="Times New Roman"/>
                <w:sz w:val="24"/>
                <w:szCs w:val="24"/>
              </w:rPr>
              <w:pPrChange w:id="8681" w:author="Mohammad Nayeem Hasan" w:date="2024-07-18T16:13:00Z" w16du:dateUtc="2024-07-18T10:13:00Z">
                <w:pPr>
                  <w:spacing w:after="0" w:line="240" w:lineRule="auto"/>
                </w:pPr>
              </w:pPrChange>
            </w:pPr>
            <w:del w:id="8682" w:author="Mohammad Nayeem Hasan" w:date="2024-07-18T15:20:00Z" w16du:dateUtc="2024-07-18T09:20:00Z">
              <w:r w:rsidRPr="00DF6BDB" w:rsidDel="00D73460">
                <w:rPr>
                  <w:rFonts w:ascii="Times New Roman" w:hAnsi="Times New Roman" w:cs="Times New Roman"/>
                  <w:sz w:val="24"/>
                  <w:szCs w:val="24"/>
                </w:rPr>
                <w:delText>0.331</w:delText>
              </w:r>
            </w:del>
          </w:p>
        </w:tc>
        <w:tc>
          <w:tcPr>
            <w:tcW w:w="1223" w:type="dxa"/>
          </w:tcPr>
          <w:p w14:paraId="7F870B17" w14:textId="58739694" w:rsidR="009F5786" w:rsidRPr="00DF6BDB" w:rsidDel="00D73460" w:rsidRDefault="009F5786">
            <w:pPr>
              <w:spacing w:line="240" w:lineRule="auto"/>
              <w:rPr>
                <w:del w:id="8683" w:author="Mohammad Nayeem Hasan" w:date="2024-07-18T15:20:00Z" w16du:dateUtc="2024-07-18T09:20:00Z"/>
                <w:rFonts w:ascii="Times New Roman" w:hAnsi="Times New Roman" w:cs="Times New Roman"/>
                <w:sz w:val="24"/>
                <w:szCs w:val="24"/>
              </w:rPr>
              <w:pPrChange w:id="8684" w:author="Mohammad Nayeem Hasan" w:date="2024-07-18T16:13:00Z" w16du:dateUtc="2024-07-18T10:13:00Z">
                <w:pPr>
                  <w:spacing w:after="0" w:line="240" w:lineRule="auto"/>
                </w:pPr>
              </w:pPrChange>
            </w:pPr>
            <w:del w:id="8685" w:author="Mohammad Nayeem Hasan" w:date="2024-07-18T15:20:00Z" w16du:dateUtc="2024-07-18T09:20:00Z">
              <w:r w:rsidRPr="00DF6BDB" w:rsidDel="00D73460">
                <w:rPr>
                  <w:rFonts w:ascii="Times New Roman" w:hAnsi="Times New Roman" w:cs="Times New Roman"/>
                  <w:sz w:val="24"/>
                  <w:szCs w:val="24"/>
                </w:rPr>
                <w:delText>0.43 (0.16 - 1.17)</w:delText>
              </w:r>
            </w:del>
          </w:p>
        </w:tc>
        <w:tc>
          <w:tcPr>
            <w:tcW w:w="749" w:type="dxa"/>
          </w:tcPr>
          <w:p w14:paraId="7AC1632B" w14:textId="5C43DE88" w:rsidR="009F5786" w:rsidRPr="00DF6BDB" w:rsidDel="00D73460" w:rsidRDefault="009F5786">
            <w:pPr>
              <w:spacing w:line="240" w:lineRule="auto"/>
              <w:rPr>
                <w:del w:id="8686" w:author="Mohammad Nayeem Hasan" w:date="2024-07-18T15:20:00Z" w16du:dateUtc="2024-07-18T09:20:00Z"/>
                <w:rFonts w:ascii="Times New Roman" w:hAnsi="Times New Roman" w:cs="Times New Roman"/>
                <w:sz w:val="24"/>
                <w:szCs w:val="24"/>
              </w:rPr>
              <w:pPrChange w:id="8687" w:author="Mohammad Nayeem Hasan" w:date="2024-07-18T16:13:00Z" w16du:dateUtc="2024-07-18T10:13:00Z">
                <w:pPr>
                  <w:spacing w:after="0" w:line="240" w:lineRule="auto"/>
                </w:pPr>
              </w:pPrChange>
            </w:pPr>
            <w:del w:id="8688" w:author="Mohammad Nayeem Hasan" w:date="2024-07-18T15:20:00Z" w16du:dateUtc="2024-07-18T09:20:00Z">
              <w:r w:rsidRPr="00DF6BDB" w:rsidDel="00D73460">
                <w:rPr>
                  <w:rFonts w:ascii="Times New Roman" w:hAnsi="Times New Roman" w:cs="Times New Roman"/>
                  <w:sz w:val="24"/>
                  <w:szCs w:val="24"/>
                </w:rPr>
                <w:delText>0.098</w:delText>
              </w:r>
            </w:del>
          </w:p>
        </w:tc>
        <w:tc>
          <w:tcPr>
            <w:tcW w:w="1223" w:type="dxa"/>
          </w:tcPr>
          <w:p w14:paraId="68066586" w14:textId="4C2DDD0B" w:rsidR="009F5786" w:rsidRPr="00DF6BDB" w:rsidDel="00D73460" w:rsidRDefault="009F5786">
            <w:pPr>
              <w:spacing w:line="240" w:lineRule="auto"/>
              <w:rPr>
                <w:del w:id="8689" w:author="Mohammad Nayeem Hasan" w:date="2024-07-18T15:20:00Z" w16du:dateUtc="2024-07-18T09:20:00Z"/>
                <w:rFonts w:ascii="Times New Roman" w:hAnsi="Times New Roman" w:cs="Times New Roman"/>
                <w:sz w:val="24"/>
                <w:szCs w:val="24"/>
              </w:rPr>
              <w:pPrChange w:id="8690" w:author="Mohammad Nayeem Hasan" w:date="2024-07-18T16:13:00Z" w16du:dateUtc="2024-07-18T10:13:00Z">
                <w:pPr>
                  <w:spacing w:after="0" w:line="240" w:lineRule="auto"/>
                </w:pPr>
              </w:pPrChange>
            </w:pPr>
            <w:del w:id="8691" w:author="Mohammad Nayeem Hasan" w:date="2024-07-18T15:20:00Z" w16du:dateUtc="2024-07-18T09:20:00Z">
              <w:r w:rsidRPr="00DF6BDB" w:rsidDel="00D73460">
                <w:rPr>
                  <w:rFonts w:ascii="Times New Roman" w:hAnsi="Times New Roman" w:cs="Times New Roman"/>
                  <w:sz w:val="24"/>
                  <w:szCs w:val="24"/>
                </w:rPr>
                <w:delText>0.39 (0.14 - 1.06)</w:delText>
              </w:r>
            </w:del>
          </w:p>
        </w:tc>
        <w:tc>
          <w:tcPr>
            <w:tcW w:w="749" w:type="dxa"/>
          </w:tcPr>
          <w:p w14:paraId="5871BE17" w14:textId="28500C57" w:rsidR="009F5786" w:rsidRPr="00DF6BDB" w:rsidDel="00D73460" w:rsidRDefault="009F5786">
            <w:pPr>
              <w:spacing w:line="240" w:lineRule="auto"/>
              <w:rPr>
                <w:del w:id="8692" w:author="Mohammad Nayeem Hasan" w:date="2024-07-18T15:20:00Z" w16du:dateUtc="2024-07-18T09:20:00Z"/>
                <w:rFonts w:ascii="Times New Roman" w:hAnsi="Times New Roman" w:cs="Times New Roman"/>
                <w:sz w:val="24"/>
                <w:szCs w:val="24"/>
              </w:rPr>
              <w:pPrChange w:id="8693" w:author="Mohammad Nayeem Hasan" w:date="2024-07-18T16:13:00Z" w16du:dateUtc="2024-07-18T10:13:00Z">
                <w:pPr>
                  <w:spacing w:after="0" w:line="240" w:lineRule="auto"/>
                </w:pPr>
              </w:pPrChange>
            </w:pPr>
            <w:del w:id="8694" w:author="Mohammad Nayeem Hasan" w:date="2024-07-18T15:20:00Z" w16du:dateUtc="2024-07-18T09:20:00Z">
              <w:r w:rsidRPr="00DF6BDB" w:rsidDel="00D73460">
                <w:rPr>
                  <w:rFonts w:ascii="Times New Roman" w:hAnsi="Times New Roman" w:cs="Times New Roman"/>
                  <w:sz w:val="24"/>
                  <w:szCs w:val="24"/>
                </w:rPr>
                <w:delText>0.065</w:delText>
              </w:r>
            </w:del>
          </w:p>
        </w:tc>
      </w:tr>
      <w:tr w:rsidR="009F5786" w:rsidRPr="00DF6BDB" w:rsidDel="00D73460" w14:paraId="065F0A06" w14:textId="1E1E21E5" w:rsidTr="00755549">
        <w:trPr>
          <w:del w:id="8695" w:author="Mohammad Nayeem Hasan" w:date="2024-07-18T15:20:00Z"/>
        </w:trPr>
        <w:tc>
          <w:tcPr>
            <w:tcW w:w="1530" w:type="dxa"/>
          </w:tcPr>
          <w:p w14:paraId="0743C0B2" w14:textId="461FB982" w:rsidR="009F5786" w:rsidRPr="00DF6BDB" w:rsidDel="00D73460" w:rsidRDefault="009F5786">
            <w:pPr>
              <w:spacing w:line="240" w:lineRule="auto"/>
              <w:rPr>
                <w:del w:id="8696" w:author="Mohammad Nayeem Hasan" w:date="2024-07-18T15:20:00Z" w16du:dateUtc="2024-07-18T09:20:00Z"/>
                <w:rFonts w:ascii="Times New Roman" w:hAnsi="Times New Roman" w:cs="Times New Roman"/>
                <w:sz w:val="24"/>
                <w:szCs w:val="24"/>
              </w:rPr>
              <w:pPrChange w:id="8697" w:author="Mohammad Nayeem Hasan" w:date="2024-07-18T16:13:00Z" w16du:dateUtc="2024-07-18T10:13:00Z">
                <w:pPr>
                  <w:spacing w:after="0" w:line="240" w:lineRule="auto"/>
                </w:pPr>
              </w:pPrChange>
            </w:pPr>
            <w:del w:id="8698" w:author="Mohammad Nayeem Hasan" w:date="2024-07-18T15:20:00Z" w16du:dateUtc="2024-07-18T09:20:00Z">
              <w:r w:rsidRPr="00DF6BDB" w:rsidDel="00D73460">
                <w:rPr>
                  <w:rFonts w:ascii="Times New Roman" w:hAnsi="Times New Roman" w:cs="Times New Roman"/>
                  <w:sz w:val="24"/>
                  <w:szCs w:val="24"/>
                </w:rPr>
                <w:delText>48-59</w:delText>
              </w:r>
            </w:del>
          </w:p>
        </w:tc>
        <w:tc>
          <w:tcPr>
            <w:tcW w:w="1224" w:type="dxa"/>
          </w:tcPr>
          <w:p w14:paraId="4D4413ED" w14:textId="4495F817" w:rsidR="009F5786" w:rsidRPr="00DF6BDB" w:rsidDel="00D73460" w:rsidRDefault="009F5786">
            <w:pPr>
              <w:spacing w:line="240" w:lineRule="auto"/>
              <w:rPr>
                <w:del w:id="8699" w:author="Mohammad Nayeem Hasan" w:date="2024-07-18T15:20:00Z" w16du:dateUtc="2024-07-18T09:20:00Z"/>
                <w:rFonts w:ascii="Times New Roman" w:hAnsi="Times New Roman" w:cs="Times New Roman"/>
                <w:sz w:val="24"/>
                <w:szCs w:val="24"/>
              </w:rPr>
              <w:pPrChange w:id="8700" w:author="Mohammad Nayeem Hasan" w:date="2024-07-18T16:13:00Z" w16du:dateUtc="2024-07-18T10:13:00Z">
                <w:pPr>
                  <w:spacing w:after="0" w:line="240" w:lineRule="auto"/>
                </w:pPr>
              </w:pPrChange>
            </w:pPr>
            <w:del w:id="8701" w:author="Mohammad Nayeem Hasan" w:date="2024-07-18T15:20:00Z" w16du:dateUtc="2024-07-18T09:20:00Z">
              <w:r w:rsidRPr="00DF6BDB" w:rsidDel="00D73460">
                <w:rPr>
                  <w:rFonts w:ascii="Times New Roman" w:hAnsi="Times New Roman" w:cs="Times New Roman"/>
                  <w:sz w:val="24"/>
                  <w:szCs w:val="24"/>
                </w:rPr>
                <w:delText>0.53 (0.27 – 1.01)</w:delText>
              </w:r>
            </w:del>
          </w:p>
        </w:tc>
        <w:tc>
          <w:tcPr>
            <w:tcW w:w="679" w:type="dxa"/>
          </w:tcPr>
          <w:p w14:paraId="47BD4BD4" w14:textId="727F0218" w:rsidR="009F5786" w:rsidRPr="00DF6BDB" w:rsidDel="00D73460" w:rsidRDefault="009F5786">
            <w:pPr>
              <w:spacing w:line="240" w:lineRule="auto"/>
              <w:rPr>
                <w:del w:id="8702" w:author="Mohammad Nayeem Hasan" w:date="2024-07-18T15:20:00Z" w16du:dateUtc="2024-07-18T09:20:00Z"/>
                <w:rFonts w:ascii="Times New Roman" w:hAnsi="Times New Roman" w:cs="Times New Roman"/>
                <w:sz w:val="24"/>
                <w:szCs w:val="24"/>
              </w:rPr>
              <w:pPrChange w:id="8703" w:author="Mohammad Nayeem Hasan" w:date="2024-07-18T16:13:00Z" w16du:dateUtc="2024-07-18T10:13:00Z">
                <w:pPr>
                  <w:spacing w:after="0" w:line="240" w:lineRule="auto"/>
                </w:pPr>
              </w:pPrChange>
            </w:pPr>
            <w:del w:id="8704" w:author="Mohammad Nayeem Hasan" w:date="2024-07-18T15:20:00Z" w16du:dateUtc="2024-07-18T09:20:00Z">
              <w:r w:rsidRPr="00DF6BDB" w:rsidDel="00D73460">
                <w:rPr>
                  <w:rFonts w:ascii="Times New Roman" w:hAnsi="Times New Roman" w:cs="Times New Roman"/>
                  <w:sz w:val="24"/>
                  <w:szCs w:val="24"/>
                </w:rPr>
                <w:delText>0.054</w:delText>
              </w:r>
            </w:del>
          </w:p>
        </w:tc>
        <w:tc>
          <w:tcPr>
            <w:tcW w:w="1224" w:type="dxa"/>
          </w:tcPr>
          <w:p w14:paraId="4412F0F6" w14:textId="72ED2E15" w:rsidR="009F5786" w:rsidRPr="00DF6BDB" w:rsidDel="00D73460" w:rsidRDefault="009F5786">
            <w:pPr>
              <w:spacing w:line="240" w:lineRule="auto"/>
              <w:rPr>
                <w:del w:id="8705" w:author="Mohammad Nayeem Hasan" w:date="2024-07-18T15:20:00Z" w16du:dateUtc="2024-07-18T09:20:00Z"/>
                <w:rFonts w:ascii="Times New Roman" w:hAnsi="Times New Roman" w:cs="Times New Roman"/>
                <w:sz w:val="24"/>
                <w:szCs w:val="24"/>
              </w:rPr>
              <w:pPrChange w:id="8706" w:author="Mohammad Nayeem Hasan" w:date="2024-07-18T16:13:00Z" w16du:dateUtc="2024-07-18T10:13:00Z">
                <w:pPr>
                  <w:spacing w:after="0" w:line="240" w:lineRule="auto"/>
                </w:pPr>
              </w:pPrChange>
            </w:pPr>
            <w:del w:id="8707" w:author="Mohammad Nayeem Hasan" w:date="2024-07-18T15:20:00Z" w16du:dateUtc="2024-07-18T09:20:00Z">
              <w:r w:rsidRPr="00DF6BDB" w:rsidDel="00D73460">
                <w:rPr>
                  <w:rFonts w:ascii="Times New Roman" w:hAnsi="Times New Roman" w:cs="Times New Roman"/>
                  <w:sz w:val="24"/>
                  <w:szCs w:val="24"/>
                </w:rPr>
                <w:delText>0.48 (0.25 - 0.94)</w:delText>
              </w:r>
            </w:del>
          </w:p>
        </w:tc>
        <w:tc>
          <w:tcPr>
            <w:tcW w:w="749" w:type="dxa"/>
          </w:tcPr>
          <w:p w14:paraId="25B2EB41" w14:textId="56E96E6E" w:rsidR="009F5786" w:rsidRPr="00DF6BDB" w:rsidDel="00D73460" w:rsidRDefault="009F5786">
            <w:pPr>
              <w:spacing w:line="240" w:lineRule="auto"/>
              <w:rPr>
                <w:del w:id="8708" w:author="Mohammad Nayeem Hasan" w:date="2024-07-18T15:20:00Z" w16du:dateUtc="2024-07-18T09:20:00Z"/>
                <w:rFonts w:ascii="Times New Roman" w:hAnsi="Times New Roman" w:cs="Times New Roman"/>
                <w:sz w:val="24"/>
                <w:szCs w:val="24"/>
              </w:rPr>
              <w:pPrChange w:id="8709" w:author="Mohammad Nayeem Hasan" w:date="2024-07-18T16:13:00Z" w16du:dateUtc="2024-07-18T10:13:00Z">
                <w:pPr>
                  <w:spacing w:after="0" w:line="240" w:lineRule="auto"/>
                </w:pPr>
              </w:pPrChange>
            </w:pPr>
            <w:del w:id="8710" w:author="Mohammad Nayeem Hasan" w:date="2024-07-18T15:20:00Z" w16du:dateUtc="2024-07-18T09:20:00Z">
              <w:r w:rsidRPr="00DF6BDB" w:rsidDel="00D73460">
                <w:rPr>
                  <w:rFonts w:ascii="Times New Roman" w:hAnsi="Times New Roman" w:cs="Times New Roman"/>
                  <w:sz w:val="24"/>
                  <w:szCs w:val="24"/>
                </w:rPr>
                <w:delText>0.031*</w:delText>
              </w:r>
            </w:del>
          </w:p>
        </w:tc>
        <w:tc>
          <w:tcPr>
            <w:tcW w:w="1223" w:type="dxa"/>
          </w:tcPr>
          <w:p w14:paraId="5BF7E6F1" w14:textId="58D56EFA" w:rsidR="009F5786" w:rsidRPr="00DF6BDB" w:rsidDel="00D73460" w:rsidRDefault="009F5786">
            <w:pPr>
              <w:spacing w:line="240" w:lineRule="auto"/>
              <w:rPr>
                <w:del w:id="8711" w:author="Mohammad Nayeem Hasan" w:date="2024-07-18T15:20:00Z" w16du:dateUtc="2024-07-18T09:20:00Z"/>
                <w:rFonts w:ascii="Times New Roman" w:hAnsi="Times New Roman" w:cs="Times New Roman"/>
                <w:sz w:val="24"/>
                <w:szCs w:val="24"/>
              </w:rPr>
              <w:pPrChange w:id="8712" w:author="Mohammad Nayeem Hasan" w:date="2024-07-18T16:13:00Z" w16du:dateUtc="2024-07-18T10:13:00Z">
                <w:pPr>
                  <w:spacing w:after="0" w:line="240" w:lineRule="auto"/>
                </w:pPr>
              </w:pPrChange>
            </w:pPr>
            <w:del w:id="8713" w:author="Mohammad Nayeem Hasan" w:date="2024-07-18T15:20:00Z" w16du:dateUtc="2024-07-18T09:20:00Z">
              <w:r w:rsidRPr="00DF6BDB" w:rsidDel="00D73460">
                <w:rPr>
                  <w:rFonts w:ascii="Times New Roman" w:hAnsi="Times New Roman" w:cs="Times New Roman"/>
                  <w:sz w:val="24"/>
                  <w:szCs w:val="24"/>
                </w:rPr>
                <w:delText>0.30 (0.13 - 0.70)</w:delText>
              </w:r>
            </w:del>
          </w:p>
        </w:tc>
        <w:tc>
          <w:tcPr>
            <w:tcW w:w="749" w:type="dxa"/>
          </w:tcPr>
          <w:p w14:paraId="50638C95" w14:textId="1C55C0EA" w:rsidR="009F5786" w:rsidRPr="00DF6BDB" w:rsidDel="00D73460" w:rsidRDefault="009F5786">
            <w:pPr>
              <w:spacing w:line="240" w:lineRule="auto"/>
              <w:rPr>
                <w:del w:id="8714" w:author="Mohammad Nayeem Hasan" w:date="2024-07-18T15:20:00Z" w16du:dateUtc="2024-07-18T09:20:00Z"/>
                <w:rFonts w:ascii="Times New Roman" w:hAnsi="Times New Roman" w:cs="Times New Roman"/>
                <w:sz w:val="24"/>
                <w:szCs w:val="24"/>
              </w:rPr>
              <w:pPrChange w:id="8715" w:author="Mohammad Nayeem Hasan" w:date="2024-07-18T16:13:00Z" w16du:dateUtc="2024-07-18T10:13:00Z">
                <w:pPr>
                  <w:spacing w:after="0" w:line="240" w:lineRule="auto"/>
                </w:pPr>
              </w:pPrChange>
            </w:pPr>
            <w:del w:id="8716" w:author="Mohammad Nayeem Hasan" w:date="2024-07-18T15:20:00Z" w16du:dateUtc="2024-07-18T09:20:00Z">
              <w:r w:rsidRPr="00DF6BDB" w:rsidDel="00D73460">
                <w:rPr>
                  <w:rFonts w:ascii="Times New Roman" w:hAnsi="Times New Roman" w:cs="Times New Roman"/>
                  <w:sz w:val="24"/>
                  <w:szCs w:val="24"/>
                </w:rPr>
                <w:delText>0.006**</w:delText>
              </w:r>
            </w:del>
          </w:p>
        </w:tc>
        <w:tc>
          <w:tcPr>
            <w:tcW w:w="1223" w:type="dxa"/>
          </w:tcPr>
          <w:p w14:paraId="16151296" w14:textId="7B6CA28E" w:rsidR="009F5786" w:rsidRPr="00DF6BDB" w:rsidDel="00D73460" w:rsidRDefault="009F5786">
            <w:pPr>
              <w:spacing w:line="240" w:lineRule="auto"/>
              <w:rPr>
                <w:del w:id="8717" w:author="Mohammad Nayeem Hasan" w:date="2024-07-18T15:20:00Z" w16du:dateUtc="2024-07-18T09:20:00Z"/>
                <w:rFonts w:ascii="Times New Roman" w:hAnsi="Times New Roman" w:cs="Times New Roman"/>
                <w:sz w:val="24"/>
                <w:szCs w:val="24"/>
              </w:rPr>
              <w:pPrChange w:id="8718" w:author="Mohammad Nayeem Hasan" w:date="2024-07-18T16:13:00Z" w16du:dateUtc="2024-07-18T10:13:00Z">
                <w:pPr>
                  <w:spacing w:after="0" w:line="240" w:lineRule="auto"/>
                </w:pPr>
              </w:pPrChange>
            </w:pPr>
            <w:del w:id="8719" w:author="Mohammad Nayeem Hasan" w:date="2024-07-18T15:20:00Z" w16du:dateUtc="2024-07-18T09:20:00Z">
              <w:r w:rsidRPr="00DF6BDB" w:rsidDel="00D73460">
                <w:rPr>
                  <w:rFonts w:ascii="Times New Roman" w:hAnsi="Times New Roman" w:cs="Times New Roman"/>
                  <w:sz w:val="24"/>
                  <w:szCs w:val="24"/>
                </w:rPr>
                <w:delText>0.23 (0.09 - 0.57)</w:delText>
              </w:r>
            </w:del>
          </w:p>
        </w:tc>
        <w:tc>
          <w:tcPr>
            <w:tcW w:w="749" w:type="dxa"/>
          </w:tcPr>
          <w:p w14:paraId="4176D1E5" w14:textId="104765EE" w:rsidR="009F5786" w:rsidRPr="00DF6BDB" w:rsidDel="00D73460" w:rsidRDefault="009F5786">
            <w:pPr>
              <w:spacing w:line="240" w:lineRule="auto"/>
              <w:rPr>
                <w:del w:id="8720" w:author="Mohammad Nayeem Hasan" w:date="2024-07-18T15:20:00Z" w16du:dateUtc="2024-07-18T09:20:00Z"/>
                <w:rFonts w:ascii="Times New Roman" w:hAnsi="Times New Roman" w:cs="Times New Roman"/>
                <w:sz w:val="24"/>
                <w:szCs w:val="24"/>
              </w:rPr>
              <w:pPrChange w:id="8721" w:author="Mohammad Nayeem Hasan" w:date="2024-07-18T16:13:00Z" w16du:dateUtc="2024-07-18T10:13:00Z">
                <w:pPr>
                  <w:spacing w:after="0" w:line="240" w:lineRule="auto"/>
                </w:pPr>
              </w:pPrChange>
            </w:pPr>
            <w:del w:id="8722" w:author="Mohammad Nayeem Hasan" w:date="2024-07-18T15:20:00Z" w16du:dateUtc="2024-07-18T09:20:00Z">
              <w:r w:rsidRPr="00DF6BDB" w:rsidDel="00D73460">
                <w:rPr>
                  <w:rFonts w:ascii="Times New Roman" w:hAnsi="Times New Roman" w:cs="Times New Roman"/>
                  <w:sz w:val="24"/>
                  <w:szCs w:val="24"/>
                </w:rPr>
                <w:delText>0.001**</w:delText>
              </w:r>
            </w:del>
          </w:p>
        </w:tc>
      </w:tr>
      <w:tr w:rsidR="009F5786" w:rsidRPr="00DF6BDB" w:rsidDel="00D73460" w14:paraId="1B243245" w14:textId="4F88ED99" w:rsidTr="00755549">
        <w:trPr>
          <w:del w:id="8723" w:author="Mohammad Nayeem Hasan" w:date="2024-07-18T15:20:00Z"/>
        </w:trPr>
        <w:tc>
          <w:tcPr>
            <w:tcW w:w="1530" w:type="dxa"/>
          </w:tcPr>
          <w:p w14:paraId="071034C4" w14:textId="7D1C1DA5" w:rsidR="009F5786" w:rsidRPr="00DF6BDB" w:rsidDel="00D73460" w:rsidRDefault="009F5786">
            <w:pPr>
              <w:spacing w:line="240" w:lineRule="auto"/>
              <w:rPr>
                <w:del w:id="8724" w:author="Mohammad Nayeem Hasan" w:date="2024-07-18T15:20:00Z" w16du:dateUtc="2024-07-18T09:20:00Z"/>
                <w:rFonts w:ascii="Times New Roman" w:hAnsi="Times New Roman" w:cs="Times New Roman"/>
                <w:sz w:val="24"/>
                <w:szCs w:val="24"/>
              </w:rPr>
              <w:pPrChange w:id="8725" w:author="Mohammad Nayeem Hasan" w:date="2024-07-18T16:13:00Z" w16du:dateUtc="2024-07-18T10:13:00Z">
                <w:pPr>
                  <w:spacing w:after="0" w:line="240" w:lineRule="auto"/>
                </w:pPr>
              </w:pPrChange>
            </w:pPr>
            <w:del w:id="8726" w:author="Mohammad Nayeem Hasan" w:date="2024-07-18T15:20:00Z" w16du:dateUtc="2024-07-18T09:20:00Z">
              <w:r w:rsidRPr="00DF6BDB" w:rsidDel="00D73460">
                <w:rPr>
                  <w:rFonts w:ascii="Times New Roman" w:hAnsi="Times New Roman" w:cs="Times New Roman"/>
                  <w:sz w:val="24"/>
                  <w:szCs w:val="24"/>
                </w:rPr>
                <w:delText>Sex</w:delText>
              </w:r>
            </w:del>
          </w:p>
        </w:tc>
        <w:tc>
          <w:tcPr>
            <w:tcW w:w="1224" w:type="dxa"/>
          </w:tcPr>
          <w:p w14:paraId="13C4F99B" w14:textId="3AAA4997" w:rsidR="009F5786" w:rsidRPr="00DF6BDB" w:rsidDel="00D73460" w:rsidRDefault="009F5786">
            <w:pPr>
              <w:spacing w:line="240" w:lineRule="auto"/>
              <w:rPr>
                <w:del w:id="8727" w:author="Mohammad Nayeem Hasan" w:date="2024-07-18T15:20:00Z" w16du:dateUtc="2024-07-18T09:20:00Z"/>
                <w:rFonts w:ascii="Times New Roman" w:hAnsi="Times New Roman" w:cs="Times New Roman"/>
                <w:sz w:val="24"/>
                <w:szCs w:val="24"/>
              </w:rPr>
              <w:pPrChange w:id="8728" w:author="Mohammad Nayeem Hasan" w:date="2024-07-18T16:13:00Z" w16du:dateUtc="2024-07-18T10:13:00Z">
                <w:pPr>
                  <w:spacing w:after="0" w:line="240" w:lineRule="auto"/>
                </w:pPr>
              </w:pPrChange>
            </w:pPr>
          </w:p>
        </w:tc>
        <w:tc>
          <w:tcPr>
            <w:tcW w:w="679" w:type="dxa"/>
          </w:tcPr>
          <w:p w14:paraId="06A85DD8" w14:textId="31D5E911" w:rsidR="009F5786" w:rsidRPr="00DF6BDB" w:rsidDel="00D73460" w:rsidRDefault="009F5786">
            <w:pPr>
              <w:spacing w:line="240" w:lineRule="auto"/>
              <w:rPr>
                <w:del w:id="8729" w:author="Mohammad Nayeem Hasan" w:date="2024-07-18T15:20:00Z" w16du:dateUtc="2024-07-18T09:20:00Z"/>
                <w:rFonts w:ascii="Times New Roman" w:hAnsi="Times New Roman" w:cs="Times New Roman"/>
                <w:sz w:val="24"/>
                <w:szCs w:val="24"/>
              </w:rPr>
              <w:pPrChange w:id="8730" w:author="Mohammad Nayeem Hasan" w:date="2024-07-18T16:13:00Z" w16du:dateUtc="2024-07-18T10:13:00Z">
                <w:pPr>
                  <w:spacing w:after="0" w:line="240" w:lineRule="auto"/>
                </w:pPr>
              </w:pPrChange>
            </w:pPr>
          </w:p>
        </w:tc>
        <w:tc>
          <w:tcPr>
            <w:tcW w:w="1224" w:type="dxa"/>
          </w:tcPr>
          <w:p w14:paraId="0424D33B" w14:textId="765B0864" w:rsidR="009F5786" w:rsidRPr="00DF6BDB" w:rsidDel="00D73460" w:rsidRDefault="009F5786">
            <w:pPr>
              <w:spacing w:line="240" w:lineRule="auto"/>
              <w:rPr>
                <w:del w:id="8731" w:author="Mohammad Nayeem Hasan" w:date="2024-07-18T15:20:00Z" w16du:dateUtc="2024-07-18T09:20:00Z"/>
                <w:rFonts w:ascii="Times New Roman" w:hAnsi="Times New Roman" w:cs="Times New Roman"/>
                <w:sz w:val="24"/>
                <w:szCs w:val="24"/>
              </w:rPr>
              <w:pPrChange w:id="8732" w:author="Mohammad Nayeem Hasan" w:date="2024-07-18T16:13:00Z" w16du:dateUtc="2024-07-18T10:13:00Z">
                <w:pPr>
                  <w:spacing w:after="0" w:line="240" w:lineRule="auto"/>
                </w:pPr>
              </w:pPrChange>
            </w:pPr>
          </w:p>
        </w:tc>
        <w:tc>
          <w:tcPr>
            <w:tcW w:w="749" w:type="dxa"/>
          </w:tcPr>
          <w:p w14:paraId="13C834E9" w14:textId="1D5DCEA7" w:rsidR="009F5786" w:rsidRPr="00DF6BDB" w:rsidDel="00D73460" w:rsidRDefault="009F5786">
            <w:pPr>
              <w:spacing w:line="240" w:lineRule="auto"/>
              <w:rPr>
                <w:del w:id="8733" w:author="Mohammad Nayeem Hasan" w:date="2024-07-18T15:20:00Z" w16du:dateUtc="2024-07-18T09:20:00Z"/>
                <w:rFonts w:ascii="Times New Roman" w:hAnsi="Times New Roman" w:cs="Times New Roman"/>
                <w:sz w:val="24"/>
                <w:szCs w:val="24"/>
              </w:rPr>
              <w:pPrChange w:id="8734" w:author="Mohammad Nayeem Hasan" w:date="2024-07-18T16:13:00Z" w16du:dateUtc="2024-07-18T10:13:00Z">
                <w:pPr>
                  <w:spacing w:after="0" w:line="240" w:lineRule="auto"/>
                </w:pPr>
              </w:pPrChange>
            </w:pPr>
          </w:p>
        </w:tc>
        <w:tc>
          <w:tcPr>
            <w:tcW w:w="1223" w:type="dxa"/>
          </w:tcPr>
          <w:p w14:paraId="02A28426" w14:textId="32CDACEB" w:rsidR="009F5786" w:rsidRPr="00DF6BDB" w:rsidDel="00D73460" w:rsidRDefault="009F5786">
            <w:pPr>
              <w:spacing w:line="240" w:lineRule="auto"/>
              <w:rPr>
                <w:del w:id="8735" w:author="Mohammad Nayeem Hasan" w:date="2024-07-18T15:20:00Z" w16du:dateUtc="2024-07-18T09:20:00Z"/>
                <w:rFonts w:ascii="Times New Roman" w:hAnsi="Times New Roman" w:cs="Times New Roman"/>
                <w:sz w:val="24"/>
                <w:szCs w:val="24"/>
              </w:rPr>
              <w:pPrChange w:id="8736" w:author="Mohammad Nayeem Hasan" w:date="2024-07-18T16:13:00Z" w16du:dateUtc="2024-07-18T10:13:00Z">
                <w:pPr>
                  <w:spacing w:after="0" w:line="240" w:lineRule="auto"/>
                </w:pPr>
              </w:pPrChange>
            </w:pPr>
          </w:p>
        </w:tc>
        <w:tc>
          <w:tcPr>
            <w:tcW w:w="749" w:type="dxa"/>
          </w:tcPr>
          <w:p w14:paraId="2FB44D71" w14:textId="176F7B74" w:rsidR="009F5786" w:rsidRPr="00DF6BDB" w:rsidDel="00D73460" w:rsidRDefault="009F5786">
            <w:pPr>
              <w:spacing w:line="240" w:lineRule="auto"/>
              <w:rPr>
                <w:del w:id="8737" w:author="Mohammad Nayeem Hasan" w:date="2024-07-18T15:20:00Z" w16du:dateUtc="2024-07-18T09:20:00Z"/>
                <w:rFonts w:ascii="Times New Roman" w:hAnsi="Times New Roman" w:cs="Times New Roman"/>
                <w:sz w:val="24"/>
                <w:szCs w:val="24"/>
              </w:rPr>
              <w:pPrChange w:id="8738" w:author="Mohammad Nayeem Hasan" w:date="2024-07-18T16:13:00Z" w16du:dateUtc="2024-07-18T10:13:00Z">
                <w:pPr>
                  <w:spacing w:after="0" w:line="240" w:lineRule="auto"/>
                </w:pPr>
              </w:pPrChange>
            </w:pPr>
          </w:p>
        </w:tc>
        <w:tc>
          <w:tcPr>
            <w:tcW w:w="1223" w:type="dxa"/>
          </w:tcPr>
          <w:p w14:paraId="330BC544" w14:textId="2ADFE0F1" w:rsidR="009F5786" w:rsidRPr="00DF6BDB" w:rsidDel="00D73460" w:rsidRDefault="009F5786">
            <w:pPr>
              <w:spacing w:line="240" w:lineRule="auto"/>
              <w:rPr>
                <w:del w:id="8739" w:author="Mohammad Nayeem Hasan" w:date="2024-07-18T15:20:00Z" w16du:dateUtc="2024-07-18T09:20:00Z"/>
                <w:rFonts w:ascii="Times New Roman" w:hAnsi="Times New Roman" w:cs="Times New Roman"/>
                <w:sz w:val="24"/>
                <w:szCs w:val="24"/>
              </w:rPr>
              <w:pPrChange w:id="8740" w:author="Mohammad Nayeem Hasan" w:date="2024-07-18T16:13:00Z" w16du:dateUtc="2024-07-18T10:13:00Z">
                <w:pPr>
                  <w:spacing w:after="0" w:line="240" w:lineRule="auto"/>
                </w:pPr>
              </w:pPrChange>
            </w:pPr>
          </w:p>
        </w:tc>
        <w:tc>
          <w:tcPr>
            <w:tcW w:w="749" w:type="dxa"/>
          </w:tcPr>
          <w:p w14:paraId="659B8AAE" w14:textId="69C5422F" w:rsidR="009F5786" w:rsidRPr="00DF6BDB" w:rsidDel="00D73460" w:rsidRDefault="009F5786">
            <w:pPr>
              <w:spacing w:line="240" w:lineRule="auto"/>
              <w:rPr>
                <w:del w:id="8741" w:author="Mohammad Nayeem Hasan" w:date="2024-07-18T15:20:00Z" w16du:dateUtc="2024-07-18T09:20:00Z"/>
                <w:rFonts w:ascii="Times New Roman" w:hAnsi="Times New Roman" w:cs="Times New Roman"/>
                <w:sz w:val="24"/>
                <w:szCs w:val="24"/>
              </w:rPr>
              <w:pPrChange w:id="8742" w:author="Mohammad Nayeem Hasan" w:date="2024-07-18T16:13:00Z" w16du:dateUtc="2024-07-18T10:13:00Z">
                <w:pPr>
                  <w:spacing w:after="0" w:line="240" w:lineRule="auto"/>
                </w:pPr>
              </w:pPrChange>
            </w:pPr>
          </w:p>
        </w:tc>
      </w:tr>
      <w:tr w:rsidR="009F5786" w:rsidRPr="00DF6BDB" w:rsidDel="00D73460" w14:paraId="6F008755" w14:textId="62F75D2D" w:rsidTr="00755549">
        <w:trPr>
          <w:del w:id="8743" w:author="Mohammad Nayeem Hasan" w:date="2024-07-18T15:20:00Z"/>
        </w:trPr>
        <w:tc>
          <w:tcPr>
            <w:tcW w:w="1530" w:type="dxa"/>
          </w:tcPr>
          <w:p w14:paraId="56A93A9C" w14:textId="255D672C" w:rsidR="009F5786" w:rsidRPr="00DF6BDB" w:rsidDel="00D73460" w:rsidRDefault="009F5786">
            <w:pPr>
              <w:spacing w:line="240" w:lineRule="auto"/>
              <w:rPr>
                <w:del w:id="8744" w:author="Mohammad Nayeem Hasan" w:date="2024-07-18T15:20:00Z" w16du:dateUtc="2024-07-18T09:20:00Z"/>
                <w:rFonts w:ascii="Times New Roman" w:hAnsi="Times New Roman" w:cs="Times New Roman"/>
                <w:sz w:val="24"/>
                <w:szCs w:val="24"/>
              </w:rPr>
              <w:pPrChange w:id="8745" w:author="Mohammad Nayeem Hasan" w:date="2024-07-18T16:13:00Z" w16du:dateUtc="2024-07-18T10:13:00Z">
                <w:pPr>
                  <w:spacing w:after="0" w:line="240" w:lineRule="auto"/>
                </w:pPr>
              </w:pPrChange>
            </w:pPr>
            <w:del w:id="8746" w:author="Mohammad Nayeem Hasan" w:date="2024-07-18T15:20:00Z" w16du:dateUtc="2024-07-18T09:20:00Z">
              <w:r w:rsidRPr="00DF6BDB" w:rsidDel="00D73460">
                <w:rPr>
                  <w:rFonts w:ascii="Times New Roman" w:hAnsi="Times New Roman" w:cs="Times New Roman"/>
                  <w:sz w:val="24"/>
                  <w:szCs w:val="24"/>
                </w:rPr>
                <w:delText>Male</w:delText>
              </w:r>
            </w:del>
          </w:p>
        </w:tc>
        <w:tc>
          <w:tcPr>
            <w:tcW w:w="1224" w:type="dxa"/>
          </w:tcPr>
          <w:p w14:paraId="353A5FB2" w14:textId="7627560F" w:rsidR="009F5786" w:rsidRPr="00DF6BDB" w:rsidDel="00D73460" w:rsidRDefault="009F5786">
            <w:pPr>
              <w:spacing w:line="240" w:lineRule="auto"/>
              <w:rPr>
                <w:del w:id="8747" w:author="Mohammad Nayeem Hasan" w:date="2024-07-18T15:20:00Z" w16du:dateUtc="2024-07-18T09:20:00Z"/>
                <w:rFonts w:ascii="Times New Roman" w:hAnsi="Times New Roman" w:cs="Times New Roman"/>
                <w:sz w:val="24"/>
                <w:szCs w:val="24"/>
              </w:rPr>
              <w:pPrChange w:id="8748" w:author="Mohammad Nayeem Hasan" w:date="2024-07-18T16:13:00Z" w16du:dateUtc="2024-07-18T10:13:00Z">
                <w:pPr>
                  <w:spacing w:after="0" w:line="240" w:lineRule="auto"/>
                </w:pPr>
              </w:pPrChange>
            </w:pPr>
            <w:del w:id="874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B75EE28" w14:textId="5E1D654C" w:rsidR="009F5786" w:rsidRPr="00DF6BDB" w:rsidDel="00D73460" w:rsidRDefault="009F5786">
            <w:pPr>
              <w:spacing w:line="240" w:lineRule="auto"/>
              <w:rPr>
                <w:del w:id="8750" w:author="Mohammad Nayeem Hasan" w:date="2024-07-18T15:20:00Z" w16du:dateUtc="2024-07-18T09:20:00Z"/>
                <w:rFonts w:ascii="Times New Roman" w:hAnsi="Times New Roman" w:cs="Times New Roman"/>
                <w:sz w:val="24"/>
                <w:szCs w:val="24"/>
              </w:rPr>
              <w:pPrChange w:id="8751" w:author="Mohammad Nayeem Hasan" w:date="2024-07-18T16:13:00Z" w16du:dateUtc="2024-07-18T10:13:00Z">
                <w:pPr>
                  <w:spacing w:after="0" w:line="240" w:lineRule="auto"/>
                </w:pPr>
              </w:pPrChange>
            </w:pPr>
          </w:p>
        </w:tc>
        <w:tc>
          <w:tcPr>
            <w:tcW w:w="1224" w:type="dxa"/>
          </w:tcPr>
          <w:p w14:paraId="163E3ABE" w14:textId="03FAD146" w:rsidR="009F5786" w:rsidRPr="00DF6BDB" w:rsidDel="00D73460" w:rsidRDefault="009F5786">
            <w:pPr>
              <w:spacing w:line="240" w:lineRule="auto"/>
              <w:rPr>
                <w:del w:id="8752" w:author="Mohammad Nayeem Hasan" w:date="2024-07-18T15:20:00Z" w16du:dateUtc="2024-07-18T09:20:00Z"/>
                <w:rFonts w:ascii="Times New Roman" w:hAnsi="Times New Roman" w:cs="Times New Roman"/>
                <w:sz w:val="24"/>
                <w:szCs w:val="24"/>
              </w:rPr>
              <w:pPrChange w:id="8753" w:author="Mohammad Nayeem Hasan" w:date="2024-07-18T16:13:00Z" w16du:dateUtc="2024-07-18T10:13:00Z">
                <w:pPr>
                  <w:spacing w:after="0" w:line="240" w:lineRule="auto"/>
                </w:pPr>
              </w:pPrChange>
            </w:pPr>
            <w:del w:id="875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C604611" w14:textId="483B29BE" w:rsidR="009F5786" w:rsidRPr="00DF6BDB" w:rsidDel="00D73460" w:rsidRDefault="009F5786">
            <w:pPr>
              <w:spacing w:line="240" w:lineRule="auto"/>
              <w:rPr>
                <w:del w:id="8755" w:author="Mohammad Nayeem Hasan" w:date="2024-07-18T15:20:00Z" w16du:dateUtc="2024-07-18T09:20:00Z"/>
                <w:rFonts w:ascii="Times New Roman" w:hAnsi="Times New Roman" w:cs="Times New Roman"/>
                <w:sz w:val="24"/>
                <w:szCs w:val="24"/>
              </w:rPr>
              <w:pPrChange w:id="8756" w:author="Mohammad Nayeem Hasan" w:date="2024-07-18T16:13:00Z" w16du:dateUtc="2024-07-18T10:13:00Z">
                <w:pPr>
                  <w:spacing w:after="0" w:line="240" w:lineRule="auto"/>
                </w:pPr>
              </w:pPrChange>
            </w:pPr>
          </w:p>
        </w:tc>
        <w:tc>
          <w:tcPr>
            <w:tcW w:w="1223" w:type="dxa"/>
          </w:tcPr>
          <w:p w14:paraId="446CD91C" w14:textId="18E0AAC2" w:rsidR="009F5786" w:rsidRPr="00DF6BDB" w:rsidDel="00D73460" w:rsidRDefault="009F5786">
            <w:pPr>
              <w:spacing w:line="240" w:lineRule="auto"/>
              <w:rPr>
                <w:del w:id="8757" w:author="Mohammad Nayeem Hasan" w:date="2024-07-18T15:20:00Z" w16du:dateUtc="2024-07-18T09:20:00Z"/>
                <w:rFonts w:ascii="Times New Roman" w:hAnsi="Times New Roman" w:cs="Times New Roman"/>
                <w:sz w:val="24"/>
                <w:szCs w:val="24"/>
              </w:rPr>
              <w:pPrChange w:id="8758" w:author="Mohammad Nayeem Hasan" w:date="2024-07-18T16:13:00Z" w16du:dateUtc="2024-07-18T10:13:00Z">
                <w:pPr>
                  <w:spacing w:after="0" w:line="240" w:lineRule="auto"/>
                </w:pPr>
              </w:pPrChange>
            </w:pPr>
            <w:del w:id="875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ED1E668" w14:textId="7E03912A" w:rsidR="009F5786" w:rsidRPr="00DF6BDB" w:rsidDel="00D73460" w:rsidRDefault="009F5786">
            <w:pPr>
              <w:spacing w:line="240" w:lineRule="auto"/>
              <w:rPr>
                <w:del w:id="8760" w:author="Mohammad Nayeem Hasan" w:date="2024-07-18T15:20:00Z" w16du:dateUtc="2024-07-18T09:20:00Z"/>
                <w:rFonts w:ascii="Times New Roman" w:hAnsi="Times New Roman" w:cs="Times New Roman"/>
                <w:sz w:val="24"/>
                <w:szCs w:val="24"/>
              </w:rPr>
              <w:pPrChange w:id="8761" w:author="Mohammad Nayeem Hasan" w:date="2024-07-18T16:13:00Z" w16du:dateUtc="2024-07-18T10:13:00Z">
                <w:pPr>
                  <w:spacing w:after="0" w:line="240" w:lineRule="auto"/>
                </w:pPr>
              </w:pPrChange>
            </w:pPr>
          </w:p>
        </w:tc>
        <w:tc>
          <w:tcPr>
            <w:tcW w:w="1223" w:type="dxa"/>
          </w:tcPr>
          <w:p w14:paraId="7580F873" w14:textId="10DA5015" w:rsidR="009F5786" w:rsidRPr="00DF6BDB" w:rsidDel="00D73460" w:rsidRDefault="009F5786">
            <w:pPr>
              <w:spacing w:line="240" w:lineRule="auto"/>
              <w:rPr>
                <w:del w:id="8762" w:author="Mohammad Nayeem Hasan" w:date="2024-07-18T15:20:00Z" w16du:dateUtc="2024-07-18T09:20:00Z"/>
                <w:rFonts w:ascii="Times New Roman" w:hAnsi="Times New Roman" w:cs="Times New Roman"/>
                <w:sz w:val="24"/>
                <w:szCs w:val="24"/>
              </w:rPr>
              <w:pPrChange w:id="8763" w:author="Mohammad Nayeem Hasan" w:date="2024-07-18T16:13:00Z" w16du:dateUtc="2024-07-18T10:13:00Z">
                <w:pPr>
                  <w:spacing w:after="0" w:line="240" w:lineRule="auto"/>
                </w:pPr>
              </w:pPrChange>
            </w:pPr>
            <w:del w:id="876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FC8375B" w14:textId="223EEC2E" w:rsidR="009F5786" w:rsidRPr="00DF6BDB" w:rsidDel="00D73460" w:rsidRDefault="009F5786">
            <w:pPr>
              <w:spacing w:line="240" w:lineRule="auto"/>
              <w:rPr>
                <w:del w:id="8765" w:author="Mohammad Nayeem Hasan" w:date="2024-07-18T15:20:00Z" w16du:dateUtc="2024-07-18T09:20:00Z"/>
                <w:rFonts w:ascii="Times New Roman" w:hAnsi="Times New Roman" w:cs="Times New Roman"/>
                <w:sz w:val="24"/>
                <w:szCs w:val="24"/>
              </w:rPr>
              <w:pPrChange w:id="8766" w:author="Mohammad Nayeem Hasan" w:date="2024-07-18T16:13:00Z" w16du:dateUtc="2024-07-18T10:13:00Z">
                <w:pPr>
                  <w:spacing w:after="0" w:line="240" w:lineRule="auto"/>
                </w:pPr>
              </w:pPrChange>
            </w:pPr>
          </w:p>
        </w:tc>
      </w:tr>
      <w:tr w:rsidR="009F5786" w:rsidRPr="00DF6BDB" w:rsidDel="00D73460" w14:paraId="29B21C01" w14:textId="747C4259" w:rsidTr="00755549">
        <w:trPr>
          <w:del w:id="8767" w:author="Mohammad Nayeem Hasan" w:date="2024-07-18T15:20:00Z"/>
        </w:trPr>
        <w:tc>
          <w:tcPr>
            <w:tcW w:w="1530" w:type="dxa"/>
          </w:tcPr>
          <w:p w14:paraId="0254A9AA" w14:textId="13FEB972" w:rsidR="009F5786" w:rsidRPr="00DF6BDB" w:rsidDel="00D73460" w:rsidRDefault="009F5786">
            <w:pPr>
              <w:spacing w:line="240" w:lineRule="auto"/>
              <w:rPr>
                <w:del w:id="8768" w:author="Mohammad Nayeem Hasan" w:date="2024-07-18T15:20:00Z" w16du:dateUtc="2024-07-18T09:20:00Z"/>
                <w:rFonts w:ascii="Times New Roman" w:hAnsi="Times New Roman" w:cs="Times New Roman"/>
                <w:sz w:val="24"/>
                <w:szCs w:val="24"/>
              </w:rPr>
              <w:pPrChange w:id="8769" w:author="Mohammad Nayeem Hasan" w:date="2024-07-18T16:13:00Z" w16du:dateUtc="2024-07-18T10:13:00Z">
                <w:pPr>
                  <w:spacing w:after="0" w:line="240" w:lineRule="auto"/>
                </w:pPr>
              </w:pPrChange>
            </w:pPr>
            <w:del w:id="8770" w:author="Mohammad Nayeem Hasan" w:date="2024-07-18T15:20:00Z" w16du:dateUtc="2024-07-18T09:20:00Z">
              <w:r w:rsidRPr="00DF6BDB" w:rsidDel="00D73460">
                <w:rPr>
                  <w:rFonts w:ascii="Times New Roman" w:hAnsi="Times New Roman" w:cs="Times New Roman"/>
                  <w:sz w:val="24"/>
                  <w:szCs w:val="24"/>
                </w:rPr>
                <w:delText>Female</w:delText>
              </w:r>
            </w:del>
          </w:p>
        </w:tc>
        <w:tc>
          <w:tcPr>
            <w:tcW w:w="1224" w:type="dxa"/>
          </w:tcPr>
          <w:p w14:paraId="04FD93E3" w14:textId="28844E2B" w:rsidR="009F5786" w:rsidRPr="00DF6BDB" w:rsidDel="00D73460" w:rsidRDefault="009F5786">
            <w:pPr>
              <w:spacing w:line="240" w:lineRule="auto"/>
              <w:rPr>
                <w:del w:id="8771" w:author="Mohammad Nayeem Hasan" w:date="2024-07-18T15:20:00Z" w16du:dateUtc="2024-07-18T09:20:00Z"/>
                <w:rFonts w:ascii="Times New Roman" w:hAnsi="Times New Roman" w:cs="Times New Roman"/>
                <w:sz w:val="24"/>
                <w:szCs w:val="24"/>
              </w:rPr>
              <w:pPrChange w:id="8772" w:author="Mohammad Nayeem Hasan" w:date="2024-07-18T16:13:00Z" w16du:dateUtc="2024-07-18T10:13:00Z">
                <w:pPr>
                  <w:spacing w:after="0" w:line="240" w:lineRule="auto"/>
                </w:pPr>
              </w:pPrChange>
            </w:pPr>
            <w:del w:id="8773" w:author="Mohammad Nayeem Hasan" w:date="2024-07-18T15:20:00Z" w16du:dateUtc="2024-07-18T09:20:00Z">
              <w:r w:rsidRPr="00DF6BDB" w:rsidDel="00D73460">
                <w:rPr>
                  <w:rFonts w:ascii="Times New Roman" w:hAnsi="Times New Roman" w:cs="Times New Roman"/>
                  <w:sz w:val="24"/>
                  <w:szCs w:val="24"/>
                </w:rPr>
                <w:delText>1.02 (0.71 – 1.45)</w:delText>
              </w:r>
            </w:del>
          </w:p>
        </w:tc>
        <w:tc>
          <w:tcPr>
            <w:tcW w:w="679" w:type="dxa"/>
          </w:tcPr>
          <w:p w14:paraId="0F1F16A1" w14:textId="790B5377" w:rsidR="009F5786" w:rsidRPr="00DF6BDB" w:rsidDel="00D73460" w:rsidRDefault="009F5786">
            <w:pPr>
              <w:spacing w:line="240" w:lineRule="auto"/>
              <w:rPr>
                <w:del w:id="8774" w:author="Mohammad Nayeem Hasan" w:date="2024-07-18T15:20:00Z" w16du:dateUtc="2024-07-18T09:20:00Z"/>
                <w:rFonts w:ascii="Times New Roman" w:hAnsi="Times New Roman" w:cs="Times New Roman"/>
                <w:sz w:val="24"/>
                <w:szCs w:val="24"/>
              </w:rPr>
              <w:pPrChange w:id="8775" w:author="Mohammad Nayeem Hasan" w:date="2024-07-18T16:13:00Z" w16du:dateUtc="2024-07-18T10:13:00Z">
                <w:pPr>
                  <w:spacing w:after="0" w:line="240" w:lineRule="auto"/>
                </w:pPr>
              </w:pPrChange>
            </w:pPr>
            <w:del w:id="8776" w:author="Mohammad Nayeem Hasan" w:date="2024-07-18T15:20:00Z" w16du:dateUtc="2024-07-18T09:20:00Z">
              <w:r w:rsidRPr="00DF6BDB" w:rsidDel="00D73460">
                <w:rPr>
                  <w:rFonts w:ascii="Times New Roman" w:hAnsi="Times New Roman" w:cs="Times New Roman"/>
                  <w:sz w:val="24"/>
                  <w:szCs w:val="24"/>
                </w:rPr>
                <w:delText>0.916</w:delText>
              </w:r>
            </w:del>
          </w:p>
        </w:tc>
        <w:tc>
          <w:tcPr>
            <w:tcW w:w="1224" w:type="dxa"/>
          </w:tcPr>
          <w:p w14:paraId="36B3DA93" w14:textId="6D52436D" w:rsidR="009F5786" w:rsidRPr="00DF6BDB" w:rsidDel="00D73460" w:rsidRDefault="009F5786">
            <w:pPr>
              <w:spacing w:line="240" w:lineRule="auto"/>
              <w:rPr>
                <w:del w:id="8777" w:author="Mohammad Nayeem Hasan" w:date="2024-07-18T15:20:00Z" w16du:dateUtc="2024-07-18T09:20:00Z"/>
                <w:rFonts w:ascii="Times New Roman" w:hAnsi="Times New Roman" w:cs="Times New Roman"/>
                <w:sz w:val="24"/>
                <w:szCs w:val="24"/>
              </w:rPr>
              <w:pPrChange w:id="8778" w:author="Mohammad Nayeem Hasan" w:date="2024-07-18T16:13:00Z" w16du:dateUtc="2024-07-18T10:13:00Z">
                <w:pPr>
                  <w:spacing w:after="0" w:line="240" w:lineRule="auto"/>
                </w:pPr>
              </w:pPrChange>
            </w:pPr>
            <w:del w:id="8779" w:author="Mohammad Nayeem Hasan" w:date="2024-07-18T15:20:00Z" w16du:dateUtc="2024-07-18T09:20:00Z">
              <w:r w:rsidRPr="00DF6BDB" w:rsidDel="00D73460">
                <w:rPr>
                  <w:rFonts w:ascii="Times New Roman" w:hAnsi="Times New Roman" w:cs="Times New Roman"/>
                  <w:sz w:val="24"/>
                  <w:szCs w:val="24"/>
                </w:rPr>
                <w:delText>1.00 (0.69 - 1.45)</w:delText>
              </w:r>
            </w:del>
          </w:p>
        </w:tc>
        <w:tc>
          <w:tcPr>
            <w:tcW w:w="749" w:type="dxa"/>
          </w:tcPr>
          <w:p w14:paraId="2CD4F78F" w14:textId="59577612" w:rsidR="009F5786" w:rsidRPr="00DF6BDB" w:rsidDel="00D73460" w:rsidRDefault="009F5786">
            <w:pPr>
              <w:spacing w:line="240" w:lineRule="auto"/>
              <w:rPr>
                <w:del w:id="8780" w:author="Mohammad Nayeem Hasan" w:date="2024-07-18T15:20:00Z" w16du:dateUtc="2024-07-18T09:20:00Z"/>
                <w:rFonts w:ascii="Times New Roman" w:hAnsi="Times New Roman" w:cs="Times New Roman"/>
                <w:sz w:val="24"/>
                <w:szCs w:val="24"/>
              </w:rPr>
              <w:pPrChange w:id="8781" w:author="Mohammad Nayeem Hasan" w:date="2024-07-18T16:13:00Z" w16du:dateUtc="2024-07-18T10:13:00Z">
                <w:pPr>
                  <w:spacing w:after="0" w:line="240" w:lineRule="auto"/>
                </w:pPr>
              </w:pPrChange>
            </w:pPr>
            <w:del w:id="8782" w:author="Mohammad Nayeem Hasan" w:date="2024-07-18T15:20:00Z" w16du:dateUtc="2024-07-18T09:20:00Z">
              <w:r w:rsidRPr="00DF6BDB" w:rsidDel="00D73460">
                <w:rPr>
                  <w:rFonts w:ascii="Times New Roman" w:hAnsi="Times New Roman" w:cs="Times New Roman"/>
                  <w:sz w:val="24"/>
                  <w:szCs w:val="24"/>
                </w:rPr>
                <w:delText>0.991</w:delText>
              </w:r>
            </w:del>
          </w:p>
        </w:tc>
        <w:tc>
          <w:tcPr>
            <w:tcW w:w="1223" w:type="dxa"/>
          </w:tcPr>
          <w:p w14:paraId="0129E2F3" w14:textId="5AA5C4B4" w:rsidR="009F5786" w:rsidRPr="00DF6BDB" w:rsidDel="00D73460" w:rsidRDefault="009F5786">
            <w:pPr>
              <w:spacing w:line="240" w:lineRule="auto"/>
              <w:rPr>
                <w:del w:id="8783" w:author="Mohammad Nayeem Hasan" w:date="2024-07-18T15:20:00Z" w16du:dateUtc="2024-07-18T09:20:00Z"/>
                <w:rFonts w:ascii="Times New Roman" w:hAnsi="Times New Roman" w:cs="Times New Roman"/>
                <w:sz w:val="24"/>
                <w:szCs w:val="24"/>
              </w:rPr>
              <w:pPrChange w:id="8784" w:author="Mohammad Nayeem Hasan" w:date="2024-07-18T16:13:00Z" w16du:dateUtc="2024-07-18T10:13:00Z">
                <w:pPr>
                  <w:spacing w:after="0" w:line="240" w:lineRule="auto"/>
                </w:pPr>
              </w:pPrChange>
            </w:pPr>
            <w:del w:id="8785" w:author="Mohammad Nayeem Hasan" w:date="2024-07-18T15:20:00Z" w16du:dateUtc="2024-07-18T09:20:00Z">
              <w:r w:rsidRPr="00DF6BDB" w:rsidDel="00D73460">
                <w:rPr>
                  <w:rFonts w:ascii="Times New Roman" w:hAnsi="Times New Roman" w:cs="Times New Roman"/>
                  <w:sz w:val="24"/>
                  <w:szCs w:val="24"/>
                </w:rPr>
                <w:delText>1.27 (0.76 - 2.12)</w:delText>
              </w:r>
            </w:del>
          </w:p>
        </w:tc>
        <w:tc>
          <w:tcPr>
            <w:tcW w:w="749" w:type="dxa"/>
          </w:tcPr>
          <w:p w14:paraId="3EF42805" w14:textId="2AEE1D4A" w:rsidR="009F5786" w:rsidRPr="00DF6BDB" w:rsidDel="00D73460" w:rsidRDefault="009F5786">
            <w:pPr>
              <w:spacing w:line="240" w:lineRule="auto"/>
              <w:rPr>
                <w:del w:id="8786" w:author="Mohammad Nayeem Hasan" w:date="2024-07-18T15:20:00Z" w16du:dateUtc="2024-07-18T09:20:00Z"/>
                <w:rFonts w:ascii="Times New Roman" w:hAnsi="Times New Roman" w:cs="Times New Roman"/>
                <w:sz w:val="24"/>
                <w:szCs w:val="24"/>
              </w:rPr>
              <w:pPrChange w:id="8787" w:author="Mohammad Nayeem Hasan" w:date="2024-07-18T16:13:00Z" w16du:dateUtc="2024-07-18T10:13:00Z">
                <w:pPr>
                  <w:spacing w:after="0" w:line="240" w:lineRule="auto"/>
                </w:pPr>
              </w:pPrChange>
            </w:pPr>
            <w:del w:id="8788" w:author="Mohammad Nayeem Hasan" w:date="2024-07-18T15:20:00Z" w16du:dateUtc="2024-07-18T09:20:00Z">
              <w:r w:rsidRPr="00DF6BDB" w:rsidDel="00D73460">
                <w:rPr>
                  <w:rFonts w:ascii="Times New Roman" w:hAnsi="Times New Roman" w:cs="Times New Roman"/>
                  <w:sz w:val="24"/>
                  <w:szCs w:val="24"/>
                </w:rPr>
                <w:delText>0.367</w:delText>
              </w:r>
            </w:del>
          </w:p>
        </w:tc>
        <w:tc>
          <w:tcPr>
            <w:tcW w:w="1223" w:type="dxa"/>
          </w:tcPr>
          <w:p w14:paraId="37B013F2" w14:textId="212B04B5" w:rsidR="009F5786" w:rsidRPr="00DF6BDB" w:rsidDel="00D73460" w:rsidRDefault="009F5786">
            <w:pPr>
              <w:spacing w:line="240" w:lineRule="auto"/>
              <w:rPr>
                <w:del w:id="8789" w:author="Mohammad Nayeem Hasan" w:date="2024-07-18T15:20:00Z" w16du:dateUtc="2024-07-18T09:20:00Z"/>
                <w:rFonts w:ascii="Times New Roman" w:hAnsi="Times New Roman" w:cs="Times New Roman"/>
                <w:sz w:val="24"/>
                <w:szCs w:val="24"/>
              </w:rPr>
              <w:pPrChange w:id="8790" w:author="Mohammad Nayeem Hasan" w:date="2024-07-18T16:13:00Z" w16du:dateUtc="2024-07-18T10:13:00Z">
                <w:pPr>
                  <w:spacing w:after="0" w:line="240" w:lineRule="auto"/>
                </w:pPr>
              </w:pPrChange>
            </w:pPr>
            <w:del w:id="8791" w:author="Mohammad Nayeem Hasan" w:date="2024-07-18T15:20:00Z" w16du:dateUtc="2024-07-18T09:20:00Z">
              <w:r w:rsidRPr="00DF6BDB" w:rsidDel="00D73460">
                <w:rPr>
                  <w:rFonts w:ascii="Times New Roman" w:hAnsi="Times New Roman" w:cs="Times New Roman"/>
                  <w:sz w:val="24"/>
                  <w:szCs w:val="24"/>
                </w:rPr>
                <w:delText>1.33 (0.78 - 2.27)</w:delText>
              </w:r>
            </w:del>
          </w:p>
        </w:tc>
        <w:tc>
          <w:tcPr>
            <w:tcW w:w="749" w:type="dxa"/>
          </w:tcPr>
          <w:p w14:paraId="78F9FED5" w14:textId="59859399" w:rsidR="009F5786" w:rsidRPr="00DF6BDB" w:rsidDel="00D73460" w:rsidRDefault="009F5786">
            <w:pPr>
              <w:spacing w:line="240" w:lineRule="auto"/>
              <w:rPr>
                <w:del w:id="8792" w:author="Mohammad Nayeem Hasan" w:date="2024-07-18T15:20:00Z" w16du:dateUtc="2024-07-18T09:20:00Z"/>
                <w:rFonts w:ascii="Times New Roman" w:hAnsi="Times New Roman" w:cs="Times New Roman"/>
                <w:sz w:val="24"/>
                <w:szCs w:val="24"/>
              </w:rPr>
              <w:pPrChange w:id="8793" w:author="Mohammad Nayeem Hasan" w:date="2024-07-18T16:13:00Z" w16du:dateUtc="2024-07-18T10:13:00Z">
                <w:pPr>
                  <w:spacing w:after="0" w:line="240" w:lineRule="auto"/>
                </w:pPr>
              </w:pPrChange>
            </w:pPr>
            <w:del w:id="8794" w:author="Mohammad Nayeem Hasan" w:date="2024-07-18T15:20:00Z" w16du:dateUtc="2024-07-18T09:20:00Z">
              <w:r w:rsidRPr="00DF6BDB" w:rsidDel="00D73460">
                <w:rPr>
                  <w:rFonts w:ascii="Times New Roman" w:hAnsi="Times New Roman" w:cs="Times New Roman"/>
                  <w:sz w:val="24"/>
                  <w:szCs w:val="24"/>
                </w:rPr>
                <w:delText>0.301</w:delText>
              </w:r>
            </w:del>
          </w:p>
        </w:tc>
      </w:tr>
      <w:tr w:rsidR="009F5786" w:rsidRPr="00DF6BDB" w:rsidDel="00D73460" w14:paraId="5CD4BDB7" w14:textId="1749CB5B" w:rsidTr="00755549">
        <w:trPr>
          <w:del w:id="8795" w:author="Mohammad Nayeem Hasan" w:date="2024-07-18T15:20:00Z"/>
        </w:trPr>
        <w:tc>
          <w:tcPr>
            <w:tcW w:w="1530" w:type="dxa"/>
          </w:tcPr>
          <w:p w14:paraId="30E9181F" w14:textId="4D58C296" w:rsidR="009F5786" w:rsidRPr="00DF6BDB" w:rsidDel="00D73460" w:rsidRDefault="009F5786">
            <w:pPr>
              <w:spacing w:line="240" w:lineRule="auto"/>
              <w:rPr>
                <w:del w:id="8796" w:author="Mohammad Nayeem Hasan" w:date="2024-07-18T15:20:00Z" w16du:dateUtc="2024-07-18T09:20:00Z"/>
                <w:rFonts w:ascii="Times New Roman" w:hAnsi="Times New Roman" w:cs="Times New Roman"/>
                <w:sz w:val="24"/>
                <w:szCs w:val="24"/>
              </w:rPr>
              <w:pPrChange w:id="8797" w:author="Mohammad Nayeem Hasan" w:date="2024-07-18T16:13:00Z" w16du:dateUtc="2024-07-18T10:13:00Z">
                <w:pPr>
                  <w:spacing w:after="0" w:line="240" w:lineRule="auto"/>
                </w:pPr>
              </w:pPrChange>
            </w:pPr>
            <w:del w:id="8798" w:author="Mohammad Nayeem Hasan" w:date="2024-07-18T15:20:00Z" w16du:dateUtc="2024-07-18T09:20:00Z">
              <w:r w:rsidRPr="00DF6BDB" w:rsidDel="00D73460">
                <w:rPr>
                  <w:rFonts w:ascii="Times New Roman" w:hAnsi="Times New Roman" w:cs="Times New Roman"/>
                  <w:sz w:val="24"/>
                  <w:szCs w:val="24"/>
                </w:rPr>
                <w:delText>Education Status</w:delText>
              </w:r>
            </w:del>
          </w:p>
        </w:tc>
        <w:tc>
          <w:tcPr>
            <w:tcW w:w="1224" w:type="dxa"/>
          </w:tcPr>
          <w:p w14:paraId="794F3B38" w14:textId="612DD9A5" w:rsidR="009F5786" w:rsidRPr="00DF6BDB" w:rsidDel="00D73460" w:rsidRDefault="009F5786">
            <w:pPr>
              <w:spacing w:line="240" w:lineRule="auto"/>
              <w:rPr>
                <w:del w:id="8799" w:author="Mohammad Nayeem Hasan" w:date="2024-07-18T15:20:00Z" w16du:dateUtc="2024-07-18T09:20:00Z"/>
                <w:rFonts w:ascii="Times New Roman" w:hAnsi="Times New Roman" w:cs="Times New Roman"/>
                <w:sz w:val="24"/>
                <w:szCs w:val="24"/>
              </w:rPr>
              <w:pPrChange w:id="8800" w:author="Mohammad Nayeem Hasan" w:date="2024-07-18T16:13:00Z" w16du:dateUtc="2024-07-18T10:13:00Z">
                <w:pPr>
                  <w:spacing w:after="0" w:line="240" w:lineRule="auto"/>
                </w:pPr>
              </w:pPrChange>
            </w:pPr>
          </w:p>
        </w:tc>
        <w:tc>
          <w:tcPr>
            <w:tcW w:w="679" w:type="dxa"/>
          </w:tcPr>
          <w:p w14:paraId="6F9FCB00" w14:textId="37037106" w:rsidR="009F5786" w:rsidRPr="00DF6BDB" w:rsidDel="00D73460" w:rsidRDefault="009F5786">
            <w:pPr>
              <w:spacing w:line="240" w:lineRule="auto"/>
              <w:rPr>
                <w:del w:id="8801" w:author="Mohammad Nayeem Hasan" w:date="2024-07-18T15:20:00Z" w16du:dateUtc="2024-07-18T09:20:00Z"/>
                <w:rFonts w:ascii="Times New Roman" w:hAnsi="Times New Roman" w:cs="Times New Roman"/>
                <w:sz w:val="24"/>
                <w:szCs w:val="24"/>
              </w:rPr>
              <w:pPrChange w:id="8802" w:author="Mohammad Nayeem Hasan" w:date="2024-07-18T16:13:00Z" w16du:dateUtc="2024-07-18T10:13:00Z">
                <w:pPr>
                  <w:spacing w:after="0" w:line="240" w:lineRule="auto"/>
                </w:pPr>
              </w:pPrChange>
            </w:pPr>
          </w:p>
        </w:tc>
        <w:tc>
          <w:tcPr>
            <w:tcW w:w="1224" w:type="dxa"/>
          </w:tcPr>
          <w:p w14:paraId="603BC259" w14:textId="1A13C41B" w:rsidR="009F5786" w:rsidRPr="00DF6BDB" w:rsidDel="00D73460" w:rsidRDefault="009F5786">
            <w:pPr>
              <w:spacing w:line="240" w:lineRule="auto"/>
              <w:rPr>
                <w:del w:id="8803" w:author="Mohammad Nayeem Hasan" w:date="2024-07-18T15:20:00Z" w16du:dateUtc="2024-07-18T09:20:00Z"/>
                <w:rFonts w:ascii="Times New Roman" w:hAnsi="Times New Roman" w:cs="Times New Roman"/>
                <w:sz w:val="24"/>
                <w:szCs w:val="24"/>
              </w:rPr>
              <w:pPrChange w:id="8804" w:author="Mohammad Nayeem Hasan" w:date="2024-07-18T16:13:00Z" w16du:dateUtc="2024-07-18T10:13:00Z">
                <w:pPr>
                  <w:spacing w:after="0" w:line="240" w:lineRule="auto"/>
                </w:pPr>
              </w:pPrChange>
            </w:pPr>
          </w:p>
        </w:tc>
        <w:tc>
          <w:tcPr>
            <w:tcW w:w="749" w:type="dxa"/>
          </w:tcPr>
          <w:p w14:paraId="6F9BBA34" w14:textId="0356F9E2" w:rsidR="009F5786" w:rsidRPr="00DF6BDB" w:rsidDel="00D73460" w:rsidRDefault="009F5786">
            <w:pPr>
              <w:spacing w:line="240" w:lineRule="auto"/>
              <w:rPr>
                <w:del w:id="8805" w:author="Mohammad Nayeem Hasan" w:date="2024-07-18T15:20:00Z" w16du:dateUtc="2024-07-18T09:20:00Z"/>
                <w:rFonts w:ascii="Times New Roman" w:hAnsi="Times New Roman" w:cs="Times New Roman"/>
                <w:sz w:val="24"/>
                <w:szCs w:val="24"/>
              </w:rPr>
              <w:pPrChange w:id="8806" w:author="Mohammad Nayeem Hasan" w:date="2024-07-18T16:13:00Z" w16du:dateUtc="2024-07-18T10:13:00Z">
                <w:pPr>
                  <w:spacing w:after="0" w:line="240" w:lineRule="auto"/>
                </w:pPr>
              </w:pPrChange>
            </w:pPr>
          </w:p>
        </w:tc>
        <w:tc>
          <w:tcPr>
            <w:tcW w:w="1223" w:type="dxa"/>
          </w:tcPr>
          <w:p w14:paraId="44434FFB" w14:textId="3ABCFDD0" w:rsidR="009F5786" w:rsidRPr="00DF6BDB" w:rsidDel="00D73460" w:rsidRDefault="009F5786">
            <w:pPr>
              <w:spacing w:line="240" w:lineRule="auto"/>
              <w:rPr>
                <w:del w:id="8807" w:author="Mohammad Nayeem Hasan" w:date="2024-07-18T15:20:00Z" w16du:dateUtc="2024-07-18T09:20:00Z"/>
                <w:rFonts w:ascii="Times New Roman" w:hAnsi="Times New Roman" w:cs="Times New Roman"/>
                <w:sz w:val="24"/>
                <w:szCs w:val="24"/>
              </w:rPr>
              <w:pPrChange w:id="8808" w:author="Mohammad Nayeem Hasan" w:date="2024-07-18T16:13:00Z" w16du:dateUtc="2024-07-18T10:13:00Z">
                <w:pPr>
                  <w:spacing w:after="0" w:line="240" w:lineRule="auto"/>
                </w:pPr>
              </w:pPrChange>
            </w:pPr>
          </w:p>
        </w:tc>
        <w:tc>
          <w:tcPr>
            <w:tcW w:w="749" w:type="dxa"/>
          </w:tcPr>
          <w:p w14:paraId="65602A05" w14:textId="7F61DC91" w:rsidR="009F5786" w:rsidRPr="00DF6BDB" w:rsidDel="00D73460" w:rsidRDefault="009F5786">
            <w:pPr>
              <w:spacing w:line="240" w:lineRule="auto"/>
              <w:rPr>
                <w:del w:id="8809" w:author="Mohammad Nayeem Hasan" w:date="2024-07-18T15:20:00Z" w16du:dateUtc="2024-07-18T09:20:00Z"/>
                <w:rFonts w:ascii="Times New Roman" w:hAnsi="Times New Roman" w:cs="Times New Roman"/>
                <w:sz w:val="24"/>
                <w:szCs w:val="24"/>
              </w:rPr>
              <w:pPrChange w:id="8810" w:author="Mohammad Nayeem Hasan" w:date="2024-07-18T16:13:00Z" w16du:dateUtc="2024-07-18T10:13:00Z">
                <w:pPr>
                  <w:spacing w:after="0" w:line="240" w:lineRule="auto"/>
                </w:pPr>
              </w:pPrChange>
            </w:pPr>
          </w:p>
        </w:tc>
        <w:tc>
          <w:tcPr>
            <w:tcW w:w="1223" w:type="dxa"/>
          </w:tcPr>
          <w:p w14:paraId="3538F9DA" w14:textId="685795DE" w:rsidR="009F5786" w:rsidRPr="00DF6BDB" w:rsidDel="00D73460" w:rsidRDefault="009F5786">
            <w:pPr>
              <w:spacing w:line="240" w:lineRule="auto"/>
              <w:rPr>
                <w:del w:id="8811" w:author="Mohammad Nayeem Hasan" w:date="2024-07-18T15:20:00Z" w16du:dateUtc="2024-07-18T09:20:00Z"/>
                <w:rFonts w:ascii="Times New Roman" w:hAnsi="Times New Roman" w:cs="Times New Roman"/>
                <w:sz w:val="24"/>
                <w:szCs w:val="24"/>
              </w:rPr>
              <w:pPrChange w:id="8812" w:author="Mohammad Nayeem Hasan" w:date="2024-07-18T16:13:00Z" w16du:dateUtc="2024-07-18T10:13:00Z">
                <w:pPr>
                  <w:spacing w:after="0" w:line="240" w:lineRule="auto"/>
                </w:pPr>
              </w:pPrChange>
            </w:pPr>
          </w:p>
        </w:tc>
        <w:tc>
          <w:tcPr>
            <w:tcW w:w="749" w:type="dxa"/>
          </w:tcPr>
          <w:p w14:paraId="65D5F995" w14:textId="031D54C5" w:rsidR="009F5786" w:rsidRPr="00DF6BDB" w:rsidDel="00D73460" w:rsidRDefault="009F5786">
            <w:pPr>
              <w:spacing w:line="240" w:lineRule="auto"/>
              <w:rPr>
                <w:del w:id="8813" w:author="Mohammad Nayeem Hasan" w:date="2024-07-18T15:20:00Z" w16du:dateUtc="2024-07-18T09:20:00Z"/>
                <w:rFonts w:ascii="Times New Roman" w:hAnsi="Times New Roman" w:cs="Times New Roman"/>
                <w:sz w:val="24"/>
                <w:szCs w:val="24"/>
              </w:rPr>
              <w:pPrChange w:id="8814" w:author="Mohammad Nayeem Hasan" w:date="2024-07-18T16:13:00Z" w16du:dateUtc="2024-07-18T10:13:00Z">
                <w:pPr>
                  <w:spacing w:after="0" w:line="240" w:lineRule="auto"/>
                </w:pPr>
              </w:pPrChange>
            </w:pPr>
          </w:p>
        </w:tc>
      </w:tr>
      <w:tr w:rsidR="009F5786" w:rsidRPr="00DF6BDB" w:rsidDel="00D73460" w14:paraId="777E49C5" w14:textId="17D23D28" w:rsidTr="00755549">
        <w:trPr>
          <w:del w:id="8815" w:author="Mohammad Nayeem Hasan" w:date="2024-07-18T15:20:00Z"/>
        </w:trPr>
        <w:tc>
          <w:tcPr>
            <w:tcW w:w="1530" w:type="dxa"/>
          </w:tcPr>
          <w:p w14:paraId="687F0798" w14:textId="33C1D3D7" w:rsidR="009F5786" w:rsidRPr="00DF6BDB" w:rsidDel="00D73460" w:rsidRDefault="009F5786">
            <w:pPr>
              <w:spacing w:line="240" w:lineRule="auto"/>
              <w:rPr>
                <w:del w:id="8816" w:author="Mohammad Nayeem Hasan" w:date="2024-07-18T15:20:00Z" w16du:dateUtc="2024-07-18T09:20:00Z"/>
                <w:rFonts w:ascii="Times New Roman" w:hAnsi="Times New Roman" w:cs="Times New Roman"/>
                <w:sz w:val="24"/>
                <w:szCs w:val="24"/>
              </w:rPr>
              <w:pPrChange w:id="8817" w:author="Mohammad Nayeem Hasan" w:date="2024-07-18T16:13:00Z" w16du:dateUtc="2024-07-18T10:13:00Z">
                <w:pPr>
                  <w:spacing w:after="0" w:line="240" w:lineRule="auto"/>
                </w:pPr>
              </w:pPrChange>
            </w:pPr>
            <w:del w:id="8818" w:author="Mohammad Nayeem Hasan" w:date="2024-07-18T15:20:00Z" w16du:dateUtc="2024-07-18T09:20:00Z">
              <w:r w:rsidRPr="00DF6BDB" w:rsidDel="00D73460">
                <w:rPr>
                  <w:rFonts w:ascii="Times New Roman" w:hAnsi="Times New Roman" w:cs="Times New Roman"/>
                  <w:sz w:val="24"/>
                  <w:szCs w:val="24"/>
                </w:rPr>
                <w:delText>None/Primary incomplete</w:delText>
              </w:r>
            </w:del>
          </w:p>
        </w:tc>
        <w:tc>
          <w:tcPr>
            <w:tcW w:w="1224" w:type="dxa"/>
          </w:tcPr>
          <w:p w14:paraId="6C53448F" w14:textId="54BE2591" w:rsidR="009F5786" w:rsidRPr="00DF6BDB" w:rsidDel="00D73460" w:rsidRDefault="009F5786">
            <w:pPr>
              <w:spacing w:line="240" w:lineRule="auto"/>
              <w:rPr>
                <w:del w:id="8819" w:author="Mohammad Nayeem Hasan" w:date="2024-07-18T15:20:00Z" w16du:dateUtc="2024-07-18T09:20:00Z"/>
                <w:rFonts w:ascii="Times New Roman" w:hAnsi="Times New Roman" w:cs="Times New Roman"/>
                <w:sz w:val="24"/>
                <w:szCs w:val="24"/>
              </w:rPr>
              <w:pPrChange w:id="8820" w:author="Mohammad Nayeem Hasan" w:date="2024-07-18T16:13:00Z" w16du:dateUtc="2024-07-18T10:13:00Z">
                <w:pPr>
                  <w:spacing w:after="0" w:line="240" w:lineRule="auto"/>
                </w:pPr>
              </w:pPrChange>
            </w:pPr>
            <w:del w:id="8821"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17A02D5" w14:textId="1DB4121B" w:rsidR="009F5786" w:rsidRPr="00DF6BDB" w:rsidDel="00D73460" w:rsidRDefault="009F5786">
            <w:pPr>
              <w:spacing w:line="240" w:lineRule="auto"/>
              <w:rPr>
                <w:del w:id="8822" w:author="Mohammad Nayeem Hasan" w:date="2024-07-18T15:20:00Z" w16du:dateUtc="2024-07-18T09:20:00Z"/>
                <w:rFonts w:ascii="Times New Roman" w:hAnsi="Times New Roman" w:cs="Times New Roman"/>
                <w:sz w:val="24"/>
                <w:szCs w:val="24"/>
              </w:rPr>
              <w:pPrChange w:id="8823" w:author="Mohammad Nayeem Hasan" w:date="2024-07-18T16:13:00Z" w16du:dateUtc="2024-07-18T10:13:00Z">
                <w:pPr>
                  <w:spacing w:after="0" w:line="240" w:lineRule="auto"/>
                </w:pPr>
              </w:pPrChange>
            </w:pPr>
          </w:p>
        </w:tc>
        <w:tc>
          <w:tcPr>
            <w:tcW w:w="1224" w:type="dxa"/>
          </w:tcPr>
          <w:p w14:paraId="50CB79F9" w14:textId="1FF0D326" w:rsidR="009F5786" w:rsidRPr="00DF6BDB" w:rsidDel="00D73460" w:rsidRDefault="009F5786">
            <w:pPr>
              <w:spacing w:line="240" w:lineRule="auto"/>
              <w:rPr>
                <w:del w:id="8824" w:author="Mohammad Nayeem Hasan" w:date="2024-07-18T15:20:00Z" w16du:dateUtc="2024-07-18T09:20:00Z"/>
                <w:rFonts w:ascii="Times New Roman" w:hAnsi="Times New Roman" w:cs="Times New Roman"/>
                <w:sz w:val="24"/>
                <w:szCs w:val="24"/>
              </w:rPr>
              <w:pPrChange w:id="8825" w:author="Mohammad Nayeem Hasan" w:date="2024-07-18T16:13:00Z" w16du:dateUtc="2024-07-18T10:13:00Z">
                <w:pPr>
                  <w:spacing w:after="0" w:line="240" w:lineRule="auto"/>
                </w:pPr>
              </w:pPrChange>
            </w:pPr>
            <w:del w:id="882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9132212" w14:textId="74E1193D" w:rsidR="009F5786" w:rsidRPr="00DF6BDB" w:rsidDel="00D73460" w:rsidRDefault="009F5786">
            <w:pPr>
              <w:spacing w:line="240" w:lineRule="auto"/>
              <w:rPr>
                <w:del w:id="8827" w:author="Mohammad Nayeem Hasan" w:date="2024-07-18T15:20:00Z" w16du:dateUtc="2024-07-18T09:20:00Z"/>
                <w:rFonts w:ascii="Times New Roman" w:hAnsi="Times New Roman" w:cs="Times New Roman"/>
                <w:sz w:val="24"/>
                <w:szCs w:val="24"/>
              </w:rPr>
              <w:pPrChange w:id="8828" w:author="Mohammad Nayeem Hasan" w:date="2024-07-18T16:13:00Z" w16du:dateUtc="2024-07-18T10:13:00Z">
                <w:pPr>
                  <w:spacing w:after="0" w:line="240" w:lineRule="auto"/>
                </w:pPr>
              </w:pPrChange>
            </w:pPr>
          </w:p>
        </w:tc>
        <w:tc>
          <w:tcPr>
            <w:tcW w:w="1223" w:type="dxa"/>
          </w:tcPr>
          <w:p w14:paraId="5E0ED37F" w14:textId="57E5E890" w:rsidR="009F5786" w:rsidRPr="00DF6BDB" w:rsidDel="00D73460" w:rsidRDefault="009F5786">
            <w:pPr>
              <w:spacing w:line="240" w:lineRule="auto"/>
              <w:rPr>
                <w:del w:id="8829" w:author="Mohammad Nayeem Hasan" w:date="2024-07-18T15:20:00Z" w16du:dateUtc="2024-07-18T09:20:00Z"/>
                <w:rFonts w:ascii="Times New Roman" w:hAnsi="Times New Roman" w:cs="Times New Roman"/>
                <w:sz w:val="24"/>
                <w:szCs w:val="24"/>
              </w:rPr>
              <w:pPrChange w:id="8830" w:author="Mohammad Nayeem Hasan" w:date="2024-07-18T16:13:00Z" w16du:dateUtc="2024-07-18T10:13:00Z">
                <w:pPr>
                  <w:spacing w:after="0" w:line="240" w:lineRule="auto"/>
                </w:pPr>
              </w:pPrChange>
            </w:pPr>
            <w:del w:id="883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D4897F" w14:textId="2A17CC08" w:rsidR="009F5786" w:rsidRPr="00DF6BDB" w:rsidDel="00D73460" w:rsidRDefault="009F5786">
            <w:pPr>
              <w:spacing w:line="240" w:lineRule="auto"/>
              <w:rPr>
                <w:del w:id="8832" w:author="Mohammad Nayeem Hasan" w:date="2024-07-18T15:20:00Z" w16du:dateUtc="2024-07-18T09:20:00Z"/>
                <w:rFonts w:ascii="Times New Roman" w:hAnsi="Times New Roman" w:cs="Times New Roman"/>
                <w:sz w:val="24"/>
                <w:szCs w:val="24"/>
              </w:rPr>
              <w:pPrChange w:id="8833" w:author="Mohammad Nayeem Hasan" w:date="2024-07-18T16:13:00Z" w16du:dateUtc="2024-07-18T10:13:00Z">
                <w:pPr>
                  <w:spacing w:after="0" w:line="240" w:lineRule="auto"/>
                </w:pPr>
              </w:pPrChange>
            </w:pPr>
          </w:p>
        </w:tc>
        <w:tc>
          <w:tcPr>
            <w:tcW w:w="1223" w:type="dxa"/>
          </w:tcPr>
          <w:p w14:paraId="69ABCF96" w14:textId="56572491" w:rsidR="009F5786" w:rsidRPr="00DF6BDB" w:rsidDel="00D73460" w:rsidRDefault="009F5786">
            <w:pPr>
              <w:spacing w:line="240" w:lineRule="auto"/>
              <w:rPr>
                <w:del w:id="8834" w:author="Mohammad Nayeem Hasan" w:date="2024-07-18T15:20:00Z" w16du:dateUtc="2024-07-18T09:20:00Z"/>
                <w:rFonts w:ascii="Times New Roman" w:hAnsi="Times New Roman" w:cs="Times New Roman"/>
                <w:sz w:val="24"/>
                <w:szCs w:val="24"/>
              </w:rPr>
              <w:pPrChange w:id="8835" w:author="Mohammad Nayeem Hasan" w:date="2024-07-18T16:13:00Z" w16du:dateUtc="2024-07-18T10:13:00Z">
                <w:pPr>
                  <w:spacing w:after="0" w:line="240" w:lineRule="auto"/>
                </w:pPr>
              </w:pPrChange>
            </w:pPr>
            <w:del w:id="883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F479078" w14:textId="6822BDA4" w:rsidR="009F5786" w:rsidRPr="00DF6BDB" w:rsidDel="00D73460" w:rsidRDefault="009F5786">
            <w:pPr>
              <w:spacing w:line="240" w:lineRule="auto"/>
              <w:rPr>
                <w:del w:id="8837" w:author="Mohammad Nayeem Hasan" w:date="2024-07-18T15:20:00Z" w16du:dateUtc="2024-07-18T09:20:00Z"/>
                <w:rFonts w:ascii="Times New Roman" w:hAnsi="Times New Roman" w:cs="Times New Roman"/>
                <w:sz w:val="24"/>
                <w:szCs w:val="24"/>
              </w:rPr>
              <w:pPrChange w:id="8838" w:author="Mohammad Nayeem Hasan" w:date="2024-07-18T16:13:00Z" w16du:dateUtc="2024-07-18T10:13:00Z">
                <w:pPr>
                  <w:spacing w:after="0" w:line="240" w:lineRule="auto"/>
                </w:pPr>
              </w:pPrChange>
            </w:pPr>
          </w:p>
        </w:tc>
      </w:tr>
      <w:tr w:rsidR="009F5786" w:rsidRPr="00DF6BDB" w:rsidDel="00D73460" w14:paraId="7E08423B" w14:textId="5B9962B0" w:rsidTr="00755549">
        <w:trPr>
          <w:del w:id="8839" w:author="Mohammad Nayeem Hasan" w:date="2024-07-18T15:20:00Z"/>
        </w:trPr>
        <w:tc>
          <w:tcPr>
            <w:tcW w:w="1530" w:type="dxa"/>
          </w:tcPr>
          <w:p w14:paraId="42E10646" w14:textId="295DFF5C" w:rsidR="009F5786" w:rsidRPr="00DF6BDB" w:rsidDel="00D73460" w:rsidRDefault="009F5786">
            <w:pPr>
              <w:spacing w:line="240" w:lineRule="auto"/>
              <w:rPr>
                <w:del w:id="8840" w:author="Mohammad Nayeem Hasan" w:date="2024-07-18T15:20:00Z" w16du:dateUtc="2024-07-18T09:20:00Z"/>
                <w:rFonts w:ascii="Times New Roman" w:hAnsi="Times New Roman" w:cs="Times New Roman"/>
                <w:sz w:val="24"/>
                <w:szCs w:val="24"/>
              </w:rPr>
              <w:pPrChange w:id="8841" w:author="Mohammad Nayeem Hasan" w:date="2024-07-18T16:13:00Z" w16du:dateUtc="2024-07-18T10:13:00Z">
                <w:pPr>
                  <w:spacing w:after="0" w:line="240" w:lineRule="auto"/>
                </w:pPr>
              </w:pPrChange>
            </w:pPr>
            <w:del w:id="8842" w:author="Mohammad Nayeem Hasan" w:date="2024-07-18T15:20:00Z" w16du:dateUtc="2024-07-18T09:20:00Z">
              <w:r w:rsidRPr="00DF6BDB" w:rsidDel="00D73460">
                <w:rPr>
                  <w:rFonts w:ascii="Times New Roman" w:hAnsi="Times New Roman" w:cs="Times New Roman"/>
                  <w:sz w:val="24"/>
                  <w:szCs w:val="24"/>
                </w:rPr>
                <w:delText>Primary Complete</w:delText>
              </w:r>
            </w:del>
          </w:p>
        </w:tc>
        <w:tc>
          <w:tcPr>
            <w:tcW w:w="1224" w:type="dxa"/>
          </w:tcPr>
          <w:p w14:paraId="4DBA8112" w14:textId="07965A92" w:rsidR="009F5786" w:rsidRPr="00DF6BDB" w:rsidDel="00D73460" w:rsidRDefault="009F5786">
            <w:pPr>
              <w:spacing w:line="240" w:lineRule="auto"/>
              <w:rPr>
                <w:del w:id="8843" w:author="Mohammad Nayeem Hasan" w:date="2024-07-18T15:20:00Z" w16du:dateUtc="2024-07-18T09:20:00Z"/>
                <w:rFonts w:ascii="Times New Roman" w:hAnsi="Times New Roman" w:cs="Times New Roman"/>
                <w:sz w:val="24"/>
                <w:szCs w:val="24"/>
              </w:rPr>
              <w:pPrChange w:id="8844" w:author="Mohammad Nayeem Hasan" w:date="2024-07-18T16:13:00Z" w16du:dateUtc="2024-07-18T10:13:00Z">
                <w:pPr>
                  <w:spacing w:after="0" w:line="240" w:lineRule="auto"/>
                </w:pPr>
              </w:pPrChange>
            </w:pPr>
            <w:del w:id="8845" w:author="Mohammad Nayeem Hasan" w:date="2024-07-18T15:20:00Z" w16du:dateUtc="2024-07-18T09:20:00Z">
              <w:r w:rsidRPr="00DF6BDB" w:rsidDel="00D73460">
                <w:rPr>
                  <w:rFonts w:ascii="Times New Roman" w:hAnsi="Times New Roman" w:cs="Times New Roman"/>
                  <w:sz w:val="24"/>
                  <w:szCs w:val="24"/>
                </w:rPr>
                <w:delText>0.52 (0.28 – 0.97)</w:delText>
              </w:r>
            </w:del>
          </w:p>
        </w:tc>
        <w:tc>
          <w:tcPr>
            <w:tcW w:w="679" w:type="dxa"/>
          </w:tcPr>
          <w:p w14:paraId="06F680FC" w14:textId="32A5D8F5" w:rsidR="009F5786" w:rsidRPr="00DF6BDB" w:rsidDel="00D73460" w:rsidRDefault="009F5786">
            <w:pPr>
              <w:spacing w:line="240" w:lineRule="auto"/>
              <w:rPr>
                <w:del w:id="8846" w:author="Mohammad Nayeem Hasan" w:date="2024-07-18T15:20:00Z" w16du:dateUtc="2024-07-18T09:20:00Z"/>
                <w:rFonts w:ascii="Times New Roman" w:hAnsi="Times New Roman" w:cs="Times New Roman"/>
                <w:sz w:val="24"/>
                <w:szCs w:val="24"/>
              </w:rPr>
              <w:pPrChange w:id="8847" w:author="Mohammad Nayeem Hasan" w:date="2024-07-18T16:13:00Z" w16du:dateUtc="2024-07-18T10:13:00Z">
                <w:pPr>
                  <w:spacing w:after="0" w:line="240" w:lineRule="auto"/>
                </w:pPr>
              </w:pPrChange>
            </w:pPr>
            <w:del w:id="8848" w:author="Mohammad Nayeem Hasan" w:date="2024-07-18T15:20:00Z" w16du:dateUtc="2024-07-18T09:20:00Z">
              <w:r w:rsidRPr="00DF6BDB" w:rsidDel="00D73460">
                <w:rPr>
                  <w:rFonts w:ascii="Times New Roman" w:hAnsi="Times New Roman" w:cs="Times New Roman"/>
                  <w:sz w:val="24"/>
                  <w:szCs w:val="24"/>
                </w:rPr>
                <w:delText>0.041</w:delText>
              </w:r>
            </w:del>
          </w:p>
        </w:tc>
        <w:tc>
          <w:tcPr>
            <w:tcW w:w="1224" w:type="dxa"/>
          </w:tcPr>
          <w:p w14:paraId="39BEF72C" w14:textId="1A7027BF" w:rsidR="009F5786" w:rsidRPr="00DF6BDB" w:rsidDel="00D73460" w:rsidRDefault="009F5786">
            <w:pPr>
              <w:spacing w:line="240" w:lineRule="auto"/>
              <w:rPr>
                <w:del w:id="8849" w:author="Mohammad Nayeem Hasan" w:date="2024-07-18T15:20:00Z" w16du:dateUtc="2024-07-18T09:20:00Z"/>
                <w:rFonts w:ascii="Times New Roman" w:hAnsi="Times New Roman" w:cs="Times New Roman"/>
                <w:sz w:val="24"/>
                <w:szCs w:val="24"/>
              </w:rPr>
              <w:pPrChange w:id="8850" w:author="Mohammad Nayeem Hasan" w:date="2024-07-18T16:13:00Z" w16du:dateUtc="2024-07-18T10:13:00Z">
                <w:pPr>
                  <w:spacing w:after="0" w:line="240" w:lineRule="auto"/>
                </w:pPr>
              </w:pPrChange>
            </w:pPr>
            <w:del w:id="8851" w:author="Mohammad Nayeem Hasan" w:date="2024-07-18T15:20:00Z" w16du:dateUtc="2024-07-18T09:20:00Z">
              <w:r w:rsidRPr="00DF6BDB" w:rsidDel="00D73460">
                <w:rPr>
                  <w:rFonts w:ascii="Times New Roman" w:hAnsi="Times New Roman" w:cs="Times New Roman"/>
                  <w:sz w:val="24"/>
                  <w:szCs w:val="24"/>
                </w:rPr>
                <w:delText>0.48 (0.25 - 0.94)</w:delText>
              </w:r>
            </w:del>
          </w:p>
        </w:tc>
        <w:tc>
          <w:tcPr>
            <w:tcW w:w="749" w:type="dxa"/>
          </w:tcPr>
          <w:p w14:paraId="6E1D3297" w14:textId="61373487" w:rsidR="009F5786" w:rsidRPr="00DF6BDB" w:rsidDel="00D73460" w:rsidRDefault="009F5786">
            <w:pPr>
              <w:spacing w:line="240" w:lineRule="auto"/>
              <w:rPr>
                <w:del w:id="8852" w:author="Mohammad Nayeem Hasan" w:date="2024-07-18T15:20:00Z" w16du:dateUtc="2024-07-18T09:20:00Z"/>
                <w:rFonts w:ascii="Times New Roman" w:hAnsi="Times New Roman" w:cs="Times New Roman"/>
                <w:sz w:val="24"/>
                <w:szCs w:val="24"/>
              </w:rPr>
              <w:pPrChange w:id="8853" w:author="Mohammad Nayeem Hasan" w:date="2024-07-18T16:13:00Z" w16du:dateUtc="2024-07-18T10:13:00Z">
                <w:pPr>
                  <w:spacing w:after="0" w:line="240" w:lineRule="auto"/>
                </w:pPr>
              </w:pPrChange>
            </w:pPr>
            <w:del w:id="8854" w:author="Mohammad Nayeem Hasan" w:date="2024-07-18T15:20:00Z" w16du:dateUtc="2024-07-18T09:20:00Z">
              <w:r w:rsidRPr="00DF6BDB" w:rsidDel="00D73460">
                <w:rPr>
                  <w:rFonts w:ascii="Times New Roman" w:hAnsi="Times New Roman" w:cs="Times New Roman"/>
                  <w:sz w:val="24"/>
                  <w:szCs w:val="24"/>
                </w:rPr>
                <w:delText>0.032*</w:delText>
              </w:r>
            </w:del>
          </w:p>
        </w:tc>
        <w:tc>
          <w:tcPr>
            <w:tcW w:w="1223" w:type="dxa"/>
          </w:tcPr>
          <w:p w14:paraId="712AC25D" w14:textId="62EABB7E" w:rsidR="009F5786" w:rsidRPr="00DF6BDB" w:rsidDel="00D73460" w:rsidRDefault="009F5786">
            <w:pPr>
              <w:spacing w:line="240" w:lineRule="auto"/>
              <w:rPr>
                <w:del w:id="8855" w:author="Mohammad Nayeem Hasan" w:date="2024-07-18T15:20:00Z" w16du:dateUtc="2024-07-18T09:20:00Z"/>
                <w:rFonts w:ascii="Times New Roman" w:hAnsi="Times New Roman" w:cs="Times New Roman"/>
                <w:sz w:val="24"/>
                <w:szCs w:val="24"/>
              </w:rPr>
              <w:pPrChange w:id="8856" w:author="Mohammad Nayeem Hasan" w:date="2024-07-18T16:13:00Z" w16du:dateUtc="2024-07-18T10:13:00Z">
                <w:pPr>
                  <w:spacing w:after="0" w:line="240" w:lineRule="auto"/>
                </w:pPr>
              </w:pPrChange>
            </w:pPr>
            <w:del w:id="8857" w:author="Mohammad Nayeem Hasan" w:date="2024-07-18T15:20:00Z" w16du:dateUtc="2024-07-18T09:20:00Z">
              <w:r w:rsidRPr="00DF6BDB" w:rsidDel="00D73460">
                <w:rPr>
                  <w:rFonts w:ascii="Times New Roman" w:hAnsi="Times New Roman" w:cs="Times New Roman"/>
                  <w:sz w:val="24"/>
                  <w:szCs w:val="24"/>
                </w:rPr>
                <w:delText>1.07 (0.55 - 2.09)</w:delText>
              </w:r>
            </w:del>
          </w:p>
        </w:tc>
        <w:tc>
          <w:tcPr>
            <w:tcW w:w="749" w:type="dxa"/>
          </w:tcPr>
          <w:p w14:paraId="106F5F33" w14:textId="2BB14231" w:rsidR="009F5786" w:rsidRPr="00DF6BDB" w:rsidDel="00D73460" w:rsidRDefault="009F5786">
            <w:pPr>
              <w:spacing w:line="240" w:lineRule="auto"/>
              <w:rPr>
                <w:del w:id="8858" w:author="Mohammad Nayeem Hasan" w:date="2024-07-18T15:20:00Z" w16du:dateUtc="2024-07-18T09:20:00Z"/>
                <w:rFonts w:ascii="Times New Roman" w:hAnsi="Times New Roman" w:cs="Times New Roman"/>
                <w:sz w:val="24"/>
                <w:szCs w:val="24"/>
              </w:rPr>
              <w:pPrChange w:id="8859" w:author="Mohammad Nayeem Hasan" w:date="2024-07-18T16:13:00Z" w16du:dateUtc="2024-07-18T10:13:00Z">
                <w:pPr>
                  <w:spacing w:after="0" w:line="240" w:lineRule="auto"/>
                </w:pPr>
              </w:pPrChange>
            </w:pPr>
            <w:del w:id="8860" w:author="Mohammad Nayeem Hasan" w:date="2024-07-18T15:20:00Z" w16du:dateUtc="2024-07-18T09:20:00Z">
              <w:r w:rsidRPr="00DF6BDB" w:rsidDel="00D73460">
                <w:rPr>
                  <w:rFonts w:ascii="Times New Roman" w:hAnsi="Times New Roman" w:cs="Times New Roman"/>
                  <w:sz w:val="24"/>
                  <w:szCs w:val="24"/>
                </w:rPr>
                <w:delText>0.837</w:delText>
              </w:r>
            </w:del>
          </w:p>
        </w:tc>
        <w:tc>
          <w:tcPr>
            <w:tcW w:w="1223" w:type="dxa"/>
          </w:tcPr>
          <w:p w14:paraId="1BA3F348" w14:textId="3A19CEAE" w:rsidR="009F5786" w:rsidRPr="00DF6BDB" w:rsidDel="00D73460" w:rsidRDefault="009F5786">
            <w:pPr>
              <w:spacing w:line="240" w:lineRule="auto"/>
              <w:rPr>
                <w:del w:id="8861" w:author="Mohammad Nayeem Hasan" w:date="2024-07-18T15:20:00Z" w16du:dateUtc="2024-07-18T09:20:00Z"/>
                <w:rFonts w:ascii="Times New Roman" w:hAnsi="Times New Roman" w:cs="Times New Roman"/>
                <w:sz w:val="24"/>
                <w:szCs w:val="24"/>
              </w:rPr>
              <w:pPrChange w:id="8862" w:author="Mohammad Nayeem Hasan" w:date="2024-07-18T16:13:00Z" w16du:dateUtc="2024-07-18T10:13:00Z">
                <w:pPr>
                  <w:spacing w:after="0" w:line="240" w:lineRule="auto"/>
                </w:pPr>
              </w:pPrChange>
            </w:pPr>
            <w:del w:id="8863" w:author="Mohammad Nayeem Hasan" w:date="2024-07-18T15:20:00Z" w16du:dateUtc="2024-07-18T09:20:00Z">
              <w:r w:rsidRPr="00DF6BDB" w:rsidDel="00D73460">
                <w:rPr>
                  <w:rFonts w:ascii="Times New Roman" w:hAnsi="Times New Roman" w:cs="Times New Roman"/>
                  <w:sz w:val="24"/>
                  <w:szCs w:val="24"/>
                </w:rPr>
                <w:delText>1.28 (0.62 - 2.65)</w:delText>
              </w:r>
            </w:del>
          </w:p>
        </w:tc>
        <w:tc>
          <w:tcPr>
            <w:tcW w:w="749" w:type="dxa"/>
          </w:tcPr>
          <w:p w14:paraId="7BB8DD21" w14:textId="38BA3BEA" w:rsidR="009F5786" w:rsidRPr="00DF6BDB" w:rsidDel="00D73460" w:rsidRDefault="009F5786">
            <w:pPr>
              <w:spacing w:line="240" w:lineRule="auto"/>
              <w:rPr>
                <w:del w:id="8864" w:author="Mohammad Nayeem Hasan" w:date="2024-07-18T15:20:00Z" w16du:dateUtc="2024-07-18T09:20:00Z"/>
                <w:rFonts w:ascii="Times New Roman" w:hAnsi="Times New Roman" w:cs="Times New Roman"/>
                <w:sz w:val="24"/>
                <w:szCs w:val="24"/>
              </w:rPr>
              <w:pPrChange w:id="8865" w:author="Mohammad Nayeem Hasan" w:date="2024-07-18T16:13:00Z" w16du:dateUtc="2024-07-18T10:13:00Z">
                <w:pPr>
                  <w:spacing w:after="0" w:line="240" w:lineRule="auto"/>
                </w:pPr>
              </w:pPrChange>
            </w:pPr>
            <w:del w:id="8866" w:author="Mohammad Nayeem Hasan" w:date="2024-07-18T15:20:00Z" w16du:dateUtc="2024-07-18T09:20:00Z">
              <w:r w:rsidRPr="00DF6BDB" w:rsidDel="00D73460">
                <w:rPr>
                  <w:rFonts w:ascii="Times New Roman" w:hAnsi="Times New Roman" w:cs="Times New Roman"/>
                  <w:sz w:val="24"/>
                  <w:szCs w:val="24"/>
                </w:rPr>
                <w:delText>0.508</w:delText>
              </w:r>
            </w:del>
          </w:p>
        </w:tc>
      </w:tr>
      <w:tr w:rsidR="009F5786" w:rsidRPr="00DF6BDB" w:rsidDel="00D73460" w14:paraId="620E0273" w14:textId="7758DDA8" w:rsidTr="00755549">
        <w:trPr>
          <w:del w:id="8867" w:author="Mohammad Nayeem Hasan" w:date="2024-07-18T15:20:00Z"/>
        </w:trPr>
        <w:tc>
          <w:tcPr>
            <w:tcW w:w="1530" w:type="dxa"/>
          </w:tcPr>
          <w:p w14:paraId="1DE1CC65" w14:textId="12ED1C5B" w:rsidR="009F5786" w:rsidRPr="00DF6BDB" w:rsidDel="00D73460" w:rsidRDefault="009F5786">
            <w:pPr>
              <w:spacing w:line="240" w:lineRule="auto"/>
              <w:rPr>
                <w:del w:id="8868" w:author="Mohammad Nayeem Hasan" w:date="2024-07-18T15:20:00Z" w16du:dateUtc="2024-07-18T09:20:00Z"/>
                <w:rFonts w:ascii="Times New Roman" w:hAnsi="Times New Roman" w:cs="Times New Roman"/>
                <w:sz w:val="24"/>
                <w:szCs w:val="24"/>
              </w:rPr>
              <w:pPrChange w:id="8869" w:author="Mohammad Nayeem Hasan" w:date="2024-07-18T16:13:00Z" w16du:dateUtc="2024-07-18T10:13:00Z">
                <w:pPr>
                  <w:spacing w:after="0" w:line="240" w:lineRule="auto"/>
                </w:pPr>
              </w:pPrChange>
            </w:pPr>
            <w:del w:id="8870" w:author="Mohammad Nayeem Hasan" w:date="2024-07-18T15:20:00Z" w16du:dateUtc="2024-07-18T09:20:00Z">
              <w:r w:rsidRPr="00DF6BDB" w:rsidDel="00D73460">
                <w:rPr>
                  <w:rFonts w:ascii="Times New Roman" w:hAnsi="Times New Roman" w:cs="Times New Roman"/>
                  <w:sz w:val="24"/>
                  <w:szCs w:val="24"/>
                </w:rPr>
                <w:delText>Secondary</w:delText>
              </w:r>
            </w:del>
          </w:p>
        </w:tc>
        <w:tc>
          <w:tcPr>
            <w:tcW w:w="1224" w:type="dxa"/>
          </w:tcPr>
          <w:p w14:paraId="7A6AF503" w14:textId="29703D67" w:rsidR="009F5786" w:rsidRPr="00DF6BDB" w:rsidDel="00D73460" w:rsidRDefault="009F5786">
            <w:pPr>
              <w:spacing w:line="240" w:lineRule="auto"/>
              <w:rPr>
                <w:del w:id="8871" w:author="Mohammad Nayeem Hasan" w:date="2024-07-18T15:20:00Z" w16du:dateUtc="2024-07-18T09:20:00Z"/>
                <w:rFonts w:ascii="Times New Roman" w:hAnsi="Times New Roman" w:cs="Times New Roman"/>
                <w:sz w:val="24"/>
                <w:szCs w:val="24"/>
              </w:rPr>
              <w:pPrChange w:id="8872" w:author="Mohammad Nayeem Hasan" w:date="2024-07-18T16:13:00Z" w16du:dateUtc="2024-07-18T10:13:00Z">
                <w:pPr>
                  <w:spacing w:after="0" w:line="240" w:lineRule="auto"/>
                </w:pPr>
              </w:pPrChange>
            </w:pPr>
            <w:del w:id="8873" w:author="Mohammad Nayeem Hasan" w:date="2024-07-18T15:20:00Z" w16du:dateUtc="2024-07-18T09:20:00Z">
              <w:r w:rsidRPr="00DF6BDB" w:rsidDel="00D73460">
                <w:rPr>
                  <w:rFonts w:ascii="Times New Roman" w:hAnsi="Times New Roman" w:cs="Times New Roman"/>
                  <w:sz w:val="24"/>
                  <w:szCs w:val="24"/>
                </w:rPr>
                <w:delText>0.76 (0.44 – 1.31)</w:delText>
              </w:r>
            </w:del>
          </w:p>
        </w:tc>
        <w:tc>
          <w:tcPr>
            <w:tcW w:w="679" w:type="dxa"/>
          </w:tcPr>
          <w:p w14:paraId="74466860" w14:textId="0C1AB0AB" w:rsidR="009F5786" w:rsidRPr="00DF6BDB" w:rsidDel="00D73460" w:rsidRDefault="009F5786">
            <w:pPr>
              <w:spacing w:line="240" w:lineRule="auto"/>
              <w:rPr>
                <w:del w:id="8874" w:author="Mohammad Nayeem Hasan" w:date="2024-07-18T15:20:00Z" w16du:dateUtc="2024-07-18T09:20:00Z"/>
                <w:rFonts w:ascii="Times New Roman" w:hAnsi="Times New Roman" w:cs="Times New Roman"/>
                <w:sz w:val="24"/>
                <w:szCs w:val="24"/>
              </w:rPr>
              <w:pPrChange w:id="8875" w:author="Mohammad Nayeem Hasan" w:date="2024-07-18T16:13:00Z" w16du:dateUtc="2024-07-18T10:13:00Z">
                <w:pPr>
                  <w:spacing w:after="0" w:line="240" w:lineRule="auto"/>
                </w:pPr>
              </w:pPrChange>
            </w:pPr>
            <w:del w:id="8876" w:author="Mohammad Nayeem Hasan" w:date="2024-07-18T15:20:00Z" w16du:dateUtc="2024-07-18T09:20:00Z">
              <w:r w:rsidRPr="00DF6BDB" w:rsidDel="00D73460">
                <w:rPr>
                  <w:rFonts w:ascii="Times New Roman" w:hAnsi="Times New Roman" w:cs="Times New Roman"/>
                  <w:sz w:val="24"/>
                  <w:szCs w:val="24"/>
                </w:rPr>
                <w:delText>0.317</w:delText>
              </w:r>
            </w:del>
          </w:p>
        </w:tc>
        <w:tc>
          <w:tcPr>
            <w:tcW w:w="1224" w:type="dxa"/>
          </w:tcPr>
          <w:p w14:paraId="4C1F277B" w14:textId="08580671" w:rsidR="009F5786" w:rsidRPr="00DF6BDB" w:rsidDel="00D73460" w:rsidRDefault="009F5786">
            <w:pPr>
              <w:spacing w:line="240" w:lineRule="auto"/>
              <w:rPr>
                <w:del w:id="8877" w:author="Mohammad Nayeem Hasan" w:date="2024-07-18T15:20:00Z" w16du:dateUtc="2024-07-18T09:20:00Z"/>
                <w:rFonts w:ascii="Times New Roman" w:hAnsi="Times New Roman" w:cs="Times New Roman"/>
                <w:sz w:val="24"/>
                <w:szCs w:val="24"/>
              </w:rPr>
              <w:pPrChange w:id="8878" w:author="Mohammad Nayeem Hasan" w:date="2024-07-18T16:13:00Z" w16du:dateUtc="2024-07-18T10:13:00Z">
                <w:pPr>
                  <w:spacing w:after="0" w:line="240" w:lineRule="auto"/>
                </w:pPr>
              </w:pPrChange>
            </w:pPr>
            <w:del w:id="8879" w:author="Mohammad Nayeem Hasan" w:date="2024-07-18T15:20:00Z" w16du:dateUtc="2024-07-18T09:20:00Z">
              <w:r w:rsidRPr="00DF6BDB" w:rsidDel="00D73460">
                <w:rPr>
                  <w:rFonts w:ascii="Times New Roman" w:hAnsi="Times New Roman" w:cs="Times New Roman"/>
                  <w:sz w:val="24"/>
                  <w:szCs w:val="24"/>
                </w:rPr>
                <w:delText>0.77 (0.42 - 1.41)</w:delText>
              </w:r>
            </w:del>
          </w:p>
        </w:tc>
        <w:tc>
          <w:tcPr>
            <w:tcW w:w="749" w:type="dxa"/>
          </w:tcPr>
          <w:p w14:paraId="623A7638" w14:textId="5C03392A" w:rsidR="009F5786" w:rsidRPr="00DF6BDB" w:rsidDel="00D73460" w:rsidRDefault="009F5786">
            <w:pPr>
              <w:spacing w:line="240" w:lineRule="auto"/>
              <w:rPr>
                <w:del w:id="8880" w:author="Mohammad Nayeem Hasan" w:date="2024-07-18T15:20:00Z" w16du:dateUtc="2024-07-18T09:20:00Z"/>
                <w:rFonts w:ascii="Times New Roman" w:hAnsi="Times New Roman" w:cs="Times New Roman"/>
                <w:sz w:val="24"/>
                <w:szCs w:val="24"/>
              </w:rPr>
              <w:pPrChange w:id="8881" w:author="Mohammad Nayeem Hasan" w:date="2024-07-18T16:13:00Z" w16du:dateUtc="2024-07-18T10:13:00Z">
                <w:pPr>
                  <w:spacing w:after="0" w:line="240" w:lineRule="auto"/>
                </w:pPr>
              </w:pPrChange>
            </w:pPr>
            <w:del w:id="8882" w:author="Mohammad Nayeem Hasan" w:date="2024-07-18T15:20:00Z" w16du:dateUtc="2024-07-18T09:20:00Z">
              <w:r w:rsidRPr="00DF6BDB" w:rsidDel="00D73460">
                <w:rPr>
                  <w:rFonts w:ascii="Times New Roman" w:hAnsi="Times New Roman" w:cs="Times New Roman"/>
                  <w:sz w:val="24"/>
                  <w:szCs w:val="24"/>
                </w:rPr>
                <w:delText>0.394</w:delText>
              </w:r>
            </w:del>
          </w:p>
        </w:tc>
        <w:tc>
          <w:tcPr>
            <w:tcW w:w="1223" w:type="dxa"/>
          </w:tcPr>
          <w:p w14:paraId="77D628B1" w14:textId="73F8840D" w:rsidR="009F5786" w:rsidRPr="00DF6BDB" w:rsidDel="00D73460" w:rsidRDefault="009F5786">
            <w:pPr>
              <w:spacing w:line="240" w:lineRule="auto"/>
              <w:rPr>
                <w:del w:id="8883" w:author="Mohammad Nayeem Hasan" w:date="2024-07-18T15:20:00Z" w16du:dateUtc="2024-07-18T09:20:00Z"/>
                <w:rFonts w:ascii="Times New Roman" w:hAnsi="Times New Roman" w:cs="Times New Roman"/>
                <w:sz w:val="24"/>
                <w:szCs w:val="24"/>
              </w:rPr>
              <w:pPrChange w:id="8884" w:author="Mohammad Nayeem Hasan" w:date="2024-07-18T16:13:00Z" w16du:dateUtc="2024-07-18T10:13:00Z">
                <w:pPr>
                  <w:spacing w:after="0" w:line="240" w:lineRule="auto"/>
                </w:pPr>
              </w:pPrChange>
            </w:pPr>
            <w:del w:id="8885" w:author="Mohammad Nayeem Hasan" w:date="2024-07-18T15:20:00Z" w16du:dateUtc="2024-07-18T09:20:00Z">
              <w:r w:rsidRPr="00DF6BDB" w:rsidDel="00D73460">
                <w:rPr>
                  <w:rFonts w:ascii="Times New Roman" w:hAnsi="Times New Roman" w:cs="Times New Roman"/>
                  <w:sz w:val="24"/>
                  <w:szCs w:val="24"/>
                </w:rPr>
                <w:delText>1.35 (0.76 - 2.39)</w:delText>
              </w:r>
            </w:del>
          </w:p>
        </w:tc>
        <w:tc>
          <w:tcPr>
            <w:tcW w:w="749" w:type="dxa"/>
          </w:tcPr>
          <w:p w14:paraId="6DE41325" w14:textId="2B40624B" w:rsidR="009F5786" w:rsidRPr="00DF6BDB" w:rsidDel="00D73460" w:rsidRDefault="009F5786">
            <w:pPr>
              <w:spacing w:line="240" w:lineRule="auto"/>
              <w:rPr>
                <w:del w:id="8886" w:author="Mohammad Nayeem Hasan" w:date="2024-07-18T15:20:00Z" w16du:dateUtc="2024-07-18T09:20:00Z"/>
                <w:rFonts w:ascii="Times New Roman" w:hAnsi="Times New Roman" w:cs="Times New Roman"/>
                <w:sz w:val="24"/>
                <w:szCs w:val="24"/>
              </w:rPr>
              <w:pPrChange w:id="8887" w:author="Mohammad Nayeem Hasan" w:date="2024-07-18T16:13:00Z" w16du:dateUtc="2024-07-18T10:13:00Z">
                <w:pPr>
                  <w:spacing w:after="0" w:line="240" w:lineRule="auto"/>
                </w:pPr>
              </w:pPrChange>
            </w:pPr>
            <w:del w:id="8888" w:author="Mohammad Nayeem Hasan" w:date="2024-07-18T15:20:00Z" w16du:dateUtc="2024-07-18T09:20:00Z">
              <w:r w:rsidRPr="00DF6BDB" w:rsidDel="00D73460">
                <w:rPr>
                  <w:rFonts w:ascii="Times New Roman" w:hAnsi="Times New Roman" w:cs="Times New Roman"/>
                  <w:sz w:val="24"/>
                  <w:szCs w:val="24"/>
                </w:rPr>
                <w:delText>0.309</w:delText>
              </w:r>
            </w:del>
          </w:p>
        </w:tc>
        <w:tc>
          <w:tcPr>
            <w:tcW w:w="1223" w:type="dxa"/>
          </w:tcPr>
          <w:p w14:paraId="61BF7497" w14:textId="1D1D1D3B" w:rsidR="009F5786" w:rsidRPr="00DF6BDB" w:rsidDel="00D73460" w:rsidRDefault="009F5786">
            <w:pPr>
              <w:spacing w:line="240" w:lineRule="auto"/>
              <w:rPr>
                <w:del w:id="8889" w:author="Mohammad Nayeem Hasan" w:date="2024-07-18T15:20:00Z" w16du:dateUtc="2024-07-18T09:20:00Z"/>
                <w:rFonts w:ascii="Times New Roman" w:hAnsi="Times New Roman" w:cs="Times New Roman"/>
                <w:sz w:val="24"/>
                <w:szCs w:val="24"/>
              </w:rPr>
              <w:pPrChange w:id="8890" w:author="Mohammad Nayeem Hasan" w:date="2024-07-18T16:13:00Z" w16du:dateUtc="2024-07-18T10:13:00Z">
                <w:pPr>
                  <w:spacing w:after="0" w:line="240" w:lineRule="auto"/>
                </w:pPr>
              </w:pPrChange>
            </w:pPr>
            <w:del w:id="8891" w:author="Mohammad Nayeem Hasan" w:date="2024-07-18T15:20:00Z" w16du:dateUtc="2024-07-18T09:20:00Z">
              <w:r w:rsidRPr="00DF6BDB" w:rsidDel="00D73460">
                <w:rPr>
                  <w:rFonts w:ascii="Times New Roman" w:hAnsi="Times New Roman" w:cs="Times New Roman"/>
                  <w:sz w:val="24"/>
                  <w:szCs w:val="24"/>
                </w:rPr>
                <w:delText>1.60 (0.88 - 2.93)</w:delText>
              </w:r>
            </w:del>
          </w:p>
        </w:tc>
        <w:tc>
          <w:tcPr>
            <w:tcW w:w="749" w:type="dxa"/>
          </w:tcPr>
          <w:p w14:paraId="08E8B254" w14:textId="43679200" w:rsidR="009F5786" w:rsidRPr="00DF6BDB" w:rsidDel="00D73460" w:rsidRDefault="009F5786">
            <w:pPr>
              <w:spacing w:line="240" w:lineRule="auto"/>
              <w:rPr>
                <w:del w:id="8892" w:author="Mohammad Nayeem Hasan" w:date="2024-07-18T15:20:00Z" w16du:dateUtc="2024-07-18T09:20:00Z"/>
                <w:rFonts w:ascii="Times New Roman" w:hAnsi="Times New Roman" w:cs="Times New Roman"/>
                <w:sz w:val="24"/>
                <w:szCs w:val="24"/>
              </w:rPr>
              <w:pPrChange w:id="8893" w:author="Mohammad Nayeem Hasan" w:date="2024-07-18T16:13:00Z" w16du:dateUtc="2024-07-18T10:13:00Z">
                <w:pPr>
                  <w:spacing w:after="0" w:line="240" w:lineRule="auto"/>
                </w:pPr>
              </w:pPrChange>
            </w:pPr>
            <w:del w:id="8894" w:author="Mohammad Nayeem Hasan" w:date="2024-07-18T15:20:00Z" w16du:dateUtc="2024-07-18T09:20:00Z">
              <w:r w:rsidRPr="00DF6BDB" w:rsidDel="00D73460">
                <w:rPr>
                  <w:rFonts w:ascii="Times New Roman" w:hAnsi="Times New Roman" w:cs="Times New Roman"/>
                  <w:sz w:val="24"/>
                  <w:szCs w:val="24"/>
                </w:rPr>
                <w:delText>0.123</w:delText>
              </w:r>
            </w:del>
          </w:p>
        </w:tc>
      </w:tr>
      <w:tr w:rsidR="009F5786" w:rsidRPr="00DF6BDB" w:rsidDel="00D73460" w14:paraId="517C9233" w14:textId="017F23C0" w:rsidTr="00755549">
        <w:trPr>
          <w:del w:id="8895" w:author="Mohammad Nayeem Hasan" w:date="2024-07-18T15:20:00Z"/>
        </w:trPr>
        <w:tc>
          <w:tcPr>
            <w:tcW w:w="1530" w:type="dxa"/>
          </w:tcPr>
          <w:p w14:paraId="4E80EFFC" w14:textId="518E7BCA" w:rsidR="009F5786" w:rsidRPr="00DF6BDB" w:rsidDel="00D73460" w:rsidRDefault="009F5786">
            <w:pPr>
              <w:spacing w:line="240" w:lineRule="auto"/>
              <w:rPr>
                <w:del w:id="8896" w:author="Mohammad Nayeem Hasan" w:date="2024-07-18T15:20:00Z" w16du:dateUtc="2024-07-18T09:20:00Z"/>
                <w:rFonts w:ascii="Times New Roman" w:hAnsi="Times New Roman" w:cs="Times New Roman"/>
                <w:sz w:val="24"/>
                <w:szCs w:val="24"/>
              </w:rPr>
              <w:pPrChange w:id="8897" w:author="Mohammad Nayeem Hasan" w:date="2024-07-18T16:13:00Z" w16du:dateUtc="2024-07-18T10:13:00Z">
                <w:pPr>
                  <w:spacing w:after="0" w:line="240" w:lineRule="auto"/>
                </w:pPr>
              </w:pPrChange>
            </w:pPr>
            <w:del w:id="8898" w:author="Mohammad Nayeem Hasan" w:date="2024-07-18T15:20:00Z" w16du:dateUtc="2024-07-18T09:20:00Z">
              <w:r w:rsidRPr="00DF6BDB" w:rsidDel="00D73460">
                <w:rPr>
                  <w:rFonts w:ascii="Times New Roman" w:hAnsi="Times New Roman" w:cs="Times New Roman"/>
                  <w:sz w:val="24"/>
                  <w:szCs w:val="24"/>
                </w:rPr>
                <w:delText>Secondary Complete/ Higher</w:delText>
              </w:r>
            </w:del>
          </w:p>
        </w:tc>
        <w:tc>
          <w:tcPr>
            <w:tcW w:w="1224" w:type="dxa"/>
          </w:tcPr>
          <w:p w14:paraId="43837A34" w14:textId="5D4F662A" w:rsidR="009F5786" w:rsidRPr="00DF6BDB" w:rsidDel="00D73460" w:rsidRDefault="009F5786">
            <w:pPr>
              <w:spacing w:line="240" w:lineRule="auto"/>
              <w:rPr>
                <w:del w:id="8899" w:author="Mohammad Nayeem Hasan" w:date="2024-07-18T15:20:00Z" w16du:dateUtc="2024-07-18T09:20:00Z"/>
                <w:rFonts w:ascii="Times New Roman" w:hAnsi="Times New Roman" w:cs="Times New Roman"/>
                <w:sz w:val="24"/>
                <w:szCs w:val="24"/>
              </w:rPr>
              <w:pPrChange w:id="8900" w:author="Mohammad Nayeem Hasan" w:date="2024-07-18T16:13:00Z" w16du:dateUtc="2024-07-18T10:13:00Z">
                <w:pPr>
                  <w:spacing w:after="0" w:line="240" w:lineRule="auto"/>
                </w:pPr>
              </w:pPrChange>
            </w:pPr>
            <w:del w:id="8901" w:author="Mohammad Nayeem Hasan" w:date="2024-07-18T15:20:00Z" w16du:dateUtc="2024-07-18T09:20:00Z">
              <w:r w:rsidRPr="00DF6BDB" w:rsidDel="00D73460">
                <w:rPr>
                  <w:rFonts w:ascii="Times New Roman" w:hAnsi="Times New Roman" w:cs="Times New Roman"/>
                  <w:sz w:val="24"/>
                  <w:szCs w:val="24"/>
                </w:rPr>
                <w:delText>0.62 (0.31 – 1.23)</w:delText>
              </w:r>
            </w:del>
          </w:p>
        </w:tc>
        <w:tc>
          <w:tcPr>
            <w:tcW w:w="679" w:type="dxa"/>
          </w:tcPr>
          <w:p w14:paraId="25F3E6B2" w14:textId="4697DBB1" w:rsidR="009F5786" w:rsidRPr="00DF6BDB" w:rsidDel="00D73460" w:rsidRDefault="009F5786">
            <w:pPr>
              <w:spacing w:line="240" w:lineRule="auto"/>
              <w:rPr>
                <w:del w:id="8902" w:author="Mohammad Nayeem Hasan" w:date="2024-07-18T15:20:00Z" w16du:dateUtc="2024-07-18T09:20:00Z"/>
                <w:rFonts w:ascii="Times New Roman" w:hAnsi="Times New Roman" w:cs="Times New Roman"/>
                <w:sz w:val="24"/>
                <w:szCs w:val="24"/>
              </w:rPr>
              <w:pPrChange w:id="8903" w:author="Mohammad Nayeem Hasan" w:date="2024-07-18T16:13:00Z" w16du:dateUtc="2024-07-18T10:13:00Z">
                <w:pPr>
                  <w:spacing w:after="0" w:line="240" w:lineRule="auto"/>
                </w:pPr>
              </w:pPrChange>
            </w:pPr>
            <w:del w:id="8904" w:author="Mohammad Nayeem Hasan" w:date="2024-07-18T15:20:00Z" w16du:dateUtc="2024-07-18T09:20:00Z">
              <w:r w:rsidRPr="00DF6BDB" w:rsidDel="00D73460">
                <w:rPr>
                  <w:rFonts w:ascii="Times New Roman" w:hAnsi="Times New Roman" w:cs="Times New Roman"/>
                  <w:sz w:val="24"/>
                  <w:szCs w:val="24"/>
                </w:rPr>
                <w:delText>0.170</w:delText>
              </w:r>
            </w:del>
          </w:p>
        </w:tc>
        <w:tc>
          <w:tcPr>
            <w:tcW w:w="1224" w:type="dxa"/>
          </w:tcPr>
          <w:p w14:paraId="18E61149" w14:textId="4BBDA9C5" w:rsidR="009F5786" w:rsidRPr="00DF6BDB" w:rsidDel="00D73460" w:rsidRDefault="009F5786">
            <w:pPr>
              <w:spacing w:line="240" w:lineRule="auto"/>
              <w:rPr>
                <w:del w:id="8905" w:author="Mohammad Nayeem Hasan" w:date="2024-07-18T15:20:00Z" w16du:dateUtc="2024-07-18T09:20:00Z"/>
                <w:rFonts w:ascii="Times New Roman" w:hAnsi="Times New Roman" w:cs="Times New Roman"/>
                <w:sz w:val="24"/>
                <w:szCs w:val="24"/>
              </w:rPr>
              <w:pPrChange w:id="8906" w:author="Mohammad Nayeem Hasan" w:date="2024-07-18T16:13:00Z" w16du:dateUtc="2024-07-18T10:13:00Z">
                <w:pPr>
                  <w:spacing w:after="0" w:line="240" w:lineRule="auto"/>
                </w:pPr>
              </w:pPrChange>
            </w:pPr>
            <w:del w:id="8907" w:author="Mohammad Nayeem Hasan" w:date="2024-07-18T15:20:00Z" w16du:dateUtc="2024-07-18T09:20:00Z">
              <w:r w:rsidRPr="00DF6BDB" w:rsidDel="00D73460">
                <w:rPr>
                  <w:rFonts w:ascii="Times New Roman" w:hAnsi="Times New Roman" w:cs="Times New Roman"/>
                  <w:sz w:val="24"/>
                  <w:szCs w:val="24"/>
                </w:rPr>
                <w:delText>0.65 (0.30 - 1.40)</w:delText>
              </w:r>
            </w:del>
          </w:p>
        </w:tc>
        <w:tc>
          <w:tcPr>
            <w:tcW w:w="749" w:type="dxa"/>
          </w:tcPr>
          <w:p w14:paraId="4D31D018" w14:textId="5904730C" w:rsidR="009F5786" w:rsidRPr="00DF6BDB" w:rsidDel="00D73460" w:rsidRDefault="009F5786">
            <w:pPr>
              <w:spacing w:line="240" w:lineRule="auto"/>
              <w:rPr>
                <w:del w:id="8908" w:author="Mohammad Nayeem Hasan" w:date="2024-07-18T15:20:00Z" w16du:dateUtc="2024-07-18T09:20:00Z"/>
                <w:rFonts w:ascii="Times New Roman" w:hAnsi="Times New Roman" w:cs="Times New Roman"/>
                <w:sz w:val="24"/>
                <w:szCs w:val="24"/>
              </w:rPr>
              <w:pPrChange w:id="8909" w:author="Mohammad Nayeem Hasan" w:date="2024-07-18T16:13:00Z" w16du:dateUtc="2024-07-18T10:13:00Z">
                <w:pPr>
                  <w:spacing w:after="0" w:line="240" w:lineRule="auto"/>
                </w:pPr>
              </w:pPrChange>
            </w:pPr>
            <w:del w:id="8910" w:author="Mohammad Nayeem Hasan" w:date="2024-07-18T15:20:00Z" w16du:dateUtc="2024-07-18T09:20:00Z">
              <w:r w:rsidRPr="00DF6BDB" w:rsidDel="00D73460">
                <w:rPr>
                  <w:rFonts w:ascii="Times New Roman" w:hAnsi="Times New Roman" w:cs="Times New Roman"/>
                  <w:sz w:val="24"/>
                  <w:szCs w:val="24"/>
                </w:rPr>
                <w:delText>0.274</w:delText>
              </w:r>
            </w:del>
          </w:p>
        </w:tc>
        <w:tc>
          <w:tcPr>
            <w:tcW w:w="1223" w:type="dxa"/>
          </w:tcPr>
          <w:p w14:paraId="0B0919DD" w14:textId="51E262B0" w:rsidR="009F5786" w:rsidRPr="00DF6BDB" w:rsidDel="00D73460" w:rsidRDefault="009F5786">
            <w:pPr>
              <w:spacing w:line="240" w:lineRule="auto"/>
              <w:rPr>
                <w:del w:id="8911" w:author="Mohammad Nayeem Hasan" w:date="2024-07-18T15:20:00Z" w16du:dateUtc="2024-07-18T09:20:00Z"/>
                <w:rFonts w:ascii="Times New Roman" w:hAnsi="Times New Roman" w:cs="Times New Roman"/>
                <w:sz w:val="24"/>
                <w:szCs w:val="24"/>
              </w:rPr>
              <w:pPrChange w:id="8912" w:author="Mohammad Nayeem Hasan" w:date="2024-07-18T16:13:00Z" w16du:dateUtc="2024-07-18T10:13:00Z">
                <w:pPr>
                  <w:spacing w:after="0" w:line="240" w:lineRule="auto"/>
                </w:pPr>
              </w:pPrChange>
            </w:pPr>
            <w:del w:id="8913" w:author="Mohammad Nayeem Hasan" w:date="2024-07-18T15:20:00Z" w16du:dateUtc="2024-07-18T09:20:00Z">
              <w:r w:rsidRPr="00DF6BDB" w:rsidDel="00D73460">
                <w:rPr>
                  <w:rFonts w:ascii="Times New Roman" w:hAnsi="Times New Roman" w:cs="Times New Roman"/>
                  <w:sz w:val="24"/>
                  <w:szCs w:val="24"/>
                </w:rPr>
                <w:delText>0.65 (0.26 - 1.59)</w:delText>
              </w:r>
            </w:del>
          </w:p>
        </w:tc>
        <w:tc>
          <w:tcPr>
            <w:tcW w:w="749" w:type="dxa"/>
          </w:tcPr>
          <w:p w14:paraId="7731F166" w14:textId="58C22AE4" w:rsidR="009F5786" w:rsidRPr="00DF6BDB" w:rsidDel="00D73460" w:rsidRDefault="009F5786">
            <w:pPr>
              <w:spacing w:line="240" w:lineRule="auto"/>
              <w:rPr>
                <w:del w:id="8914" w:author="Mohammad Nayeem Hasan" w:date="2024-07-18T15:20:00Z" w16du:dateUtc="2024-07-18T09:20:00Z"/>
                <w:rFonts w:ascii="Times New Roman" w:hAnsi="Times New Roman" w:cs="Times New Roman"/>
                <w:sz w:val="24"/>
                <w:szCs w:val="24"/>
              </w:rPr>
              <w:pPrChange w:id="8915" w:author="Mohammad Nayeem Hasan" w:date="2024-07-18T16:13:00Z" w16du:dateUtc="2024-07-18T10:13:00Z">
                <w:pPr>
                  <w:spacing w:after="0" w:line="240" w:lineRule="auto"/>
                </w:pPr>
              </w:pPrChange>
            </w:pPr>
            <w:del w:id="8916" w:author="Mohammad Nayeem Hasan" w:date="2024-07-18T15:20:00Z" w16du:dateUtc="2024-07-18T09:20:00Z">
              <w:r w:rsidRPr="00DF6BDB" w:rsidDel="00D73460">
                <w:rPr>
                  <w:rFonts w:ascii="Times New Roman" w:hAnsi="Times New Roman" w:cs="Times New Roman"/>
                  <w:sz w:val="24"/>
                  <w:szCs w:val="24"/>
                </w:rPr>
                <w:delText xml:space="preserve">0.341  </w:delText>
              </w:r>
            </w:del>
          </w:p>
        </w:tc>
        <w:tc>
          <w:tcPr>
            <w:tcW w:w="1223" w:type="dxa"/>
          </w:tcPr>
          <w:p w14:paraId="5206C626" w14:textId="4D880079" w:rsidR="009F5786" w:rsidRPr="00DF6BDB" w:rsidDel="00D73460" w:rsidRDefault="009F5786">
            <w:pPr>
              <w:spacing w:line="240" w:lineRule="auto"/>
              <w:rPr>
                <w:del w:id="8917" w:author="Mohammad Nayeem Hasan" w:date="2024-07-18T15:20:00Z" w16du:dateUtc="2024-07-18T09:20:00Z"/>
                <w:rFonts w:ascii="Times New Roman" w:hAnsi="Times New Roman" w:cs="Times New Roman"/>
                <w:sz w:val="24"/>
                <w:szCs w:val="24"/>
              </w:rPr>
              <w:pPrChange w:id="8918" w:author="Mohammad Nayeem Hasan" w:date="2024-07-18T16:13:00Z" w16du:dateUtc="2024-07-18T10:13:00Z">
                <w:pPr>
                  <w:spacing w:after="0" w:line="240" w:lineRule="auto"/>
                </w:pPr>
              </w:pPrChange>
            </w:pPr>
            <w:del w:id="8919" w:author="Mohammad Nayeem Hasan" w:date="2024-07-18T15:20:00Z" w16du:dateUtc="2024-07-18T09:20:00Z">
              <w:r w:rsidRPr="00DF6BDB" w:rsidDel="00D73460">
                <w:rPr>
                  <w:rFonts w:ascii="Times New Roman" w:hAnsi="Times New Roman" w:cs="Times New Roman"/>
                  <w:sz w:val="24"/>
                  <w:szCs w:val="24"/>
                </w:rPr>
                <w:delText>0.67 (0.21 - 2.16)</w:delText>
              </w:r>
            </w:del>
          </w:p>
        </w:tc>
        <w:tc>
          <w:tcPr>
            <w:tcW w:w="749" w:type="dxa"/>
          </w:tcPr>
          <w:p w14:paraId="68EC6F74" w14:textId="16101194" w:rsidR="009F5786" w:rsidRPr="00DF6BDB" w:rsidDel="00D73460" w:rsidRDefault="009F5786">
            <w:pPr>
              <w:spacing w:line="240" w:lineRule="auto"/>
              <w:rPr>
                <w:del w:id="8920" w:author="Mohammad Nayeem Hasan" w:date="2024-07-18T15:20:00Z" w16du:dateUtc="2024-07-18T09:20:00Z"/>
                <w:rFonts w:ascii="Times New Roman" w:hAnsi="Times New Roman" w:cs="Times New Roman"/>
                <w:sz w:val="24"/>
                <w:szCs w:val="24"/>
              </w:rPr>
              <w:pPrChange w:id="8921" w:author="Mohammad Nayeem Hasan" w:date="2024-07-18T16:13:00Z" w16du:dateUtc="2024-07-18T10:13:00Z">
                <w:pPr>
                  <w:spacing w:after="0" w:line="240" w:lineRule="auto"/>
                </w:pPr>
              </w:pPrChange>
            </w:pPr>
            <w:del w:id="8922" w:author="Mohammad Nayeem Hasan" w:date="2024-07-18T15:20:00Z" w16du:dateUtc="2024-07-18T09:20:00Z">
              <w:r w:rsidRPr="00DF6BDB" w:rsidDel="00D73460">
                <w:rPr>
                  <w:rFonts w:ascii="Times New Roman" w:hAnsi="Times New Roman" w:cs="Times New Roman"/>
                  <w:sz w:val="24"/>
                  <w:szCs w:val="24"/>
                </w:rPr>
                <w:delText>0.504</w:delText>
              </w:r>
            </w:del>
          </w:p>
        </w:tc>
      </w:tr>
      <w:tr w:rsidR="009F5786" w:rsidRPr="00DF6BDB" w:rsidDel="00D73460" w14:paraId="6C1A241F" w14:textId="65276829" w:rsidTr="00755549">
        <w:trPr>
          <w:del w:id="8923" w:author="Mohammad Nayeem Hasan" w:date="2024-07-18T15:20:00Z"/>
        </w:trPr>
        <w:tc>
          <w:tcPr>
            <w:tcW w:w="1530" w:type="dxa"/>
          </w:tcPr>
          <w:p w14:paraId="33019F4C" w14:textId="474D382D" w:rsidR="009F5786" w:rsidRPr="00DF6BDB" w:rsidDel="00D73460" w:rsidRDefault="009F5786">
            <w:pPr>
              <w:spacing w:line="240" w:lineRule="auto"/>
              <w:rPr>
                <w:del w:id="8924" w:author="Mohammad Nayeem Hasan" w:date="2024-07-18T15:20:00Z" w16du:dateUtc="2024-07-18T09:20:00Z"/>
                <w:rFonts w:ascii="Times New Roman" w:hAnsi="Times New Roman" w:cs="Times New Roman"/>
                <w:sz w:val="24"/>
                <w:szCs w:val="24"/>
              </w:rPr>
              <w:pPrChange w:id="8925" w:author="Mohammad Nayeem Hasan" w:date="2024-07-18T16:13:00Z" w16du:dateUtc="2024-07-18T10:13:00Z">
                <w:pPr>
                  <w:spacing w:after="0" w:line="240" w:lineRule="auto"/>
                </w:pPr>
              </w:pPrChange>
            </w:pPr>
            <w:del w:id="8926" w:author="Mohammad Nayeem Hasan" w:date="2024-07-18T15:20:00Z" w16du:dateUtc="2024-07-18T09:20:00Z">
              <w:r w:rsidRPr="00DF6BDB" w:rsidDel="00D73460">
                <w:rPr>
                  <w:rFonts w:ascii="Times New Roman" w:hAnsi="Times New Roman" w:cs="Times New Roman"/>
                  <w:sz w:val="24"/>
                  <w:szCs w:val="24"/>
                </w:rPr>
                <w:delText>Household size</w:delText>
              </w:r>
            </w:del>
          </w:p>
        </w:tc>
        <w:tc>
          <w:tcPr>
            <w:tcW w:w="1224" w:type="dxa"/>
          </w:tcPr>
          <w:p w14:paraId="6048E83F" w14:textId="7870E880" w:rsidR="009F5786" w:rsidRPr="00DF6BDB" w:rsidDel="00D73460" w:rsidRDefault="009F5786">
            <w:pPr>
              <w:spacing w:line="240" w:lineRule="auto"/>
              <w:rPr>
                <w:del w:id="8927" w:author="Mohammad Nayeem Hasan" w:date="2024-07-18T15:20:00Z" w16du:dateUtc="2024-07-18T09:20:00Z"/>
                <w:rFonts w:ascii="Times New Roman" w:hAnsi="Times New Roman" w:cs="Times New Roman"/>
                <w:sz w:val="24"/>
                <w:szCs w:val="24"/>
              </w:rPr>
              <w:pPrChange w:id="8928" w:author="Mohammad Nayeem Hasan" w:date="2024-07-18T16:13:00Z" w16du:dateUtc="2024-07-18T10:13:00Z">
                <w:pPr>
                  <w:spacing w:after="0" w:line="240" w:lineRule="auto"/>
                </w:pPr>
              </w:pPrChange>
            </w:pPr>
          </w:p>
        </w:tc>
        <w:tc>
          <w:tcPr>
            <w:tcW w:w="679" w:type="dxa"/>
          </w:tcPr>
          <w:p w14:paraId="68029738" w14:textId="1E946266" w:rsidR="009F5786" w:rsidRPr="00DF6BDB" w:rsidDel="00D73460" w:rsidRDefault="009F5786">
            <w:pPr>
              <w:spacing w:line="240" w:lineRule="auto"/>
              <w:rPr>
                <w:del w:id="8929" w:author="Mohammad Nayeem Hasan" w:date="2024-07-18T15:20:00Z" w16du:dateUtc="2024-07-18T09:20:00Z"/>
                <w:rFonts w:ascii="Times New Roman" w:hAnsi="Times New Roman" w:cs="Times New Roman"/>
                <w:sz w:val="24"/>
                <w:szCs w:val="24"/>
              </w:rPr>
              <w:pPrChange w:id="8930" w:author="Mohammad Nayeem Hasan" w:date="2024-07-18T16:13:00Z" w16du:dateUtc="2024-07-18T10:13:00Z">
                <w:pPr>
                  <w:spacing w:after="0" w:line="240" w:lineRule="auto"/>
                </w:pPr>
              </w:pPrChange>
            </w:pPr>
          </w:p>
        </w:tc>
        <w:tc>
          <w:tcPr>
            <w:tcW w:w="1224" w:type="dxa"/>
          </w:tcPr>
          <w:p w14:paraId="4670337C" w14:textId="3D8FAC1C" w:rsidR="009F5786" w:rsidRPr="00DF6BDB" w:rsidDel="00D73460" w:rsidRDefault="009F5786">
            <w:pPr>
              <w:spacing w:line="240" w:lineRule="auto"/>
              <w:rPr>
                <w:del w:id="8931" w:author="Mohammad Nayeem Hasan" w:date="2024-07-18T15:20:00Z" w16du:dateUtc="2024-07-18T09:20:00Z"/>
                <w:rFonts w:ascii="Times New Roman" w:hAnsi="Times New Roman" w:cs="Times New Roman"/>
                <w:sz w:val="24"/>
                <w:szCs w:val="24"/>
              </w:rPr>
              <w:pPrChange w:id="8932" w:author="Mohammad Nayeem Hasan" w:date="2024-07-18T16:13:00Z" w16du:dateUtc="2024-07-18T10:13:00Z">
                <w:pPr>
                  <w:spacing w:after="0" w:line="240" w:lineRule="auto"/>
                </w:pPr>
              </w:pPrChange>
            </w:pPr>
          </w:p>
        </w:tc>
        <w:tc>
          <w:tcPr>
            <w:tcW w:w="749" w:type="dxa"/>
          </w:tcPr>
          <w:p w14:paraId="5973E45A" w14:textId="4BCA8BD5" w:rsidR="009F5786" w:rsidRPr="00DF6BDB" w:rsidDel="00D73460" w:rsidRDefault="009F5786">
            <w:pPr>
              <w:spacing w:line="240" w:lineRule="auto"/>
              <w:rPr>
                <w:del w:id="8933" w:author="Mohammad Nayeem Hasan" w:date="2024-07-18T15:20:00Z" w16du:dateUtc="2024-07-18T09:20:00Z"/>
                <w:rFonts w:ascii="Times New Roman" w:hAnsi="Times New Roman" w:cs="Times New Roman"/>
                <w:sz w:val="24"/>
                <w:szCs w:val="24"/>
              </w:rPr>
              <w:pPrChange w:id="8934" w:author="Mohammad Nayeem Hasan" w:date="2024-07-18T16:13:00Z" w16du:dateUtc="2024-07-18T10:13:00Z">
                <w:pPr>
                  <w:spacing w:after="0" w:line="240" w:lineRule="auto"/>
                </w:pPr>
              </w:pPrChange>
            </w:pPr>
          </w:p>
        </w:tc>
        <w:tc>
          <w:tcPr>
            <w:tcW w:w="1223" w:type="dxa"/>
          </w:tcPr>
          <w:p w14:paraId="4E0C3566" w14:textId="3463462B" w:rsidR="009F5786" w:rsidRPr="00DF6BDB" w:rsidDel="00D73460" w:rsidRDefault="009F5786">
            <w:pPr>
              <w:spacing w:line="240" w:lineRule="auto"/>
              <w:rPr>
                <w:del w:id="8935" w:author="Mohammad Nayeem Hasan" w:date="2024-07-18T15:20:00Z" w16du:dateUtc="2024-07-18T09:20:00Z"/>
                <w:rFonts w:ascii="Times New Roman" w:hAnsi="Times New Roman" w:cs="Times New Roman"/>
                <w:sz w:val="24"/>
                <w:szCs w:val="24"/>
              </w:rPr>
              <w:pPrChange w:id="8936" w:author="Mohammad Nayeem Hasan" w:date="2024-07-18T16:13:00Z" w16du:dateUtc="2024-07-18T10:13:00Z">
                <w:pPr>
                  <w:spacing w:after="0" w:line="240" w:lineRule="auto"/>
                </w:pPr>
              </w:pPrChange>
            </w:pPr>
          </w:p>
        </w:tc>
        <w:tc>
          <w:tcPr>
            <w:tcW w:w="749" w:type="dxa"/>
          </w:tcPr>
          <w:p w14:paraId="456968B0" w14:textId="5F87A6A7" w:rsidR="009F5786" w:rsidRPr="00DF6BDB" w:rsidDel="00D73460" w:rsidRDefault="009F5786">
            <w:pPr>
              <w:spacing w:line="240" w:lineRule="auto"/>
              <w:rPr>
                <w:del w:id="8937" w:author="Mohammad Nayeem Hasan" w:date="2024-07-18T15:20:00Z" w16du:dateUtc="2024-07-18T09:20:00Z"/>
                <w:rFonts w:ascii="Times New Roman" w:hAnsi="Times New Roman" w:cs="Times New Roman"/>
                <w:sz w:val="24"/>
                <w:szCs w:val="24"/>
              </w:rPr>
              <w:pPrChange w:id="8938" w:author="Mohammad Nayeem Hasan" w:date="2024-07-18T16:13:00Z" w16du:dateUtc="2024-07-18T10:13:00Z">
                <w:pPr>
                  <w:spacing w:after="0" w:line="240" w:lineRule="auto"/>
                </w:pPr>
              </w:pPrChange>
            </w:pPr>
          </w:p>
        </w:tc>
        <w:tc>
          <w:tcPr>
            <w:tcW w:w="1223" w:type="dxa"/>
          </w:tcPr>
          <w:p w14:paraId="77E21195" w14:textId="721135FF" w:rsidR="009F5786" w:rsidRPr="00DF6BDB" w:rsidDel="00D73460" w:rsidRDefault="009F5786">
            <w:pPr>
              <w:spacing w:line="240" w:lineRule="auto"/>
              <w:rPr>
                <w:del w:id="8939" w:author="Mohammad Nayeem Hasan" w:date="2024-07-18T15:20:00Z" w16du:dateUtc="2024-07-18T09:20:00Z"/>
                <w:rFonts w:ascii="Times New Roman" w:hAnsi="Times New Roman" w:cs="Times New Roman"/>
                <w:sz w:val="24"/>
                <w:szCs w:val="24"/>
              </w:rPr>
              <w:pPrChange w:id="8940" w:author="Mohammad Nayeem Hasan" w:date="2024-07-18T16:13:00Z" w16du:dateUtc="2024-07-18T10:13:00Z">
                <w:pPr>
                  <w:spacing w:after="0" w:line="240" w:lineRule="auto"/>
                </w:pPr>
              </w:pPrChange>
            </w:pPr>
          </w:p>
        </w:tc>
        <w:tc>
          <w:tcPr>
            <w:tcW w:w="749" w:type="dxa"/>
          </w:tcPr>
          <w:p w14:paraId="36C985AE" w14:textId="195175F8" w:rsidR="009F5786" w:rsidRPr="00DF6BDB" w:rsidDel="00D73460" w:rsidRDefault="009F5786">
            <w:pPr>
              <w:spacing w:line="240" w:lineRule="auto"/>
              <w:rPr>
                <w:del w:id="8941" w:author="Mohammad Nayeem Hasan" w:date="2024-07-18T15:20:00Z" w16du:dateUtc="2024-07-18T09:20:00Z"/>
                <w:rFonts w:ascii="Times New Roman" w:hAnsi="Times New Roman" w:cs="Times New Roman"/>
                <w:sz w:val="24"/>
                <w:szCs w:val="24"/>
              </w:rPr>
              <w:pPrChange w:id="8942" w:author="Mohammad Nayeem Hasan" w:date="2024-07-18T16:13:00Z" w16du:dateUtc="2024-07-18T10:13:00Z">
                <w:pPr>
                  <w:spacing w:after="0" w:line="240" w:lineRule="auto"/>
                </w:pPr>
              </w:pPrChange>
            </w:pPr>
          </w:p>
        </w:tc>
      </w:tr>
      <w:tr w:rsidR="009F5786" w:rsidRPr="00DF6BDB" w:rsidDel="00D73460" w14:paraId="43A1A8EA" w14:textId="0107E249" w:rsidTr="00755549">
        <w:trPr>
          <w:del w:id="8943" w:author="Mohammad Nayeem Hasan" w:date="2024-07-18T15:20:00Z"/>
        </w:trPr>
        <w:tc>
          <w:tcPr>
            <w:tcW w:w="1530" w:type="dxa"/>
          </w:tcPr>
          <w:p w14:paraId="41E8B724" w14:textId="2830F120" w:rsidR="009F5786" w:rsidRPr="00DF6BDB" w:rsidDel="00D73460" w:rsidRDefault="009F5786">
            <w:pPr>
              <w:spacing w:line="240" w:lineRule="auto"/>
              <w:rPr>
                <w:del w:id="8944" w:author="Mohammad Nayeem Hasan" w:date="2024-07-18T15:20:00Z" w16du:dateUtc="2024-07-18T09:20:00Z"/>
                <w:rFonts w:ascii="Times New Roman" w:hAnsi="Times New Roman" w:cs="Times New Roman"/>
                <w:sz w:val="24"/>
                <w:szCs w:val="24"/>
              </w:rPr>
              <w:pPrChange w:id="8945" w:author="Mohammad Nayeem Hasan" w:date="2024-07-18T16:13:00Z" w16du:dateUtc="2024-07-18T10:13:00Z">
                <w:pPr>
                  <w:spacing w:after="0" w:line="240" w:lineRule="auto"/>
                </w:pPr>
              </w:pPrChange>
            </w:pPr>
            <w:del w:id="8946" w:author="Mohammad Nayeem Hasan" w:date="2024-07-18T15:20:00Z" w16du:dateUtc="2024-07-18T09:20:00Z">
              <w:r w:rsidRPr="00DF6BDB" w:rsidDel="00D73460">
                <w:rPr>
                  <w:rFonts w:ascii="Times New Roman" w:hAnsi="Times New Roman" w:cs="Times New Roman"/>
                  <w:sz w:val="24"/>
                  <w:szCs w:val="24"/>
                </w:rPr>
                <w:delText>Small (&lt;5)</w:delText>
              </w:r>
            </w:del>
          </w:p>
        </w:tc>
        <w:tc>
          <w:tcPr>
            <w:tcW w:w="1224" w:type="dxa"/>
          </w:tcPr>
          <w:p w14:paraId="17C6BFEA" w14:textId="0DBC0F48" w:rsidR="009F5786" w:rsidRPr="00DF6BDB" w:rsidDel="00D73460" w:rsidRDefault="009F5786">
            <w:pPr>
              <w:spacing w:line="240" w:lineRule="auto"/>
              <w:rPr>
                <w:del w:id="8947" w:author="Mohammad Nayeem Hasan" w:date="2024-07-18T15:20:00Z" w16du:dateUtc="2024-07-18T09:20:00Z"/>
                <w:rFonts w:ascii="Times New Roman" w:hAnsi="Times New Roman" w:cs="Times New Roman"/>
                <w:sz w:val="24"/>
                <w:szCs w:val="24"/>
              </w:rPr>
              <w:pPrChange w:id="8948" w:author="Mohammad Nayeem Hasan" w:date="2024-07-18T16:13:00Z" w16du:dateUtc="2024-07-18T10:13:00Z">
                <w:pPr>
                  <w:spacing w:after="0" w:line="240" w:lineRule="auto"/>
                </w:pPr>
              </w:pPrChange>
            </w:pPr>
            <w:del w:id="894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EBD33B3" w14:textId="02A2EBD7" w:rsidR="009F5786" w:rsidRPr="00DF6BDB" w:rsidDel="00D73460" w:rsidRDefault="009F5786">
            <w:pPr>
              <w:spacing w:line="240" w:lineRule="auto"/>
              <w:rPr>
                <w:del w:id="8950" w:author="Mohammad Nayeem Hasan" w:date="2024-07-18T15:20:00Z" w16du:dateUtc="2024-07-18T09:20:00Z"/>
                <w:rFonts w:ascii="Times New Roman" w:hAnsi="Times New Roman" w:cs="Times New Roman"/>
                <w:sz w:val="24"/>
                <w:szCs w:val="24"/>
              </w:rPr>
              <w:pPrChange w:id="8951" w:author="Mohammad Nayeem Hasan" w:date="2024-07-18T16:13:00Z" w16du:dateUtc="2024-07-18T10:13:00Z">
                <w:pPr>
                  <w:spacing w:after="0" w:line="240" w:lineRule="auto"/>
                </w:pPr>
              </w:pPrChange>
            </w:pPr>
          </w:p>
        </w:tc>
        <w:tc>
          <w:tcPr>
            <w:tcW w:w="1224" w:type="dxa"/>
          </w:tcPr>
          <w:p w14:paraId="7B751CA3" w14:textId="54AE9D11" w:rsidR="009F5786" w:rsidRPr="00DF6BDB" w:rsidDel="00D73460" w:rsidRDefault="009F5786">
            <w:pPr>
              <w:spacing w:line="240" w:lineRule="auto"/>
              <w:rPr>
                <w:del w:id="8952" w:author="Mohammad Nayeem Hasan" w:date="2024-07-18T15:20:00Z" w16du:dateUtc="2024-07-18T09:20:00Z"/>
                <w:rFonts w:ascii="Times New Roman" w:hAnsi="Times New Roman" w:cs="Times New Roman"/>
                <w:sz w:val="24"/>
                <w:szCs w:val="24"/>
              </w:rPr>
              <w:pPrChange w:id="8953" w:author="Mohammad Nayeem Hasan" w:date="2024-07-18T16:13:00Z" w16du:dateUtc="2024-07-18T10:13:00Z">
                <w:pPr>
                  <w:spacing w:after="0" w:line="240" w:lineRule="auto"/>
                </w:pPr>
              </w:pPrChange>
            </w:pPr>
            <w:del w:id="895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6D88569" w14:textId="49CC88CA" w:rsidR="009F5786" w:rsidRPr="00DF6BDB" w:rsidDel="00D73460" w:rsidRDefault="009F5786">
            <w:pPr>
              <w:spacing w:line="240" w:lineRule="auto"/>
              <w:rPr>
                <w:del w:id="8955" w:author="Mohammad Nayeem Hasan" w:date="2024-07-18T15:20:00Z" w16du:dateUtc="2024-07-18T09:20:00Z"/>
                <w:rFonts w:ascii="Times New Roman" w:hAnsi="Times New Roman" w:cs="Times New Roman"/>
                <w:sz w:val="24"/>
                <w:szCs w:val="24"/>
              </w:rPr>
              <w:pPrChange w:id="8956" w:author="Mohammad Nayeem Hasan" w:date="2024-07-18T16:13:00Z" w16du:dateUtc="2024-07-18T10:13:00Z">
                <w:pPr>
                  <w:spacing w:after="0" w:line="240" w:lineRule="auto"/>
                </w:pPr>
              </w:pPrChange>
            </w:pPr>
          </w:p>
        </w:tc>
        <w:tc>
          <w:tcPr>
            <w:tcW w:w="1223" w:type="dxa"/>
          </w:tcPr>
          <w:p w14:paraId="4B82F213" w14:textId="4BE7F567" w:rsidR="009F5786" w:rsidRPr="00DF6BDB" w:rsidDel="00D73460" w:rsidRDefault="009F5786">
            <w:pPr>
              <w:spacing w:line="240" w:lineRule="auto"/>
              <w:rPr>
                <w:del w:id="8957" w:author="Mohammad Nayeem Hasan" w:date="2024-07-18T15:20:00Z" w16du:dateUtc="2024-07-18T09:20:00Z"/>
                <w:rFonts w:ascii="Times New Roman" w:hAnsi="Times New Roman" w:cs="Times New Roman"/>
                <w:sz w:val="24"/>
                <w:szCs w:val="24"/>
              </w:rPr>
              <w:pPrChange w:id="8958" w:author="Mohammad Nayeem Hasan" w:date="2024-07-18T16:13:00Z" w16du:dateUtc="2024-07-18T10:13:00Z">
                <w:pPr>
                  <w:spacing w:after="0" w:line="240" w:lineRule="auto"/>
                </w:pPr>
              </w:pPrChange>
            </w:pPr>
            <w:del w:id="895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8D9013" w14:textId="1CBE4C6F" w:rsidR="009F5786" w:rsidRPr="00DF6BDB" w:rsidDel="00D73460" w:rsidRDefault="009F5786">
            <w:pPr>
              <w:spacing w:line="240" w:lineRule="auto"/>
              <w:rPr>
                <w:del w:id="8960" w:author="Mohammad Nayeem Hasan" w:date="2024-07-18T15:20:00Z" w16du:dateUtc="2024-07-18T09:20:00Z"/>
                <w:rFonts w:ascii="Times New Roman" w:hAnsi="Times New Roman" w:cs="Times New Roman"/>
                <w:sz w:val="24"/>
                <w:szCs w:val="24"/>
              </w:rPr>
              <w:pPrChange w:id="8961" w:author="Mohammad Nayeem Hasan" w:date="2024-07-18T16:13:00Z" w16du:dateUtc="2024-07-18T10:13:00Z">
                <w:pPr>
                  <w:spacing w:after="0" w:line="240" w:lineRule="auto"/>
                </w:pPr>
              </w:pPrChange>
            </w:pPr>
          </w:p>
        </w:tc>
        <w:tc>
          <w:tcPr>
            <w:tcW w:w="1223" w:type="dxa"/>
          </w:tcPr>
          <w:p w14:paraId="46DD2C8D" w14:textId="13479387" w:rsidR="009F5786" w:rsidRPr="00DF6BDB" w:rsidDel="00D73460" w:rsidRDefault="009F5786">
            <w:pPr>
              <w:spacing w:line="240" w:lineRule="auto"/>
              <w:rPr>
                <w:del w:id="8962" w:author="Mohammad Nayeem Hasan" w:date="2024-07-18T15:20:00Z" w16du:dateUtc="2024-07-18T09:20:00Z"/>
                <w:rFonts w:ascii="Times New Roman" w:hAnsi="Times New Roman" w:cs="Times New Roman"/>
                <w:sz w:val="24"/>
                <w:szCs w:val="24"/>
              </w:rPr>
              <w:pPrChange w:id="8963" w:author="Mohammad Nayeem Hasan" w:date="2024-07-18T16:13:00Z" w16du:dateUtc="2024-07-18T10:13:00Z">
                <w:pPr>
                  <w:spacing w:after="0" w:line="240" w:lineRule="auto"/>
                </w:pPr>
              </w:pPrChange>
            </w:pPr>
            <w:del w:id="896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E02FC9C" w14:textId="3BF354C5" w:rsidR="009F5786" w:rsidRPr="00DF6BDB" w:rsidDel="00D73460" w:rsidRDefault="009F5786">
            <w:pPr>
              <w:spacing w:line="240" w:lineRule="auto"/>
              <w:rPr>
                <w:del w:id="8965" w:author="Mohammad Nayeem Hasan" w:date="2024-07-18T15:20:00Z" w16du:dateUtc="2024-07-18T09:20:00Z"/>
                <w:rFonts w:ascii="Times New Roman" w:hAnsi="Times New Roman" w:cs="Times New Roman"/>
                <w:sz w:val="24"/>
                <w:szCs w:val="24"/>
              </w:rPr>
              <w:pPrChange w:id="8966" w:author="Mohammad Nayeem Hasan" w:date="2024-07-18T16:13:00Z" w16du:dateUtc="2024-07-18T10:13:00Z">
                <w:pPr>
                  <w:spacing w:after="0" w:line="240" w:lineRule="auto"/>
                </w:pPr>
              </w:pPrChange>
            </w:pPr>
          </w:p>
        </w:tc>
      </w:tr>
      <w:tr w:rsidR="009F5786" w:rsidRPr="00DF6BDB" w:rsidDel="00D73460" w14:paraId="2FF9BA24" w14:textId="6AC1D39B" w:rsidTr="00755549">
        <w:trPr>
          <w:del w:id="8967" w:author="Mohammad Nayeem Hasan" w:date="2024-07-18T15:20:00Z"/>
        </w:trPr>
        <w:tc>
          <w:tcPr>
            <w:tcW w:w="1530" w:type="dxa"/>
          </w:tcPr>
          <w:p w14:paraId="2BD9F459" w14:textId="23906C38" w:rsidR="009F5786" w:rsidRPr="00DF6BDB" w:rsidDel="00D73460" w:rsidRDefault="009F5786">
            <w:pPr>
              <w:spacing w:line="240" w:lineRule="auto"/>
              <w:rPr>
                <w:del w:id="8968" w:author="Mohammad Nayeem Hasan" w:date="2024-07-18T15:20:00Z" w16du:dateUtc="2024-07-18T09:20:00Z"/>
                <w:rFonts w:ascii="Times New Roman" w:hAnsi="Times New Roman" w:cs="Times New Roman"/>
                <w:sz w:val="24"/>
                <w:szCs w:val="24"/>
              </w:rPr>
              <w:pPrChange w:id="8969" w:author="Mohammad Nayeem Hasan" w:date="2024-07-18T16:13:00Z" w16du:dateUtc="2024-07-18T10:13:00Z">
                <w:pPr>
                  <w:spacing w:after="0" w:line="240" w:lineRule="auto"/>
                </w:pPr>
              </w:pPrChange>
            </w:pPr>
            <w:del w:id="8970" w:author="Mohammad Nayeem Hasan" w:date="2024-07-18T15:20:00Z" w16du:dateUtc="2024-07-18T09:20:00Z">
              <w:r w:rsidRPr="00DF6BDB" w:rsidDel="00D73460">
                <w:rPr>
                  <w:rFonts w:ascii="Times New Roman" w:hAnsi="Times New Roman" w:cs="Times New Roman"/>
                  <w:sz w:val="24"/>
                  <w:szCs w:val="24"/>
                </w:rPr>
                <w:delText>Large (5/5+)</w:delText>
              </w:r>
            </w:del>
          </w:p>
        </w:tc>
        <w:tc>
          <w:tcPr>
            <w:tcW w:w="1224" w:type="dxa"/>
          </w:tcPr>
          <w:p w14:paraId="637FBDEA" w14:textId="376F9236" w:rsidR="009F5786" w:rsidRPr="00DF6BDB" w:rsidDel="00D73460" w:rsidRDefault="009F5786">
            <w:pPr>
              <w:spacing w:line="240" w:lineRule="auto"/>
              <w:rPr>
                <w:del w:id="8971" w:author="Mohammad Nayeem Hasan" w:date="2024-07-18T15:20:00Z" w16du:dateUtc="2024-07-18T09:20:00Z"/>
                <w:rFonts w:ascii="Times New Roman" w:hAnsi="Times New Roman" w:cs="Times New Roman"/>
                <w:sz w:val="24"/>
                <w:szCs w:val="24"/>
              </w:rPr>
              <w:pPrChange w:id="8972" w:author="Mohammad Nayeem Hasan" w:date="2024-07-18T16:13:00Z" w16du:dateUtc="2024-07-18T10:13:00Z">
                <w:pPr>
                  <w:spacing w:after="0" w:line="240" w:lineRule="auto"/>
                </w:pPr>
              </w:pPrChange>
            </w:pPr>
            <w:del w:id="8973" w:author="Mohammad Nayeem Hasan" w:date="2024-07-18T15:20:00Z" w16du:dateUtc="2024-07-18T09:20:00Z">
              <w:r w:rsidRPr="00DF6BDB" w:rsidDel="00D73460">
                <w:rPr>
                  <w:rFonts w:ascii="Times New Roman" w:hAnsi="Times New Roman" w:cs="Times New Roman"/>
                  <w:sz w:val="24"/>
                  <w:szCs w:val="24"/>
                </w:rPr>
                <w:delText>0.89 (0.61 – 1.28)</w:delText>
              </w:r>
            </w:del>
          </w:p>
        </w:tc>
        <w:tc>
          <w:tcPr>
            <w:tcW w:w="679" w:type="dxa"/>
          </w:tcPr>
          <w:p w14:paraId="36A5B411" w14:textId="5EE99FEF" w:rsidR="009F5786" w:rsidRPr="00DF6BDB" w:rsidDel="00D73460" w:rsidRDefault="009F5786">
            <w:pPr>
              <w:spacing w:line="240" w:lineRule="auto"/>
              <w:rPr>
                <w:del w:id="8974" w:author="Mohammad Nayeem Hasan" w:date="2024-07-18T15:20:00Z" w16du:dateUtc="2024-07-18T09:20:00Z"/>
                <w:rFonts w:ascii="Times New Roman" w:hAnsi="Times New Roman" w:cs="Times New Roman"/>
                <w:sz w:val="24"/>
                <w:szCs w:val="24"/>
              </w:rPr>
              <w:pPrChange w:id="8975" w:author="Mohammad Nayeem Hasan" w:date="2024-07-18T16:13:00Z" w16du:dateUtc="2024-07-18T10:13:00Z">
                <w:pPr>
                  <w:spacing w:after="0" w:line="240" w:lineRule="auto"/>
                </w:pPr>
              </w:pPrChange>
            </w:pPr>
            <w:del w:id="8976" w:author="Mohammad Nayeem Hasan" w:date="2024-07-18T15:20:00Z" w16du:dateUtc="2024-07-18T09:20:00Z">
              <w:r w:rsidRPr="00DF6BDB" w:rsidDel="00D73460">
                <w:rPr>
                  <w:rFonts w:ascii="Times New Roman" w:hAnsi="Times New Roman" w:cs="Times New Roman"/>
                  <w:sz w:val="24"/>
                  <w:szCs w:val="24"/>
                </w:rPr>
                <w:delText>0.528</w:delText>
              </w:r>
            </w:del>
          </w:p>
        </w:tc>
        <w:tc>
          <w:tcPr>
            <w:tcW w:w="1224" w:type="dxa"/>
          </w:tcPr>
          <w:p w14:paraId="0DF9C5E6" w14:textId="2844C648" w:rsidR="009F5786" w:rsidRPr="00DF6BDB" w:rsidDel="00D73460" w:rsidRDefault="009F5786">
            <w:pPr>
              <w:spacing w:line="240" w:lineRule="auto"/>
              <w:rPr>
                <w:del w:id="8977" w:author="Mohammad Nayeem Hasan" w:date="2024-07-18T15:20:00Z" w16du:dateUtc="2024-07-18T09:20:00Z"/>
                <w:rFonts w:ascii="Times New Roman" w:hAnsi="Times New Roman" w:cs="Times New Roman"/>
                <w:sz w:val="24"/>
                <w:szCs w:val="24"/>
              </w:rPr>
              <w:pPrChange w:id="8978" w:author="Mohammad Nayeem Hasan" w:date="2024-07-18T16:13:00Z" w16du:dateUtc="2024-07-18T10:13:00Z">
                <w:pPr>
                  <w:spacing w:after="0" w:line="240" w:lineRule="auto"/>
                </w:pPr>
              </w:pPrChange>
            </w:pPr>
            <w:del w:id="8979" w:author="Mohammad Nayeem Hasan" w:date="2024-07-18T15:20:00Z" w16du:dateUtc="2024-07-18T09:20:00Z">
              <w:r w:rsidRPr="00DF6BDB" w:rsidDel="00D73460">
                <w:rPr>
                  <w:rFonts w:ascii="Times New Roman" w:hAnsi="Times New Roman" w:cs="Times New Roman"/>
                  <w:sz w:val="24"/>
                  <w:szCs w:val="24"/>
                </w:rPr>
                <w:delText>0.86 (0.56 - 1.32)</w:delText>
              </w:r>
            </w:del>
          </w:p>
        </w:tc>
        <w:tc>
          <w:tcPr>
            <w:tcW w:w="749" w:type="dxa"/>
          </w:tcPr>
          <w:p w14:paraId="4229B43D" w14:textId="0F51A18B" w:rsidR="009F5786" w:rsidRPr="00DF6BDB" w:rsidDel="00D73460" w:rsidRDefault="009F5786">
            <w:pPr>
              <w:spacing w:line="240" w:lineRule="auto"/>
              <w:rPr>
                <w:del w:id="8980" w:author="Mohammad Nayeem Hasan" w:date="2024-07-18T15:20:00Z" w16du:dateUtc="2024-07-18T09:20:00Z"/>
                <w:rFonts w:ascii="Times New Roman" w:hAnsi="Times New Roman" w:cs="Times New Roman"/>
                <w:sz w:val="24"/>
                <w:szCs w:val="24"/>
              </w:rPr>
              <w:pPrChange w:id="8981" w:author="Mohammad Nayeem Hasan" w:date="2024-07-18T16:13:00Z" w16du:dateUtc="2024-07-18T10:13:00Z">
                <w:pPr>
                  <w:spacing w:after="0" w:line="240" w:lineRule="auto"/>
                </w:pPr>
              </w:pPrChange>
            </w:pPr>
            <w:del w:id="8982" w:author="Mohammad Nayeem Hasan" w:date="2024-07-18T15:20:00Z" w16du:dateUtc="2024-07-18T09:20:00Z">
              <w:r w:rsidRPr="00DF6BDB" w:rsidDel="00D73460">
                <w:rPr>
                  <w:rFonts w:ascii="Times New Roman" w:hAnsi="Times New Roman" w:cs="Times New Roman"/>
                  <w:sz w:val="24"/>
                  <w:szCs w:val="24"/>
                </w:rPr>
                <w:delText>0.477</w:delText>
              </w:r>
            </w:del>
          </w:p>
        </w:tc>
        <w:tc>
          <w:tcPr>
            <w:tcW w:w="1223" w:type="dxa"/>
          </w:tcPr>
          <w:p w14:paraId="54F45E07" w14:textId="1E5BD4B3" w:rsidR="009F5786" w:rsidRPr="00DF6BDB" w:rsidDel="00D73460" w:rsidRDefault="009F5786">
            <w:pPr>
              <w:spacing w:line="240" w:lineRule="auto"/>
              <w:rPr>
                <w:del w:id="8983" w:author="Mohammad Nayeem Hasan" w:date="2024-07-18T15:20:00Z" w16du:dateUtc="2024-07-18T09:20:00Z"/>
                <w:rFonts w:ascii="Times New Roman" w:hAnsi="Times New Roman" w:cs="Times New Roman"/>
                <w:sz w:val="24"/>
                <w:szCs w:val="24"/>
              </w:rPr>
              <w:pPrChange w:id="8984" w:author="Mohammad Nayeem Hasan" w:date="2024-07-18T16:13:00Z" w16du:dateUtc="2024-07-18T10:13:00Z">
                <w:pPr>
                  <w:spacing w:after="0" w:line="240" w:lineRule="auto"/>
                </w:pPr>
              </w:pPrChange>
            </w:pPr>
            <w:del w:id="8985" w:author="Mohammad Nayeem Hasan" w:date="2024-07-18T15:20:00Z" w16du:dateUtc="2024-07-18T09:20:00Z">
              <w:r w:rsidRPr="00DF6BDB" w:rsidDel="00D73460">
                <w:rPr>
                  <w:rFonts w:ascii="Times New Roman" w:hAnsi="Times New Roman" w:cs="Times New Roman"/>
                  <w:sz w:val="24"/>
                  <w:szCs w:val="24"/>
                </w:rPr>
                <w:delText>0.78 (0.46 - 1.31)</w:delText>
              </w:r>
            </w:del>
          </w:p>
        </w:tc>
        <w:tc>
          <w:tcPr>
            <w:tcW w:w="749" w:type="dxa"/>
          </w:tcPr>
          <w:p w14:paraId="3DC81287" w14:textId="2708457D" w:rsidR="009F5786" w:rsidRPr="00DF6BDB" w:rsidDel="00D73460" w:rsidRDefault="009F5786">
            <w:pPr>
              <w:spacing w:line="240" w:lineRule="auto"/>
              <w:rPr>
                <w:del w:id="8986" w:author="Mohammad Nayeem Hasan" w:date="2024-07-18T15:20:00Z" w16du:dateUtc="2024-07-18T09:20:00Z"/>
                <w:rFonts w:ascii="Times New Roman" w:hAnsi="Times New Roman" w:cs="Times New Roman"/>
                <w:sz w:val="24"/>
                <w:szCs w:val="24"/>
              </w:rPr>
              <w:pPrChange w:id="8987" w:author="Mohammad Nayeem Hasan" w:date="2024-07-18T16:13:00Z" w16du:dateUtc="2024-07-18T10:13:00Z">
                <w:pPr>
                  <w:spacing w:after="0" w:line="240" w:lineRule="auto"/>
                </w:pPr>
              </w:pPrChange>
            </w:pPr>
            <w:del w:id="8988" w:author="Mohammad Nayeem Hasan" w:date="2024-07-18T15:20:00Z" w16du:dateUtc="2024-07-18T09:20:00Z">
              <w:r w:rsidRPr="00DF6BDB" w:rsidDel="00D73460">
                <w:rPr>
                  <w:rFonts w:ascii="Times New Roman" w:hAnsi="Times New Roman" w:cs="Times New Roman"/>
                  <w:sz w:val="24"/>
                  <w:szCs w:val="24"/>
                </w:rPr>
                <w:delText xml:space="preserve">0.349   </w:delText>
              </w:r>
            </w:del>
          </w:p>
        </w:tc>
        <w:tc>
          <w:tcPr>
            <w:tcW w:w="1223" w:type="dxa"/>
          </w:tcPr>
          <w:p w14:paraId="3F7B92AB" w14:textId="6C687E26" w:rsidR="009F5786" w:rsidRPr="00DF6BDB" w:rsidDel="00D73460" w:rsidRDefault="009F5786">
            <w:pPr>
              <w:spacing w:line="240" w:lineRule="auto"/>
              <w:rPr>
                <w:del w:id="8989" w:author="Mohammad Nayeem Hasan" w:date="2024-07-18T15:20:00Z" w16du:dateUtc="2024-07-18T09:20:00Z"/>
                <w:rFonts w:ascii="Times New Roman" w:hAnsi="Times New Roman" w:cs="Times New Roman"/>
                <w:sz w:val="24"/>
                <w:szCs w:val="24"/>
              </w:rPr>
              <w:pPrChange w:id="8990" w:author="Mohammad Nayeem Hasan" w:date="2024-07-18T16:13:00Z" w16du:dateUtc="2024-07-18T10:13:00Z">
                <w:pPr>
                  <w:spacing w:after="0" w:line="240" w:lineRule="auto"/>
                </w:pPr>
              </w:pPrChange>
            </w:pPr>
            <w:del w:id="8991" w:author="Mohammad Nayeem Hasan" w:date="2024-07-18T15:20:00Z" w16du:dateUtc="2024-07-18T09:20:00Z">
              <w:r w:rsidRPr="00DF6BDB" w:rsidDel="00D73460">
                <w:rPr>
                  <w:rFonts w:ascii="Times New Roman" w:hAnsi="Times New Roman" w:cs="Times New Roman"/>
                  <w:sz w:val="24"/>
                  <w:szCs w:val="24"/>
                </w:rPr>
                <w:delText>0.71 (0.40 - 1.26)</w:delText>
              </w:r>
            </w:del>
          </w:p>
        </w:tc>
        <w:tc>
          <w:tcPr>
            <w:tcW w:w="749" w:type="dxa"/>
          </w:tcPr>
          <w:p w14:paraId="02B68ADC" w14:textId="7B96FF01" w:rsidR="009F5786" w:rsidRPr="00DF6BDB" w:rsidDel="00D73460" w:rsidRDefault="009F5786">
            <w:pPr>
              <w:spacing w:line="240" w:lineRule="auto"/>
              <w:rPr>
                <w:del w:id="8992" w:author="Mohammad Nayeem Hasan" w:date="2024-07-18T15:20:00Z" w16du:dateUtc="2024-07-18T09:20:00Z"/>
                <w:rFonts w:ascii="Times New Roman" w:hAnsi="Times New Roman" w:cs="Times New Roman"/>
                <w:sz w:val="24"/>
                <w:szCs w:val="24"/>
              </w:rPr>
              <w:pPrChange w:id="8993" w:author="Mohammad Nayeem Hasan" w:date="2024-07-18T16:13:00Z" w16du:dateUtc="2024-07-18T10:13:00Z">
                <w:pPr>
                  <w:spacing w:after="0" w:line="240" w:lineRule="auto"/>
                </w:pPr>
              </w:pPrChange>
            </w:pPr>
            <w:del w:id="8994" w:author="Mohammad Nayeem Hasan" w:date="2024-07-18T15:20:00Z" w16du:dateUtc="2024-07-18T09:20:00Z">
              <w:r w:rsidRPr="00DF6BDB" w:rsidDel="00D73460">
                <w:rPr>
                  <w:rFonts w:ascii="Times New Roman" w:hAnsi="Times New Roman" w:cs="Times New Roman"/>
                  <w:sz w:val="24"/>
                  <w:szCs w:val="24"/>
                </w:rPr>
                <w:delText>0.245</w:delText>
              </w:r>
            </w:del>
          </w:p>
        </w:tc>
      </w:tr>
      <w:tr w:rsidR="009F5786" w:rsidRPr="00DF6BDB" w:rsidDel="00D73460" w14:paraId="181611C6" w14:textId="62D911D3" w:rsidTr="00755549">
        <w:trPr>
          <w:del w:id="8995" w:author="Mohammad Nayeem Hasan" w:date="2024-07-18T15:20:00Z"/>
        </w:trPr>
        <w:tc>
          <w:tcPr>
            <w:tcW w:w="1530" w:type="dxa"/>
          </w:tcPr>
          <w:p w14:paraId="1A66D4F8" w14:textId="2AD929F1" w:rsidR="009F5786" w:rsidRPr="00DF6BDB" w:rsidDel="00D73460" w:rsidRDefault="009F5786">
            <w:pPr>
              <w:spacing w:line="240" w:lineRule="auto"/>
              <w:rPr>
                <w:del w:id="8996" w:author="Mohammad Nayeem Hasan" w:date="2024-07-18T15:20:00Z" w16du:dateUtc="2024-07-18T09:20:00Z"/>
                <w:rFonts w:ascii="Times New Roman" w:hAnsi="Times New Roman" w:cs="Times New Roman"/>
                <w:sz w:val="24"/>
                <w:szCs w:val="24"/>
              </w:rPr>
              <w:pPrChange w:id="8997" w:author="Mohammad Nayeem Hasan" w:date="2024-07-18T16:13:00Z" w16du:dateUtc="2024-07-18T10:13:00Z">
                <w:pPr>
                  <w:spacing w:after="0" w:line="240" w:lineRule="auto"/>
                </w:pPr>
              </w:pPrChange>
            </w:pPr>
            <w:del w:id="8998" w:author="Mohammad Nayeem Hasan" w:date="2024-07-18T15:20:00Z" w16du:dateUtc="2024-07-18T09:20:00Z">
              <w:r w:rsidRPr="00DF6BDB" w:rsidDel="00D73460">
                <w:rPr>
                  <w:rFonts w:ascii="Times New Roman" w:hAnsi="Times New Roman" w:cs="Times New Roman"/>
                  <w:sz w:val="24"/>
                  <w:szCs w:val="24"/>
                </w:rPr>
                <w:delText>Livestock ownership</w:delText>
              </w:r>
            </w:del>
          </w:p>
        </w:tc>
        <w:tc>
          <w:tcPr>
            <w:tcW w:w="1224" w:type="dxa"/>
          </w:tcPr>
          <w:p w14:paraId="7604E90F" w14:textId="682AD87E" w:rsidR="009F5786" w:rsidRPr="00DF6BDB" w:rsidDel="00D73460" w:rsidRDefault="009F5786">
            <w:pPr>
              <w:spacing w:line="240" w:lineRule="auto"/>
              <w:rPr>
                <w:del w:id="8999" w:author="Mohammad Nayeem Hasan" w:date="2024-07-18T15:20:00Z" w16du:dateUtc="2024-07-18T09:20:00Z"/>
                <w:rFonts w:ascii="Times New Roman" w:hAnsi="Times New Roman" w:cs="Times New Roman"/>
                <w:sz w:val="24"/>
                <w:szCs w:val="24"/>
              </w:rPr>
              <w:pPrChange w:id="9000" w:author="Mohammad Nayeem Hasan" w:date="2024-07-18T16:13:00Z" w16du:dateUtc="2024-07-18T10:13:00Z">
                <w:pPr>
                  <w:spacing w:after="0" w:line="240" w:lineRule="auto"/>
                </w:pPr>
              </w:pPrChange>
            </w:pPr>
          </w:p>
        </w:tc>
        <w:tc>
          <w:tcPr>
            <w:tcW w:w="679" w:type="dxa"/>
          </w:tcPr>
          <w:p w14:paraId="356DE2C8" w14:textId="4EC040B9" w:rsidR="009F5786" w:rsidRPr="00DF6BDB" w:rsidDel="00D73460" w:rsidRDefault="009F5786">
            <w:pPr>
              <w:spacing w:line="240" w:lineRule="auto"/>
              <w:rPr>
                <w:del w:id="9001" w:author="Mohammad Nayeem Hasan" w:date="2024-07-18T15:20:00Z" w16du:dateUtc="2024-07-18T09:20:00Z"/>
                <w:rFonts w:ascii="Times New Roman" w:hAnsi="Times New Roman" w:cs="Times New Roman"/>
                <w:sz w:val="24"/>
                <w:szCs w:val="24"/>
              </w:rPr>
              <w:pPrChange w:id="9002" w:author="Mohammad Nayeem Hasan" w:date="2024-07-18T16:13:00Z" w16du:dateUtc="2024-07-18T10:13:00Z">
                <w:pPr>
                  <w:spacing w:after="0" w:line="240" w:lineRule="auto"/>
                </w:pPr>
              </w:pPrChange>
            </w:pPr>
          </w:p>
        </w:tc>
        <w:tc>
          <w:tcPr>
            <w:tcW w:w="1224" w:type="dxa"/>
          </w:tcPr>
          <w:p w14:paraId="53A1CFB9" w14:textId="407FE913" w:rsidR="009F5786" w:rsidRPr="00DF6BDB" w:rsidDel="00D73460" w:rsidRDefault="009F5786">
            <w:pPr>
              <w:spacing w:line="240" w:lineRule="auto"/>
              <w:rPr>
                <w:del w:id="9003" w:author="Mohammad Nayeem Hasan" w:date="2024-07-18T15:20:00Z" w16du:dateUtc="2024-07-18T09:20:00Z"/>
                <w:rFonts w:ascii="Times New Roman" w:hAnsi="Times New Roman" w:cs="Times New Roman"/>
                <w:sz w:val="24"/>
                <w:szCs w:val="24"/>
              </w:rPr>
              <w:pPrChange w:id="9004" w:author="Mohammad Nayeem Hasan" w:date="2024-07-18T16:13:00Z" w16du:dateUtc="2024-07-18T10:13:00Z">
                <w:pPr>
                  <w:spacing w:after="0" w:line="240" w:lineRule="auto"/>
                </w:pPr>
              </w:pPrChange>
            </w:pPr>
          </w:p>
        </w:tc>
        <w:tc>
          <w:tcPr>
            <w:tcW w:w="749" w:type="dxa"/>
          </w:tcPr>
          <w:p w14:paraId="01AAC779" w14:textId="061D5F03" w:rsidR="009F5786" w:rsidRPr="00DF6BDB" w:rsidDel="00D73460" w:rsidRDefault="009F5786">
            <w:pPr>
              <w:spacing w:line="240" w:lineRule="auto"/>
              <w:rPr>
                <w:del w:id="9005" w:author="Mohammad Nayeem Hasan" w:date="2024-07-18T15:20:00Z" w16du:dateUtc="2024-07-18T09:20:00Z"/>
                <w:rFonts w:ascii="Times New Roman" w:hAnsi="Times New Roman" w:cs="Times New Roman"/>
                <w:sz w:val="24"/>
                <w:szCs w:val="24"/>
              </w:rPr>
              <w:pPrChange w:id="9006" w:author="Mohammad Nayeem Hasan" w:date="2024-07-18T16:13:00Z" w16du:dateUtc="2024-07-18T10:13:00Z">
                <w:pPr>
                  <w:spacing w:after="0" w:line="240" w:lineRule="auto"/>
                </w:pPr>
              </w:pPrChange>
            </w:pPr>
          </w:p>
        </w:tc>
        <w:tc>
          <w:tcPr>
            <w:tcW w:w="1223" w:type="dxa"/>
          </w:tcPr>
          <w:p w14:paraId="0FB32994" w14:textId="2FD2B927" w:rsidR="009F5786" w:rsidRPr="00DF6BDB" w:rsidDel="00D73460" w:rsidRDefault="009F5786">
            <w:pPr>
              <w:spacing w:line="240" w:lineRule="auto"/>
              <w:rPr>
                <w:del w:id="9007" w:author="Mohammad Nayeem Hasan" w:date="2024-07-18T15:20:00Z" w16du:dateUtc="2024-07-18T09:20:00Z"/>
                <w:rFonts w:ascii="Times New Roman" w:hAnsi="Times New Roman" w:cs="Times New Roman"/>
                <w:sz w:val="24"/>
                <w:szCs w:val="24"/>
              </w:rPr>
              <w:pPrChange w:id="9008" w:author="Mohammad Nayeem Hasan" w:date="2024-07-18T16:13:00Z" w16du:dateUtc="2024-07-18T10:13:00Z">
                <w:pPr>
                  <w:spacing w:after="0" w:line="240" w:lineRule="auto"/>
                </w:pPr>
              </w:pPrChange>
            </w:pPr>
          </w:p>
        </w:tc>
        <w:tc>
          <w:tcPr>
            <w:tcW w:w="749" w:type="dxa"/>
          </w:tcPr>
          <w:p w14:paraId="674EC438" w14:textId="4215D673" w:rsidR="009F5786" w:rsidRPr="00DF6BDB" w:rsidDel="00D73460" w:rsidRDefault="009F5786">
            <w:pPr>
              <w:spacing w:line="240" w:lineRule="auto"/>
              <w:rPr>
                <w:del w:id="9009" w:author="Mohammad Nayeem Hasan" w:date="2024-07-18T15:20:00Z" w16du:dateUtc="2024-07-18T09:20:00Z"/>
                <w:rFonts w:ascii="Times New Roman" w:hAnsi="Times New Roman" w:cs="Times New Roman"/>
                <w:sz w:val="24"/>
                <w:szCs w:val="24"/>
              </w:rPr>
              <w:pPrChange w:id="9010" w:author="Mohammad Nayeem Hasan" w:date="2024-07-18T16:13:00Z" w16du:dateUtc="2024-07-18T10:13:00Z">
                <w:pPr>
                  <w:spacing w:after="0" w:line="240" w:lineRule="auto"/>
                </w:pPr>
              </w:pPrChange>
            </w:pPr>
          </w:p>
        </w:tc>
        <w:tc>
          <w:tcPr>
            <w:tcW w:w="1223" w:type="dxa"/>
          </w:tcPr>
          <w:p w14:paraId="53CA84B0" w14:textId="5AD0C5FA" w:rsidR="009F5786" w:rsidRPr="00DF6BDB" w:rsidDel="00D73460" w:rsidRDefault="009F5786">
            <w:pPr>
              <w:spacing w:line="240" w:lineRule="auto"/>
              <w:rPr>
                <w:del w:id="9011" w:author="Mohammad Nayeem Hasan" w:date="2024-07-18T15:20:00Z" w16du:dateUtc="2024-07-18T09:20:00Z"/>
                <w:rFonts w:ascii="Times New Roman" w:hAnsi="Times New Roman" w:cs="Times New Roman"/>
                <w:sz w:val="24"/>
                <w:szCs w:val="24"/>
              </w:rPr>
              <w:pPrChange w:id="9012" w:author="Mohammad Nayeem Hasan" w:date="2024-07-18T16:13:00Z" w16du:dateUtc="2024-07-18T10:13:00Z">
                <w:pPr>
                  <w:spacing w:after="0" w:line="240" w:lineRule="auto"/>
                </w:pPr>
              </w:pPrChange>
            </w:pPr>
          </w:p>
        </w:tc>
        <w:tc>
          <w:tcPr>
            <w:tcW w:w="749" w:type="dxa"/>
          </w:tcPr>
          <w:p w14:paraId="1B5146CE" w14:textId="1647FD9C" w:rsidR="009F5786" w:rsidRPr="00DF6BDB" w:rsidDel="00D73460" w:rsidRDefault="009F5786">
            <w:pPr>
              <w:spacing w:line="240" w:lineRule="auto"/>
              <w:rPr>
                <w:del w:id="9013" w:author="Mohammad Nayeem Hasan" w:date="2024-07-18T15:20:00Z" w16du:dateUtc="2024-07-18T09:20:00Z"/>
                <w:rFonts w:ascii="Times New Roman" w:hAnsi="Times New Roman" w:cs="Times New Roman"/>
                <w:sz w:val="24"/>
                <w:szCs w:val="24"/>
              </w:rPr>
              <w:pPrChange w:id="9014" w:author="Mohammad Nayeem Hasan" w:date="2024-07-18T16:13:00Z" w16du:dateUtc="2024-07-18T10:13:00Z">
                <w:pPr>
                  <w:spacing w:after="0" w:line="240" w:lineRule="auto"/>
                </w:pPr>
              </w:pPrChange>
            </w:pPr>
          </w:p>
        </w:tc>
      </w:tr>
      <w:tr w:rsidR="009F5786" w:rsidRPr="00DF6BDB" w:rsidDel="00D73460" w14:paraId="2352158A" w14:textId="11B4423C" w:rsidTr="00755549">
        <w:trPr>
          <w:del w:id="9015" w:author="Mohammad Nayeem Hasan" w:date="2024-07-18T15:20:00Z"/>
        </w:trPr>
        <w:tc>
          <w:tcPr>
            <w:tcW w:w="1530" w:type="dxa"/>
          </w:tcPr>
          <w:p w14:paraId="21B4909B" w14:textId="265C8789" w:rsidR="009F5786" w:rsidRPr="00DF6BDB" w:rsidDel="00D73460" w:rsidRDefault="009F5786">
            <w:pPr>
              <w:spacing w:line="240" w:lineRule="auto"/>
              <w:rPr>
                <w:del w:id="9016" w:author="Mohammad Nayeem Hasan" w:date="2024-07-18T15:20:00Z" w16du:dateUtc="2024-07-18T09:20:00Z"/>
                <w:rFonts w:ascii="Times New Roman" w:hAnsi="Times New Roman" w:cs="Times New Roman"/>
                <w:sz w:val="24"/>
                <w:szCs w:val="24"/>
              </w:rPr>
              <w:pPrChange w:id="9017" w:author="Mohammad Nayeem Hasan" w:date="2024-07-18T16:13:00Z" w16du:dateUtc="2024-07-18T10:13:00Z">
                <w:pPr>
                  <w:spacing w:after="0" w:line="240" w:lineRule="auto"/>
                </w:pPr>
              </w:pPrChange>
            </w:pPr>
            <w:del w:id="9018"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271C3C36" w14:textId="0E7D7691" w:rsidR="009F5786" w:rsidRPr="00DF6BDB" w:rsidDel="00D73460" w:rsidRDefault="009F5786">
            <w:pPr>
              <w:spacing w:line="240" w:lineRule="auto"/>
              <w:rPr>
                <w:del w:id="9019" w:author="Mohammad Nayeem Hasan" w:date="2024-07-18T15:20:00Z" w16du:dateUtc="2024-07-18T09:20:00Z"/>
                <w:rFonts w:ascii="Times New Roman" w:hAnsi="Times New Roman" w:cs="Times New Roman"/>
                <w:sz w:val="24"/>
                <w:szCs w:val="24"/>
              </w:rPr>
              <w:pPrChange w:id="9020" w:author="Mohammad Nayeem Hasan" w:date="2024-07-18T16:13:00Z" w16du:dateUtc="2024-07-18T10:13:00Z">
                <w:pPr>
                  <w:spacing w:after="0" w:line="240" w:lineRule="auto"/>
                </w:pPr>
              </w:pPrChange>
            </w:pPr>
            <w:del w:id="9021"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013EBC69" w14:textId="7E3A5B5C" w:rsidR="009F5786" w:rsidRPr="00DF6BDB" w:rsidDel="00D73460" w:rsidRDefault="009F5786">
            <w:pPr>
              <w:spacing w:line="240" w:lineRule="auto"/>
              <w:rPr>
                <w:del w:id="9022" w:author="Mohammad Nayeem Hasan" w:date="2024-07-18T15:20:00Z" w16du:dateUtc="2024-07-18T09:20:00Z"/>
                <w:rFonts w:ascii="Times New Roman" w:hAnsi="Times New Roman" w:cs="Times New Roman"/>
                <w:sz w:val="24"/>
                <w:szCs w:val="24"/>
              </w:rPr>
              <w:pPrChange w:id="9023" w:author="Mohammad Nayeem Hasan" w:date="2024-07-18T16:13:00Z" w16du:dateUtc="2024-07-18T10:13:00Z">
                <w:pPr>
                  <w:spacing w:after="0" w:line="240" w:lineRule="auto"/>
                </w:pPr>
              </w:pPrChange>
            </w:pPr>
          </w:p>
        </w:tc>
        <w:tc>
          <w:tcPr>
            <w:tcW w:w="1224" w:type="dxa"/>
          </w:tcPr>
          <w:p w14:paraId="5ECEC4FC" w14:textId="01C21A61" w:rsidR="009F5786" w:rsidRPr="00DF6BDB" w:rsidDel="00D73460" w:rsidRDefault="009F5786">
            <w:pPr>
              <w:spacing w:line="240" w:lineRule="auto"/>
              <w:rPr>
                <w:del w:id="9024" w:author="Mohammad Nayeem Hasan" w:date="2024-07-18T15:20:00Z" w16du:dateUtc="2024-07-18T09:20:00Z"/>
                <w:rFonts w:ascii="Times New Roman" w:hAnsi="Times New Roman" w:cs="Times New Roman"/>
                <w:sz w:val="24"/>
                <w:szCs w:val="24"/>
              </w:rPr>
              <w:pPrChange w:id="9025" w:author="Mohammad Nayeem Hasan" w:date="2024-07-18T16:13:00Z" w16du:dateUtc="2024-07-18T10:13:00Z">
                <w:pPr>
                  <w:spacing w:after="0" w:line="240" w:lineRule="auto"/>
                </w:pPr>
              </w:pPrChange>
            </w:pPr>
            <w:del w:id="902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D67E445" w14:textId="0E7AA966" w:rsidR="009F5786" w:rsidRPr="00DF6BDB" w:rsidDel="00D73460" w:rsidRDefault="009F5786">
            <w:pPr>
              <w:spacing w:line="240" w:lineRule="auto"/>
              <w:rPr>
                <w:del w:id="9027" w:author="Mohammad Nayeem Hasan" w:date="2024-07-18T15:20:00Z" w16du:dateUtc="2024-07-18T09:20:00Z"/>
                <w:rFonts w:ascii="Times New Roman" w:hAnsi="Times New Roman" w:cs="Times New Roman"/>
                <w:sz w:val="24"/>
                <w:szCs w:val="24"/>
              </w:rPr>
              <w:pPrChange w:id="9028" w:author="Mohammad Nayeem Hasan" w:date="2024-07-18T16:13:00Z" w16du:dateUtc="2024-07-18T10:13:00Z">
                <w:pPr>
                  <w:spacing w:after="0" w:line="240" w:lineRule="auto"/>
                </w:pPr>
              </w:pPrChange>
            </w:pPr>
          </w:p>
        </w:tc>
        <w:tc>
          <w:tcPr>
            <w:tcW w:w="1223" w:type="dxa"/>
          </w:tcPr>
          <w:p w14:paraId="55ACFF82" w14:textId="1F268E53" w:rsidR="009F5786" w:rsidRPr="00DF6BDB" w:rsidDel="00D73460" w:rsidRDefault="009F5786">
            <w:pPr>
              <w:spacing w:line="240" w:lineRule="auto"/>
              <w:rPr>
                <w:del w:id="9029" w:author="Mohammad Nayeem Hasan" w:date="2024-07-18T15:20:00Z" w16du:dateUtc="2024-07-18T09:20:00Z"/>
                <w:rFonts w:ascii="Times New Roman" w:hAnsi="Times New Roman" w:cs="Times New Roman"/>
                <w:sz w:val="24"/>
                <w:szCs w:val="24"/>
              </w:rPr>
              <w:pPrChange w:id="9030" w:author="Mohammad Nayeem Hasan" w:date="2024-07-18T16:13:00Z" w16du:dateUtc="2024-07-18T10:13:00Z">
                <w:pPr>
                  <w:spacing w:after="0" w:line="240" w:lineRule="auto"/>
                </w:pPr>
              </w:pPrChange>
            </w:pPr>
            <w:del w:id="903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8D31343" w14:textId="252ED714" w:rsidR="009F5786" w:rsidRPr="00DF6BDB" w:rsidDel="00D73460" w:rsidRDefault="009F5786">
            <w:pPr>
              <w:spacing w:line="240" w:lineRule="auto"/>
              <w:rPr>
                <w:del w:id="9032" w:author="Mohammad Nayeem Hasan" w:date="2024-07-18T15:20:00Z" w16du:dateUtc="2024-07-18T09:20:00Z"/>
                <w:rFonts w:ascii="Times New Roman" w:hAnsi="Times New Roman" w:cs="Times New Roman"/>
                <w:sz w:val="24"/>
                <w:szCs w:val="24"/>
              </w:rPr>
              <w:pPrChange w:id="9033" w:author="Mohammad Nayeem Hasan" w:date="2024-07-18T16:13:00Z" w16du:dateUtc="2024-07-18T10:13:00Z">
                <w:pPr>
                  <w:spacing w:after="0" w:line="240" w:lineRule="auto"/>
                </w:pPr>
              </w:pPrChange>
            </w:pPr>
          </w:p>
        </w:tc>
        <w:tc>
          <w:tcPr>
            <w:tcW w:w="1223" w:type="dxa"/>
          </w:tcPr>
          <w:p w14:paraId="0496E6E8" w14:textId="74C7B850" w:rsidR="009F5786" w:rsidRPr="00DF6BDB" w:rsidDel="00D73460" w:rsidRDefault="009F5786">
            <w:pPr>
              <w:spacing w:line="240" w:lineRule="auto"/>
              <w:rPr>
                <w:del w:id="9034" w:author="Mohammad Nayeem Hasan" w:date="2024-07-18T15:20:00Z" w16du:dateUtc="2024-07-18T09:20:00Z"/>
                <w:rFonts w:ascii="Times New Roman" w:hAnsi="Times New Roman" w:cs="Times New Roman"/>
                <w:sz w:val="24"/>
                <w:szCs w:val="24"/>
              </w:rPr>
              <w:pPrChange w:id="9035" w:author="Mohammad Nayeem Hasan" w:date="2024-07-18T16:13:00Z" w16du:dateUtc="2024-07-18T10:13:00Z">
                <w:pPr>
                  <w:spacing w:after="0" w:line="240" w:lineRule="auto"/>
                </w:pPr>
              </w:pPrChange>
            </w:pPr>
            <w:del w:id="903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C250589" w14:textId="2CF6C36F" w:rsidR="009F5786" w:rsidRPr="00DF6BDB" w:rsidDel="00D73460" w:rsidRDefault="009F5786">
            <w:pPr>
              <w:spacing w:line="240" w:lineRule="auto"/>
              <w:rPr>
                <w:del w:id="9037" w:author="Mohammad Nayeem Hasan" w:date="2024-07-18T15:20:00Z" w16du:dateUtc="2024-07-18T09:20:00Z"/>
                <w:rFonts w:ascii="Times New Roman" w:hAnsi="Times New Roman" w:cs="Times New Roman"/>
                <w:sz w:val="24"/>
                <w:szCs w:val="24"/>
              </w:rPr>
              <w:pPrChange w:id="9038" w:author="Mohammad Nayeem Hasan" w:date="2024-07-18T16:13:00Z" w16du:dateUtc="2024-07-18T10:13:00Z">
                <w:pPr>
                  <w:spacing w:after="0" w:line="240" w:lineRule="auto"/>
                </w:pPr>
              </w:pPrChange>
            </w:pPr>
          </w:p>
        </w:tc>
      </w:tr>
      <w:tr w:rsidR="009F5786" w:rsidRPr="00DF6BDB" w:rsidDel="00D73460" w14:paraId="06313A71" w14:textId="32F16273" w:rsidTr="00755549">
        <w:trPr>
          <w:del w:id="9039" w:author="Mohammad Nayeem Hasan" w:date="2024-07-18T15:20:00Z"/>
        </w:trPr>
        <w:tc>
          <w:tcPr>
            <w:tcW w:w="1530" w:type="dxa"/>
          </w:tcPr>
          <w:p w14:paraId="1F110E86" w14:textId="61FC5F8F" w:rsidR="009F5786" w:rsidRPr="00DF6BDB" w:rsidDel="00D73460" w:rsidRDefault="009F5786">
            <w:pPr>
              <w:spacing w:line="240" w:lineRule="auto"/>
              <w:rPr>
                <w:del w:id="9040" w:author="Mohammad Nayeem Hasan" w:date="2024-07-18T15:20:00Z" w16du:dateUtc="2024-07-18T09:20:00Z"/>
                <w:rFonts w:ascii="Times New Roman" w:hAnsi="Times New Roman" w:cs="Times New Roman"/>
                <w:sz w:val="24"/>
                <w:szCs w:val="24"/>
              </w:rPr>
              <w:pPrChange w:id="9041" w:author="Mohammad Nayeem Hasan" w:date="2024-07-18T16:13:00Z" w16du:dateUtc="2024-07-18T10:13:00Z">
                <w:pPr>
                  <w:spacing w:after="0" w:line="240" w:lineRule="auto"/>
                </w:pPr>
              </w:pPrChange>
            </w:pPr>
            <w:del w:id="9042"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6C66F7C7" w14:textId="3243F898" w:rsidR="009F5786" w:rsidRPr="00DF6BDB" w:rsidDel="00D73460" w:rsidRDefault="009F5786">
            <w:pPr>
              <w:spacing w:line="240" w:lineRule="auto"/>
              <w:rPr>
                <w:del w:id="9043" w:author="Mohammad Nayeem Hasan" w:date="2024-07-18T15:20:00Z" w16du:dateUtc="2024-07-18T09:20:00Z"/>
                <w:rFonts w:ascii="Times New Roman" w:hAnsi="Times New Roman" w:cs="Times New Roman"/>
                <w:sz w:val="24"/>
                <w:szCs w:val="24"/>
              </w:rPr>
              <w:pPrChange w:id="9044" w:author="Mohammad Nayeem Hasan" w:date="2024-07-18T16:13:00Z" w16du:dateUtc="2024-07-18T10:13:00Z">
                <w:pPr>
                  <w:spacing w:after="0" w:line="240" w:lineRule="auto"/>
                </w:pPr>
              </w:pPrChange>
            </w:pPr>
            <w:del w:id="9045" w:author="Mohammad Nayeem Hasan" w:date="2024-07-18T15:20:00Z" w16du:dateUtc="2024-07-18T09:20:00Z">
              <w:r w:rsidRPr="00DF6BDB" w:rsidDel="00D73460">
                <w:rPr>
                  <w:rFonts w:ascii="Times New Roman" w:hAnsi="Times New Roman" w:cs="Times New Roman"/>
                  <w:sz w:val="24"/>
                  <w:szCs w:val="24"/>
                </w:rPr>
                <w:delText>1.01 (0.70 – 1.46)</w:delText>
              </w:r>
            </w:del>
          </w:p>
        </w:tc>
        <w:tc>
          <w:tcPr>
            <w:tcW w:w="679" w:type="dxa"/>
          </w:tcPr>
          <w:p w14:paraId="453C89F9" w14:textId="6E81A470" w:rsidR="009F5786" w:rsidRPr="00DF6BDB" w:rsidDel="00D73460" w:rsidRDefault="009F5786">
            <w:pPr>
              <w:spacing w:line="240" w:lineRule="auto"/>
              <w:rPr>
                <w:del w:id="9046" w:author="Mohammad Nayeem Hasan" w:date="2024-07-18T15:20:00Z" w16du:dateUtc="2024-07-18T09:20:00Z"/>
                <w:rFonts w:ascii="Times New Roman" w:hAnsi="Times New Roman" w:cs="Times New Roman"/>
                <w:sz w:val="24"/>
                <w:szCs w:val="24"/>
              </w:rPr>
              <w:pPrChange w:id="9047" w:author="Mohammad Nayeem Hasan" w:date="2024-07-18T16:13:00Z" w16du:dateUtc="2024-07-18T10:13:00Z">
                <w:pPr>
                  <w:spacing w:after="0" w:line="240" w:lineRule="auto"/>
                </w:pPr>
              </w:pPrChange>
            </w:pPr>
            <w:del w:id="9048" w:author="Mohammad Nayeem Hasan" w:date="2024-07-18T15:20:00Z" w16du:dateUtc="2024-07-18T09:20:00Z">
              <w:r w:rsidRPr="00DF6BDB" w:rsidDel="00D73460">
                <w:rPr>
                  <w:rFonts w:ascii="Times New Roman" w:hAnsi="Times New Roman" w:cs="Times New Roman"/>
                  <w:sz w:val="24"/>
                  <w:szCs w:val="24"/>
                </w:rPr>
                <w:delText>0.967</w:delText>
              </w:r>
            </w:del>
          </w:p>
        </w:tc>
        <w:tc>
          <w:tcPr>
            <w:tcW w:w="1224" w:type="dxa"/>
          </w:tcPr>
          <w:p w14:paraId="3E85F8E3" w14:textId="5133EEDB" w:rsidR="009F5786" w:rsidRPr="00DF6BDB" w:rsidDel="00D73460" w:rsidRDefault="009F5786">
            <w:pPr>
              <w:spacing w:line="240" w:lineRule="auto"/>
              <w:rPr>
                <w:del w:id="9049" w:author="Mohammad Nayeem Hasan" w:date="2024-07-18T15:20:00Z" w16du:dateUtc="2024-07-18T09:20:00Z"/>
                <w:rFonts w:ascii="Times New Roman" w:hAnsi="Times New Roman" w:cs="Times New Roman"/>
                <w:sz w:val="24"/>
                <w:szCs w:val="24"/>
              </w:rPr>
              <w:pPrChange w:id="9050" w:author="Mohammad Nayeem Hasan" w:date="2024-07-18T16:13:00Z" w16du:dateUtc="2024-07-18T10:13:00Z">
                <w:pPr>
                  <w:spacing w:after="0" w:line="240" w:lineRule="auto"/>
                </w:pPr>
              </w:pPrChange>
            </w:pPr>
            <w:del w:id="9051" w:author="Mohammad Nayeem Hasan" w:date="2024-07-18T15:20:00Z" w16du:dateUtc="2024-07-18T09:20:00Z">
              <w:r w:rsidRPr="00DF6BDB" w:rsidDel="00D73460">
                <w:rPr>
                  <w:rFonts w:ascii="Times New Roman" w:hAnsi="Times New Roman" w:cs="Times New Roman"/>
                  <w:sz w:val="24"/>
                  <w:szCs w:val="24"/>
                </w:rPr>
                <w:delText>1.09 (0.72 - 1.65)</w:delText>
              </w:r>
            </w:del>
          </w:p>
        </w:tc>
        <w:tc>
          <w:tcPr>
            <w:tcW w:w="749" w:type="dxa"/>
          </w:tcPr>
          <w:p w14:paraId="34A9F7BB" w14:textId="6D9F4B91" w:rsidR="009F5786" w:rsidRPr="00DF6BDB" w:rsidDel="00D73460" w:rsidRDefault="009F5786">
            <w:pPr>
              <w:spacing w:line="240" w:lineRule="auto"/>
              <w:rPr>
                <w:del w:id="9052" w:author="Mohammad Nayeem Hasan" w:date="2024-07-18T15:20:00Z" w16du:dateUtc="2024-07-18T09:20:00Z"/>
                <w:rFonts w:ascii="Times New Roman" w:hAnsi="Times New Roman" w:cs="Times New Roman"/>
                <w:sz w:val="24"/>
                <w:szCs w:val="24"/>
              </w:rPr>
              <w:pPrChange w:id="9053" w:author="Mohammad Nayeem Hasan" w:date="2024-07-18T16:13:00Z" w16du:dateUtc="2024-07-18T10:13:00Z">
                <w:pPr>
                  <w:spacing w:after="0" w:line="240" w:lineRule="auto"/>
                </w:pPr>
              </w:pPrChange>
            </w:pPr>
            <w:del w:id="9054" w:author="Mohammad Nayeem Hasan" w:date="2024-07-18T15:20:00Z" w16du:dateUtc="2024-07-18T09:20:00Z">
              <w:r w:rsidRPr="00DF6BDB" w:rsidDel="00D73460">
                <w:rPr>
                  <w:rFonts w:ascii="Times New Roman" w:hAnsi="Times New Roman" w:cs="Times New Roman"/>
                  <w:sz w:val="24"/>
                  <w:szCs w:val="24"/>
                </w:rPr>
                <w:delText>0.675</w:delText>
              </w:r>
            </w:del>
          </w:p>
        </w:tc>
        <w:tc>
          <w:tcPr>
            <w:tcW w:w="1223" w:type="dxa"/>
          </w:tcPr>
          <w:p w14:paraId="77917D8C" w14:textId="40120879" w:rsidR="009F5786" w:rsidRPr="00DF6BDB" w:rsidDel="00D73460" w:rsidRDefault="009F5786">
            <w:pPr>
              <w:spacing w:line="240" w:lineRule="auto"/>
              <w:rPr>
                <w:del w:id="9055" w:author="Mohammad Nayeem Hasan" w:date="2024-07-18T15:20:00Z" w16du:dateUtc="2024-07-18T09:20:00Z"/>
                <w:rFonts w:ascii="Times New Roman" w:hAnsi="Times New Roman" w:cs="Times New Roman"/>
                <w:sz w:val="24"/>
                <w:szCs w:val="24"/>
              </w:rPr>
              <w:pPrChange w:id="9056" w:author="Mohammad Nayeem Hasan" w:date="2024-07-18T16:13:00Z" w16du:dateUtc="2024-07-18T10:13:00Z">
                <w:pPr>
                  <w:spacing w:after="0" w:line="240" w:lineRule="auto"/>
                </w:pPr>
              </w:pPrChange>
            </w:pPr>
            <w:del w:id="9057" w:author="Mohammad Nayeem Hasan" w:date="2024-07-18T15:20:00Z" w16du:dateUtc="2024-07-18T09:20:00Z">
              <w:r w:rsidRPr="00DF6BDB" w:rsidDel="00D73460">
                <w:rPr>
                  <w:rFonts w:ascii="Times New Roman" w:hAnsi="Times New Roman" w:cs="Times New Roman"/>
                  <w:sz w:val="24"/>
                  <w:szCs w:val="24"/>
                </w:rPr>
                <w:delText>0.75 (0.46 - 1.23)</w:delText>
              </w:r>
            </w:del>
          </w:p>
        </w:tc>
        <w:tc>
          <w:tcPr>
            <w:tcW w:w="749" w:type="dxa"/>
          </w:tcPr>
          <w:p w14:paraId="238A620A" w14:textId="25D2CE5E" w:rsidR="009F5786" w:rsidRPr="00DF6BDB" w:rsidDel="00D73460" w:rsidRDefault="009F5786">
            <w:pPr>
              <w:spacing w:line="240" w:lineRule="auto"/>
              <w:rPr>
                <w:del w:id="9058" w:author="Mohammad Nayeem Hasan" w:date="2024-07-18T15:20:00Z" w16du:dateUtc="2024-07-18T09:20:00Z"/>
                <w:rFonts w:ascii="Times New Roman" w:hAnsi="Times New Roman" w:cs="Times New Roman"/>
                <w:sz w:val="24"/>
                <w:szCs w:val="24"/>
              </w:rPr>
              <w:pPrChange w:id="9059" w:author="Mohammad Nayeem Hasan" w:date="2024-07-18T16:13:00Z" w16du:dateUtc="2024-07-18T10:13:00Z">
                <w:pPr>
                  <w:spacing w:after="0" w:line="240" w:lineRule="auto"/>
                </w:pPr>
              </w:pPrChange>
            </w:pPr>
            <w:del w:id="9060" w:author="Mohammad Nayeem Hasan" w:date="2024-07-18T15:20:00Z" w16du:dateUtc="2024-07-18T09:20:00Z">
              <w:r w:rsidRPr="00DF6BDB" w:rsidDel="00D73460">
                <w:rPr>
                  <w:rFonts w:ascii="Times New Roman" w:hAnsi="Times New Roman" w:cs="Times New Roman"/>
                  <w:sz w:val="24"/>
                  <w:szCs w:val="24"/>
                </w:rPr>
                <w:delText>0.254</w:delText>
              </w:r>
            </w:del>
          </w:p>
        </w:tc>
        <w:tc>
          <w:tcPr>
            <w:tcW w:w="1223" w:type="dxa"/>
          </w:tcPr>
          <w:p w14:paraId="0EDFEEFB" w14:textId="136D13A7" w:rsidR="009F5786" w:rsidRPr="00DF6BDB" w:rsidDel="00D73460" w:rsidRDefault="009F5786">
            <w:pPr>
              <w:spacing w:line="240" w:lineRule="auto"/>
              <w:rPr>
                <w:del w:id="9061" w:author="Mohammad Nayeem Hasan" w:date="2024-07-18T15:20:00Z" w16du:dateUtc="2024-07-18T09:20:00Z"/>
                <w:rFonts w:ascii="Times New Roman" w:hAnsi="Times New Roman" w:cs="Times New Roman"/>
                <w:sz w:val="24"/>
                <w:szCs w:val="24"/>
              </w:rPr>
              <w:pPrChange w:id="9062" w:author="Mohammad Nayeem Hasan" w:date="2024-07-18T16:13:00Z" w16du:dateUtc="2024-07-18T10:13:00Z">
                <w:pPr>
                  <w:spacing w:after="0" w:line="240" w:lineRule="auto"/>
                </w:pPr>
              </w:pPrChange>
            </w:pPr>
            <w:del w:id="9063" w:author="Mohammad Nayeem Hasan" w:date="2024-07-18T15:20:00Z" w16du:dateUtc="2024-07-18T09:20:00Z">
              <w:r w:rsidRPr="00DF6BDB" w:rsidDel="00D73460">
                <w:rPr>
                  <w:rFonts w:ascii="Times New Roman" w:hAnsi="Times New Roman" w:cs="Times New Roman"/>
                  <w:sz w:val="24"/>
                  <w:szCs w:val="24"/>
                </w:rPr>
                <w:delText>0.61 (0.35 - 1.06)</w:delText>
              </w:r>
            </w:del>
          </w:p>
        </w:tc>
        <w:tc>
          <w:tcPr>
            <w:tcW w:w="749" w:type="dxa"/>
          </w:tcPr>
          <w:p w14:paraId="3FDFC264" w14:textId="3ED60101" w:rsidR="009F5786" w:rsidRPr="00DF6BDB" w:rsidDel="00D73460" w:rsidRDefault="009F5786">
            <w:pPr>
              <w:spacing w:line="240" w:lineRule="auto"/>
              <w:rPr>
                <w:del w:id="9064" w:author="Mohammad Nayeem Hasan" w:date="2024-07-18T15:20:00Z" w16du:dateUtc="2024-07-18T09:20:00Z"/>
                <w:rFonts w:ascii="Times New Roman" w:hAnsi="Times New Roman" w:cs="Times New Roman"/>
                <w:sz w:val="24"/>
                <w:szCs w:val="24"/>
              </w:rPr>
              <w:pPrChange w:id="9065" w:author="Mohammad Nayeem Hasan" w:date="2024-07-18T16:13:00Z" w16du:dateUtc="2024-07-18T10:13:00Z">
                <w:pPr>
                  <w:spacing w:after="0" w:line="240" w:lineRule="auto"/>
                </w:pPr>
              </w:pPrChange>
            </w:pPr>
            <w:del w:id="9066" w:author="Mohammad Nayeem Hasan" w:date="2024-07-18T15:20:00Z" w16du:dateUtc="2024-07-18T09:20:00Z">
              <w:r w:rsidRPr="00DF6BDB" w:rsidDel="00D73460">
                <w:rPr>
                  <w:rFonts w:ascii="Times New Roman" w:hAnsi="Times New Roman" w:cs="Times New Roman"/>
                  <w:sz w:val="24"/>
                  <w:szCs w:val="24"/>
                </w:rPr>
                <w:delText>0.078</w:delText>
              </w:r>
            </w:del>
          </w:p>
        </w:tc>
      </w:tr>
      <w:tr w:rsidR="009F5786" w:rsidRPr="00DF6BDB" w:rsidDel="00D73460" w14:paraId="245329B2" w14:textId="101C5DA8" w:rsidTr="00755549">
        <w:trPr>
          <w:del w:id="9067" w:author="Mohammad Nayeem Hasan" w:date="2024-07-18T15:20:00Z"/>
        </w:trPr>
        <w:tc>
          <w:tcPr>
            <w:tcW w:w="1530" w:type="dxa"/>
          </w:tcPr>
          <w:p w14:paraId="299BB8CD" w14:textId="3C33130D" w:rsidR="009F5786" w:rsidRPr="00DF6BDB" w:rsidDel="00D73460" w:rsidRDefault="009F5786">
            <w:pPr>
              <w:spacing w:line="240" w:lineRule="auto"/>
              <w:rPr>
                <w:del w:id="9068" w:author="Mohammad Nayeem Hasan" w:date="2024-07-18T15:20:00Z" w16du:dateUtc="2024-07-18T09:20:00Z"/>
                <w:rFonts w:ascii="Times New Roman" w:hAnsi="Times New Roman" w:cs="Times New Roman"/>
                <w:sz w:val="24"/>
                <w:szCs w:val="24"/>
              </w:rPr>
              <w:pPrChange w:id="9069" w:author="Mohammad Nayeem Hasan" w:date="2024-07-18T16:13:00Z" w16du:dateUtc="2024-07-18T10:13:00Z">
                <w:pPr>
                  <w:spacing w:after="0" w:line="240" w:lineRule="auto"/>
                </w:pPr>
              </w:pPrChange>
            </w:pPr>
            <w:del w:id="9070" w:author="Mohammad Nayeem Hasan" w:date="2024-07-18T15:20:00Z" w16du:dateUtc="2024-07-18T09:20:00Z">
              <w:r w:rsidRPr="00DF6BDB" w:rsidDel="00D73460">
                <w:rPr>
                  <w:rFonts w:ascii="Times New Roman" w:hAnsi="Times New Roman" w:cs="Times New Roman"/>
                  <w:sz w:val="24"/>
                  <w:szCs w:val="24"/>
                </w:rPr>
                <w:delText>Wealth status</w:delText>
              </w:r>
            </w:del>
          </w:p>
        </w:tc>
        <w:tc>
          <w:tcPr>
            <w:tcW w:w="1224" w:type="dxa"/>
          </w:tcPr>
          <w:p w14:paraId="560D4958" w14:textId="0E6E9BE3" w:rsidR="009F5786" w:rsidRPr="00DF6BDB" w:rsidDel="00D73460" w:rsidRDefault="009F5786">
            <w:pPr>
              <w:spacing w:line="240" w:lineRule="auto"/>
              <w:rPr>
                <w:del w:id="9071" w:author="Mohammad Nayeem Hasan" w:date="2024-07-18T15:20:00Z" w16du:dateUtc="2024-07-18T09:20:00Z"/>
                <w:rFonts w:ascii="Times New Roman" w:hAnsi="Times New Roman" w:cs="Times New Roman"/>
                <w:sz w:val="24"/>
                <w:szCs w:val="24"/>
              </w:rPr>
              <w:pPrChange w:id="9072" w:author="Mohammad Nayeem Hasan" w:date="2024-07-18T16:13:00Z" w16du:dateUtc="2024-07-18T10:13:00Z">
                <w:pPr>
                  <w:spacing w:after="0" w:line="240" w:lineRule="auto"/>
                </w:pPr>
              </w:pPrChange>
            </w:pPr>
          </w:p>
        </w:tc>
        <w:tc>
          <w:tcPr>
            <w:tcW w:w="679" w:type="dxa"/>
          </w:tcPr>
          <w:p w14:paraId="56C389A3" w14:textId="445F15DA" w:rsidR="009F5786" w:rsidRPr="00DF6BDB" w:rsidDel="00D73460" w:rsidRDefault="009F5786">
            <w:pPr>
              <w:spacing w:line="240" w:lineRule="auto"/>
              <w:rPr>
                <w:del w:id="9073" w:author="Mohammad Nayeem Hasan" w:date="2024-07-18T15:20:00Z" w16du:dateUtc="2024-07-18T09:20:00Z"/>
                <w:rFonts w:ascii="Times New Roman" w:hAnsi="Times New Roman" w:cs="Times New Roman"/>
                <w:sz w:val="24"/>
                <w:szCs w:val="24"/>
              </w:rPr>
              <w:pPrChange w:id="9074" w:author="Mohammad Nayeem Hasan" w:date="2024-07-18T16:13:00Z" w16du:dateUtc="2024-07-18T10:13:00Z">
                <w:pPr>
                  <w:spacing w:after="0" w:line="240" w:lineRule="auto"/>
                </w:pPr>
              </w:pPrChange>
            </w:pPr>
          </w:p>
        </w:tc>
        <w:tc>
          <w:tcPr>
            <w:tcW w:w="1224" w:type="dxa"/>
          </w:tcPr>
          <w:p w14:paraId="268415CC" w14:textId="0ED6237D" w:rsidR="009F5786" w:rsidRPr="00DF6BDB" w:rsidDel="00D73460" w:rsidRDefault="009F5786">
            <w:pPr>
              <w:spacing w:line="240" w:lineRule="auto"/>
              <w:rPr>
                <w:del w:id="9075" w:author="Mohammad Nayeem Hasan" w:date="2024-07-18T15:20:00Z" w16du:dateUtc="2024-07-18T09:20:00Z"/>
                <w:rFonts w:ascii="Times New Roman" w:hAnsi="Times New Roman" w:cs="Times New Roman"/>
                <w:sz w:val="24"/>
                <w:szCs w:val="24"/>
              </w:rPr>
              <w:pPrChange w:id="9076" w:author="Mohammad Nayeem Hasan" w:date="2024-07-18T16:13:00Z" w16du:dateUtc="2024-07-18T10:13:00Z">
                <w:pPr>
                  <w:spacing w:after="0" w:line="240" w:lineRule="auto"/>
                </w:pPr>
              </w:pPrChange>
            </w:pPr>
          </w:p>
        </w:tc>
        <w:tc>
          <w:tcPr>
            <w:tcW w:w="749" w:type="dxa"/>
          </w:tcPr>
          <w:p w14:paraId="3444F5F2" w14:textId="481C3D57" w:rsidR="009F5786" w:rsidRPr="00DF6BDB" w:rsidDel="00D73460" w:rsidRDefault="009F5786">
            <w:pPr>
              <w:spacing w:line="240" w:lineRule="auto"/>
              <w:rPr>
                <w:del w:id="9077" w:author="Mohammad Nayeem Hasan" w:date="2024-07-18T15:20:00Z" w16du:dateUtc="2024-07-18T09:20:00Z"/>
                <w:rFonts w:ascii="Times New Roman" w:hAnsi="Times New Roman" w:cs="Times New Roman"/>
                <w:sz w:val="24"/>
                <w:szCs w:val="24"/>
              </w:rPr>
              <w:pPrChange w:id="9078" w:author="Mohammad Nayeem Hasan" w:date="2024-07-18T16:13:00Z" w16du:dateUtc="2024-07-18T10:13:00Z">
                <w:pPr>
                  <w:spacing w:after="0" w:line="240" w:lineRule="auto"/>
                </w:pPr>
              </w:pPrChange>
            </w:pPr>
          </w:p>
        </w:tc>
        <w:tc>
          <w:tcPr>
            <w:tcW w:w="1223" w:type="dxa"/>
          </w:tcPr>
          <w:p w14:paraId="549C1FA7" w14:textId="7E69FEA7" w:rsidR="009F5786" w:rsidRPr="00DF6BDB" w:rsidDel="00D73460" w:rsidRDefault="009F5786">
            <w:pPr>
              <w:spacing w:line="240" w:lineRule="auto"/>
              <w:rPr>
                <w:del w:id="9079" w:author="Mohammad Nayeem Hasan" w:date="2024-07-18T15:20:00Z" w16du:dateUtc="2024-07-18T09:20:00Z"/>
                <w:rFonts w:ascii="Times New Roman" w:hAnsi="Times New Roman" w:cs="Times New Roman"/>
                <w:sz w:val="24"/>
                <w:szCs w:val="24"/>
              </w:rPr>
              <w:pPrChange w:id="9080" w:author="Mohammad Nayeem Hasan" w:date="2024-07-18T16:13:00Z" w16du:dateUtc="2024-07-18T10:13:00Z">
                <w:pPr>
                  <w:spacing w:after="0" w:line="240" w:lineRule="auto"/>
                </w:pPr>
              </w:pPrChange>
            </w:pPr>
          </w:p>
        </w:tc>
        <w:tc>
          <w:tcPr>
            <w:tcW w:w="749" w:type="dxa"/>
          </w:tcPr>
          <w:p w14:paraId="0477223D" w14:textId="435B5AE2" w:rsidR="009F5786" w:rsidRPr="00DF6BDB" w:rsidDel="00D73460" w:rsidRDefault="009F5786">
            <w:pPr>
              <w:spacing w:line="240" w:lineRule="auto"/>
              <w:rPr>
                <w:del w:id="9081" w:author="Mohammad Nayeem Hasan" w:date="2024-07-18T15:20:00Z" w16du:dateUtc="2024-07-18T09:20:00Z"/>
                <w:rFonts w:ascii="Times New Roman" w:hAnsi="Times New Roman" w:cs="Times New Roman"/>
                <w:sz w:val="24"/>
                <w:szCs w:val="24"/>
              </w:rPr>
              <w:pPrChange w:id="9082" w:author="Mohammad Nayeem Hasan" w:date="2024-07-18T16:13:00Z" w16du:dateUtc="2024-07-18T10:13:00Z">
                <w:pPr>
                  <w:spacing w:after="0" w:line="240" w:lineRule="auto"/>
                </w:pPr>
              </w:pPrChange>
            </w:pPr>
          </w:p>
        </w:tc>
        <w:tc>
          <w:tcPr>
            <w:tcW w:w="1223" w:type="dxa"/>
          </w:tcPr>
          <w:p w14:paraId="69692618" w14:textId="22BA60A7" w:rsidR="009F5786" w:rsidRPr="00DF6BDB" w:rsidDel="00D73460" w:rsidRDefault="009F5786">
            <w:pPr>
              <w:spacing w:line="240" w:lineRule="auto"/>
              <w:rPr>
                <w:del w:id="9083" w:author="Mohammad Nayeem Hasan" w:date="2024-07-18T15:20:00Z" w16du:dateUtc="2024-07-18T09:20:00Z"/>
                <w:rFonts w:ascii="Times New Roman" w:hAnsi="Times New Roman" w:cs="Times New Roman"/>
                <w:sz w:val="24"/>
                <w:szCs w:val="24"/>
              </w:rPr>
              <w:pPrChange w:id="9084" w:author="Mohammad Nayeem Hasan" w:date="2024-07-18T16:13:00Z" w16du:dateUtc="2024-07-18T10:13:00Z">
                <w:pPr>
                  <w:spacing w:after="0" w:line="240" w:lineRule="auto"/>
                </w:pPr>
              </w:pPrChange>
            </w:pPr>
          </w:p>
        </w:tc>
        <w:tc>
          <w:tcPr>
            <w:tcW w:w="749" w:type="dxa"/>
          </w:tcPr>
          <w:p w14:paraId="01E75FCF" w14:textId="631AA442" w:rsidR="009F5786" w:rsidRPr="00DF6BDB" w:rsidDel="00D73460" w:rsidRDefault="009F5786">
            <w:pPr>
              <w:spacing w:line="240" w:lineRule="auto"/>
              <w:rPr>
                <w:del w:id="9085" w:author="Mohammad Nayeem Hasan" w:date="2024-07-18T15:20:00Z" w16du:dateUtc="2024-07-18T09:20:00Z"/>
                <w:rFonts w:ascii="Times New Roman" w:hAnsi="Times New Roman" w:cs="Times New Roman"/>
                <w:sz w:val="24"/>
                <w:szCs w:val="24"/>
              </w:rPr>
              <w:pPrChange w:id="9086" w:author="Mohammad Nayeem Hasan" w:date="2024-07-18T16:13:00Z" w16du:dateUtc="2024-07-18T10:13:00Z">
                <w:pPr>
                  <w:spacing w:after="0" w:line="240" w:lineRule="auto"/>
                </w:pPr>
              </w:pPrChange>
            </w:pPr>
          </w:p>
        </w:tc>
      </w:tr>
      <w:tr w:rsidR="009F5786" w:rsidRPr="00DF6BDB" w:rsidDel="00D73460" w14:paraId="55681E54" w14:textId="75A1CE61" w:rsidTr="00755549">
        <w:trPr>
          <w:del w:id="9087" w:author="Mohammad Nayeem Hasan" w:date="2024-07-18T15:20:00Z"/>
        </w:trPr>
        <w:tc>
          <w:tcPr>
            <w:tcW w:w="1530" w:type="dxa"/>
          </w:tcPr>
          <w:p w14:paraId="25734C90" w14:textId="13DC71B3" w:rsidR="009F5786" w:rsidRPr="00DF6BDB" w:rsidDel="00D73460" w:rsidRDefault="009F5786">
            <w:pPr>
              <w:spacing w:line="240" w:lineRule="auto"/>
              <w:rPr>
                <w:del w:id="9088" w:author="Mohammad Nayeem Hasan" w:date="2024-07-18T15:20:00Z" w16du:dateUtc="2024-07-18T09:20:00Z"/>
                <w:rFonts w:ascii="Times New Roman" w:hAnsi="Times New Roman" w:cs="Times New Roman"/>
                <w:sz w:val="24"/>
                <w:szCs w:val="24"/>
              </w:rPr>
              <w:pPrChange w:id="9089" w:author="Mohammad Nayeem Hasan" w:date="2024-07-18T16:13:00Z" w16du:dateUtc="2024-07-18T10:13:00Z">
                <w:pPr>
                  <w:spacing w:after="0" w:line="240" w:lineRule="auto"/>
                </w:pPr>
              </w:pPrChange>
            </w:pPr>
            <w:del w:id="9090" w:author="Mohammad Nayeem Hasan" w:date="2024-07-18T15:20:00Z" w16du:dateUtc="2024-07-18T09:20:00Z">
              <w:r w:rsidRPr="00DF6BDB" w:rsidDel="00D73460">
                <w:rPr>
                  <w:rFonts w:ascii="Times New Roman" w:hAnsi="Times New Roman" w:cs="Times New Roman"/>
                  <w:sz w:val="24"/>
                  <w:szCs w:val="24"/>
                </w:rPr>
                <w:delText>Poor</w:delText>
              </w:r>
            </w:del>
          </w:p>
        </w:tc>
        <w:tc>
          <w:tcPr>
            <w:tcW w:w="1224" w:type="dxa"/>
          </w:tcPr>
          <w:p w14:paraId="534CF1F3" w14:textId="7E431DA0" w:rsidR="009F5786" w:rsidRPr="00DF6BDB" w:rsidDel="00D73460" w:rsidRDefault="009F5786">
            <w:pPr>
              <w:spacing w:line="240" w:lineRule="auto"/>
              <w:rPr>
                <w:del w:id="9091" w:author="Mohammad Nayeem Hasan" w:date="2024-07-18T15:20:00Z" w16du:dateUtc="2024-07-18T09:20:00Z"/>
                <w:rFonts w:ascii="Times New Roman" w:hAnsi="Times New Roman" w:cs="Times New Roman"/>
                <w:sz w:val="24"/>
                <w:szCs w:val="24"/>
              </w:rPr>
              <w:pPrChange w:id="9092" w:author="Mohammad Nayeem Hasan" w:date="2024-07-18T16:13:00Z" w16du:dateUtc="2024-07-18T10:13:00Z">
                <w:pPr>
                  <w:spacing w:after="0" w:line="240" w:lineRule="auto"/>
                </w:pPr>
              </w:pPrChange>
            </w:pPr>
            <w:del w:id="9093"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49EAD59D" w14:textId="6FD47AB5" w:rsidR="009F5786" w:rsidRPr="00DF6BDB" w:rsidDel="00D73460" w:rsidRDefault="009F5786">
            <w:pPr>
              <w:spacing w:line="240" w:lineRule="auto"/>
              <w:rPr>
                <w:del w:id="9094" w:author="Mohammad Nayeem Hasan" w:date="2024-07-18T15:20:00Z" w16du:dateUtc="2024-07-18T09:20:00Z"/>
                <w:rFonts w:ascii="Times New Roman" w:hAnsi="Times New Roman" w:cs="Times New Roman"/>
                <w:sz w:val="24"/>
                <w:szCs w:val="24"/>
              </w:rPr>
              <w:pPrChange w:id="9095" w:author="Mohammad Nayeem Hasan" w:date="2024-07-18T16:13:00Z" w16du:dateUtc="2024-07-18T10:13:00Z">
                <w:pPr>
                  <w:spacing w:after="0" w:line="240" w:lineRule="auto"/>
                </w:pPr>
              </w:pPrChange>
            </w:pPr>
          </w:p>
        </w:tc>
        <w:tc>
          <w:tcPr>
            <w:tcW w:w="1224" w:type="dxa"/>
          </w:tcPr>
          <w:p w14:paraId="5111B5CF" w14:textId="1EAF1C7A" w:rsidR="009F5786" w:rsidRPr="00DF6BDB" w:rsidDel="00D73460" w:rsidRDefault="009F5786">
            <w:pPr>
              <w:spacing w:line="240" w:lineRule="auto"/>
              <w:rPr>
                <w:del w:id="9096" w:author="Mohammad Nayeem Hasan" w:date="2024-07-18T15:20:00Z" w16du:dateUtc="2024-07-18T09:20:00Z"/>
                <w:rFonts w:ascii="Times New Roman" w:hAnsi="Times New Roman" w:cs="Times New Roman"/>
                <w:sz w:val="24"/>
                <w:szCs w:val="24"/>
              </w:rPr>
              <w:pPrChange w:id="9097" w:author="Mohammad Nayeem Hasan" w:date="2024-07-18T16:13:00Z" w16du:dateUtc="2024-07-18T10:13:00Z">
                <w:pPr>
                  <w:spacing w:after="0" w:line="240" w:lineRule="auto"/>
                </w:pPr>
              </w:pPrChange>
            </w:pPr>
            <w:del w:id="909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F78B4DF" w14:textId="3EE444CB" w:rsidR="009F5786" w:rsidRPr="00DF6BDB" w:rsidDel="00D73460" w:rsidRDefault="009F5786">
            <w:pPr>
              <w:spacing w:line="240" w:lineRule="auto"/>
              <w:rPr>
                <w:del w:id="9099" w:author="Mohammad Nayeem Hasan" w:date="2024-07-18T15:20:00Z" w16du:dateUtc="2024-07-18T09:20:00Z"/>
                <w:rFonts w:ascii="Times New Roman" w:hAnsi="Times New Roman" w:cs="Times New Roman"/>
                <w:sz w:val="24"/>
                <w:szCs w:val="24"/>
              </w:rPr>
              <w:pPrChange w:id="9100" w:author="Mohammad Nayeem Hasan" w:date="2024-07-18T16:13:00Z" w16du:dateUtc="2024-07-18T10:13:00Z">
                <w:pPr>
                  <w:spacing w:after="0" w:line="240" w:lineRule="auto"/>
                </w:pPr>
              </w:pPrChange>
            </w:pPr>
          </w:p>
        </w:tc>
        <w:tc>
          <w:tcPr>
            <w:tcW w:w="1223" w:type="dxa"/>
          </w:tcPr>
          <w:p w14:paraId="44BF8D5A" w14:textId="09FF7BBC" w:rsidR="009F5786" w:rsidRPr="00DF6BDB" w:rsidDel="00D73460" w:rsidRDefault="009F5786">
            <w:pPr>
              <w:spacing w:line="240" w:lineRule="auto"/>
              <w:rPr>
                <w:del w:id="9101" w:author="Mohammad Nayeem Hasan" w:date="2024-07-18T15:20:00Z" w16du:dateUtc="2024-07-18T09:20:00Z"/>
                <w:rFonts w:ascii="Times New Roman" w:hAnsi="Times New Roman" w:cs="Times New Roman"/>
                <w:sz w:val="24"/>
                <w:szCs w:val="24"/>
              </w:rPr>
              <w:pPrChange w:id="9102" w:author="Mohammad Nayeem Hasan" w:date="2024-07-18T16:13:00Z" w16du:dateUtc="2024-07-18T10:13:00Z">
                <w:pPr>
                  <w:spacing w:after="0" w:line="240" w:lineRule="auto"/>
                </w:pPr>
              </w:pPrChange>
            </w:pPr>
            <w:del w:id="910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39E9455" w14:textId="293AA10F" w:rsidR="009F5786" w:rsidRPr="00DF6BDB" w:rsidDel="00D73460" w:rsidRDefault="009F5786">
            <w:pPr>
              <w:spacing w:line="240" w:lineRule="auto"/>
              <w:rPr>
                <w:del w:id="9104" w:author="Mohammad Nayeem Hasan" w:date="2024-07-18T15:20:00Z" w16du:dateUtc="2024-07-18T09:20:00Z"/>
                <w:rFonts w:ascii="Times New Roman" w:hAnsi="Times New Roman" w:cs="Times New Roman"/>
                <w:sz w:val="24"/>
                <w:szCs w:val="24"/>
              </w:rPr>
              <w:pPrChange w:id="9105" w:author="Mohammad Nayeem Hasan" w:date="2024-07-18T16:13:00Z" w16du:dateUtc="2024-07-18T10:13:00Z">
                <w:pPr>
                  <w:spacing w:after="0" w:line="240" w:lineRule="auto"/>
                </w:pPr>
              </w:pPrChange>
            </w:pPr>
          </w:p>
        </w:tc>
        <w:tc>
          <w:tcPr>
            <w:tcW w:w="1223" w:type="dxa"/>
          </w:tcPr>
          <w:p w14:paraId="75AD4429" w14:textId="6F0DC1A7" w:rsidR="009F5786" w:rsidRPr="00DF6BDB" w:rsidDel="00D73460" w:rsidRDefault="009F5786">
            <w:pPr>
              <w:spacing w:line="240" w:lineRule="auto"/>
              <w:rPr>
                <w:del w:id="9106" w:author="Mohammad Nayeem Hasan" w:date="2024-07-18T15:20:00Z" w16du:dateUtc="2024-07-18T09:20:00Z"/>
                <w:rFonts w:ascii="Times New Roman" w:hAnsi="Times New Roman" w:cs="Times New Roman"/>
                <w:sz w:val="24"/>
                <w:szCs w:val="24"/>
              </w:rPr>
              <w:pPrChange w:id="9107" w:author="Mohammad Nayeem Hasan" w:date="2024-07-18T16:13:00Z" w16du:dateUtc="2024-07-18T10:13:00Z">
                <w:pPr>
                  <w:spacing w:after="0" w:line="240" w:lineRule="auto"/>
                </w:pPr>
              </w:pPrChange>
            </w:pPr>
            <w:del w:id="910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31CDD72" w14:textId="7DCB26F0" w:rsidR="009F5786" w:rsidRPr="00DF6BDB" w:rsidDel="00D73460" w:rsidRDefault="009F5786">
            <w:pPr>
              <w:spacing w:line="240" w:lineRule="auto"/>
              <w:rPr>
                <w:del w:id="9109" w:author="Mohammad Nayeem Hasan" w:date="2024-07-18T15:20:00Z" w16du:dateUtc="2024-07-18T09:20:00Z"/>
                <w:rFonts w:ascii="Times New Roman" w:hAnsi="Times New Roman" w:cs="Times New Roman"/>
                <w:sz w:val="24"/>
                <w:szCs w:val="24"/>
              </w:rPr>
              <w:pPrChange w:id="9110" w:author="Mohammad Nayeem Hasan" w:date="2024-07-18T16:13:00Z" w16du:dateUtc="2024-07-18T10:13:00Z">
                <w:pPr>
                  <w:spacing w:after="0" w:line="240" w:lineRule="auto"/>
                </w:pPr>
              </w:pPrChange>
            </w:pPr>
          </w:p>
        </w:tc>
      </w:tr>
      <w:tr w:rsidR="009F5786" w:rsidRPr="00DF6BDB" w:rsidDel="00D73460" w14:paraId="33F9C45F" w14:textId="311F2703" w:rsidTr="00755549">
        <w:trPr>
          <w:del w:id="9111" w:author="Mohammad Nayeem Hasan" w:date="2024-07-18T15:20:00Z"/>
        </w:trPr>
        <w:tc>
          <w:tcPr>
            <w:tcW w:w="1530" w:type="dxa"/>
          </w:tcPr>
          <w:p w14:paraId="16605409" w14:textId="0B33DF38" w:rsidR="009F5786" w:rsidRPr="00DF6BDB" w:rsidDel="00D73460" w:rsidRDefault="009F5786">
            <w:pPr>
              <w:spacing w:line="240" w:lineRule="auto"/>
              <w:rPr>
                <w:del w:id="9112" w:author="Mohammad Nayeem Hasan" w:date="2024-07-18T15:20:00Z" w16du:dateUtc="2024-07-18T09:20:00Z"/>
                <w:rFonts w:ascii="Times New Roman" w:hAnsi="Times New Roman" w:cs="Times New Roman"/>
                <w:sz w:val="24"/>
                <w:szCs w:val="24"/>
              </w:rPr>
              <w:pPrChange w:id="9113" w:author="Mohammad Nayeem Hasan" w:date="2024-07-18T16:13:00Z" w16du:dateUtc="2024-07-18T10:13:00Z">
                <w:pPr>
                  <w:spacing w:after="0" w:line="240" w:lineRule="auto"/>
                </w:pPr>
              </w:pPrChange>
            </w:pPr>
            <w:del w:id="9114" w:author="Mohammad Nayeem Hasan" w:date="2024-07-18T15:20:00Z" w16du:dateUtc="2024-07-18T09:20:00Z">
              <w:r w:rsidRPr="00DF6BDB" w:rsidDel="00D73460">
                <w:rPr>
                  <w:rFonts w:ascii="Times New Roman" w:hAnsi="Times New Roman" w:cs="Times New Roman"/>
                  <w:sz w:val="24"/>
                  <w:szCs w:val="24"/>
                </w:rPr>
                <w:delText>Middle</w:delText>
              </w:r>
            </w:del>
          </w:p>
        </w:tc>
        <w:tc>
          <w:tcPr>
            <w:tcW w:w="1224" w:type="dxa"/>
          </w:tcPr>
          <w:p w14:paraId="088496BE" w14:textId="0B495FB7" w:rsidR="009F5786" w:rsidRPr="00DF6BDB" w:rsidDel="00D73460" w:rsidRDefault="009F5786">
            <w:pPr>
              <w:spacing w:line="240" w:lineRule="auto"/>
              <w:rPr>
                <w:del w:id="9115" w:author="Mohammad Nayeem Hasan" w:date="2024-07-18T15:20:00Z" w16du:dateUtc="2024-07-18T09:20:00Z"/>
                <w:rFonts w:ascii="Times New Roman" w:hAnsi="Times New Roman" w:cs="Times New Roman"/>
                <w:sz w:val="24"/>
                <w:szCs w:val="24"/>
              </w:rPr>
              <w:pPrChange w:id="9116" w:author="Mohammad Nayeem Hasan" w:date="2024-07-18T16:13:00Z" w16du:dateUtc="2024-07-18T10:13:00Z">
                <w:pPr>
                  <w:spacing w:after="0" w:line="240" w:lineRule="auto"/>
                </w:pPr>
              </w:pPrChange>
            </w:pPr>
            <w:del w:id="9117" w:author="Mohammad Nayeem Hasan" w:date="2024-07-18T15:20:00Z" w16du:dateUtc="2024-07-18T09:20:00Z">
              <w:r w:rsidRPr="00DF6BDB" w:rsidDel="00D73460">
                <w:rPr>
                  <w:rFonts w:ascii="Times New Roman" w:hAnsi="Times New Roman" w:cs="Times New Roman"/>
                  <w:sz w:val="24"/>
                  <w:szCs w:val="24"/>
                </w:rPr>
                <w:delText>0.54 (0.30 – 0.95)</w:delText>
              </w:r>
            </w:del>
          </w:p>
        </w:tc>
        <w:tc>
          <w:tcPr>
            <w:tcW w:w="679" w:type="dxa"/>
          </w:tcPr>
          <w:p w14:paraId="6197B6B6" w14:textId="56B5BBD2" w:rsidR="009F5786" w:rsidRPr="00DF6BDB" w:rsidDel="00D73460" w:rsidRDefault="009F5786">
            <w:pPr>
              <w:spacing w:line="240" w:lineRule="auto"/>
              <w:rPr>
                <w:del w:id="9118" w:author="Mohammad Nayeem Hasan" w:date="2024-07-18T15:20:00Z" w16du:dateUtc="2024-07-18T09:20:00Z"/>
                <w:rFonts w:ascii="Times New Roman" w:hAnsi="Times New Roman" w:cs="Times New Roman"/>
                <w:sz w:val="24"/>
                <w:szCs w:val="24"/>
              </w:rPr>
              <w:pPrChange w:id="9119" w:author="Mohammad Nayeem Hasan" w:date="2024-07-18T16:13:00Z" w16du:dateUtc="2024-07-18T10:13:00Z">
                <w:pPr>
                  <w:spacing w:after="0" w:line="240" w:lineRule="auto"/>
                </w:pPr>
              </w:pPrChange>
            </w:pPr>
            <w:del w:id="9120" w:author="Mohammad Nayeem Hasan" w:date="2024-07-18T15:20:00Z" w16du:dateUtc="2024-07-18T09:20:00Z">
              <w:r w:rsidRPr="00DF6BDB" w:rsidDel="00D73460">
                <w:rPr>
                  <w:rFonts w:ascii="Times New Roman" w:hAnsi="Times New Roman" w:cs="Times New Roman"/>
                  <w:sz w:val="24"/>
                  <w:szCs w:val="24"/>
                </w:rPr>
                <w:delText>0.031</w:delText>
              </w:r>
            </w:del>
          </w:p>
        </w:tc>
        <w:tc>
          <w:tcPr>
            <w:tcW w:w="1224" w:type="dxa"/>
          </w:tcPr>
          <w:p w14:paraId="14494D18" w14:textId="760597DC" w:rsidR="009F5786" w:rsidRPr="00DF6BDB" w:rsidDel="00D73460" w:rsidRDefault="009F5786">
            <w:pPr>
              <w:spacing w:line="240" w:lineRule="auto"/>
              <w:rPr>
                <w:del w:id="9121" w:author="Mohammad Nayeem Hasan" w:date="2024-07-18T15:20:00Z" w16du:dateUtc="2024-07-18T09:20:00Z"/>
                <w:rFonts w:ascii="Times New Roman" w:hAnsi="Times New Roman" w:cs="Times New Roman"/>
                <w:sz w:val="24"/>
                <w:szCs w:val="24"/>
              </w:rPr>
              <w:pPrChange w:id="9122" w:author="Mohammad Nayeem Hasan" w:date="2024-07-18T16:13:00Z" w16du:dateUtc="2024-07-18T10:13:00Z">
                <w:pPr>
                  <w:spacing w:after="0" w:line="240" w:lineRule="auto"/>
                </w:pPr>
              </w:pPrChange>
            </w:pPr>
            <w:del w:id="9123" w:author="Mohammad Nayeem Hasan" w:date="2024-07-18T15:20:00Z" w16du:dateUtc="2024-07-18T09:20:00Z">
              <w:r w:rsidRPr="00DF6BDB" w:rsidDel="00D73460">
                <w:rPr>
                  <w:rFonts w:ascii="Times New Roman" w:hAnsi="Times New Roman" w:cs="Times New Roman"/>
                  <w:sz w:val="24"/>
                  <w:szCs w:val="24"/>
                </w:rPr>
                <w:delText>0.55 (0.31 - 0.97)</w:delText>
              </w:r>
            </w:del>
          </w:p>
        </w:tc>
        <w:tc>
          <w:tcPr>
            <w:tcW w:w="749" w:type="dxa"/>
          </w:tcPr>
          <w:p w14:paraId="5B1F578D" w14:textId="17E74B89" w:rsidR="009F5786" w:rsidRPr="00DF6BDB" w:rsidDel="00D73460" w:rsidRDefault="009F5786">
            <w:pPr>
              <w:spacing w:line="240" w:lineRule="auto"/>
              <w:rPr>
                <w:del w:id="9124" w:author="Mohammad Nayeem Hasan" w:date="2024-07-18T15:20:00Z" w16du:dateUtc="2024-07-18T09:20:00Z"/>
                <w:rFonts w:ascii="Times New Roman" w:hAnsi="Times New Roman" w:cs="Times New Roman"/>
                <w:sz w:val="24"/>
                <w:szCs w:val="24"/>
              </w:rPr>
              <w:pPrChange w:id="9125" w:author="Mohammad Nayeem Hasan" w:date="2024-07-18T16:13:00Z" w16du:dateUtc="2024-07-18T10:13:00Z">
                <w:pPr>
                  <w:spacing w:after="0" w:line="240" w:lineRule="auto"/>
                </w:pPr>
              </w:pPrChange>
            </w:pPr>
            <w:del w:id="9126" w:author="Mohammad Nayeem Hasan" w:date="2024-07-18T15:20:00Z" w16du:dateUtc="2024-07-18T09:20:00Z">
              <w:r w:rsidRPr="00DF6BDB" w:rsidDel="00D73460">
                <w:rPr>
                  <w:rFonts w:ascii="Times New Roman" w:hAnsi="Times New Roman" w:cs="Times New Roman"/>
                  <w:sz w:val="24"/>
                  <w:szCs w:val="24"/>
                </w:rPr>
                <w:delText>0.039*</w:delText>
              </w:r>
            </w:del>
          </w:p>
        </w:tc>
        <w:tc>
          <w:tcPr>
            <w:tcW w:w="1223" w:type="dxa"/>
          </w:tcPr>
          <w:p w14:paraId="5C6EA126" w14:textId="157BDF0D" w:rsidR="009F5786" w:rsidRPr="00DF6BDB" w:rsidDel="00D73460" w:rsidRDefault="009F5786">
            <w:pPr>
              <w:spacing w:line="240" w:lineRule="auto"/>
              <w:rPr>
                <w:del w:id="9127" w:author="Mohammad Nayeem Hasan" w:date="2024-07-18T15:20:00Z" w16du:dateUtc="2024-07-18T09:20:00Z"/>
                <w:rFonts w:ascii="Times New Roman" w:hAnsi="Times New Roman" w:cs="Times New Roman"/>
                <w:sz w:val="24"/>
                <w:szCs w:val="24"/>
              </w:rPr>
              <w:pPrChange w:id="9128" w:author="Mohammad Nayeem Hasan" w:date="2024-07-18T16:13:00Z" w16du:dateUtc="2024-07-18T10:13:00Z">
                <w:pPr>
                  <w:spacing w:after="0" w:line="240" w:lineRule="auto"/>
                </w:pPr>
              </w:pPrChange>
            </w:pPr>
            <w:del w:id="9129" w:author="Mohammad Nayeem Hasan" w:date="2024-07-18T15:20:00Z" w16du:dateUtc="2024-07-18T09:20:00Z">
              <w:r w:rsidRPr="00DF6BDB" w:rsidDel="00D73460">
                <w:rPr>
                  <w:rFonts w:ascii="Times New Roman" w:hAnsi="Times New Roman" w:cs="Times New Roman"/>
                  <w:sz w:val="24"/>
                  <w:szCs w:val="24"/>
                </w:rPr>
                <w:delText>0.93 (0.51 - 1.70)</w:delText>
              </w:r>
            </w:del>
          </w:p>
        </w:tc>
        <w:tc>
          <w:tcPr>
            <w:tcW w:w="749" w:type="dxa"/>
          </w:tcPr>
          <w:p w14:paraId="1B292259" w14:textId="52D82E31" w:rsidR="009F5786" w:rsidRPr="00DF6BDB" w:rsidDel="00D73460" w:rsidRDefault="009F5786">
            <w:pPr>
              <w:spacing w:line="240" w:lineRule="auto"/>
              <w:rPr>
                <w:del w:id="9130" w:author="Mohammad Nayeem Hasan" w:date="2024-07-18T15:20:00Z" w16du:dateUtc="2024-07-18T09:20:00Z"/>
                <w:rFonts w:ascii="Times New Roman" w:hAnsi="Times New Roman" w:cs="Times New Roman"/>
                <w:sz w:val="24"/>
                <w:szCs w:val="24"/>
              </w:rPr>
              <w:pPrChange w:id="9131" w:author="Mohammad Nayeem Hasan" w:date="2024-07-18T16:13:00Z" w16du:dateUtc="2024-07-18T10:13:00Z">
                <w:pPr>
                  <w:spacing w:after="0" w:line="240" w:lineRule="auto"/>
                </w:pPr>
              </w:pPrChange>
            </w:pPr>
            <w:del w:id="9132" w:author="Mohammad Nayeem Hasan" w:date="2024-07-18T15:20:00Z" w16du:dateUtc="2024-07-18T09:20:00Z">
              <w:r w:rsidRPr="00DF6BDB" w:rsidDel="00D73460">
                <w:rPr>
                  <w:rFonts w:ascii="Times New Roman" w:hAnsi="Times New Roman" w:cs="Times New Roman"/>
                  <w:sz w:val="24"/>
                  <w:szCs w:val="24"/>
                </w:rPr>
                <w:delText>0.816</w:delText>
              </w:r>
            </w:del>
          </w:p>
        </w:tc>
        <w:tc>
          <w:tcPr>
            <w:tcW w:w="1223" w:type="dxa"/>
          </w:tcPr>
          <w:p w14:paraId="14176742" w14:textId="619246B8" w:rsidR="009F5786" w:rsidRPr="00DF6BDB" w:rsidDel="00D73460" w:rsidRDefault="009F5786">
            <w:pPr>
              <w:spacing w:line="240" w:lineRule="auto"/>
              <w:rPr>
                <w:del w:id="9133" w:author="Mohammad Nayeem Hasan" w:date="2024-07-18T15:20:00Z" w16du:dateUtc="2024-07-18T09:20:00Z"/>
                <w:rFonts w:ascii="Times New Roman" w:hAnsi="Times New Roman" w:cs="Times New Roman"/>
                <w:sz w:val="24"/>
                <w:szCs w:val="24"/>
              </w:rPr>
              <w:pPrChange w:id="9134" w:author="Mohammad Nayeem Hasan" w:date="2024-07-18T16:13:00Z" w16du:dateUtc="2024-07-18T10:13:00Z">
                <w:pPr>
                  <w:spacing w:after="0" w:line="240" w:lineRule="auto"/>
                </w:pPr>
              </w:pPrChange>
            </w:pPr>
            <w:del w:id="9135" w:author="Mohammad Nayeem Hasan" w:date="2024-07-18T15:20:00Z" w16du:dateUtc="2024-07-18T09:20:00Z">
              <w:r w:rsidRPr="00DF6BDB" w:rsidDel="00D73460">
                <w:rPr>
                  <w:rFonts w:ascii="Times New Roman" w:hAnsi="Times New Roman" w:cs="Times New Roman"/>
                  <w:sz w:val="24"/>
                  <w:szCs w:val="24"/>
                </w:rPr>
                <w:delText>0.81 (0.43 - 1.54)</w:delText>
              </w:r>
            </w:del>
          </w:p>
        </w:tc>
        <w:tc>
          <w:tcPr>
            <w:tcW w:w="749" w:type="dxa"/>
          </w:tcPr>
          <w:p w14:paraId="60E107EC" w14:textId="4E4B12DA" w:rsidR="009F5786" w:rsidRPr="00DF6BDB" w:rsidDel="00D73460" w:rsidRDefault="009F5786">
            <w:pPr>
              <w:spacing w:line="240" w:lineRule="auto"/>
              <w:rPr>
                <w:del w:id="9136" w:author="Mohammad Nayeem Hasan" w:date="2024-07-18T15:20:00Z" w16du:dateUtc="2024-07-18T09:20:00Z"/>
                <w:rFonts w:ascii="Times New Roman" w:hAnsi="Times New Roman" w:cs="Times New Roman"/>
                <w:sz w:val="24"/>
                <w:szCs w:val="24"/>
              </w:rPr>
              <w:pPrChange w:id="9137" w:author="Mohammad Nayeem Hasan" w:date="2024-07-18T16:13:00Z" w16du:dateUtc="2024-07-18T10:13:00Z">
                <w:pPr>
                  <w:spacing w:after="0" w:line="240" w:lineRule="auto"/>
                </w:pPr>
              </w:pPrChange>
            </w:pPr>
            <w:del w:id="9138" w:author="Mohammad Nayeem Hasan" w:date="2024-07-18T15:20:00Z" w16du:dateUtc="2024-07-18T09:20:00Z">
              <w:r w:rsidRPr="00DF6BDB" w:rsidDel="00D73460">
                <w:rPr>
                  <w:rFonts w:ascii="Times New Roman" w:hAnsi="Times New Roman" w:cs="Times New Roman"/>
                  <w:sz w:val="24"/>
                  <w:szCs w:val="24"/>
                </w:rPr>
                <w:delText>0.522</w:delText>
              </w:r>
            </w:del>
          </w:p>
        </w:tc>
      </w:tr>
      <w:tr w:rsidR="009F5786" w:rsidRPr="00DF6BDB" w:rsidDel="00D73460" w14:paraId="0ADDFA48" w14:textId="5436D432" w:rsidTr="00755549">
        <w:trPr>
          <w:del w:id="9139" w:author="Mohammad Nayeem Hasan" w:date="2024-07-18T15:20:00Z"/>
        </w:trPr>
        <w:tc>
          <w:tcPr>
            <w:tcW w:w="1530" w:type="dxa"/>
          </w:tcPr>
          <w:p w14:paraId="0FEF4FF9" w14:textId="120C5CF5" w:rsidR="009F5786" w:rsidRPr="00DF6BDB" w:rsidDel="00D73460" w:rsidRDefault="009F5786">
            <w:pPr>
              <w:spacing w:line="240" w:lineRule="auto"/>
              <w:rPr>
                <w:del w:id="9140" w:author="Mohammad Nayeem Hasan" w:date="2024-07-18T15:20:00Z" w16du:dateUtc="2024-07-18T09:20:00Z"/>
                <w:rFonts w:ascii="Times New Roman" w:hAnsi="Times New Roman" w:cs="Times New Roman"/>
                <w:sz w:val="24"/>
                <w:szCs w:val="24"/>
              </w:rPr>
              <w:pPrChange w:id="9141" w:author="Mohammad Nayeem Hasan" w:date="2024-07-18T16:13:00Z" w16du:dateUtc="2024-07-18T10:13:00Z">
                <w:pPr>
                  <w:spacing w:after="0" w:line="240" w:lineRule="auto"/>
                </w:pPr>
              </w:pPrChange>
            </w:pPr>
            <w:del w:id="9142" w:author="Mohammad Nayeem Hasan" w:date="2024-07-18T15:20:00Z" w16du:dateUtc="2024-07-18T09:20:00Z">
              <w:r w:rsidRPr="00DF6BDB" w:rsidDel="00D73460">
                <w:rPr>
                  <w:rFonts w:ascii="Times New Roman" w:hAnsi="Times New Roman" w:cs="Times New Roman"/>
                  <w:sz w:val="24"/>
                  <w:szCs w:val="24"/>
                </w:rPr>
                <w:delText>Rich</w:delText>
              </w:r>
            </w:del>
          </w:p>
        </w:tc>
        <w:tc>
          <w:tcPr>
            <w:tcW w:w="1224" w:type="dxa"/>
          </w:tcPr>
          <w:p w14:paraId="6ADBC6AA" w14:textId="40696A20" w:rsidR="009F5786" w:rsidRPr="00DF6BDB" w:rsidDel="00D73460" w:rsidRDefault="009F5786">
            <w:pPr>
              <w:spacing w:line="240" w:lineRule="auto"/>
              <w:rPr>
                <w:del w:id="9143" w:author="Mohammad Nayeem Hasan" w:date="2024-07-18T15:20:00Z" w16du:dateUtc="2024-07-18T09:20:00Z"/>
                <w:rFonts w:ascii="Times New Roman" w:hAnsi="Times New Roman" w:cs="Times New Roman"/>
                <w:sz w:val="24"/>
                <w:szCs w:val="24"/>
              </w:rPr>
              <w:pPrChange w:id="9144" w:author="Mohammad Nayeem Hasan" w:date="2024-07-18T16:13:00Z" w16du:dateUtc="2024-07-18T10:13:00Z">
                <w:pPr>
                  <w:spacing w:after="0" w:line="240" w:lineRule="auto"/>
                </w:pPr>
              </w:pPrChange>
            </w:pPr>
            <w:del w:id="9145" w:author="Mohammad Nayeem Hasan" w:date="2024-07-18T15:20:00Z" w16du:dateUtc="2024-07-18T09:20:00Z">
              <w:r w:rsidRPr="00DF6BDB" w:rsidDel="00D73460">
                <w:rPr>
                  <w:rFonts w:ascii="Times New Roman" w:hAnsi="Times New Roman" w:cs="Times New Roman"/>
                  <w:sz w:val="24"/>
                  <w:szCs w:val="24"/>
                </w:rPr>
                <w:delText>0.72 (0.48 – 1.07)</w:delText>
              </w:r>
            </w:del>
          </w:p>
        </w:tc>
        <w:tc>
          <w:tcPr>
            <w:tcW w:w="679" w:type="dxa"/>
          </w:tcPr>
          <w:p w14:paraId="0C616557" w14:textId="09B2E16D" w:rsidR="009F5786" w:rsidRPr="00DF6BDB" w:rsidDel="00D73460" w:rsidRDefault="009F5786">
            <w:pPr>
              <w:spacing w:line="240" w:lineRule="auto"/>
              <w:rPr>
                <w:del w:id="9146" w:author="Mohammad Nayeem Hasan" w:date="2024-07-18T15:20:00Z" w16du:dateUtc="2024-07-18T09:20:00Z"/>
                <w:rFonts w:ascii="Times New Roman" w:hAnsi="Times New Roman" w:cs="Times New Roman"/>
                <w:sz w:val="24"/>
                <w:szCs w:val="24"/>
              </w:rPr>
              <w:pPrChange w:id="9147" w:author="Mohammad Nayeem Hasan" w:date="2024-07-18T16:13:00Z" w16du:dateUtc="2024-07-18T10:13:00Z">
                <w:pPr>
                  <w:spacing w:after="0" w:line="240" w:lineRule="auto"/>
                </w:pPr>
              </w:pPrChange>
            </w:pPr>
            <w:del w:id="9148" w:author="Mohammad Nayeem Hasan" w:date="2024-07-18T15:20:00Z" w16du:dateUtc="2024-07-18T09:20:00Z">
              <w:r w:rsidRPr="00DF6BDB" w:rsidDel="00D73460">
                <w:rPr>
                  <w:rFonts w:ascii="Times New Roman" w:hAnsi="Times New Roman" w:cs="Times New Roman"/>
                  <w:sz w:val="24"/>
                  <w:szCs w:val="24"/>
                </w:rPr>
                <w:delText>0.099</w:delText>
              </w:r>
            </w:del>
          </w:p>
        </w:tc>
        <w:tc>
          <w:tcPr>
            <w:tcW w:w="1224" w:type="dxa"/>
          </w:tcPr>
          <w:p w14:paraId="0F797E92" w14:textId="302A68CF" w:rsidR="009F5786" w:rsidRPr="00DF6BDB" w:rsidDel="00D73460" w:rsidRDefault="009F5786">
            <w:pPr>
              <w:spacing w:line="240" w:lineRule="auto"/>
              <w:rPr>
                <w:del w:id="9149" w:author="Mohammad Nayeem Hasan" w:date="2024-07-18T15:20:00Z" w16du:dateUtc="2024-07-18T09:20:00Z"/>
                <w:rFonts w:ascii="Times New Roman" w:hAnsi="Times New Roman" w:cs="Times New Roman"/>
                <w:sz w:val="24"/>
                <w:szCs w:val="24"/>
              </w:rPr>
              <w:pPrChange w:id="9150" w:author="Mohammad Nayeem Hasan" w:date="2024-07-18T16:13:00Z" w16du:dateUtc="2024-07-18T10:13:00Z">
                <w:pPr>
                  <w:spacing w:after="0" w:line="240" w:lineRule="auto"/>
                </w:pPr>
              </w:pPrChange>
            </w:pPr>
            <w:del w:id="9151" w:author="Mohammad Nayeem Hasan" w:date="2024-07-18T15:20:00Z" w16du:dateUtc="2024-07-18T09:20:00Z">
              <w:r w:rsidRPr="00DF6BDB" w:rsidDel="00D73460">
                <w:rPr>
                  <w:rFonts w:ascii="Times New Roman" w:hAnsi="Times New Roman" w:cs="Times New Roman"/>
                  <w:sz w:val="24"/>
                  <w:szCs w:val="24"/>
                </w:rPr>
                <w:delText>0.72 (0.43 - 1.20)</w:delText>
              </w:r>
            </w:del>
          </w:p>
        </w:tc>
        <w:tc>
          <w:tcPr>
            <w:tcW w:w="749" w:type="dxa"/>
          </w:tcPr>
          <w:p w14:paraId="42F950D9" w14:textId="32BF183D" w:rsidR="009F5786" w:rsidRPr="00DF6BDB" w:rsidDel="00D73460" w:rsidRDefault="009F5786">
            <w:pPr>
              <w:spacing w:line="240" w:lineRule="auto"/>
              <w:rPr>
                <w:del w:id="9152" w:author="Mohammad Nayeem Hasan" w:date="2024-07-18T15:20:00Z" w16du:dateUtc="2024-07-18T09:20:00Z"/>
                <w:rFonts w:ascii="Times New Roman" w:hAnsi="Times New Roman" w:cs="Times New Roman"/>
                <w:sz w:val="24"/>
                <w:szCs w:val="24"/>
              </w:rPr>
              <w:pPrChange w:id="9153" w:author="Mohammad Nayeem Hasan" w:date="2024-07-18T16:13:00Z" w16du:dateUtc="2024-07-18T10:13:00Z">
                <w:pPr>
                  <w:spacing w:after="0" w:line="240" w:lineRule="auto"/>
                </w:pPr>
              </w:pPrChange>
            </w:pPr>
            <w:del w:id="9154" w:author="Mohammad Nayeem Hasan" w:date="2024-07-18T15:20:00Z" w16du:dateUtc="2024-07-18T09:20:00Z">
              <w:r w:rsidRPr="00DF6BDB" w:rsidDel="00D73460">
                <w:rPr>
                  <w:rFonts w:ascii="Times New Roman" w:hAnsi="Times New Roman" w:cs="Times New Roman"/>
                  <w:sz w:val="24"/>
                  <w:szCs w:val="24"/>
                </w:rPr>
                <w:delText>0.204</w:delText>
              </w:r>
            </w:del>
          </w:p>
        </w:tc>
        <w:tc>
          <w:tcPr>
            <w:tcW w:w="1223" w:type="dxa"/>
          </w:tcPr>
          <w:p w14:paraId="719F7C4E" w14:textId="228F0FEA" w:rsidR="009F5786" w:rsidRPr="00DF6BDB" w:rsidDel="00D73460" w:rsidRDefault="009F5786">
            <w:pPr>
              <w:spacing w:line="240" w:lineRule="auto"/>
              <w:rPr>
                <w:del w:id="9155" w:author="Mohammad Nayeem Hasan" w:date="2024-07-18T15:20:00Z" w16du:dateUtc="2024-07-18T09:20:00Z"/>
                <w:rFonts w:ascii="Times New Roman" w:hAnsi="Times New Roman" w:cs="Times New Roman"/>
                <w:sz w:val="24"/>
                <w:szCs w:val="24"/>
              </w:rPr>
              <w:pPrChange w:id="9156" w:author="Mohammad Nayeem Hasan" w:date="2024-07-18T16:13:00Z" w16du:dateUtc="2024-07-18T10:13:00Z">
                <w:pPr>
                  <w:spacing w:after="0" w:line="240" w:lineRule="auto"/>
                </w:pPr>
              </w:pPrChange>
            </w:pPr>
            <w:del w:id="9157" w:author="Mohammad Nayeem Hasan" w:date="2024-07-18T15:20:00Z" w16du:dateUtc="2024-07-18T09:20:00Z">
              <w:r w:rsidRPr="00DF6BDB" w:rsidDel="00D73460">
                <w:rPr>
                  <w:rFonts w:ascii="Times New Roman" w:hAnsi="Times New Roman" w:cs="Times New Roman"/>
                  <w:sz w:val="24"/>
                  <w:szCs w:val="24"/>
                </w:rPr>
                <w:delText>0.85 (0.48 - 1.51)</w:delText>
              </w:r>
            </w:del>
          </w:p>
        </w:tc>
        <w:tc>
          <w:tcPr>
            <w:tcW w:w="749" w:type="dxa"/>
          </w:tcPr>
          <w:p w14:paraId="0E70B69F" w14:textId="04D4C344" w:rsidR="009F5786" w:rsidRPr="00DF6BDB" w:rsidDel="00D73460" w:rsidRDefault="009F5786">
            <w:pPr>
              <w:spacing w:line="240" w:lineRule="auto"/>
              <w:rPr>
                <w:del w:id="9158" w:author="Mohammad Nayeem Hasan" w:date="2024-07-18T15:20:00Z" w16du:dateUtc="2024-07-18T09:20:00Z"/>
                <w:rFonts w:ascii="Times New Roman" w:hAnsi="Times New Roman" w:cs="Times New Roman"/>
                <w:sz w:val="24"/>
                <w:szCs w:val="24"/>
              </w:rPr>
              <w:pPrChange w:id="9159" w:author="Mohammad Nayeem Hasan" w:date="2024-07-18T16:13:00Z" w16du:dateUtc="2024-07-18T10:13:00Z">
                <w:pPr>
                  <w:spacing w:after="0" w:line="240" w:lineRule="auto"/>
                </w:pPr>
              </w:pPrChange>
            </w:pPr>
            <w:del w:id="9160" w:author="Mohammad Nayeem Hasan" w:date="2024-07-18T15:20:00Z" w16du:dateUtc="2024-07-18T09:20:00Z">
              <w:r w:rsidRPr="00DF6BDB" w:rsidDel="00D73460">
                <w:rPr>
                  <w:rFonts w:ascii="Times New Roman" w:hAnsi="Times New Roman" w:cs="Times New Roman"/>
                  <w:sz w:val="24"/>
                  <w:szCs w:val="24"/>
                </w:rPr>
                <w:delText>0.576</w:delText>
              </w:r>
            </w:del>
          </w:p>
        </w:tc>
        <w:tc>
          <w:tcPr>
            <w:tcW w:w="1223" w:type="dxa"/>
          </w:tcPr>
          <w:p w14:paraId="151AB606" w14:textId="1C45AB06" w:rsidR="009F5786" w:rsidRPr="00DF6BDB" w:rsidDel="00D73460" w:rsidRDefault="009F5786">
            <w:pPr>
              <w:spacing w:line="240" w:lineRule="auto"/>
              <w:rPr>
                <w:del w:id="9161" w:author="Mohammad Nayeem Hasan" w:date="2024-07-18T15:20:00Z" w16du:dateUtc="2024-07-18T09:20:00Z"/>
                <w:rFonts w:ascii="Times New Roman" w:hAnsi="Times New Roman" w:cs="Times New Roman"/>
                <w:sz w:val="24"/>
                <w:szCs w:val="24"/>
              </w:rPr>
              <w:pPrChange w:id="9162" w:author="Mohammad Nayeem Hasan" w:date="2024-07-18T16:13:00Z" w16du:dateUtc="2024-07-18T10:13:00Z">
                <w:pPr>
                  <w:spacing w:after="0" w:line="240" w:lineRule="auto"/>
                </w:pPr>
              </w:pPrChange>
            </w:pPr>
            <w:del w:id="9163" w:author="Mohammad Nayeem Hasan" w:date="2024-07-18T15:20:00Z" w16du:dateUtc="2024-07-18T09:20:00Z">
              <w:r w:rsidRPr="00DF6BDB" w:rsidDel="00D73460">
                <w:rPr>
                  <w:rFonts w:ascii="Times New Roman" w:hAnsi="Times New Roman" w:cs="Times New Roman"/>
                  <w:sz w:val="24"/>
                  <w:szCs w:val="24"/>
                </w:rPr>
                <w:delText>0.65 (0.30 -1.41)</w:delText>
              </w:r>
            </w:del>
          </w:p>
        </w:tc>
        <w:tc>
          <w:tcPr>
            <w:tcW w:w="749" w:type="dxa"/>
          </w:tcPr>
          <w:p w14:paraId="3CC5C9DD" w14:textId="2E17702A" w:rsidR="009F5786" w:rsidRPr="00DF6BDB" w:rsidDel="00D73460" w:rsidRDefault="009F5786">
            <w:pPr>
              <w:spacing w:line="240" w:lineRule="auto"/>
              <w:rPr>
                <w:del w:id="9164" w:author="Mohammad Nayeem Hasan" w:date="2024-07-18T15:20:00Z" w16du:dateUtc="2024-07-18T09:20:00Z"/>
                <w:rFonts w:ascii="Times New Roman" w:hAnsi="Times New Roman" w:cs="Times New Roman"/>
                <w:sz w:val="24"/>
                <w:szCs w:val="24"/>
              </w:rPr>
              <w:pPrChange w:id="9165" w:author="Mohammad Nayeem Hasan" w:date="2024-07-18T16:13:00Z" w16du:dateUtc="2024-07-18T10:13:00Z">
                <w:pPr>
                  <w:spacing w:after="0" w:line="240" w:lineRule="auto"/>
                </w:pPr>
              </w:pPrChange>
            </w:pPr>
            <w:del w:id="9166" w:author="Mohammad Nayeem Hasan" w:date="2024-07-18T15:20:00Z" w16du:dateUtc="2024-07-18T09:20:00Z">
              <w:r w:rsidRPr="00DF6BDB" w:rsidDel="00D73460">
                <w:rPr>
                  <w:rFonts w:ascii="Times New Roman" w:hAnsi="Times New Roman" w:cs="Times New Roman"/>
                  <w:sz w:val="24"/>
                  <w:szCs w:val="24"/>
                </w:rPr>
                <w:delText>0.275</w:delText>
              </w:r>
            </w:del>
          </w:p>
        </w:tc>
      </w:tr>
      <w:tr w:rsidR="009F5786" w:rsidRPr="00DF6BDB" w:rsidDel="00D73460" w14:paraId="71BD1E5B" w14:textId="5FBC5916" w:rsidTr="00755549">
        <w:trPr>
          <w:del w:id="9167" w:author="Mohammad Nayeem Hasan" w:date="2024-07-18T15:20:00Z"/>
        </w:trPr>
        <w:tc>
          <w:tcPr>
            <w:tcW w:w="1530" w:type="dxa"/>
          </w:tcPr>
          <w:p w14:paraId="00D74B37" w14:textId="79C22AA7" w:rsidR="009F5786" w:rsidRPr="00DF6BDB" w:rsidDel="00D73460" w:rsidRDefault="009F5786">
            <w:pPr>
              <w:spacing w:line="240" w:lineRule="auto"/>
              <w:rPr>
                <w:del w:id="9168" w:author="Mohammad Nayeem Hasan" w:date="2024-07-18T15:20:00Z" w16du:dateUtc="2024-07-18T09:20:00Z"/>
                <w:rFonts w:ascii="Times New Roman" w:hAnsi="Times New Roman" w:cs="Times New Roman"/>
                <w:sz w:val="24"/>
                <w:szCs w:val="24"/>
              </w:rPr>
              <w:pPrChange w:id="9169" w:author="Mohammad Nayeem Hasan" w:date="2024-07-18T16:13:00Z" w16du:dateUtc="2024-07-18T10:13:00Z">
                <w:pPr>
                  <w:spacing w:after="0" w:line="240" w:lineRule="auto"/>
                </w:pPr>
              </w:pPrChange>
            </w:pPr>
            <w:del w:id="9170" w:author="Mohammad Nayeem Hasan" w:date="2024-07-18T15:20:00Z" w16du:dateUtc="2024-07-18T09:20:00Z">
              <w:r w:rsidRPr="00DF6BDB" w:rsidDel="00D73460">
                <w:rPr>
                  <w:rFonts w:ascii="Times New Roman" w:hAnsi="Times New Roman" w:cs="Times New Roman"/>
                  <w:sz w:val="24"/>
                  <w:szCs w:val="24"/>
                </w:rPr>
                <w:delText>Source water type</w:delText>
              </w:r>
            </w:del>
          </w:p>
        </w:tc>
        <w:tc>
          <w:tcPr>
            <w:tcW w:w="1224" w:type="dxa"/>
          </w:tcPr>
          <w:p w14:paraId="5E6D3327" w14:textId="28EB3EAF" w:rsidR="009F5786" w:rsidRPr="00DF6BDB" w:rsidDel="00D73460" w:rsidRDefault="009F5786">
            <w:pPr>
              <w:spacing w:line="240" w:lineRule="auto"/>
              <w:rPr>
                <w:del w:id="9171" w:author="Mohammad Nayeem Hasan" w:date="2024-07-18T15:20:00Z" w16du:dateUtc="2024-07-18T09:20:00Z"/>
                <w:rFonts w:ascii="Times New Roman" w:hAnsi="Times New Roman" w:cs="Times New Roman"/>
                <w:sz w:val="24"/>
                <w:szCs w:val="24"/>
              </w:rPr>
              <w:pPrChange w:id="9172" w:author="Mohammad Nayeem Hasan" w:date="2024-07-18T16:13:00Z" w16du:dateUtc="2024-07-18T10:13:00Z">
                <w:pPr>
                  <w:spacing w:after="0" w:line="240" w:lineRule="auto"/>
                </w:pPr>
              </w:pPrChange>
            </w:pPr>
          </w:p>
        </w:tc>
        <w:tc>
          <w:tcPr>
            <w:tcW w:w="679" w:type="dxa"/>
          </w:tcPr>
          <w:p w14:paraId="1E504586" w14:textId="63D07658" w:rsidR="009F5786" w:rsidRPr="00DF6BDB" w:rsidDel="00D73460" w:rsidRDefault="009F5786">
            <w:pPr>
              <w:spacing w:line="240" w:lineRule="auto"/>
              <w:rPr>
                <w:del w:id="9173" w:author="Mohammad Nayeem Hasan" w:date="2024-07-18T15:20:00Z" w16du:dateUtc="2024-07-18T09:20:00Z"/>
                <w:rFonts w:ascii="Times New Roman" w:hAnsi="Times New Roman" w:cs="Times New Roman"/>
                <w:sz w:val="24"/>
                <w:szCs w:val="24"/>
              </w:rPr>
              <w:pPrChange w:id="9174" w:author="Mohammad Nayeem Hasan" w:date="2024-07-18T16:13:00Z" w16du:dateUtc="2024-07-18T10:13:00Z">
                <w:pPr>
                  <w:spacing w:after="0" w:line="240" w:lineRule="auto"/>
                </w:pPr>
              </w:pPrChange>
            </w:pPr>
          </w:p>
        </w:tc>
        <w:tc>
          <w:tcPr>
            <w:tcW w:w="1224" w:type="dxa"/>
          </w:tcPr>
          <w:p w14:paraId="0887E945" w14:textId="4F5905B4" w:rsidR="009F5786" w:rsidRPr="00DF6BDB" w:rsidDel="00D73460" w:rsidRDefault="009F5786">
            <w:pPr>
              <w:spacing w:line="240" w:lineRule="auto"/>
              <w:rPr>
                <w:del w:id="9175" w:author="Mohammad Nayeem Hasan" w:date="2024-07-18T15:20:00Z" w16du:dateUtc="2024-07-18T09:20:00Z"/>
                <w:rFonts w:ascii="Times New Roman" w:hAnsi="Times New Roman" w:cs="Times New Roman"/>
                <w:sz w:val="24"/>
                <w:szCs w:val="24"/>
              </w:rPr>
              <w:pPrChange w:id="9176" w:author="Mohammad Nayeem Hasan" w:date="2024-07-18T16:13:00Z" w16du:dateUtc="2024-07-18T10:13:00Z">
                <w:pPr>
                  <w:spacing w:after="0" w:line="240" w:lineRule="auto"/>
                </w:pPr>
              </w:pPrChange>
            </w:pPr>
          </w:p>
        </w:tc>
        <w:tc>
          <w:tcPr>
            <w:tcW w:w="749" w:type="dxa"/>
          </w:tcPr>
          <w:p w14:paraId="610CA965" w14:textId="253CAE46" w:rsidR="009F5786" w:rsidRPr="00DF6BDB" w:rsidDel="00D73460" w:rsidRDefault="009F5786">
            <w:pPr>
              <w:spacing w:line="240" w:lineRule="auto"/>
              <w:rPr>
                <w:del w:id="9177" w:author="Mohammad Nayeem Hasan" w:date="2024-07-18T15:20:00Z" w16du:dateUtc="2024-07-18T09:20:00Z"/>
                <w:rFonts w:ascii="Times New Roman" w:hAnsi="Times New Roman" w:cs="Times New Roman"/>
                <w:sz w:val="24"/>
                <w:szCs w:val="24"/>
              </w:rPr>
              <w:pPrChange w:id="9178" w:author="Mohammad Nayeem Hasan" w:date="2024-07-18T16:13:00Z" w16du:dateUtc="2024-07-18T10:13:00Z">
                <w:pPr>
                  <w:spacing w:after="0" w:line="240" w:lineRule="auto"/>
                </w:pPr>
              </w:pPrChange>
            </w:pPr>
          </w:p>
        </w:tc>
        <w:tc>
          <w:tcPr>
            <w:tcW w:w="1223" w:type="dxa"/>
          </w:tcPr>
          <w:p w14:paraId="3DCB83C6" w14:textId="23F66BC7" w:rsidR="009F5786" w:rsidRPr="00DF6BDB" w:rsidDel="00D73460" w:rsidRDefault="009F5786">
            <w:pPr>
              <w:spacing w:line="240" w:lineRule="auto"/>
              <w:rPr>
                <w:del w:id="9179" w:author="Mohammad Nayeem Hasan" w:date="2024-07-18T15:20:00Z" w16du:dateUtc="2024-07-18T09:20:00Z"/>
                <w:rFonts w:ascii="Times New Roman" w:hAnsi="Times New Roman" w:cs="Times New Roman"/>
                <w:sz w:val="24"/>
                <w:szCs w:val="24"/>
              </w:rPr>
              <w:pPrChange w:id="9180" w:author="Mohammad Nayeem Hasan" w:date="2024-07-18T16:13:00Z" w16du:dateUtc="2024-07-18T10:13:00Z">
                <w:pPr>
                  <w:spacing w:after="0" w:line="240" w:lineRule="auto"/>
                </w:pPr>
              </w:pPrChange>
            </w:pPr>
          </w:p>
        </w:tc>
        <w:tc>
          <w:tcPr>
            <w:tcW w:w="749" w:type="dxa"/>
          </w:tcPr>
          <w:p w14:paraId="438B14FA" w14:textId="3F917B8C" w:rsidR="009F5786" w:rsidRPr="00DF6BDB" w:rsidDel="00D73460" w:rsidRDefault="009F5786">
            <w:pPr>
              <w:spacing w:line="240" w:lineRule="auto"/>
              <w:rPr>
                <w:del w:id="9181" w:author="Mohammad Nayeem Hasan" w:date="2024-07-18T15:20:00Z" w16du:dateUtc="2024-07-18T09:20:00Z"/>
                <w:rFonts w:ascii="Times New Roman" w:hAnsi="Times New Roman" w:cs="Times New Roman"/>
                <w:sz w:val="24"/>
                <w:szCs w:val="24"/>
              </w:rPr>
              <w:pPrChange w:id="9182" w:author="Mohammad Nayeem Hasan" w:date="2024-07-18T16:13:00Z" w16du:dateUtc="2024-07-18T10:13:00Z">
                <w:pPr>
                  <w:spacing w:after="0" w:line="240" w:lineRule="auto"/>
                </w:pPr>
              </w:pPrChange>
            </w:pPr>
          </w:p>
        </w:tc>
        <w:tc>
          <w:tcPr>
            <w:tcW w:w="1223" w:type="dxa"/>
          </w:tcPr>
          <w:p w14:paraId="49B090B0" w14:textId="4B3D83EC" w:rsidR="009F5786" w:rsidRPr="00DF6BDB" w:rsidDel="00D73460" w:rsidRDefault="009F5786">
            <w:pPr>
              <w:spacing w:line="240" w:lineRule="auto"/>
              <w:rPr>
                <w:del w:id="9183" w:author="Mohammad Nayeem Hasan" w:date="2024-07-18T15:20:00Z" w16du:dateUtc="2024-07-18T09:20:00Z"/>
                <w:rFonts w:ascii="Times New Roman" w:hAnsi="Times New Roman" w:cs="Times New Roman"/>
                <w:sz w:val="24"/>
                <w:szCs w:val="24"/>
              </w:rPr>
              <w:pPrChange w:id="9184" w:author="Mohammad Nayeem Hasan" w:date="2024-07-18T16:13:00Z" w16du:dateUtc="2024-07-18T10:13:00Z">
                <w:pPr>
                  <w:spacing w:after="0" w:line="240" w:lineRule="auto"/>
                </w:pPr>
              </w:pPrChange>
            </w:pPr>
          </w:p>
        </w:tc>
        <w:tc>
          <w:tcPr>
            <w:tcW w:w="749" w:type="dxa"/>
          </w:tcPr>
          <w:p w14:paraId="15AB8FEC" w14:textId="11FADB50" w:rsidR="009F5786" w:rsidRPr="00DF6BDB" w:rsidDel="00D73460" w:rsidRDefault="009F5786">
            <w:pPr>
              <w:spacing w:line="240" w:lineRule="auto"/>
              <w:rPr>
                <w:del w:id="9185" w:author="Mohammad Nayeem Hasan" w:date="2024-07-18T15:20:00Z" w16du:dateUtc="2024-07-18T09:20:00Z"/>
                <w:rFonts w:ascii="Times New Roman" w:hAnsi="Times New Roman" w:cs="Times New Roman"/>
                <w:sz w:val="24"/>
                <w:szCs w:val="24"/>
              </w:rPr>
              <w:pPrChange w:id="9186" w:author="Mohammad Nayeem Hasan" w:date="2024-07-18T16:13:00Z" w16du:dateUtc="2024-07-18T10:13:00Z">
                <w:pPr>
                  <w:spacing w:after="0" w:line="240" w:lineRule="auto"/>
                </w:pPr>
              </w:pPrChange>
            </w:pPr>
          </w:p>
        </w:tc>
      </w:tr>
      <w:tr w:rsidR="009F5786" w:rsidRPr="00DF6BDB" w:rsidDel="00D73460" w14:paraId="5CA630EC" w14:textId="51168263" w:rsidTr="00755549">
        <w:trPr>
          <w:del w:id="9187" w:author="Mohammad Nayeem Hasan" w:date="2024-07-18T15:20:00Z"/>
        </w:trPr>
        <w:tc>
          <w:tcPr>
            <w:tcW w:w="1530" w:type="dxa"/>
          </w:tcPr>
          <w:p w14:paraId="7F429027" w14:textId="794C5EF0" w:rsidR="009F5786" w:rsidRPr="00DF6BDB" w:rsidDel="00D73460" w:rsidRDefault="009F5786">
            <w:pPr>
              <w:spacing w:line="240" w:lineRule="auto"/>
              <w:rPr>
                <w:del w:id="9188" w:author="Mohammad Nayeem Hasan" w:date="2024-07-18T15:20:00Z" w16du:dateUtc="2024-07-18T09:20:00Z"/>
                <w:rFonts w:ascii="Times New Roman" w:hAnsi="Times New Roman" w:cs="Times New Roman"/>
                <w:sz w:val="24"/>
                <w:szCs w:val="24"/>
              </w:rPr>
              <w:pPrChange w:id="9189" w:author="Mohammad Nayeem Hasan" w:date="2024-07-18T16:13:00Z" w16du:dateUtc="2024-07-18T10:13:00Z">
                <w:pPr>
                  <w:spacing w:after="0" w:line="240" w:lineRule="auto"/>
                </w:pPr>
              </w:pPrChange>
            </w:pPr>
            <w:del w:id="9190"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1224" w:type="dxa"/>
          </w:tcPr>
          <w:p w14:paraId="37A11531" w14:textId="01139545" w:rsidR="009F5786" w:rsidRPr="00DF6BDB" w:rsidDel="00D73460" w:rsidRDefault="009F5786">
            <w:pPr>
              <w:spacing w:line="240" w:lineRule="auto"/>
              <w:rPr>
                <w:del w:id="9191" w:author="Mohammad Nayeem Hasan" w:date="2024-07-18T15:20:00Z" w16du:dateUtc="2024-07-18T09:20:00Z"/>
                <w:rFonts w:ascii="Times New Roman" w:hAnsi="Times New Roman" w:cs="Times New Roman"/>
                <w:sz w:val="24"/>
                <w:szCs w:val="24"/>
              </w:rPr>
              <w:pPrChange w:id="9192" w:author="Mohammad Nayeem Hasan" w:date="2024-07-18T16:13:00Z" w16du:dateUtc="2024-07-18T10:13:00Z">
                <w:pPr>
                  <w:spacing w:after="0" w:line="240" w:lineRule="auto"/>
                </w:pPr>
              </w:pPrChange>
            </w:pPr>
            <w:del w:id="9193"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9B6B75E" w14:textId="67521EBB" w:rsidR="009F5786" w:rsidRPr="00DF6BDB" w:rsidDel="00D73460" w:rsidRDefault="009F5786">
            <w:pPr>
              <w:spacing w:line="240" w:lineRule="auto"/>
              <w:rPr>
                <w:del w:id="9194" w:author="Mohammad Nayeem Hasan" w:date="2024-07-18T15:20:00Z" w16du:dateUtc="2024-07-18T09:20:00Z"/>
                <w:rFonts w:ascii="Times New Roman" w:hAnsi="Times New Roman" w:cs="Times New Roman"/>
                <w:sz w:val="24"/>
                <w:szCs w:val="24"/>
              </w:rPr>
              <w:pPrChange w:id="9195" w:author="Mohammad Nayeem Hasan" w:date="2024-07-18T16:13:00Z" w16du:dateUtc="2024-07-18T10:13:00Z">
                <w:pPr>
                  <w:spacing w:after="0" w:line="240" w:lineRule="auto"/>
                </w:pPr>
              </w:pPrChange>
            </w:pPr>
          </w:p>
        </w:tc>
        <w:tc>
          <w:tcPr>
            <w:tcW w:w="1224" w:type="dxa"/>
          </w:tcPr>
          <w:p w14:paraId="31A55E53" w14:textId="2D9CDF89" w:rsidR="009F5786" w:rsidRPr="00DF6BDB" w:rsidDel="00D73460" w:rsidRDefault="009F5786">
            <w:pPr>
              <w:spacing w:line="240" w:lineRule="auto"/>
              <w:rPr>
                <w:del w:id="9196" w:author="Mohammad Nayeem Hasan" w:date="2024-07-18T15:20:00Z" w16du:dateUtc="2024-07-18T09:20:00Z"/>
                <w:rFonts w:ascii="Times New Roman" w:hAnsi="Times New Roman" w:cs="Times New Roman"/>
                <w:sz w:val="24"/>
                <w:szCs w:val="24"/>
              </w:rPr>
              <w:pPrChange w:id="9197" w:author="Mohammad Nayeem Hasan" w:date="2024-07-18T16:13:00Z" w16du:dateUtc="2024-07-18T10:13:00Z">
                <w:pPr>
                  <w:spacing w:after="0" w:line="240" w:lineRule="auto"/>
                </w:pPr>
              </w:pPrChange>
            </w:pPr>
            <w:del w:id="919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0207370" w14:textId="76385A44" w:rsidR="009F5786" w:rsidRPr="00DF6BDB" w:rsidDel="00D73460" w:rsidRDefault="009F5786">
            <w:pPr>
              <w:spacing w:line="240" w:lineRule="auto"/>
              <w:rPr>
                <w:del w:id="9199" w:author="Mohammad Nayeem Hasan" w:date="2024-07-18T15:20:00Z" w16du:dateUtc="2024-07-18T09:20:00Z"/>
                <w:rFonts w:ascii="Times New Roman" w:hAnsi="Times New Roman" w:cs="Times New Roman"/>
                <w:sz w:val="24"/>
                <w:szCs w:val="24"/>
              </w:rPr>
              <w:pPrChange w:id="9200" w:author="Mohammad Nayeem Hasan" w:date="2024-07-18T16:13:00Z" w16du:dateUtc="2024-07-18T10:13:00Z">
                <w:pPr>
                  <w:spacing w:after="0" w:line="240" w:lineRule="auto"/>
                </w:pPr>
              </w:pPrChange>
            </w:pPr>
          </w:p>
        </w:tc>
        <w:tc>
          <w:tcPr>
            <w:tcW w:w="1223" w:type="dxa"/>
          </w:tcPr>
          <w:p w14:paraId="67F96EFF" w14:textId="74D1A272" w:rsidR="009F5786" w:rsidRPr="00DF6BDB" w:rsidDel="00D73460" w:rsidRDefault="009F5786">
            <w:pPr>
              <w:spacing w:line="240" w:lineRule="auto"/>
              <w:rPr>
                <w:del w:id="9201" w:author="Mohammad Nayeem Hasan" w:date="2024-07-18T15:20:00Z" w16du:dateUtc="2024-07-18T09:20:00Z"/>
                <w:rFonts w:ascii="Times New Roman" w:hAnsi="Times New Roman" w:cs="Times New Roman"/>
                <w:sz w:val="24"/>
                <w:szCs w:val="24"/>
              </w:rPr>
              <w:pPrChange w:id="9202" w:author="Mohammad Nayeem Hasan" w:date="2024-07-18T16:13:00Z" w16du:dateUtc="2024-07-18T10:13:00Z">
                <w:pPr>
                  <w:spacing w:after="0" w:line="240" w:lineRule="auto"/>
                </w:pPr>
              </w:pPrChange>
            </w:pPr>
            <w:del w:id="920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7240846" w14:textId="2951D6BE" w:rsidR="009F5786" w:rsidRPr="00DF6BDB" w:rsidDel="00D73460" w:rsidRDefault="009F5786">
            <w:pPr>
              <w:spacing w:line="240" w:lineRule="auto"/>
              <w:rPr>
                <w:del w:id="9204" w:author="Mohammad Nayeem Hasan" w:date="2024-07-18T15:20:00Z" w16du:dateUtc="2024-07-18T09:20:00Z"/>
                <w:rFonts w:ascii="Times New Roman" w:hAnsi="Times New Roman" w:cs="Times New Roman"/>
                <w:sz w:val="24"/>
                <w:szCs w:val="24"/>
              </w:rPr>
              <w:pPrChange w:id="9205" w:author="Mohammad Nayeem Hasan" w:date="2024-07-18T16:13:00Z" w16du:dateUtc="2024-07-18T10:13:00Z">
                <w:pPr>
                  <w:spacing w:after="0" w:line="240" w:lineRule="auto"/>
                </w:pPr>
              </w:pPrChange>
            </w:pPr>
          </w:p>
        </w:tc>
        <w:tc>
          <w:tcPr>
            <w:tcW w:w="1223" w:type="dxa"/>
          </w:tcPr>
          <w:p w14:paraId="6C5E44E3" w14:textId="1EA4E21A" w:rsidR="009F5786" w:rsidRPr="00DF6BDB" w:rsidDel="00D73460" w:rsidRDefault="009F5786">
            <w:pPr>
              <w:spacing w:line="240" w:lineRule="auto"/>
              <w:rPr>
                <w:del w:id="9206" w:author="Mohammad Nayeem Hasan" w:date="2024-07-18T15:20:00Z" w16du:dateUtc="2024-07-18T09:20:00Z"/>
                <w:rFonts w:ascii="Times New Roman" w:hAnsi="Times New Roman" w:cs="Times New Roman"/>
                <w:sz w:val="24"/>
                <w:szCs w:val="24"/>
              </w:rPr>
              <w:pPrChange w:id="9207" w:author="Mohammad Nayeem Hasan" w:date="2024-07-18T16:13:00Z" w16du:dateUtc="2024-07-18T10:13:00Z">
                <w:pPr>
                  <w:spacing w:after="0" w:line="240" w:lineRule="auto"/>
                </w:pPr>
              </w:pPrChange>
            </w:pPr>
            <w:del w:id="920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785A209" w14:textId="3682C042" w:rsidR="009F5786" w:rsidRPr="00DF6BDB" w:rsidDel="00D73460" w:rsidRDefault="009F5786">
            <w:pPr>
              <w:spacing w:line="240" w:lineRule="auto"/>
              <w:rPr>
                <w:del w:id="9209" w:author="Mohammad Nayeem Hasan" w:date="2024-07-18T15:20:00Z" w16du:dateUtc="2024-07-18T09:20:00Z"/>
                <w:rFonts w:ascii="Times New Roman" w:hAnsi="Times New Roman" w:cs="Times New Roman"/>
                <w:sz w:val="24"/>
                <w:szCs w:val="24"/>
              </w:rPr>
              <w:pPrChange w:id="9210" w:author="Mohammad Nayeem Hasan" w:date="2024-07-18T16:13:00Z" w16du:dateUtc="2024-07-18T10:13:00Z">
                <w:pPr>
                  <w:spacing w:after="0" w:line="240" w:lineRule="auto"/>
                </w:pPr>
              </w:pPrChange>
            </w:pPr>
          </w:p>
        </w:tc>
      </w:tr>
      <w:tr w:rsidR="009F5786" w:rsidRPr="00DF6BDB" w:rsidDel="00D73460" w14:paraId="1D8C3CBC" w14:textId="0BA3CAD3" w:rsidTr="00755549">
        <w:trPr>
          <w:del w:id="9211" w:author="Mohammad Nayeem Hasan" w:date="2024-07-18T15:20:00Z"/>
        </w:trPr>
        <w:tc>
          <w:tcPr>
            <w:tcW w:w="1530" w:type="dxa"/>
          </w:tcPr>
          <w:p w14:paraId="6EAFBF19" w14:textId="5616DE4D" w:rsidR="009F5786" w:rsidRPr="00DF6BDB" w:rsidDel="00D73460" w:rsidRDefault="009F5786">
            <w:pPr>
              <w:spacing w:line="240" w:lineRule="auto"/>
              <w:rPr>
                <w:del w:id="9212" w:author="Mohammad Nayeem Hasan" w:date="2024-07-18T15:20:00Z" w16du:dateUtc="2024-07-18T09:20:00Z"/>
                <w:rFonts w:ascii="Times New Roman" w:hAnsi="Times New Roman" w:cs="Times New Roman"/>
                <w:sz w:val="24"/>
                <w:szCs w:val="24"/>
              </w:rPr>
              <w:pPrChange w:id="9213" w:author="Mohammad Nayeem Hasan" w:date="2024-07-18T16:13:00Z" w16du:dateUtc="2024-07-18T10:13:00Z">
                <w:pPr>
                  <w:spacing w:after="0" w:line="240" w:lineRule="auto"/>
                </w:pPr>
              </w:pPrChange>
            </w:pPr>
            <w:del w:id="9214" w:author="Mohammad Nayeem Hasan" w:date="2024-07-18T15:20:00Z" w16du:dateUtc="2024-07-18T09:20:00Z">
              <w:r w:rsidRPr="00DF6BDB" w:rsidDel="00D73460">
                <w:rPr>
                  <w:rFonts w:ascii="Times New Roman" w:hAnsi="Times New Roman" w:cs="Times New Roman"/>
                  <w:sz w:val="24"/>
                  <w:szCs w:val="24"/>
                </w:rPr>
                <w:delText>Unimproved</w:delText>
              </w:r>
            </w:del>
          </w:p>
        </w:tc>
        <w:tc>
          <w:tcPr>
            <w:tcW w:w="1224" w:type="dxa"/>
          </w:tcPr>
          <w:p w14:paraId="67431B77" w14:textId="2F436ED6" w:rsidR="009F5786" w:rsidRPr="00DF6BDB" w:rsidDel="00D73460" w:rsidRDefault="009F5786">
            <w:pPr>
              <w:spacing w:line="240" w:lineRule="auto"/>
              <w:rPr>
                <w:del w:id="9215" w:author="Mohammad Nayeem Hasan" w:date="2024-07-18T15:20:00Z" w16du:dateUtc="2024-07-18T09:20:00Z"/>
                <w:rFonts w:ascii="Times New Roman" w:hAnsi="Times New Roman" w:cs="Times New Roman"/>
                <w:sz w:val="24"/>
                <w:szCs w:val="24"/>
              </w:rPr>
              <w:pPrChange w:id="9216" w:author="Mohammad Nayeem Hasan" w:date="2024-07-18T16:13:00Z" w16du:dateUtc="2024-07-18T10:13:00Z">
                <w:pPr>
                  <w:spacing w:after="0" w:line="240" w:lineRule="auto"/>
                </w:pPr>
              </w:pPrChange>
            </w:pPr>
            <w:del w:id="9217" w:author="Mohammad Nayeem Hasan" w:date="2024-07-18T15:20:00Z" w16du:dateUtc="2024-07-18T09:20:00Z">
              <w:r w:rsidRPr="00DF6BDB" w:rsidDel="00D73460">
                <w:rPr>
                  <w:rFonts w:ascii="Times New Roman" w:hAnsi="Times New Roman" w:cs="Times New Roman"/>
                  <w:sz w:val="24"/>
                  <w:szCs w:val="24"/>
                </w:rPr>
                <w:delText>0.48 (0.17 – 1.40)</w:delText>
              </w:r>
            </w:del>
          </w:p>
        </w:tc>
        <w:tc>
          <w:tcPr>
            <w:tcW w:w="679" w:type="dxa"/>
          </w:tcPr>
          <w:p w14:paraId="148187F7" w14:textId="1AC5EB15" w:rsidR="009F5786" w:rsidRPr="00DF6BDB" w:rsidDel="00D73460" w:rsidRDefault="009F5786">
            <w:pPr>
              <w:spacing w:line="240" w:lineRule="auto"/>
              <w:rPr>
                <w:del w:id="9218" w:author="Mohammad Nayeem Hasan" w:date="2024-07-18T15:20:00Z" w16du:dateUtc="2024-07-18T09:20:00Z"/>
                <w:rFonts w:ascii="Times New Roman" w:hAnsi="Times New Roman" w:cs="Times New Roman"/>
                <w:sz w:val="24"/>
                <w:szCs w:val="24"/>
              </w:rPr>
              <w:pPrChange w:id="9219" w:author="Mohammad Nayeem Hasan" w:date="2024-07-18T16:13:00Z" w16du:dateUtc="2024-07-18T10:13:00Z">
                <w:pPr>
                  <w:spacing w:after="0" w:line="240" w:lineRule="auto"/>
                </w:pPr>
              </w:pPrChange>
            </w:pPr>
            <w:del w:id="9220" w:author="Mohammad Nayeem Hasan" w:date="2024-07-18T15:20:00Z" w16du:dateUtc="2024-07-18T09:20:00Z">
              <w:r w:rsidRPr="00DF6BDB" w:rsidDel="00D73460">
                <w:rPr>
                  <w:rFonts w:ascii="Times New Roman" w:hAnsi="Times New Roman" w:cs="Times New Roman"/>
                  <w:sz w:val="24"/>
                  <w:szCs w:val="24"/>
                </w:rPr>
                <w:delText>0.180</w:delText>
              </w:r>
            </w:del>
          </w:p>
        </w:tc>
        <w:tc>
          <w:tcPr>
            <w:tcW w:w="1224" w:type="dxa"/>
          </w:tcPr>
          <w:p w14:paraId="4849B924" w14:textId="5ECC7468" w:rsidR="009F5786" w:rsidRPr="00DF6BDB" w:rsidDel="00D73460" w:rsidRDefault="009F5786">
            <w:pPr>
              <w:spacing w:line="240" w:lineRule="auto"/>
              <w:rPr>
                <w:del w:id="9221" w:author="Mohammad Nayeem Hasan" w:date="2024-07-18T15:20:00Z" w16du:dateUtc="2024-07-18T09:20:00Z"/>
                <w:rFonts w:ascii="Times New Roman" w:hAnsi="Times New Roman" w:cs="Times New Roman"/>
                <w:sz w:val="24"/>
                <w:szCs w:val="24"/>
              </w:rPr>
              <w:pPrChange w:id="9222" w:author="Mohammad Nayeem Hasan" w:date="2024-07-18T16:13:00Z" w16du:dateUtc="2024-07-18T10:13:00Z">
                <w:pPr>
                  <w:spacing w:after="0" w:line="240" w:lineRule="auto"/>
                </w:pPr>
              </w:pPrChange>
            </w:pPr>
            <w:del w:id="9223" w:author="Mohammad Nayeem Hasan" w:date="2024-07-18T15:20:00Z" w16du:dateUtc="2024-07-18T09:20:00Z">
              <w:r w:rsidRPr="00DF6BDB" w:rsidDel="00D73460">
                <w:rPr>
                  <w:rFonts w:ascii="Times New Roman" w:hAnsi="Times New Roman" w:cs="Times New Roman"/>
                  <w:sz w:val="24"/>
                  <w:szCs w:val="24"/>
                </w:rPr>
                <w:delText>0.32 (0.09 - 1.16)</w:delText>
              </w:r>
            </w:del>
          </w:p>
        </w:tc>
        <w:tc>
          <w:tcPr>
            <w:tcW w:w="749" w:type="dxa"/>
          </w:tcPr>
          <w:p w14:paraId="4F506C93" w14:textId="1D1D5E65" w:rsidR="009F5786" w:rsidRPr="00DF6BDB" w:rsidDel="00D73460" w:rsidRDefault="009F5786">
            <w:pPr>
              <w:spacing w:line="240" w:lineRule="auto"/>
              <w:rPr>
                <w:del w:id="9224" w:author="Mohammad Nayeem Hasan" w:date="2024-07-18T15:20:00Z" w16du:dateUtc="2024-07-18T09:20:00Z"/>
                <w:rFonts w:ascii="Times New Roman" w:hAnsi="Times New Roman" w:cs="Times New Roman"/>
                <w:sz w:val="24"/>
                <w:szCs w:val="24"/>
              </w:rPr>
              <w:pPrChange w:id="9225" w:author="Mohammad Nayeem Hasan" w:date="2024-07-18T16:13:00Z" w16du:dateUtc="2024-07-18T10:13:00Z">
                <w:pPr>
                  <w:spacing w:after="0" w:line="240" w:lineRule="auto"/>
                </w:pPr>
              </w:pPrChange>
            </w:pPr>
            <w:del w:id="9226" w:author="Mohammad Nayeem Hasan" w:date="2024-07-18T15:20:00Z" w16du:dateUtc="2024-07-18T09:20:00Z">
              <w:r w:rsidRPr="00DF6BDB" w:rsidDel="00D73460">
                <w:rPr>
                  <w:rFonts w:ascii="Times New Roman" w:hAnsi="Times New Roman" w:cs="Times New Roman"/>
                  <w:sz w:val="24"/>
                  <w:szCs w:val="24"/>
                </w:rPr>
                <w:delText>0.084</w:delText>
              </w:r>
            </w:del>
          </w:p>
        </w:tc>
        <w:tc>
          <w:tcPr>
            <w:tcW w:w="1223" w:type="dxa"/>
          </w:tcPr>
          <w:p w14:paraId="5B621CB7" w14:textId="7678D312" w:rsidR="009F5786" w:rsidRPr="00DF6BDB" w:rsidDel="00D73460" w:rsidRDefault="009F5786">
            <w:pPr>
              <w:spacing w:line="240" w:lineRule="auto"/>
              <w:rPr>
                <w:del w:id="9227" w:author="Mohammad Nayeem Hasan" w:date="2024-07-18T15:20:00Z" w16du:dateUtc="2024-07-18T09:20:00Z"/>
                <w:rFonts w:ascii="Times New Roman" w:hAnsi="Times New Roman" w:cs="Times New Roman"/>
                <w:sz w:val="24"/>
                <w:szCs w:val="24"/>
              </w:rPr>
              <w:pPrChange w:id="9228" w:author="Mohammad Nayeem Hasan" w:date="2024-07-18T16:13:00Z" w16du:dateUtc="2024-07-18T10:13:00Z">
                <w:pPr>
                  <w:spacing w:after="0" w:line="240" w:lineRule="auto"/>
                </w:pPr>
              </w:pPrChange>
            </w:pPr>
            <w:del w:id="9229" w:author="Mohammad Nayeem Hasan" w:date="2024-07-18T15:20:00Z" w16du:dateUtc="2024-07-18T09:20:00Z">
              <w:r w:rsidRPr="00DF6BDB" w:rsidDel="00D73460">
                <w:rPr>
                  <w:rFonts w:ascii="Times New Roman" w:hAnsi="Times New Roman" w:cs="Times New Roman"/>
                  <w:sz w:val="24"/>
                  <w:szCs w:val="24"/>
                </w:rPr>
                <w:delText>0.49 (0.07 - 3.62)</w:delText>
              </w:r>
            </w:del>
          </w:p>
        </w:tc>
        <w:tc>
          <w:tcPr>
            <w:tcW w:w="749" w:type="dxa"/>
          </w:tcPr>
          <w:p w14:paraId="5DF48619" w14:textId="68FC2AA2" w:rsidR="009F5786" w:rsidRPr="00DF6BDB" w:rsidDel="00D73460" w:rsidRDefault="009F5786">
            <w:pPr>
              <w:spacing w:line="240" w:lineRule="auto"/>
              <w:rPr>
                <w:del w:id="9230" w:author="Mohammad Nayeem Hasan" w:date="2024-07-18T15:20:00Z" w16du:dateUtc="2024-07-18T09:20:00Z"/>
                <w:rFonts w:ascii="Times New Roman" w:hAnsi="Times New Roman" w:cs="Times New Roman"/>
                <w:sz w:val="24"/>
                <w:szCs w:val="24"/>
              </w:rPr>
              <w:pPrChange w:id="9231" w:author="Mohammad Nayeem Hasan" w:date="2024-07-18T16:13:00Z" w16du:dateUtc="2024-07-18T10:13:00Z">
                <w:pPr>
                  <w:spacing w:after="0" w:line="240" w:lineRule="auto"/>
                </w:pPr>
              </w:pPrChange>
            </w:pPr>
            <w:del w:id="9232" w:author="Mohammad Nayeem Hasan" w:date="2024-07-18T15:20:00Z" w16du:dateUtc="2024-07-18T09:20:00Z">
              <w:r w:rsidRPr="00DF6BDB" w:rsidDel="00D73460">
                <w:rPr>
                  <w:rFonts w:ascii="Times New Roman" w:hAnsi="Times New Roman" w:cs="Times New Roman"/>
                  <w:sz w:val="24"/>
                  <w:szCs w:val="24"/>
                </w:rPr>
                <w:delText xml:space="preserve">0.482    </w:delText>
              </w:r>
            </w:del>
          </w:p>
        </w:tc>
        <w:tc>
          <w:tcPr>
            <w:tcW w:w="1223" w:type="dxa"/>
          </w:tcPr>
          <w:p w14:paraId="08C96353" w14:textId="4E9B7521" w:rsidR="009F5786" w:rsidRPr="00DF6BDB" w:rsidDel="00D73460" w:rsidRDefault="009F5786">
            <w:pPr>
              <w:spacing w:line="240" w:lineRule="auto"/>
              <w:rPr>
                <w:del w:id="9233" w:author="Mohammad Nayeem Hasan" w:date="2024-07-18T15:20:00Z" w16du:dateUtc="2024-07-18T09:20:00Z"/>
                <w:rFonts w:ascii="Times New Roman" w:hAnsi="Times New Roman" w:cs="Times New Roman"/>
                <w:sz w:val="24"/>
                <w:szCs w:val="24"/>
              </w:rPr>
              <w:pPrChange w:id="9234" w:author="Mohammad Nayeem Hasan" w:date="2024-07-18T16:13:00Z" w16du:dateUtc="2024-07-18T10:13:00Z">
                <w:pPr>
                  <w:spacing w:after="0" w:line="240" w:lineRule="auto"/>
                </w:pPr>
              </w:pPrChange>
            </w:pPr>
            <w:del w:id="9235" w:author="Mohammad Nayeem Hasan" w:date="2024-07-18T15:20:00Z" w16du:dateUtc="2024-07-18T09:20:00Z">
              <w:r w:rsidRPr="00DF6BDB" w:rsidDel="00D73460">
                <w:rPr>
                  <w:rFonts w:ascii="Times New Roman" w:hAnsi="Times New Roman" w:cs="Times New Roman"/>
                  <w:sz w:val="24"/>
                  <w:szCs w:val="24"/>
                </w:rPr>
                <w:delText>0.66 (0.09 -5.06)</w:delText>
              </w:r>
            </w:del>
          </w:p>
        </w:tc>
        <w:tc>
          <w:tcPr>
            <w:tcW w:w="749" w:type="dxa"/>
          </w:tcPr>
          <w:p w14:paraId="30F40C65" w14:textId="60572E9B" w:rsidR="009F5786" w:rsidRPr="00DF6BDB" w:rsidDel="00D73460" w:rsidRDefault="009F5786">
            <w:pPr>
              <w:spacing w:line="240" w:lineRule="auto"/>
              <w:rPr>
                <w:del w:id="9236" w:author="Mohammad Nayeem Hasan" w:date="2024-07-18T15:20:00Z" w16du:dateUtc="2024-07-18T09:20:00Z"/>
                <w:rFonts w:ascii="Times New Roman" w:hAnsi="Times New Roman" w:cs="Times New Roman"/>
                <w:sz w:val="24"/>
                <w:szCs w:val="24"/>
              </w:rPr>
              <w:pPrChange w:id="9237" w:author="Mohammad Nayeem Hasan" w:date="2024-07-18T16:13:00Z" w16du:dateUtc="2024-07-18T10:13:00Z">
                <w:pPr>
                  <w:spacing w:after="0" w:line="240" w:lineRule="auto"/>
                </w:pPr>
              </w:pPrChange>
            </w:pPr>
            <w:del w:id="9238" w:author="Mohammad Nayeem Hasan" w:date="2024-07-18T15:20:00Z" w16du:dateUtc="2024-07-18T09:20:00Z">
              <w:r w:rsidRPr="00DF6BDB" w:rsidDel="00D73460">
                <w:rPr>
                  <w:rFonts w:ascii="Times New Roman" w:hAnsi="Times New Roman" w:cs="Times New Roman"/>
                  <w:sz w:val="24"/>
                  <w:szCs w:val="24"/>
                </w:rPr>
                <w:delText>0.687</w:delText>
              </w:r>
            </w:del>
          </w:p>
        </w:tc>
      </w:tr>
      <w:tr w:rsidR="009F5786" w:rsidRPr="00DF6BDB" w:rsidDel="00D73460" w14:paraId="2C92B557" w14:textId="0FBB98B4" w:rsidTr="00755549">
        <w:trPr>
          <w:del w:id="9239" w:author="Mohammad Nayeem Hasan" w:date="2024-07-18T15:20:00Z"/>
        </w:trPr>
        <w:tc>
          <w:tcPr>
            <w:tcW w:w="1530" w:type="dxa"/>
          </w:tcPr>
          <w:p w14:paraId="2802BB0F" w14:textId="56800BBA" w:rsidR="009F5786" w:rsidRPr="00DF6BDB" w:rsidDel="00D73460" w:rsidRDefault="009F5786">
            <w:pPr>
              <w:spacing w:line="240" w:lineRule="auto"/>
              <w:rPr>
                <w:del w:id="9240" w:author="Mohammad Nayeem Hasan" w:date="2024-07-18T15:20:00Z" w16du:dateUtc="2024-07-18T09:20:00Z"/>
                <w:rFonts w:ascii="Times New Roman" w:hAnsi="Times New Roman" w:cs="Times New Roman"/>
                <w:sz w:val="24"/>
                <w:szCs w:val="24"/>
              </w:rPr>
              <w:pPrChange w:id="9241" w:author="Mohammad Nayeem Hasan" w:date="2024-07-18T16:13:00Z" w16du:dateUtc="2024-07-18T10:13:00Z">
                <w:pPr>
                  <w:spacing w:after="0" w:line="240" w:lineRule="auto"/>
                </w:pPr>
              </w:pPrChange>
            </w:pPr>
            <w:del w:id="9242" w:author="Mohammad Nayeem Hasan" w:date="2024-07-18T15:20:00Z" w16du:dateUtc="2024-07-18T09:20:00Z">
              <w:r w:rsidRPr="00DF6BDB" w:rsidDel="00D73460">
                <w:rPr>
                  <w:rFonts w:ascii="Times New Roman" w:hAnsi="Times New Roman" w:cs="Times New Roman"/>
                  <w:sz w:val="24"/>
                  <w:szCs w:val="24"/>
                </w:rPr>
                <w:delText>Toilet facility type</w:delText>
              </w:r>
            </w:del>
          </w:p>
        </w:tc>
        <w:tc>
          <w:tcPr>
            <w:tcW w:w="1224" w:type="dxa"/>
          </w:tcPr>
          <w:p w14:paraId="0BCF0239" w14:textId="094EB02C" w:rsidR="009F5786" w:rsidRPr="00DF6BDB" w:rsidDel="00D73460" w:rsidRDefault="009F5786">
            <w:pPr>
              <w:spacing w:line="240" w:lineRule="auto"/>
              <w:rPr>
                <w:del w:id="9243" w:author="Mohammad Nayeem Hasan" w:date="2024-07-18T15:20:00Z" w16du:dateUtc="2024-07-18T09:20:00Z"/>
                <w:rFonts w:ascii="Times New Roman" w:hAnsi="Times New Roman" w:cs="Times New Roman"/>
                <w:sz w:val="24"/>
                <w:szCs w:val="24"/>
              </w:rPr>
              <w:pPrChange w:id="9244" w:author="Mohammad Nayeem Hasan" w:date="2024-07-18T16:13:00Z" w16du:dateUtc="2024-07-18T10:13:00Z">
                <w:pPr>
                  <w:spacing w:after="0" w:line="240" w:lineRule="auto"/>
                </w:pPr>
              </w:pPrChange>
            </w:pPr>
          </w:p>
        </w:tc>
        <w:tc>
          <w:tcPr>
            <w:tcW w:w="679" w:type="dxa"/>
          </w:tcPr>
          <w:p w14:paraId="1F94FB08" w14:textId="2AC9340B" w:rsidR="009F5786" w:rsidRPr="00DF6BDB" w:rsidDel="00D73460" w:rsidRDefault="009F5786">
            <w:pPr>
              <w:spacing w:line="240" w:lineRule="auto"/>
              <w:rPr>
                <w:del w:id="9245" w:author="Mohammad Nayeem Hasan" w:date="2024-07-18T15:20:00Z" w16du:dateUtc="2024-07-18T09:20:00Z"/>
                <w:rFonts w:ascii="Times New Roman" w:hAnsi="Times New Roman" w:cs="Times New Roman"/>
                <w:sz w:val="24"/>
                <w:szCs w:val="24"/>
              </w:rPr>
              <w:pPrChange w:id="9246" w:author="Mohammad Nayeem Hasan" w:date="2024-07-18T16:13:00Z" w16du:dateUtc="2024-07-18T10:13:00Z">
                <w:pPr>
                  <w:spacing w:after="0" w:line="240" w:lineRule="auto"/>
                </w:pPr>
              </w:pPrChange>
            </w:pPr>
          </w:p>
        </w:tc>
        <w:tc>
          <w:tcPr>
            <w:tcW w:w="1224" w:type="dxa"/>
          </w:tcPr>
          <w:p w14:paraId="316F2FD5" w14:textId="03DE5C59" w:rsidR="009F5786" w:rsidRPr="00DF6BDB" w:rsidDel="00D73460" w:rsidRDefault="009F5786">
            <w:pPr>
              <w:spacing w:line="240" w:lineRule="auto"/>
              <w:rPr>
                <w:del w:id="9247" w:author="Mohammad Nayeem Hasan" w:date="2024-07-18T15:20:00Z" w16du:dateUtc="2024-07-18T09:20:00Z"/>
                <w:rFonts w:ascii="Times New Roman" w:hAnsi="Times New Roman" w:cs="Times New Roman"/>
                <w:sz w:val="24"/>
                <w:szCs w:val="24"/>
              </w:rPr>
              <w:pPrChange w:id="9248" w:author="Mohammad Nayeem Hasan" w:date="2024-07-18T16:13:00Z" w16du:dateUtc="2024-07-18T10:13:00Z">
                <w:pPr>
                  <w:spacing w:after="0" w:line="240" w:lineRule="auto"/>
                </w:pPr>
              </w:pPrChange>
            </w:pPr>
          </w:p>
        </w:tc>
        <w:tc>
          <w:tcPr>
            <w:tcW w:w="749" w:type="dxa"/>
          </w:tcPr>
          <w:p w14:paraId="118AD4A0" w14:textId="0489675A" w:rsidR="009F5786" w:rsidRPr="00DF6BDB" w:rsidDel="00D73460" w:rsidRDefault="009F5786">
            <w:pPr>
              <w:spacing w:line="240" w:lineRule="auto"/>
              <w:rPr>
                <w:del w:id="9249" w:author="Mohammad Nayeem Hasan" w:date="2024-07-18T15:20:00Z" w16du:dateUtc="2024-07-18T09:20:00Z"/>
                <w:rFonts w:ascii="Times New Roman" w:hAnsi="Times New Roman" w:cs="Times New Roman"/>
                <w:sz w:val="24"/>
                <w:szCs w:val="24"/>
              </w:rPr>
              <w:pPrChange w:id="9250" w:author="Mohammad Nayeem Hasan" w:date="2024-07-18T16:13:00Z" w16du:dateUtc="2024-07-18T10:13:00Z">
                <w:pPr>
                  <w:spacing w:after="0" w:line="240" w:lineRule="auto"/>
                </w:pPr>
              </w:pPrChange>
            </w:pPr>
          </w:p>
        </w:tc>
        <w:tc>
          <w:tcPr>
            <w:tcW w:w="1223" w:type="dxa"/>
          </w:tcPr>
          <w:p w14:paraId="160BB43A" w14:textId="264E90D5" w:rsidR="009F5786" w:rsidRPr="00DF6BDB" w:rsidDel="00D73460" w:rsidRDefault="009F5786">
            <w:pPr>
              <w:spacing w:line="240" w:lineRule="auto"/>
              <w:rPr>
                <w:del w:id="9251" w:author="Mohammad Nayeem Hasan" w:date="2024-07-18T15:20:00Z" w16du:dateUtc="2024-07-18T09:20:00Z"/>
                <w:rFonts w:ascii="Times New Roman" w:hAnsi="Times New Roman" w:cs="Times New Roman"/>
                <w:sz w:val="24"/>
                <w:szCs w:val="24"/>
              </w:rPr>
              <w:pPrChange w:id="9252" w:author="Mohammad Nayeem Hasan" w:date="2024-07-18T16:13:00Z" w16du:dateUtc="2024-07-18T10:13:00Z">
                <w:pPr>
                  <w:spacing w:after="0" w:line="240" w:lineRule="auto"/>
                </w:pPr>
              </w:pPrChange>
            </w:pPr>
          </w:p>
        </w:tc>
        <w:tc>
          <w:tcPr>
            <w:tcW w:w="749" w:type="dxa"/>
          </w:tcPr>
          <w:p w14:paraId="5A0DCE17" w14:textId="2F170A81" w:rsidR="009F5786" w:rsidRPr="00DF6BDB" w:rsidDel="00D73460" w:rsidRDefault="009F5786">
            <w:pPr>
              <w:spacing w:line="240" w:lineRule="auto"/>
              <w:rPr>
                <w:del w:id="9253" w:author="Mohammad Nayeem Hasan" w:date="2024-07-18T15:20:00Z" w16du:dateUtc="2024-07-18T09:20:00Z"/>
                <w:rFonts w:ascii="Times New Roman" w:hAnsi="Times New Roman" w:cs="Times New Roman"/>
                <w:sz w:val="24"/>
                <w:szCs w:val="24"/>
              </w:rPr>
              <w:pPrChange w:id="9254" w:author="Mohammad Nayeem Hasan" w:date="2024-07-18T16:13:00Z" w16du:dateUtc="2024-07-18T10:13:00Z">
                <w:pPr>
                  <w:spacing w:after="0" w:line="240" w:lineRule="auto"/>
                </w:pPr>
              </w:pPrChange>
            </w:pPr>
          </w:p>
        </w:tc>
        <w:tc>
          <w:tcPr>
            <w:tcW w:w="1223" w:type="dxa"/>
          </w:tcPr>
          <w:p w14:paraId="5EA82AF6" w14:textId="21FAC983" w:rsidR="009F5786" w:rsidRPr="00DF6BDB" w:rsidDel="00D73460" w:rsidRDefault="009F5786">
            <w:pPr>
              <w:spacing w:line="240" w:lineRule="auto"/>
              <w:rPr>
                <w:del w:id="9255" w:author="Mohammad Nayeem Hasan" w:date="2024-07-18T15:20:00Z" w16du:dateUtc="2024-07-18T09:20:00Z"/>
                <w:rFonts w:ascii="Times New Roman" w:hAnsi="Times New Roman" w:cs="Times New Roman"/>
                <w:sz w:val="24"/>
                <w:szCs w:val="24"/>
              </w:rPr>
              <w:pPrChange w:id="9256" w:author="Mohammad Nayeem Hasan" w:date="2024-07-18T16:13:00Z" w16du:dateUtc="2024-07-18T10:13:00Z">
                <w:pPr>
                  <w:spacing w:after="0" w:line="240" w:lineRule="auto"/>
                </w:pPr>
              </w:pPrChange>
            </w:pPr>
          </w:p>
        </w:tc>
        <w:tc>
          <w:tcPr>
            <w:tcW w:w="749" w:type="dxa"/>
          </w:tcPr>
          <w:p w14:paraId="7484FAB4" w14:textId="2D11677B" w:rsidR="009F5786" w:rsidRPr="00DF6BDB" w:rsidDel="00D73460" w:rsidRDefault="009F5786">
            <w:pPr>
              <w:spacing w:line="240" w:lineRule="auto"/>
              <w:rPr>
                <w:del w:id="9257" w:author="Mohammad Nayeem Hasan" w:date="2024-07-18T15:20:00Z" w16du:dateUtc="2024-07-18T09:20:00Z"/>
                <w:rFonts w:ascii="Times New Roman" w:hAnsi="Times New Roman" w:cs="Times New Roman"/>
                <w:sz w:val="24"/>
                <w:szCs w:val="24"/>
              </w:rPr>
              <w:pPrChange w:id="9258" w:author="Mohammad Nayeem Hasan" w:date="2024-07-18T16:13:00Z" w16du:dateUtc="2024-07-18T10:13:00Z">
                <w:pPr>
                  <w:spacing w:after="0" w:line="240" w:lineRule="auto"/>
                </w:pPr>
              </w:pPrChange>
            </w:pPr>
          </w:p>
        </w:tc>
      </w:tr>
      <w:tr w:rsidR="009F5786" w:rsidRPr="00DF6BDB" w:rsidDel="00D73460" w14:paraId="485E749A" w14:textId="43C4B31E" w:rsidTr="00755549">
        <w:trPr>
          <w:del w:id="9259" w:author="Mohammad Nayeem Hasan" w:date="2024-07-18T15:20:00Z"/>
        </w:trPr>
        <w:tc>
          <w:tcPr>
            <w:tcW w:w="1530" w:type="dxa"/>
          </w:tcPr>
          <w:p w14:paraId="13439E74" w14:textId="1C405A3B" w:rsidR="009F5786" w:rsidRPr="00DF6BDB" w:rsidDel="00D73460" w:rsidRDefault="009F5786">
            <w:pPr>
              <w:spacing w:line="240" w:lineRule="auto"/>
              <w:rPr>
                <w:del w:id="9260" w:author="Mohammad Nayeem Hasan" w:date="2024-07-18T15:20:00Z" w16du:dateUtc="2024-07-18T09:20:00Z"/>
                <w:rFonts w:ascii="Times New Roman" w:hAnsi="Times New Roman" w:cs="Times New Roman"/>
                <w:sz w:val="24"/>
                <w:szCs w:val="24"/>
              </w:rPr>
              <w:pPrChange w:id="9261" w:author="Mohammad Nayeem Hasan" w:date="2024-07-18T16:13:00Z" w16du:dateUtc="2024-07-18T10:13:00Z">
                <w:pPr>
                  <w:spacing w:after="0" w:line="240" w:lineRule="auto"/>
                </w:pPr>
              </w:pPrChange>
            </w:pPr>
            <w:del w:id="9262"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1224" w:type="dxa"/>
          </w:tcPr>
          <w:p w14:paraId="2422856F" w14:textId="7C9F9AFE" w:rsidR="009F5786" w:rsidRPr="00DF6BDB" w:rsidDel="00D73460" w:rsidRDefault="009F5786">
            <w:pPr>
              <w:spacing w:line="240" w:lineRule="auto"/>
              <w:rPr>
                <w:del w:id="9263" w:author="Mohammad Nayeem Hasan" w:date="2024-07-18T15:20:00Z" w16du:dateUtc="2024-07-18T09:20:00Z"/>
                <w:rFonts w:ascii="Times New Roman" w:hAnsi="Times New Roman" w:cs="Times New Roman"/>
                <w:sz w:val="24"/>
                <w:szCs w:val="24"/>
              </w:rPr>
              <w:pPrChange w:id="9264" w:author="Mohammad Nayeem Hasan" w:date="2024-07-18T16:13:00Z" w16du:dateUtc="2024-07-18T10:13:00Z">
                <w:pPr>
                  <w:spacing w:after="0" w:line="240" w:lineRule="auto"/>
                </w:pPr>
              </w:pPrChange>
            </w:pPr>
            <w:del w:id="9265"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B65BD21" w14:textId="1209FFA2" w:rsidR="009F5786" w:rsidRPr="00DF6BDB" w:rsidDel="00D73460" w:rsidRDefault="009F5786">
            <w:pPr>
              <w:spacing w:line="240" w:lineRule="auto"/>
              <w:rPr>
                <w:del w:id="9266" w:author="Mohammad Nayeem Hasan" w:date="2024-07-18T15:20:00Z" w16du:dateUtc="2024-07-18T09:20:00Z"/>
                <w:rFonts w:ascii="Times New Roman" w:hAnsi="Times New Roman" w:cs="Times New Roman"/>
                <w:sz w:val="24"/>
                <w:szCs w:val="24"/>
              </w:rPr>
              <w:pPrChange w:id="9267" w:author="Mohammad Nayeem Hasan" w:date="2024-07-18T16:13:00Z" w16du:dateUtc="2024-07-18T10:13:00Z">
                <w:pPr>
                  <w:spacing w:after="0" w:line="240" w:lineRule="auto"/>
                </w:pPr>
              </w:pPrChange>
            </w:pPr>
          </w:p>
        </w:tc>
        <w:tc>
          <w:tcPr>
            <w:tcW w:w="1224" w:type="dxa"/>
          </w:tcPr>
          <w:p w14:paraId="6915719A" w14:textId="4019B8B0" w:rsidR="009F5786" w:rsidRPr="00DF6BDB" w:rsidDel="00D73460" w:rsidRDefault="009F5786">
            <w:pPr>
              <w:spacing w:line="240" w:lineRule="auto"/>
              <w:rPr>
                <w:del w:id="9268" w:author="Mohammad Nayeem Hasan" w:date="2024-07-18T15:20:00Z" w16du:dateUtc="2024-07-18T09:20:00Z"/>
                <w:rFonts w:ascii="Times New Roman" w:hAnsi="Times New Roman" w:cs="Times New Roman"/>
                <w:sz w:val="24"/>
                <w:szCs w:val="24"/>
              </w:rPr>
              <w:pPrChange w:id="9269" w:author="Mohammad Nayeem Hasan" w:date="2024-07-18T16:13:00Z" w16du:dateUtc="2024-07-18T10:13:00Z">
                <w:pPr>
                  <w:spacing w:after="0" w:line="240" w:lineRule="auto"/>
                </w:pPr>
              </w:pPrChange>
            </w:pPr>
            <w:del w:id="9270"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B4203F" w14:textId="35CF1A2B" w:rsidR="009F5786" w:rsidRPr="00DF6BDB" w:rsidDel="00D73460" w:rsidRDefault="009F5786">
            <w:pPr>
              <w:spacing w:line="240" w:lineRule="auto"/>
              <w:rPr>
                <w:del w:id="9271" w:author="Mohammad Nayeem Hasan" w:date="2024-07-18T15:20:00Z" w16du:dateUtc="2024-07-18T09:20:00Z"/>
                <w:rFonts w:ascii="Times New Roman" w:hAnsi="Times New Roman" w:cs="Times New Roman"/>
                <w:sz w:val="24"/>
                <w:szCs w:val="24"/>
              </w:rPr>
              <w:pPrChange w:id="9272" w:author="Mohammad Nayeem Hasan" w:date="2024-07-18T16:13:00Z" w16du:dateUtc="2024-07-18T10:13:00Z">
                <w:pPr>
                  <w:spacing w:after="0" w:line="240" w:lineRule="auto"/>
                </w:pPr>
              </w:pPrChange>
            </w:pPr>
          </w:p>
        </w:tc>
        <w:tc>
          <w:tcPr>
            <w:tcW w:w="1223" w:type="dxa"/>
          </w:tcPr>
          <w:p w14:paraId="77460207" w14:textId="5AD0C0DF" w:rsidR="009F5786" w:rsidRPr="00DF6BDB" w:rsidDel="00D73460" w:rsidRDefault="009F5786">
            <w:pPr>
              <w:spacing w:line="240" w:lineRule="auto"/>
              <w:rPr>
                <w:del w:id="9273" w:author="Mohammad Nayeem Hasan" w:date="2024-07-18T15:20:00Z" w16du:dateUtc="2024-07-18T09:20:00Z"/>
                <w:rFonts w:ascii="Times New Roman" w:hAnsi="Times New Roman" w:cs="Times New Roman"/>
                <w:sz w:val="24"/>
                <w:szCs w:val="24"/>
              </w:rPr>
              <w:pPrChange w:id="9274" w:author="Mohammad Nayeem Hasan" w:date="2024-07-18T16:13:00Z" w16du:dateUtc="2024-07-18T10:13:00Z">
                <w:pPr>
                  <w:spacing w:after="0" w:line="240" w:lineRule="auto"/>
                </w:pPr>
              </w:pPrChange>
            </w:pPr>
            <w:del w:id="9275"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3C8AB2C" w14:textId="15842333" w:rsidR="009F5786" w:rsidRPr="00DF6BDB" w:rsidDel="00D73460" w:rsidRDefault="009F5786">
            <w:pPr>
              <w:spacing w:line="240" w:lineRule="auto"/>
              <w:rPr>
                <w:del w:id="9276" w:author="Mohammad Nayeem Hasan" w:date="2024-07-18T15:20:00Z" w16du:dateUtc="2024-07-18T09:20:00Z"/>
                <w:rFonts w:ascii="Times New Roman" w:hAnsi="Times New Roman" w:cs="Times New Roman"/>
                <w:sz w:val="24"/>
                <w:szCs w:val="24"/>
              </w:rPr>
              <w:pPrChange w:id="9277" w:author="Mohammad Nayeem Hasan" w:date="2024-07-18T16:13:00Z" w16du:dateUtc="2024-07-18T10:13:00Z">
                <w:pPr>
                  <w:spacing w:after="0" w:line="240" w:lineRule="auto"/>
                </w:pPr>
              </w:pPrChange>
            </w:pPr>
          </w:p>
        </w:tc>
        <w:tc>
          <w:tcPr>
            <w:tcW w:w="1223" w:type="dxa"/>
          </w:tcPr>
          <w:p w14:paraId="545B8EB9" w14:textId="081CD3C3" w:rsidR="009F5786" w:rsidRPr="00DF6BDB" w:rsidDel="00D73460" w:rsidRDefault="009F5786">
            <w:pPr>
              <w:spacing w:line="240" w:lineRule="auto"/>
              <w:rPr>
                <w:del w:id="9278" w:author="Mohammad Nayeem Hasan" w:date="2024-07-18T15:20:00Z" w16du:dateUtc="2024-07-18T09:20:00Z"/>
                <w:rFonts w:ascii="Times New Roman" w:hAnsi="Times New Roman" w:cs="Times New Roman"/>
                <w:sz w:val="24"/>
                <w:szCs w:val="24"/>
              </w:rPr>
              <w:pPrChange w:id="9279" w:author="Mohammad Nayeem Hasan" w:date="2024-07-18T16:13:00Z" w16du:dateUtc="2024-07-18T10:13:00Z">
                <w:pPr>
                  <w:spacing w:after="0" w:line="240" w:lineRule="auto"/>
                </w:pPr>
              </w:pPrChange>
            </w:pPr>
            <w:del w:id="9280"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77F43F2" w14:textId="54F485FA" w:rsidR="009F5786" w:rsidRPr="00DF6BDB" w:rsidDel="00D73460" w:rsidRDefault="009F5786">
            <w:pPr>
              <w:spacing w:line="240" w:lineRule="auto"/>
              <w:rPr>
                <w:del w:id="9281" w:author="Mohammad Nayeem Hasan" w:date="2024-07-18T15:20:00Z" w16du:dateUtc="2024-07-18T09:20:00Z"/>
                <w:rFonts w:ascii="Times New Roman" w:hAnsi="Times New Roman" w:cs="Times New Roman"/>
                <w:sz w:val="24"/>
                <w:szCs w:val="24"/>
              </w:rPr>
              <w:pPrChange w:id="9282" w:author="Mohammad Nayeem Hasan" w:date="2024-07-18T16:13:00Z" w16du:dateUtc="2024-07-18T10:13:00Z">
                <w:pPr>
                  <w:spacing w:after="0" w:line="240" w:lineRule="auto"/>
                </w:pPr>
              </w:pPrChange>
            </w:pPr>
          </w:p>
        </w:tc>
      </w:tr>
      <w:tr w:rsidR="009F5786" w:rsidRPr="00DF6BDB" w:rsidDel="00D73460" w14:paraId="0BF282C5" w14:textId="6A773ED2" w:rsidTr="00755549">
        <w:trPr>
          <w:del w:id="9283" w:author="Mohammad Nayeem Hasan" w:date="2024-07-18T15:20:00Z"/>
        </w:trPr>
        <w:tc>
          <w:tcPr>
            <w:tcW w:w="1530" w:type="dxa"/>
          </w:tcPr>
          <w:p w14:paraId="6AAC220B" w14:textId="7EBEA016" w:rsidR="009F5786" w:rsidRPr="00DF6BDB" w:rsidDel="00D73460" w:rsidRDefault="009F5786">
            <w:pPr>
              <w:spacing w:line="240" w:lineRule="auto"/>
              <w:rPr>
                <w:del w:id="9284" w:author="Mohammad Nayeem Hasan" w:date="2024-07-18T15:20:00Z" w16du:dateUtc="2024-07-18T09:20:00Z"/>
                <w:rFonts w:ascii="Times New Roman" w:hAnsi="Times New Roman" w:cs="Times New Roman"/>
                <w:sz w:val="24"/>
                <w:szCs w:val="24"/>
              </w:rPr>
              <w:pPrChange w:id="9285" w:author="Mohammad Nayeem Hasan" w:date="2024-07-18T16:13:00Z" w16du:dateUtc="2024-07-18T10:13:00Z">
                <w:pPr>
                  <w:spacing w:after="0" w:line="240" w:lineRule="auto"/>
                </w:pPr>
              </w:pPrChange>
            </w:pPr>
            <w:del w:id="9286" w:author="Mohammad Nayeem Hasan" w:date="2024-07-18T15:20:00Z" w16du:dateUtc="2024-07-18T09:20:00Z">
              <w:r w:rsidRPr="00DF6BDB" w:rsidDel="00D73460">
                <w:rPr>
                  <w:rFonts w:ascii="Times New Roman" w:hAnsi="Times New Roman" w:cs="Times New Roman"/>
                  <w:sz w:val="24"/>
                  <w:szCs w:val="24"/>
                </w:rPr>
                <w:delText>Non-improved</w:delText>
              </w:r>
            </w:del>
          </w:p>
        </w:tc>
        <w:tc>
          <w:tcPr>
            <w:tcW w:w="1224" w:type="dxa"/>
          </w:tcPr>
          <w:p w14:paraId="68A2E1A0" w14:textId="7AF10D76" w:rsidR="009F5786" w:rsidRPr="00DF6BDB" w:rsidDel="00D73460" w:rsidRDefault="009F5786">
            <w:pPr>
              <w:spacing w:line="240" w:lineRule="auto"/>
              <w:rPr>
                <w:del w:id="9287" w:author="Mohammad Nayeem Hasan" w:date="2024-07-18T15:20:00Z" w16du:dateUtc="2024-07-18T09:20:00Z"/>
                <w:rFonts w:ascii="Times New Roman" w:hAnsi="Times New Roman" w:cs="Times New Roman"/>
                <w:sz w:val="24"/>
                <w:szCs w:val="24"/>
              </w:rPr>
              <w:pPrChange w:id="9288" w:author="Mohammad Nayeem Hasan" w:date="2024-07-18T16:13:00Z" w16du:dateUtc="2024-07-18T10:13:00Z">
                <w:pPr>
                  <w:spacing w:after="0" w:line="240" w:lineRule="auto"/>
                </w:pPr>
              </w:pPrChange>
            </w:pPr>
            <w:del w:id="9289" w:author="Mohammad Nayeem Hasan" w:date="2024-07-18T15:20:00Z" w16du:dateUtc="2024-07-18T09:20:00Z">
              <w:r w:rsidRPr="00DF6BDB" w:rsidDel="00D73460">
                <w:rPr>
                  <w:rFonts w:ascii="Times New Roman" w:hAnsi="Times New Roman" w:cs="Times New Roman"/>
                  <w:sz w:val="24"/>
                  <w:szCs w:val="24"/>
                </w:rPr>
                <w:delText>0.85 (0.35 – 2.08)</w:delText>
              </w:r>
            </w:del>
          </w:p>
        </w:tc>
        <w:tc>
          <w:tcPr>
            <w:tcW w:w="679" w:type="dxa"/>
          </w:tcPr>
          <w:p w14:paraId="4BB6AAF7" w14:textId="30F1EFFB" w:rsidR="009F5786" w:rsidRPr="00DF6BDB" w:rsidDel="00D73460" w:rsidRDefault="009F5786">
            <w:pPr>
              <w:spacing w:line="240" w:lineRule="auto"/>
              <w:rPr>
                <w:del w:id="9290" w:author="Mohammad Nayeem Hasan" w:date="2024-07-18T15:20:00Z" w16du:dateUtc="2024-07-18T09:20:00Z"/>
                <w:rFonts w:ascii="Times New Roman" w:hAnsi="Times New Roman" w:cs="Times New Roman"/>
                <w:sz w:val="24"/>
                <w:szCs w:val="24"/>
              </w:rPr>
              <w:pPrChange w:id="9291" w:author="Mohammad Nayeem Hasan" w:date="2024-07-18T16:13:00Z" w16du:dateUtc="2024-07-18T10:13:00Z">
                <w:pPr>
                  <w:spacing w:after="0" w:line="240" w:lineRule="auto"/>
                </w:pPr>
              </w:pPrChange>
            </w:pPr>
            <w:del w:id="9292" w:author="Mohammad Nayeem Hasan" w:date="2024-07-18T15:20:00Z" w16du:dateUtc="2024-07-18T09:20:00Z">
              <w:r w:rsidRPr="00DF6BDB" w:rsidDel="00D73460">
                <w:rPr>
                  <w:rFonts w:ascii="Times New Roman" w:hAnsi="Times New Roman" w:cs="Times New Roman"/>
                  <w:sz w:val="24"/>
                  <w:szCs w:val="24"/>
                </w:rPr>
                <w:delText>0.728</w:delText>
              </w:r>
            </w:del>
          </w:p>
        </w:tc>
        <w:tc>
          <w:tcPr>
            <w:tcW w:w="1224" w:type="dxa"/>
          </w:tcPr>
          <w:p w14:paraId="39C99887" w14:textId="3E3A9643" w:rsidR="009F5786" w:rsidRPr="00DF6BDB" w:rsidDel="00D73460" w:rsidRDefault="009F5786">
            <w:pPr>
              <w:spacing w:line="240" w:lineRule="auto"/>
              <w:rPr>
                <w:del w:id="9293" w:author="Mohammad Nayeem Hasan" w:date="2024-07-18T15:20:00Z" w16du:dateUtc="2024-07-18T09:20:00Z"/>
                <w:rFonts w:ascii="Times New Roman" w:hAnsi="Times New Roman" w:cs="Times New Roman"/>
                <w:sz w:val="24"/>
                <w:szCs w:val="24"/>
              </w:rPr>
              <w:pPrChange w:id="9294" w:author="Mohammad Nayeem Hasan" w:date="2024-07-18T16:13:00Z" w16du:dateUtc="2024-07-18T10:13:00Z">
                <w:pPr>
                  <w:spacing w:after="0" w:line="240" w:lineRule="auto"/>
                </w:pPr>
              </w:pPrChange>
            </w:pPr>
            <w:del w:id="9295" w:author="Mohammad Nayeem Hasan" w:date="2024-07-18T15:20:00Z" w16du:dateUtc="2024-07-18T09:20:00Z">
              <w:r w:rsidRPr="00DF6BDB" w:rsidDel="00D73460">
                <w:rPr>
                  <w:rFonts w:ascii="Times New Roman" w:hAnsi="Times New Roman" w:cs="Times New Roman"/>
                  <w:sz w:val="24"/>
                  <w:szCs w:val="24"/>
                </w:rPr>
                <w:delText>1.12 (0.39 - 3.23)</w:delText>
              </w:r>
            </w:del>
          </w:p>
        </w:tc>
        <w:tc>
          <w:tcPr>
            <w:tcW w:w="749" w:type="dxa"/>
          </w:tcPr>
          <w:p w14:paraId="05ED41DF" w14:textId="5CEC480C" w:rsidR="009F5786" w:rsidRPr="00DF6BDB" w:rsidDel="00D73460" w:rsidRDefault="009F5786">
            <w:pPr>
              <w:spacing w:line="240" w:lineRule="auto"/>
              <w:rPr>
                <w:del w:id="9296" w:author="Mohammad Nayeem Hasan" w:date="2024-07-18T15:20:00Z" w16du:dateUtc="2024-07-18T09:20:00Z"/>
                <w:rFonts w:ascii="Times New Roman" w:hAnsi="Times New Roman" w:cs="Times New Roman"/>
                <w:sz w:val="24"/>
                <w:szCs w:val="24"/>
              </w:rPr>
              <w:pPrChange w:id="9297" w:author="Mohammad Nayeem Hasan" w:date="2024-07-18T16:13:00Z" w16du:dateUtc="2024-07-18T10:13:00Z">
                <w:pPr>
                  <w:spacing w:after="0" w:line="240" w:lineRule="auto"/>
                </w:pPr>
              </w:pPrChange>
            </w:pPr>
            <w:del w:id="9298" w:author="Mohammad Nayeem Hasan" w:date="2024-07-18T15:20:00Z" w16du:dateUtc="2024-07-18T09:20:00Z">
              <w:r w:rsidRPr="00DF6BDB" w:rsidDel="00D73460">
                <w:rPr>
                  <w:rFonts w:ascii="Times New Roman" w:hAnsi="Times New Roman" w:cs="Times New Roman"/>
                  <w:sz w:val="24"/>
                  <w:szCs w:val="24"/>
                </w:rPr>
                <w:delText>0.841</w:delText>
              </w:r>
            </w:del>
          </w:p>
        </w:tc>
        <w:tc>
          <w:tcPr>
            <w:tcW w:w="1223" w:type="dxa"/>
          </w:tcPr>
          <w:p w14:paraId="7A04BEC8" w14:textId="2ABB2075" w:rsidR="009F5786" w:rsidRPr="00DF6BDB" w:rsidDel="00D73460" w:rsidRDefault="009F5786">
            <w:pPr>
              <w:spacing w:line="240" w:lineRule="auto"/>
              <w:rPr>
                <w:del w:id="9299" w:author="Mohammad Nayeem Hasan" w:date="2024-07-18T15:20:00Z" w16du:dateUtc="2024-07-18T09:20:00Z"/>
                <w:rFonts w:ascii="Times New Roman" w:hAnsi="Times New Roman" w:cs="Times New Roman"/>
                <w:sz w:val="24"/>
                <w:szCs w:val="24"/>
              </w:rPr>
              <w:pPrChange w:id="9300" w:author="Mohammad Nayeem Hasan" w:date="2024-07-18T16:13:00Z" w16du:dateUtc="2024-07-18T10:13:00Z">
                <w:pPr>
                  <w:spacing w:after="0" w:line="240" w:lineRule="auto"/>
                </w:pPr>
              </w:pPrChange>
            </w:pPr>
            <w:del w:id="9301" w:author="Mohammad Nayeem Hasan" w:date="2024-07-18T15:20:00Z" w16du:dateUtc="2024-07-18T09:20:00Z">
              <w:r w:rsidRPr="00DF6BDB" w:rsidDel="00D73460">
                <w:rPr>
                  <w:rFonts w:ascii="Times New Roman" w:hAnsi="Times New Roman" w:cs="Times New Roman"/>
                  <w:sz w:val="24"/>
                  <w:szCs w:val="24"/>
                </w:rPr>
                <w:delText>1.78 (0.65 - 4.84)</w:delText>
              </w:r>
            </w:del>
          </w:p>
        </w:tc>
        <w:tc>
          <w:tcPr>
            <w:tcW w:w="749" w:type="dxa"/>
          </w:tcPr>
          <w:p w14:paraId="2317F665" w14:textId="06F1AD0C" w:rsidR="009F5786" w:rsidRPr="00DF6BDB" w:rsidDel="00D73460" w:rsidRDefault="009F5786">
            <w:pPr>
              <w:spacing w:line="240" w:lineRule="auto"/>
              <w:rPr>
                <w:del w:id="9302" w:author="Mohammad Nayeem Hasan" w:date="2024-07-18T15:20:00Z" w16du:dateUtc="2024-07-18T09:20:00Z"/>
                <w:rFonts w:ascii="Times New Roman" w:hAnsi="Times New Roman" w:cs="Times New Roman"/>
                <w:sz w:val="24"/>
                <w:szCs w:val="24"/>
              </w:rPr>
              <w:pPrChange w:id="9303" w:author="Mohammad Nayeem Hasan" w:date="2024-07-18T16:13:00Z" w16du:dateUtc="2024-07-18T10:13:00Z">
                <w:pPr>
                  <w:spacing w:after="0" w:line="240" w:lineRule="auto"/>
                </w:pPr>
              </w:pPrChange>
            </w:pPr>
            <w:del w:id="9304" w:author="Mohammad Nayeem Hasan" w:date="2024-07-18T15:20:00Z" w16du:dateUtc="2024-07-18T09:20:00Z">
              <w:r w:rsidRPr="00DF6BDB" w:rsidDel="00D73460">
                <w:rPr>
                  <w:rFonts w:ascii="Times New Roman" w:hAnsi="Times New Roman" w:cs="Times New Roman"/>
                  <w:sz w:val="24"/>
                  <w:szCs w:val="24"/>
                </w:rPr>
                <w:delText>0.261</w:delText>
              </w:r>
            </w:del>
          </w:p>
        </w:tc>
        <w:tc>
          <w:tcPr>
            <w:tcW w:w="1223" w:type="dxa"/>
          </w:tcPr>
          <w:p w14:paraId="69543E5B" w14:textId="384AFC41" w:rsidR="009F5786" w:rsidRPr="00DF6BDB" w:rsidDel="00D73460" w:rsidRDefault="009F5786">
            <w:pPr>
              <w:spacing w:line="240" w:lineRule="auto"/>
              <w:rPr>
                <w:del w:id="9305" w:author="Mohammad Nayeem Hasan" w:date="2024-07-18T15:20:00Z" w16du:dateUtc="2024-07-18T09:20:00Z"/>
                <w:rFonts w:ascii="Times New Roman" w:hAnsi="Times New Roman" w:cs="Times New Roman"/>
                <w:sz w:val="24"/>
                <w:szCs w:val="24"/>
              </w:rPr>
              <w:pPrChange w:id="9306" w:author="Mohammad Nayeem Hasan" w:date="2024-07-18T16:13:00Z" w16du:dateUtc="2024-07-18T10:13:00Z">
                <w:pPr>
                  <w:spacing w:after="0" w:line="240" w:lineRule="auto"/>
                </w:pPr>
              </w:pPrChange>
            </w:pPr>
            <w:del w:id="9307" w:author="Mohammad Nayeem Hasan" w:date="2024-07-18T15:20:00Z" w16du:dateUtc="2024-07-18T09:20:00Z">
              <w:r w:rsidRPr="00DF6BDB" w:rsidDel="00D73460">
                <w:rPr>
                  <w:rFonts w:ascii="Times New Roman" w:hAnsi="Times New Roman" w:cs="Times New Roman"/>
                  <w:sz w:val="24"/>
                  <w:szCs w:val="24"/>
                </w:rPr>
                <w:delText>2.04 (0.61 - 6.80)</w:delText>
              </w:r>
            </w:del>
          </w:p>
        </w:tc>
        <w:tc>
          <w:tcPr>
            <w:tcW w:w="749" w:type="dxa"/>
          </w:tcPr>
          <w:p w14:paraId="5FE915B4" w14:textId="5ED9F41F" w:rsidR="009F5786" w:rsidRPr="00DF6BDB" w:rsidDel="00D73460" w:rsidRDefault="009F5786">
            <w:pPr>
              <w:spacing w:line="240" w:lineRule="auto"/>
              <w:rPr>
                <w:del w:id="9308" w:author="Mohammad Nayeem Hasan" w:date="2024-07-18T15:20:00Z" w16du:dateUtc="2024-07-18T09:20:00Z"/>
                <w:rFonts w:ascii="Times New Roman" w:hAnsi="Times New Roman" w:cs="Times New Roman"/>
                <w:sz w:val="24"/>
                <w:szCs w:val="24"/>
              </w:rPr>
              <w:pPrChange w:id="9309" w:author="Mohammad Nayeem Hasan" w:date="2024-07-18T16:13:00Z" w16du:dateUtc="2024-07-18T10:13:00Z">
                <w:pPr>
                  <w:spacing w:after="0" w:line="240" w:lineRule="auto"/>
                </w:pPr>
              </w:pPrChange>
            </w:pPr>
            <w:del w:id="9310" w:author="Mohammad Nayeem Hasan" w:date="2024-07-18T15:20:00Z" w16du:dateUtc="2024-07-18T09:20:00Z">
              <w:r w:rsidRPr="00DF6BDB" w:rsidDel="00D73460">
                <w:rPr>
                  <w:rFonts w:ascii="Times New Roman" w:hAnsi="Times New Roman" w:cs="Times New Roman"/>
                  <w:sz w:val="24"/>
                  <w:szCs w:val="24"/>
                </w:rPr>
                <w:delText>0.245</w:delText>
              </w:r>
            </w:del>
          </w:p>
        </w:tc>
      </w:tr>
      <w:tr w:rsidR="009F5786" w:rsidRPr="00DF6BDB" w:rsidDel="00D73460" w14:paraId="176A1827" w14:textId="3F462B67" w:rsidTr="00755549">
        <w:trPr>
          <w:del w:id="9311" w:author="Mohammad Nayeem Hasan" w:date="2024-07-18T15:20:00Z"/>
        </w:trPr>
        <w:tc>
          <w:tcPr>
            <w:tcW w:w="1530" w:type="dxa"/>
          </w:tcPr>
          <w:p w14:paraId="718F7403" w14:textId="767459D5" w:rsidR="009F5786" w:rsidRPr="00DF6BDB" w:rsidDel="00D73460" w:rsidRDefault="009F5786">
            <w:pPr>
              <w:spacing w:line="240" w:lineRule="auto"/>
              <w:rPr>
                <w:del w:id="9312" w:author="Mohammad Nayeem Hasan" w:date="2024-07-18T15:20:00Z" w16du:dateUtc="2024-07-18T09:20:00Z"/>
                <w:rFonts w:ascii="Times New Roman" w:hAnsi="Times New Roman" w:cs="Times New Roman"/>
                <w:sz w:val="24"/>
                <w:szCs w:val="24"/>
              </w:rPr>
              <w:pPrChange w:id="9313" w:author="Mohammad Nayeem Hasan" w:date="2024-07-18T16:13:00Z" w16du:dateUtc="2024-07-18T10:13:00Z">
                <w:pPr>
                  <w:spacing w:after="0" w:line="240" w:lineRule="auto"/>
                </w:pPr>
              </w:pPrChange>
            </w:pPr>
            <w:del w:id="9314" w:author="Mohammad Nayeem Hasan" w:date="2024-07-18T15:20:00Z" w16du:dateUtc="2024-07-18T09:20:00Z">
              <w:r w:rsidRPr="00DF6BDB" w:rsidDel="00D73460">
                <w:rPr>
                  <w:rFonts w:ascii="Times New Roman" w:hAnsi="Times New Roman" w:cs="Times New Roman"/>
                  <w:sz w:val="24"/>
                  <w:szCs w:val="24"/>
                </w:rPr>
                <w:delText>Toilet facility shared</w:delText>
              </w:r>
            </w:del>
          </w:p>
        </w:tc>
        <w:tc>
          <w:tcPr>
            <w:tcW w:w="1224" w:type="dxa"/>
          </w:tcPr>
          <w:p w14:paraId="27629CFD" w14:textId="68A72634" w:rsidR="009F5786" w:rsidRPr="00DF6BDB" w:rsidDel="00D73460" w:rsidRDefault="009F5786">
            <w:pPr>
              <w:spacing w:line="240" w:lineRule="auto"/>
              <w:rPr>
                <w:del w:id="9315" w:author="Mohammad Nayeem Hasan" w:date="2024-07-18T15:20:00Z" w16du:dateUtc="2024-07-18T09:20:00Z"/>
                <w:rFonts w:ascii="Times New Roman" w:hAnsi="Times New Roman" w:cs="Times New Roman"/>
                <w:sz w:val="24"/>
                <w:szCs w:val="24"/>
              </w:rPr>
              <w:pPrChange w:id="9316" w:author="Mohammad Nayeem Hasan" w:date="2024-07-18T16:13:00Z" w16du:dateUtc="2024-07-18T10:13:00Z">
                <w:pPr>
                  <w:spacing w:after="0" w:line="240" w:lineRule="auto"/>
                </w:pPr>
              </w:pPrChange>
            </w:pPr>
          </w:p>
        </w:tc>
        <w:tc>
          <w:tcPr>
            <w:tcW w:w="679" w:type="dxa"/>
          </w:tcPr>
          <w:p w14:paraId="0D2D602B" w14:textId="6F719365" w:rsidR="009F5786" w:rsidRPr="00DF6BDB" w:rsidDel="00D73460" w:rsidRDefault="009F5786">
            <w:pPr>
              <w:spacing w:line="240" w:lineRule="auto"/>
              <w:rPr>
                <w:del w:id="9317" w:author="Mohammad Nayeem Hasan" w:date="2024-07-18T15:20:00Z" w16du:dateUtc="2024-07-18T09:20:00Z"/>
                <w:rFonts w:ascii="Times New Roman" w:hAnsi="Times New Roman" w:cs="Times New Roman"/>
                <w:sz w:val="24"/>
                <w:szCs w:val="24"/>
              </w:rPr>
              <w:pPrChange w:id="9318" w:author="Mohammad Nayeem Hasan" w:date="2024-07-18T16:13:00Z" w16du:dateUtc="2024-07-18T10:13:00Z">
                <w:pPr>
                  <w:spacing w:after="0" w:line="240" w:lineRule="auto"/>
                </w:pPr>
              </w:pPrChange>
            </w:pPr>
          </w:p>
        </w:tc>
        <w:tc>
          <w:tcPr>
            <w:tcW w:w="1224" w:type="dxa"/>
          </w:tcPr>
          <w:p w14:paraId="20CF0553" w14:textId="73308937" w:rsidR="009F5786" w:rsidRPr="00DF6BDB" w:rsidDel="00D73460" w:rsidRDefault="009F5786">
            <w:pPr>
              <w:spacing w:line="240" w:lineRule="auto"/>
              <w:rPr>
                <w:del w:id="9319" w:author="Mohammad Nayeem Hasan" w:date="2024-07-18T15:20:00Z" w16du:dateUtc="2024-07-18T09:20:00Z"/>
                <w:rFonts w:ascii="Times New Roman" w:hAnsi="Times New Roman" w:cs="Times New Roman"/>
                <w:sz w:val="24"/>
                <w:szCs w:val="24"/>
              </w:rPr>
              <w:pPrChange w:id="9320" w:author="Mohammad Nayeem Hasan" w:date="2024-07-18T16:13:00Z" w16du:dateUtc="2024-07-18T10:13:00Z">
                <w:pPr>
                  <w:spacing w:after="0" w:line="240" w:lineRule="auto"/>
                </w:pPr>
              </w:pPrChange>
            </w:pPr>
          </w:p>
        </w:tc>
        <w:tc>
          <w:tcPr>
            <w:tcW w:w="749" w:type="dxa"/>
          </w:tcPr>
          <w:p w14:paraId="410C015E" w14:textId="280D092E" w:rsidR="009F5786" w:rsidRPr="00DF6BDB" w:rsidDel="00D73460" w:rsidRDefault="009F5786">
            <w:pPr>
              <w:spacing w:line="240" w:lineRule="auto"/>
              <w:rPr>
                <w:del w:id="9321" w:author="Mohammad Nayeem Hasan" w:date="2024-07-18T15:20:00Z" w16du:dateUtc="2024-07-18T09:20:00Z"/>
                <w:rFonts w:ascii="Times New Roman" w:hAnsi="Times New Roman" w:cs="Times New Roman"/>
                <w:sz w:val="24"/>
                <w:szCs w:val="24"/>
              </w:rPr>
              <w:pPrChange w:id="9322" w:author="Mohammad Nayeem Hasan" w:date="2024-07-18T16:13:00Z" w16du:dateUtc="2024-07-18T10:13:00Z">
                <w:pPr>
                  <w:spacing w:after="0" w:line="240" w:lineRule="auto"/>
                </w:pPr>
              </w:pPrChange>
            </w:pPr>
          </w:p>
        </w:tc>
        <w:tc>
          <w:tcPr>
            <w:tcW w:w="1223" w:type="dxa"/>
          </w:tcPr>
          <w:p w14:paraId="049D402E" w14:textId="1725E97A" w:rsidR="009F5786" w:rsidRPr="00DF6BDB" w:rsidDel="00D73460" w:rsidRDefault="009F5786">
            <w:pPr>
              <w:spacing w:line="240" w:lineRule="auto"/>
              <w:rPr>
                <w:del w:id="9323" w:author="Mohammad Nayeem Hasan" w:date="2024-07-18T15:20:00Z" w16du:dateUtc="2024-07-18T09:20:00Z"/>
                <w:rFonts w:ascii="Times New Roman" w:hAnsi="Times New Roman" w:cs="Times New Roman"/>
                <w:sz w:val="24"/>
                <w:szCs w:val="24"/>
              </w:rPr>
              <w:pPrChange w:id="9324" w:author="Mohammad Nayeem Hasan" w:date="2024-07-18T16:13:00Z" w16du:dateUtc="2024-07-18T10:13:00Z">
                <w:pPr>
                  <w:spacing w:after="0" w:line="240" w:lineRule="auto"/>
                </w:pPr>
              </w:pPrChange>
            </w:pPr>
          </w:p>
        </w:tc>
        <w:tc>
          <w:tcPr>
            <w:tcW w:w="749" w:type="dxa"/>
          </w:tcPr>
          <w:p w14:paraId="1FB3CDB3" w14:textId="247AB6E7" w:rsidR="009F5786" w:rsidRPr="00DF6BDB" w:rsidDel="00D73460" w:rsidRDefault="009F5786">
            <w:pPr>
              <w:spacing w:line="240" w:lineRule="auto"/>
              <w:rPr>
                <w:del w:id="9325" w:author="Mohammad Nayeem Hasan" w:date="2024-07-18T15:20:00Z" w16du:dateUtc="2024-07-18T09:20:00Z"/>
                <w:rFonts w:ascii="Times New Roman" w:hAnsi="Times New Roman" w:cs="Times New Roman"/>
                <w:sz w:val="24"/>
                <w:szCs w:val="24"/>
              </w:rPr>
              <w:pPrChange w:id="9326" w:author="Mohammad Nayeem Hasan" w:date="2024-07-18T16:13:00Z" w16du:dateUtc="2024-07-18T10:13:00Z">
                <w:pPr>
                  <w:spacing w:after="0" w:line="240" w:lineRule="auto"/>
                </w:pPr>
              </w:pPrChange>
            </w:pPr>
          </w:p>
        </w:tc>
        <w:tc>
          <w:tcPr>
            <w:tcW w:w="1223" w:type="dxa"/>
          </w:tcPr>
          <w:p w14:paraId="4FE70D37" w14:textId="12C77DA2" w:rsidR="009F5786" w:rsidRPr="00DF6BDB" w:rsidDel="00D73460" w:rsidRDefault="009F5786">
            <w:pPr>
              <w:spacing w:line="240" w:lineRule="auto"/>
              <w:rPr>
                <w:del w:id="9327" w:author="Mohammad Nayeem Hasan" w:date="2024-07-18T15:20:00Z" w16du:dateUtc="2024-07-18T09:20:00Z"/>
                <w:rFonts w:ascii="Times New Roman" w:hAnsi="Times New Roman" w:cs="Times New Roman"/>
                <w:sz w:val="24"/>
                <w:szCs w:val="24"/>
              </w:rPr>
              <w:pPrChange w:id="9328" w:author="Mohammad Nayeem Hasan" w:date="2024-07-18T16:13:00Z" w16du:dateUtc="2024-07-18T10:13:00Z">
                <w:pPr>
                  <w:spacing w:after="0" w:line="240" w:lineRule="auto"/>
                </w:pPr>
              </w:pPrChange>
            </w:pPr>
          </w:p>
        </w:tc>
        <w:tc>
          <w:tcPr>
            <w:tcW w:w="749" w:type="dxa"/>
          </w:tcPr>
          <w:p w14:paraId="6DF2D1DE" w14:textId="0A2B6ECC" w:rsidR="009F5786" w:rsidRPr="00DF6BDB" w:rsidDel="00D73460" w:rsidRDefault="009F5786">
            <w:pPr>
              <w:spacing w:line="240" w:lineRule="auto"/>
              <w:rPr>
                <w:del w:id="9329" w:author="Mohammad Nayeem Hasan" w:date="2024-07-18T15:20:00Z" w16du:dateUtc="2024-07-18T09:20:00Z"/>
                <w:rFonts w:ascii="Times New Roman" w:hAnsi="Times New Roman" w:cs="Times New Roman"/>
                <w:sz w:val="24"/>
                <w:szCs w:val="24"/>
              </w:rPr>
              <w:pPrChange w:id="9330" w:author="Mohammad Nayeem Hasan" w:date="2024-07-18T16:13:00Z" w16du:dateUtc="2024-07-18T10:13:00Z">
                <w:pPr>
                  <w:spacing w:after="0" w:line="240" w:lineRule="auto"/>
                </w:pPr>
              </w:pPrChange>
            </w:pPr>
          </w:p>
        </w:tc>
      </w:tr>
      <w:tr w:rsidR="009F5786" w:rsidRPr="00DF6BDB" w:rsidDel="00D73460" w14:paraId="1C6DD40A" w14:textId="13E5913F" w:rsidTr="00755549">
        <w:trPr>
          <w:del w:id="9331" w:author="Mohammad Nayeem Hasan" w:date="2024-07-18T15:20:00Z"/>
        </w:trPr>
        <w:tc>
          <w:tcPr>
            <w:tcW w:w="1530" w:type="dxa"/>
          </w:tcPr>
          <w:p w14:paraId="5C2D5639" w14:textId="3577BB44" w:rsidR="009F5786" w:rsidRPr="00DF6BDB" w:rsidDel="00D73460" w:rsidRDefault="009F5786">
            <w:pPr>
              <w:spacing w:line="240" w:lineRule="auto"/>
              <w:rPr>
                <w:del w:id="9332" w:author="Mohammad Nayeem Hasan" w:date="2024-07-18T15:20:00Z" w16du:dateUtc="2024-07-18T09:20:00Z"/>
                <w:rFonts w:ascii="Times New Roman" w:hAnsi="Times New Roman" w:cs="Times New Roman"/>
                <w:sz w:val="24"/>
                <w:szCs w:val="24"/>
              </w:rPr>
              <w:pPrChange w:id="9333" w:author="Mohammad Nayeem Hasan" w:date="2024-07-18T16:13:00Z" w16du:dateUtc="2024-07-18T10:13:00Z">
                <w:pPr>
                  <w:spacing w:after="0" w:line="240" w:lineRule="auto"/>
                </w:pPr>
              </w:pPrChange>
            </w:pPr>
            <w:del w:id="9334"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5251C28A" w14:textId="40AEAD75" w:rsidR="009F5786" w:rsidRPr="00DF6BDB" w:rsidDel="00D73460" w:rsidRDefault="009F5786">
            <w:pPr>
              <w:spacing w:line="240" w:lineRule="auto"/>
              <w:rPr>
                <w:del w:id="9335" w:author="Mohammad Nayeem Hasan" w:date="2024-07-18T15:20:00Z" w16du:dateUtc="2024-07-18T09:20:00Z"/>
                <w:rFonts w:ascii="Times New Roman" w:hAnsi="Times New Roman" w:cs="Times New Roman"/>
                <w:sz w:val="24"/>
                <w:szCs w:val="24"/>
              </w:rPr>
              <w:pPrChange w:id="9336" w:author="Mohammad Nayeem Hasan" w:date="2024-07-18T16:13:00Z" w16du:dateUtc="2024-07-18T10:13:00Z">
                <w:pPr>
                  <w:spacing w:after="0" w:line="240" w:lineRule="auto"/>
                </w:pPr>
              </w:pPrChange>
            </w:pPr>
            <w:del w:id="9337"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25A10F50" w14:textId="08414B62" w:rsidR="009F5786" w:rsidRPr="00DF6BDB" w:rsidDel="00D73460" w:rsidRDefault="009F5786">
            <w:pPr>
              <w:spacing w:line="240" w:lineRule="auto"/>
              <w:rPr>
                <w:del w:id="9338" w:author="Mohammad Nayeem Hasan" w:date="2024-07-18T15:20:00Z" w16du:dateUtc="2024-07-18T09:20:00Z"/>
                <w:rFonts w:ascii="Times New Roman" w:hAnsi="Times New Roman" w:cs="Times New Roman"/>
                <w:sz w:val="24"/>
                <w:szCs w:val="24"/>
              </w:rPr>
              <w:pPrChange w:id="9339" w:author="Mohammad Nayeem Hasan" w:date="2024-07-18T16:13:00Z" w16du:dateUtc="2024-07-18T10:13:00Z">
                <w:pPr>
                  <w:spacing w:after="0" w:line="240" w:lineRule="auto"/>
                </w:pPr>
              </w:pPrChange>
            </w:pPr>
          </w:p>
        </w:tc>
        <w:tc>
          <w:tcPr>
            <w:tcW w:w="1224" w:type="dxa"/>
          </w:tcPr>
          <w:p w14:paraId="2ED5281C" w14:textId="2760A192" w:rsidR="009F5786" w:rsidRPr="00DF6BDB" w:rsidDel="00D73460" w:rsidRDefault="009F5786">
            <w:pPr>
              <w:spacing w:line="240" w:lineRule="auto"/>
              <w:rPr>
                <w:del w:id="9340" w:author="Mohammad Nayeem Hasan" w:date="2024-07-18T15:20:00Z" w16du:dateUtc="2024-07-18T09:20:00Z"/>
                <w:rFonts w:ascii="Times New Roman" w:hAnsi="Times New Roman" w:cs="Times New Roman"/>
                <w:sz w:val="24"/>
                <w:szCs w:val="24"/>
              </w:rPr>
              <w:pPrChange w:id="9341" w:author="Mohammad Nayeem Hasan" w:date="2024-07-18T16:13:00Z" w16du:dateUtc="2024-07-18T10:13:00Z">
                <w:pPr>
                  <w:spacing w:after="0" w:line="240" w:lineRule="auto"/>
                </w:pPr>
              </w:pPrChange>
            </w:pPr>
            <w:del w:id="934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2708EEA" w14:textId="41232FB6" w:rsidR="009F5786" w:rsidRPr="00DF6BDB" w:rsidDel="00D73460" w:rsidRDefault="009F5786">
            <w:pPr>
              <w:spacing w:line="240" w:lineRule="auto"/>
              <w:rPr>
                <w:del w:id="9343" w:author="Mohammad Nayeem Hasan" w:date="2024-07-18T15:20:00Z" w16du:dateUtc="2024-07-18T09:20:00Z"/>
                <w:rFonts w:ascii="Times New Roman" w:hAnsi="Times New Roman" w:cs="Times New Roman"/>
                <w:sz w:val="24"/>
                <w:szCs w:val="24"/>
              </w:rPr>
              <w:pPrChange w:id="9344" w:author="Mohammad Nayeem Hasan" w:date="2024-07-18T16:13:00Z" w16du:dateUtc="2024-07-18T10:13:00Z">
                <w:pPr>
                  <w:spacing w:after="0" w:line="240" w:lineRule="auto"/>
                </w:pPr>
              </w:pPrChange>
            </w:pPr>
          </w:p>
        </w:tc>
        <w:tc>
          <w:tcPr>
            <w:tcW w:w="1223" w:type="dxa"/>
          </w:tcPr>
          <w:p w14:paraId="7327918E" w14:textId="1CA07374" w:rsidR="009F5786" w:rsidRPr="00DF6BDB" w:rsidDel="00D73460" w:rsidRDefault="009F5786">
            <w:pPr>
              <w:spacing w:line="240" w:lineRule="auto"/>
              <w:rPr>
                <w:del w:id="9345" w:author="Mohammad Nayeem Hasan" w:date="2024-07-18T15:20:00Z" w16du:dateUtc="2024-07-18T09:20:00Z"/>
                <w:rFonts w:ascii="Times New Roman" w:hAnsi="Times New Roman" w:cs="Times New Roman"/>
                <w:sz w:val="24"/>
                <w:szCs w:val="24"/>
              </w:rPr>
              <w:pPrChange w:id="9346" w:author="Mohammad Nayeem Hasan" w:date="2024-07-18T16:13:00Z" w16du:dateUtc="2024-07-18T10:13:00Z">
                <w:pPr>
                  <w:spacing w:after="0" w:line="240" w:lineRule="auto"/>
                </w:pPr>
              </w:pPrChange>
            </w:pPr>
            <w:del w:id="934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007D9AA" w14:textId="5279F4E4" w:rsidR="009F5786" w:rsidRPr="00DF6BDB" w:rsidDel="00D73460" w:rsidRDefault="009F5786">
            <w:pPr>
              <w:spacing w:line="240" w:lineRule="auto"/>
              <w:rPr>
                <w:del w:id="9348" w:author="Mohammad Nayeem Hasan" w:date="2024-07-18T15:20:00Z" w16du:dateUtc="2024-07-18T09:20:00Z"/>
                <w:rFonts w:ascii="Times New Roman" w:hAnsi="Times New Roman" w:cs="Times New Roman"/>
                <w:sz w:val="24"/>
                <w:szCs w:val="24"/>
              </w:rPr>
              <w:pPrChange w:id="9349" w:author="Mohammad Nayeem Hasan" w:date="2024-07-18T16:13:00Z" w16du:dateUtc="2024-07-18T10:13:00Z">
                <w:pPr>
                  <w:spacing w:after="0" w:line="240" w:lineRule="auto"/>
                </w:pPr>
              </w:pPrChange>
            </w:pPr>
          </w:p>
        </w:tc>
        <w:tc>
          <w:tcPr>
            <w:tcW w:w="1223" w:type="dxa"/>
          </w:tcPr>
          <w:p w14:paraId="583629F2" w14:textId="50636F81" w:rsidR="009F5786" w:rsidRPr="00DF6BDB" w:rsidDel="00D73460" w:rsidRDefault="009F5786">
            <w:pPr>
              <w:spacing w:line="240" w:lineRule="auto"/>
              <w:rPr>
                <w:del w:id="9350" w:author="Mohammad Nayeem Hasan" w:date="2024-07-18T15:20:00Z" w16du:dateUtc="2024-07-18T09:20:00Z"/>
                <w:rFonts w:ascii="Times New Roman" w:hAnsi="Times New Roman" w:cs="Times New Roman"/>
                <w:sz w:val="24"/>
                <w:szCs w:val="24"/>
              </w:rPr>
              <w:pPrChange w:id="9351" w:author="Mohammad Nayeem Hasan" w:date="2024-07-18T16:13:00Z" w16du:dateUtc="2024-07-18T10:13:00Z">
                <w:pPr>
                  <w:spacing w:after="0" w:line="240" w:lineRule="auto"/>
                </w:pPr>
              </w:pPrChange>
            </w:pPr>
            <w:del w:id="935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0F404ED" w14:textId="11B97C63" w:rsidR="009F5786" w:rsidRPr="00DF6BDB" w:rsidDel="00D73460" w:rsidRDefault="009F5786">
            <w:pPr>
              <w:spacing w:line="240" w:lineRule="auto"/>
              <w:rPr>
                <w:del w:id="9353" w:author="Mohammad Nayeem Hasan" w:date="2024-07-18T15:20:00Z" w16du:dateUtc="2024-07-18T09:20:00Z"/>
                <w:rFonts w:ascii="Times New Roman" w:hAnsi="Times New Roman" w:cs="Times New Roman"/>
                <w:sz w:val="24"/>
                <w:szCs w:val="24"/>
              </w:rPr>
              <w:pPrChange w:id="9354" w:author="Mohammad Nayeem Hasan" w:date="2024-07-18T16:13:00Z" w16du:dateUtc="2024-07-18T10:13:00Z">
                <w:pPr>
                  <w:spacing w:after="0" w:line="240" w:lineRule="auto"/>
                </w:pPr>
              </w:pPrChange>
            </w:pPr>
          </w:p>
        </w:tc>
      </w:tr>
      <w:tr w:rsidR="009F5786" w:rsidRPr="00DF6BDB" w:rsidDel="00D73460" w14:paraId="2DE174F7" w14:textId="029F04BB" w:rsidTr="00755549">
        <w:trPr>
          <w:del w:id="9355" w:author="Mohammad Nayeem Hasan" w:date="2024-07-18T15:20:00Z"/>
        </w:trPr>
        <w:tc>
          <w:tcPr>
            <w:tcW w:w="1530" w:type="dxa"/>
          </w:tcPr>
          <w:p w14:paraId="3C6C323D" w14:textId="095325B9" w:rsidR="009F5786" w:rsidRPr="00DF6BDB" w:rsidDel="00D73460" w:rsidRDefault="009F5786">
            <w:pPr>
              <w:spacing w:line="240" w:lineRule="auto"/>
              <w:rPr>
                <w:del w:id="9356" w:author="Mohammad Nayeem Hasan" w:date="2024-07-18T15:20:00Z" w16du:dateUtc="2024-07-18T09:20:00Z"/>
                <w:rFonts w:ascii="Times New Roman" w:hAnsi="Times New Roman" w:cs="Times New Roman"/>
                <w:sz w:val="24"/>
                <w:szCs w:val="24"/>
              </w:rPr>
              <w:pPrChange w:id="9357" w:author="Mohammad Nayeem Hasan" w:date="2024-07-18T16:13:00Z" w16du:dateUtc="2024-07-18T10:13:00Z">
                <w:pPr>
                  <w:spacing w:after="0" w:line="240" w:lineRule="auto"/>
                </w:pPr>
              </w:pPrChange>
            </w:pPr>
            <w:del w:id="9358"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1DD02741" w14:textId="4954AA4A" w:rsidR="009F5786" w:rsidRPr="00DF6BDB" w:rsidDel="00D73460" w:rsidRDefault="009F5786">
            <w:pPr>
              <w:spacing w:line="240" w:lineRule="auto"/>
              <w:rPr>
                <w:del w:id="9359" w:author="Mohammad Nayeem Hasan" w:date="2024-07-18T15:20:00Z" w16du:dateUtc="2024-07-18T09:20:00Z"/>
                <w:rFonts w:ascii="Times New Roman" w:hAnsi="Times New Roman" w:cs="Times New Roman"/>
                <w:sz w:val="24"/>
                <w:szCs w:val="24"/>
              </w:rPr>
              <w:pPrChange w:id="9360" w:author="Mohammad Nayeem Hasan" w:date="2024-07-18T16:13:00Z" w16du:dateUtc="2024-07-18T10:13:00Z">
                <w:pPr>
                  <w:spacing w:after="0" w:line="240" w:lineRule="auto"/>
                </w:pPr>
              </w:pPrChange>
            </w:pPr>
            <w:del w:id="9361" w:author="Mohammad Nayeem Hasan" w:date="2024-07-18T15:20:00Z" w16du:dateUtc="2024-07-18T09:20:00Z">
              <w:r w:rsidRPr="00DF6BDB" w:rsidDel="00D73460">
                <w:rPr>
                  <w:rFonts w:ascii="Times New Roman" w:hAnsi="Times New Roman" w:cs="Times New Roman"/>
                  <w:sz w:val="24"/>
                  <w:szCs w:val="24"/>
                </w:rPr>
                <w:delText>0.93 (0.63 – 1.37)</w:delText>
              </w:r>
            </w:del>
          </w:p>
        </w:tc>
        <w:tc>
          <w:tcPr>
            <w:tcW w:w="679" w:type="dxa"/>
          </w:tcPr>
          <w:p w14:paraId="557E9AF7" w14:textId="69D567A1" w:rsidR="009F5786" w:rsidRPr="00DF6BDB" w:rsidDel="00D73460" w:rsidRDefault="009F5786">
            <w:pPr>
              <w:spacing w:line="240" w:lineRule="auto"/>
              <w:rPr>
                <w:del w:id="9362" w:author="Mohammad Nayeem Hasan" w:date="2024-07-18T15:20:00Z" w16du:dateUtc="2024-07-18T09:20:00Z"/>
                <w:rFonts w:ascii="Times New Roman" w:hAnsi="Times New Roman" w:cs="Times New Roman"/>
                <w:sz w:val="24"/>
                <w:szCs w:val="24"/>
              </w:rPr>
              <w:pPrChange w:id="9363" w:author="Mohammad Nayeem Hasan" w:date="2024-07-18T16:13:00Z" w16du:dateUtc="2024-07-18T10:13:00Z">
                <w:pPr>
                  <w:spacing w:after="0" w:line="240" w:lineRule="auto"/>
                </w:pPr>
              </w:pPrChange>
            </w:pPr>
            <w:del w:id="9364" w:author="Mohammad Nayeem Hasan" w:date="2024-07-18T15:20:00Z" w16du:dateUtc="2024-07-18T09:20:00Z">
              <w:r w:rsidRPr="00DF6BDB" w:rsidDel="00D73460">
                <w:rPr>
                  <w:rFonts w:ascii="Times New Roman" w:hAnsi="Times New Roman" w:cs="Times New Roman"/>
                  <w:sz w:val="24"/>
                  <w:szCs w:val="24"/>
                </w:rPr>
                <w:delText>0.700</w:delText>
              </w:r>
            </w:del>
          </w:p>
        </w:tc>
        <w:tc>
          <w:tcPr>
            <w:tcW w:w="1224" w:type="dxa"/>
          </w:tcPr>
          <w:p w14:paraId="750BD1F7" w14:textId="524A4ECF" w:rsidR="009F5786" w:rsidRPr="00DF6BDB" w:rsidDel="00D73460" w:rsidRDefault="009F5786">
            <w:pPr>
              <w:spacing w:line="240" w:lineRule="auto"/>
              <w:rPr>
                <w:del w:id="9365" w:author="Mohammad Nayeem Hasan" w:date="2024-07-18T15:20:00Z" w16du:dateUtc="2024-07-18T09:20:00Z"/>
                <w:rFonts w:ascii="Times New Roman" w:hAnsi="Times New Roman" w:cs="Times New Roman"/>
                <w:sz w:val="24"/>
                <w:szCs w:val="24"/>
              </w:rPr>
              <w:pPrChange w:id="9366" w:author="Mohammad Nayeem Hasan" w:date="2024-07-18T16:13:00Z" w16du:dateUtc="2024-07-18T10:13:00Z">
                <w:pPr>
                  <w:spacing w:after="0" w:line="240" w:lineRule="auto"/>
                </w:pPr>
              </w:pPrChange>
            </w:pPr>
            <w:del w:id="9367" w:author="Mohammad Nayeem Hasan" w:date="2024-07-18T15:20:00Z" w16du:dateUtc="2024-07-18T09:20:00Z">
              <w:r w:rsidRPr="00DF6BDB" w:rsidDel="00D73460">
                <w:rPr>
                  <w:rFonts w:ascii="Times New Roman" w:hAnsi="Times New Roman" w:cs="Times New Roman"/>
                  <w:sz w:val="24"/>
                  <w:szCs w:val="24"/>
                </w:rPr>
                <w:delText>0.91 (0.59 - 1.41)</w:delText>
              </w:r>
            </w:del>
          </w:p>
        </w:tc>
        <w:tc>
          <w:tcPr>
            <w:tcW w:w="749" w:type="dxa"/>
          </w:tcPr>
          <w:p w14:paraId="6182E192" w14:textId="2B020465" w:rsidR="009F5786" w:rsidRPr="00DF6BDB" w:rsidDel="00D73460" w:rsidRDefault="009F5786">
            <w:pPr>
              <w:spacing w:line="240" w:lineRule="auto"/>
              <w:rPr>
                <w:del w:id="9368" w:author="Mohammad Nayeem Hasan" w:date="2024-07-18T15:20:00Z" w16du:dateUtc="2024-07-18T09:20:00Z"/>
                <w:rFonts w:ascii="Times New Roman" w:hAnsi="Times New Roman" w:cs="Times New Roman"/>
                <w:sz w:val="24"/>
                <w:szCs w:val="24"/>
              </w:rPr>
              <w:pPrChange w:id="9369" w:author="Mohammad Nayeem Hasan" w:date="2024-07-18T16:13:00Z" w16du:dateUtc="2024-07-18T10:13:00Z">
                <w:pPr>
                  <w:spacing w:after="0" w:line="240" w:lineRule="auto"/>
                </w:pPr>
              </w:pPrChange>
            </w:pPr>
            <w:del w:id="9370" w:author="Mohammad Nayeem Hasan" w:date="2024-07-18T15:20:00Z" w16du:dateUtc="2024-07-18T09:20:00Z">
              <w:r w:rsidRPr="00DF6BDB" w:rsidDel="00D73460">
                <w:rPr>
                  <w:rFonts w:ascii="Times New Roman" w:hAnsi="Times New Roman" w:cs="Times New Roman"/>
                  <w:sz w:val="24"/>
                  <w:szCs w:val="24"/>
                </w:rPr>
                <w:delText>0.674</w:delText>
              </w:r>
            </w:del>
          </w:p>
        </w:tc>
        <w:tc>
          <w:tcPr>
            <w:tcW w:w="1223" w:type="dxa"/>
          </w:tcPr>
          <w:p w14:paraId="75148D28" w14:textId="64A568ED" w:rsidR="009F5786" w:rsidRPr="00DF6BDB" w:rsidDel="00D73460" w:rsidRDefault="009F5786">
            <w:pPr>
              <w:spacing w:line="240" w:lineRule="auto"/>
              <w:rPr>
                <w:del w:id="9371" w:author="Mohammad Nayeem Hasan" w:date="2024-07-18T15:20:00Z" w16du:dateUtc="2024-07-18T09:20:00Z"/>
                <w:rFonts w:ascii="Times New Roman" w:hAnsi="Times New Roman" w:cs="Times New Roman"/>
                <w:sz w:val="24"/>
                <w:szCs w:val="24"/>
              </w:rPr>
              <w:pPrChange w:id="9372" w:author="Mohammad Nayeem Hasan" w:date="2024-07-18T16:13:00Z" w16du:dateUtc="2024-07-18T10:13:00Z">
                <w:pPr>
                  <w:spacing w:after="0" w:line="240" w:lineRule="auto"/>
                </w:pPr>
              </w:pPrChange>
            </w:pPr>
            <w:del w:id="9373" w:author="Mohammad Nayeem Hasan" w:date="2024-07-18T15:20:00Z" w16du:dateUtc="2024-07-18T09:20:00Z">
              <w:r w:rsidRPr="00DF6BDB" w:rsidDel="00D73460">
                <w:rPr>
                  <w:rFonts w:ascii="Times New Roman" w:hAnsi="Times New Roman" w:cs="Times New Roman"/>
                  <w:sz w:val="24"/>
                  <w:szCs w:val="24"/>
                </w:rPr>
                <w:delText>1.47 (0.83 - 2.58)</w:delText>
              </w:r>
            </w:del>
          </w:p>
        </w:tc>
        <w:tc>
          <w:tcPr>
            <w:tcW w:w="749" w:type="dxa"/>
          </w:tcPr>
          <w:p w14:paraId="30781FAF" w14:textId="6836B754" w:rsidR="009F5786" w:rsidRPr="00DF6BDB" w:rsidDel="00D73460" w:rsidRDefault="009F5786">
            <w:pPr>
              <w:spacing w:line="240" w:lineRule="auto"/>
              <w:rPr>
                <w:del w:id="9374" w:author="Mohammad Nayeem Hasan" w:date="2024-07-18T15:20:00Z" w16du:dateUtc="2024-07-18T09:20:00Z"/>
                <w:rFonts w:ascii="Times New Roman" w:hAnsi="Times New Roman" w:cs="Times New Roman"/>
                <w:sz w:val="24"/>
                <w:szCs w:val="24"/>
              </w:rPr>
              <w:pPrChange w:id="9375" w:author="Mohammad Nayeem Hasan" w:date="2024-07-18T16:13:00Z" w16du:dateUtc="2024-07-18T10:13:00Z">
                <w:pPr>
                  <w:spacing w:after="0" w:line="240" w:lineRule="auto"/>
                </w:pPr>
              </w:pPrChange>
            </w:pPr>
            <w:del w:id="9376" w:author="Mohammad Nayeem Hasan" w:date="2024-07-18T15:20:00Z" w16du:dateUtc="2024-07-18T09:20:00Z">
              <w:r w:rsidRPr="00DF6BDB" w:rsidDel="00D73460">
                <w:rPr>
                  <w:rFonts w:ascii="Times New Roman" w:hAnsi="Times New Roman" w:cs="Times New Roman"/>
                  <w:sz w:val="24"/>
                  <w:szCs w:val="24"/>
                </w:rPr>
                <w:delText>0.184</w:delText>
              </w:r>
            </w:del>
          </w:p>
        </w:tc>
        <w:tc>
          <w:tcPr>
            <w:tcW w:w="1223" w:type="dxa"/>
          </w:tcPr>
          <w:p w14:paraId="0B6442A3" w14:textId="13918859" w:rsidR="009F5786" w:rsidRPr="00DF6BDB" w:rsidDel="00D73460" w:rsidRDefault="009F5786">
            <w:pPr>
              <w:spacing w:line="240" w:lineRule="auto"/>
              <w:rPr>
                <w:del w:id="9377" w:author="Mohammad Nayeem Hasan" w:date="2024-07-18T15:20:00Z" w16du:dateUtc="2024-07-18T09:20:00Z"/>
                <w:rFonts w:ascii="Times New Roman" w:hAnsi="Times New Roman" w:cs="Times New Roman"/>
                <w:sz w:val="24"/>
                <w:szCs w:val="24"/>
              </w:rPr>
              <w:pPrChange w:id="9378" w:author="Mohammad Nayeem Hasan" w:date="2024-07-18T16:13:00Z" w16du:dateUtc="2024-07-18T10:13:00Z">
                <w:pPr>
                  <w:spacing w:after="0" w:line="240" w:lineRule="auto"/>
                </w:pPr>
              </w:pPrChange>
            </w:pPr>
            <w:del w:id="9379" w:author="Mohammad Nayeem Hasan" w:date="2024-07-18T15:20:00Z" w16du:dateUtc="2024-07-18T09:20:00Z">
              <w:r w:rsidRPr="00DF6BDB" w:rsidDel="00D73460">
                <w:rPr>
                  <w:rFonts w:ascii="Times New Roman" w:hAnsi="Times New Roman" w:cs="Times New Roman"/>
                  <w:sz w:val="24"/>
                  <w:szCs w:val="24"/>
                </w:rPr>
                <w:delText>1.46 (0.76 -  2.81)</w:delText>
              </w:r>
            </w:del>
          </w:p>
        </w:tc>
        <w:tc>
          <w:tcPr>
            <w:tcW w:w="749" w:type="dxa"/>
          </w:tcPr>
          <w:p w14:paraId="205D1453" w14:textId="16E24C8A" w:rsidR="009F5786" w:rsidRPr="00DF6BDB" w:rsidDel="00D73460" w:rsidRDefault="009F5786">
            <w:pPr>
              <w:spacing w:line="240" w:lineRule="auto"/>
              <w:rPr>
                <w:del w:id="9380" w:author="Mohammad Nayeem Hasan" w:date="2024-07-18T15:20:00Z" w16du:dateUtc="2024-07-18T09:20:00Z"/>
                <w:rFonts w:ascii="Times New Roman" w:hAnsi="Times New Roman" w:cs="Times New Roman"/>
                <w:sz w:val="24"/>
                <w:szCs w:val="24"/>
              </w:rPr>
              <w:pPrChange w:id="9381" w:author="Mohammad Nayeem Hasan" w:date="2024-07-18T16:13:00Z" w16du:dateUtc="2024-07-18T10:13:00Z">
                <w:pPr>
                  <w:spacing w:after="0" w:line="240" w:lineRule="auto"/>
                </w:pPr>
              </w:pPrChange>
            </w:pPr>
            <w:del w:id="9382" w:author="Mohammad Nayeem Hasan" w:date="2024-07-18T15:20:00Z" w16du:dateUtc="2024-07-18T09:20:00Z">
              <w:r w:rsidRPr="00DF6BDB" w:rsidDel="00D73460">
                <w:rPr>
                  <w:rFonts w:ascii="Times New Roman" w:hAnsi="Times New Roman" w:cs="Times New Roman"/>
                  <w:sz w:val="24"/>
                  <w:szCs w:val="24"/>
                </w:rPr>
                <w:delText>0.254</w:delText>
              </w:r>
            </w:del>
          </w:p>
        </w:tc>
      </w:tr>
      <w:tr w:rsidR="009F5786" w:rsidRPr="00DF6BDB" w:rsidDel="00D73460" w14:paraId="0732FA57" w14:textId="7FA629D0" w:rsidTr="00755549">
        <w:trPr>
          <w:del w:id="9383" w:author="Mohammad Nayeem Hasan" w:date="2024-07-18T15:20:00Z"/>
        </w:trPr>
        <w:tc>
          <w:tcPr>
            <w:tcW w:w="1530" w:type="dxa"/>
          </w:tcPr>
          <w:p w14:paraId="3D510624" w14:textId="756B23F8" w:rsidR="009F5786" w:rsidRPr="00DF6BDB" w:rsidDel="00D73460" w:rsidRDefault="009F5786">
            <w:pPr>
              <w:spacing w:line="240" w:lineRule="auto"/>
              <w:rPr>
                <w:del w:id="9384" w:author="Mohammad Nayeem Hasan" w:date="2024-07-18T15:20:00Z" w16du:dateUtc="2024-07-18T09:20:00Z"/>
                <w:rFonts w:ascii="Times New Roman" w:hAnsi="Times New Roman" w:cs="Times New Roman"/>
                <w:sz w:val="24"/>
                <w:szCs w:val="24"/>
              </w:rPr>
              <w:pPrChange w:id="9385" w:author="Mohammad Nayeem Hasan" w:date="2024-07-18T16:13:00Z" w16du:dateUtc="2024-07-18T10:13:00Z">
                <w:pPr>
                  <w:spacing w:after="0" w:line="240" w:lineRule="auto"/>
                </w:pPr>
              </w:pPrChange>
            </w:pPr>
            <w:del w:id="9386" w:author="Mohammad Nayeem Hasan" w:date="2024-07-18T15:20:00Z" w16du:dateUtc="2024-07-18T09:20:00Z">
              <w:r w:rsidRPr="00DF6BDB" w:rsidDel="00D73460">
                <w:rPr>
                  <w:rFonts w:ascii="Times New Roman" w:hAnsi="Times New Roman" w:cs="Times New Roman"/>
                  <w:sz w:val="24"/>
                  <w:szCs w:val="24"/>
                </w:rPr>
                <w:delText>Household water E. coli concentration</w:delText>
              </w:r>
            </w:del>
          </w:p>
        </w:tc>
        <w:tc>
          <w:tcPr>
            <w:tcW w:w="1224" w:type="dxa"/>
          </w:tcPr>
          <w:p w14:paraId="686567D2" w14:textId="2A4FE9EA" w:rsidR="009F5786" w:rsidRPr="00DF6BDB" w:rsidDel="00D73460" w:rsidRDefault="009F5786">
            <w:pPr>
              <w:spacing w:line="240" w:lineRule="auto"/>
              <w:rPr>
                <w:del w:id="9387" w:author="Mohammad Nayeem Hasan" w:date="2024-07-18T15:20:00Z" w16du:dateUtc="2024-07-18T09:20:00Z"/>
                <w:rFonts w:ascii="Times New Roman" w:hAnsi="Times New Roman" w:cs="Times New Roman"/>
                <w:sz w:val="24"/>
                <w:szCs w:val="24"/>
              </w:rPr>
              <w:pPrChange w:id="9388" w:author="Mohammad Nayeem Hasan" w:date="2024-07-18T16:13:00Z" w16du:dateUtc="2024-07-18T10:13:00Z">
                <w:pPr>
                  <w:spacing w:after="0" w:line="240" w:lineRule="auto"/>
                </w:pPr>
              </w:pPrChange>
            </w:pPr>
          </w:p>
        </w:tc>
        <w:tc>
          <w:tcPr>
            <w:tcW w:w="679" w:type="dxa"/>
          </w:tcPr>
          <w:p w14:paraId="154CCDD7" w14:textId="56CD838F" w:rsidR="009F5786" w:rsidRPr="00DF6BDB" w:rsidDel="00D73460" w:rsidRDefault="009F5786">
            <w:pPr>
              <w:spacing w:line="240" w:lineRule="auto"/>
              <w:rPr>
                <w:del w:id="9389" w:author="Mohammad Nayeem Hasan" w:date="2024-07-18T15:20:00Z" w16du:dateUtc="2024-07-18T09:20:00Z"/>
                <w:rFonts w:ascii="Times New Roman" w:hAnsi="Times New Roman" w:cs="Times New Roman"/>
                <w:sz w:val="24"/>
                <w:szCs w:val="24"/>
              </w:rPr>
              <w:pPrChange w:id="9390" w:author="Mohammad Nayeem Hasan" w:date="2024-07-18T16:13:00Z" w16du:dateUtc="2024-07-18T10:13:00Z">
                <w:pPr>
                  <w:spacing w:after="0" w:line="240" w:lineRule="auto"/>
                </w:pPr>
              </w:pPrChange>
            </w:pPr>
          </w:p>
        </w:tc>
        <w:tc>
          <w:tcPr>
            <w:tcW w:w="1224" w:type="dxa"/>
          </w:tcPr>
          <w:p w14:paraId="3E816FD2" w14:textId="253CDEB7" w:rsidR="009F5786" w:rsidRPr="00DF6BDB" w:rsidDel="00D73460" w:rsidRDefault="009F5786">
            <w:pPr>
              <w:spacing w:line="240" w:lineRule="auto"/>
              <w:rPr>
                <w:del w:id="9391" w:author="Mohammad Nayeem Hasan" w:date="2024-07-18T15:20:00Z" w16du:dateUtc="2024-07-18T09:20:00Z"/>
                <w:rFonts w:ascii="Times New Roman" w:hAnsi="Times New Roman" w:cs="Times New Roman"/>
                <w:sz w:val="24"/>
                <w:szCs w:val="24"/>
              </w:rPr>
              <w:pPrChange w:id="9392" w:author="Mohammad Nayeem Hasan" w:date="2024-07-18T16:13:00Z" w16du:dateUtc="2024-07-18T10:13:00Z">
                <w:pPr>
                  <w:spacing w:after="0" w:line="240" w:lineRule="auto"/>
                </w:pPr>
              </w:pPrChange>
            </w:pPr>
          </w:p>
        </w:tc>
        <w:tc>
          <w:tcPr>
            <w:tcW w:w="749" w:type="dxa"/>
          </w:tcPr>
          <w:p w14:paraId="06ABA668" w14:textId="2B38DD30" w:rsidR="009F5786" w:rsidRPr="00DF6BDB" w:rsidDel="00D73460" w:rsidRDefault="009F5786">
            <w:pPr>
              <w:spacing w:line="240" w:lineRule="auto"/>
              <w:rPr>
                <w:del w:id="9393" w:author="Mohammad Nayeem Hasan" w:date="2024-07-18T15:20:00Z" w16du:dateUtc="2024-07-18T09:20:00Z"/>
                <w:rFonts w:ascii="Times New Roman" w:hAnsi="Times New Roman" w:cs="Times New Roman"/>
                <w:sz w:val="24"/>
                <w:szCs w:val="24"/>
              </w:rPr>
              <w:pPrChange w:id="9394" w:author="Mohammad Nayeem Hasan" w:date="2024-07-18T16:13:00Z" w16du:dateUtc="2024-07-18T10:13:00Z">
                <w:pPr>
                  <w:spacing w:after="0" w:line="240" w:lineRule="auto"/>
                </w:pPr>
              </w:pPrChange>
            </w:pPr>
          </w:p>
        </w:tc>
        <w:tc>
          <w:tcPr>
            <w:tcW w:w="1223" w:type="dxa"/>
          </w:tcPr>
          <w:p w14:paraId="021B9277" w14:textId="3F8A3196" w:rsidR="009F5786" w:rsidRPr="00DF6BDB" w:rsidDel="00D73460" w:rsidRDefault="009F5786">
            <w:pPr>
              <w:spacing w:line="240" w:lineRule="auto"/>
              <w:rPr>
                <w:del w:id="9395" w:author="Mohammad Nayeem Hasan" w:date="2024-07-18T15:20:00Z" w16du:dateUtc="2024-07-18T09:20:00Z"/>
                <w:rFonts w:ascii="Times New Roman" w:hAnsi="Times New Roman" w:cs="Times New Roman"/>
                <w:sz w:val="24"/>
                <w:szCs w:val="24"/>
              </w:rPr>
              <w:pPrChange w:id="9396" w:author="Mohammad Nayeem Hasan" w:date="2024-07-18T16:13:00Z" w16du:dateUtc="2024-07-18T10:13:00Z">
                <w:pPr>
                  <w:spacing w:after="0" w:line="240" w:lineRule="auto"/>
                </w:pPr>
              </w:pPrChange>
            </w:pPr>
          </w:p>
        </w:tc>
        <w:tc>
          <w:tcPr>
            <w:tcW w:w="749" w:type="dxa"/>
          </w:tcPr>
          <w:p w14:paraId="76CE98EC" w14:textId="339D1558" w:rsidR="009F5786" w:rsidRPr="00DF6BDB" w:rsidDel="00D73460" w:rsidRDefault="009F5786">
            <w:pPr>
              <w:spacing w:line="240" w:lineRule="auto"/>
              <w:rPr>
                <w:del w:id="9397" w:author="Mohammad Nayeem Hasan" w:date="2024-07-18T15:20:00Z" w16du:dateUtc="2024-07-18T09:20:00Z"/>
                <w:rFonts w:ascii="Times New Roman" w:hAnsi="Times New Roman" w:cs="Times New Roman"/>
                <w:sz w:val="24"/>
                <w:szCs w:val="24"/>
              </w:rPr>
              <w:pPrChange w:id="9398" w:author="Mohammad Nayeem Hasan" w:date="2024-07-18T16:13:00Z" w16du:dateUtc="2024-07-18T10:13:00Z">
                <w:pPr>
                  <w:spacing w:after="0" w:line="240" w:lineRule="auto"/>
                </w:pPr>
              </w:pPrChange>
            </w:pPr>
          </w:p>
        </w:tc>
        <w:tc>
          <w:tcPr>
            <w:tcW w:w="1223" w:type="dxa"/>
          </w:tcPr>
          <w:p w14:paraId="6ECD90B1" w14:textId="2C48A03F" w:rsidR="009F5786" w:rsidRPr="00DF6BDB" w:rsidDel="00D73460" w:rsidRDefault="009F5786">
            <w:pPr>
              <w:spacing w:line="240" w:lineRule="auto"/>
              <w:rPr>
                <w:del w:id="9399" w:author="Mohammad Nayeem Hasan" w:date="2024-07-18T15:20:00Z" w16du:dateUtc="2024-07-18T09:20:00Z"/>
                <w:rFonts w:ascii="Times New Roman" w:hAnsi="Times New Roman" w:cs="Times New Roman"/>
                <w:sz w:val="24"/>
                <w:szCs w:val="24"/>
              </w:rPr>
              <w:pPrChange w:id="9400" w:author="Mohammad Nayeem Hasan" w:date="2024-07-18T16:13:00Z" w16du:dateUtc="2024-07-18T10:13:00Z">
                <w:pPr>
                  <w:spacing w:after="0" w:line="240" w:lineRule="auto"/>
                </w:pPr>
              </w:pPrChange>
            </w:pPr>
          </w:p>
        </w:tc>
        <w:tc>
          <w:tcPr>
            <w:tcW w:w="749" w:type="dxa"/>
          </w:tcPr>
          <w:p w14:paraId="5F34C9EA" w14:textId="79384B1A" w:rsidR="009F5786" w:rsidRPr="00DF6BDB" w:rsidDel="00D73460" w:rsidRDefault="009F5786">
            <w:pPr>
              <w:spacing w:line="240" w:lineRule="auto"/>
              <w:rPr>
                <w:del w:id="9401" w:author="Mohammad Nayeem Hasan" w:date="2024-07-18T15:20:00Z" w16du:dateUtc="2024-07-18T09:20:00Z"/>
                <w:rFonts w:ascii="Times New Roman" w:hAnsi="Times New Roman" w:cs="Times New Roman"/>
                <w:sz w:val="24"/>
                <w:szCs w:val="24"/>
              </w:rPr>
              <w:pPrChange w:id="9402" w:author="Mohammad Nayeem Hasan" w:date="2024-07-18T16:13:00Z" w16du:dateUtc="2024-07-18T10:13:00Z">
                <w:pPr>
                  <w:spacing w:after="0" w:line="240" w:lineRule="auto"/>
                </w:pPr>
              </w:pPrChange>
            </w:pPr>
          </w:p>
        </w:tc>
      </w:tr>
      <w:tr w:rsidR="009F5786" w:rsidRPr="00DF6BDB" w:rsidDel="00D73460" w14:paraId="6A8595AE" w14:textId="11FFBBCE" w:rsidTr="00755549">
        <w:trPr>
          <w:del w:id="9403" w:author="Mohammad Nayeem Hasan" w:date="2024-07-18T15:20:00Z"/>
        </w:trPr>
        <w:tc>
          <w:tcPr>
            <w:tcW w:w="1530" w:type="dxa"/>
          </w:tcPr>
          <w:p w14:paraId="49BA9766" w14:textId="072A6BBF" w:rsidR="009F5786" w:rsidRPr="00DF6BDB" w:rsidDel="00D73460" w:rsidRDefault="009F5786">
            <w:pPr>
              <w:spacing w:line="240" w:lineRule="auto"/>
              <w:rPr>
                <w:del w:id="9404" w:author="Mohammad Nayeem Hasan" w:date="2024-07-18T15:20:00Z" w16du:dateUtc="2024-07-18T09:20:00Z"/>
                <w:rFonts w:ascii="Times New Roman" w:hAnsi="Times New Roman" w:cs="Times New Roman"/>
                <w:sz w:val="24"/>
                <w:szCs w:val="24"/>
              </w:rPr>
              <w:pPrChange w:id="9405" w:author="Mohammad Nayeem Hasan" w:date="2024-07-18T16:13:00Z" w16du:dateUtc="2024-07-18T10:13:00Z">
                <w:pPr>
                  <w:spacing w:after="0" w:line="240" w:lineRule="auto"/>
                </w:pPr>
              </w:pPrChange>
            </w:pPr>
            <w:del w:id="9406" w:author="Mohammad Nayeem Hasan" w:date="2024-07-18T15:20:00Z" w16du:dateUtc="2024-07-18T09:20:00Z">
              <w:r w:rsidRPr="00DF6BDB" w:rsidDel="00D73460">
                <w:rPr>
                  <w:rFonts w:ascii="Times New Roman" w:hAnsi="Times New Roman" w:cs="Times New Roman"/>
                  <w:sz w:val="24"/>
                  <w:szCs w:val="24"/>
                </w:rPr>
                <w:delText>Low</w:delText>
              </w:r>
            </w:del>
          </w:p>
        </w:tc>
        <w:tc>
          <w:tcPr>
            <w:tcW w:w="1224" w:type="dxa"/>
          </w:tcPr>
          <w:p w14:paraId="164EFBF3" w14:textId="5F177A92" w:rsidR="009F5786" w:rsidRPr="00DF6BDB" w:rsidDel="00D73460" w:rsidRDefault="009F5786">
            <w:pPr>
              <w:spacing w:line="240" w:lineRule="auto"/>
              <w:rPr>
                <w:del w:id="9407" w:author="Mohammad Nayeem Hasan" w:date="2024-07-18T15:20:00Z" w16du:dateUtc="2024-07-18T09:20:00Z"/>
                <w:rFonts w:ascii="Times New Roman" w:hAnsi="Times New Roman" w:cs="Times New Roman"/>
                <w:sz w:val="24"/>
                <w:szCs w:val="24"/>
              </w:rPr>
              <w:pPrChange w:id="9408" w:author="Mohammad Nayeem Hasan" w:date="2024-07-18T16:13:00Z" w16du:dateUtc="2024-07-18T10:13:00Z">
                <w:pPr>
                  <w:spacing w:after="0" w:line="240" w:lineRule="auto"/>
                </w:pPr>
              </w:pPrChange>
            </w:pPr>
            <w:del w:id="940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6F244F39" w14:textId="22C6236F" w:rsidR="009F5786" w:rsidRPr="00DF6BDB" w:rsidDel="00D73460" w:rsidRDefault="009F5786">
            <w:pPr>
              <w:spacing w:line="240" w:lineRule="auto"/>
              <w:rPr>
                <w:del w:id="9410" w:author="Mohammad Nayeem Hasan" w:date="2024-07-18T15:20:00Z" w16du:dateUtc="2024-07-18T09:20:00Z"/>
                <w:rFonts w:ascii="Times New Roman" w:hAnsi="Times New Roman" w:cs="Times New Roman"/>
                <w:sz w:val="24"/>
                <w:szCs w:val="24"/>
              </w:rPr>
              <w:pPrChange w:id="9411" w:author="Mohammad Nayeem Hasan" w:date="2024-07-18T16:13:00Z" w16du:dateUtc="2024-07-18T10:13:00Z">
                <w:pPr>
                  <w:spacing w:after="0" w:line="240" w:lineRule="auto"/>
                </w:pPr>
              </w:pPrChange>
            </w:pPr>
          </w:p>
        </w:tc>
        <w:tc>
          <w:tcPr>
            <w:tcW w:w="1224" w:type="dxa"/>
          </w:tcPr>
          <w:p w14:paraId="5F003584" w14:textId="063813D7" w:rsidR="009F5786" w:rsidRPr="00DF6BDB" w:rsidDel="00D73460" w:rsidRDefault="009F5786">
            <w:pPr>
              <w:spacing w:line="240" w:lineRule="auto"/>
              <w:rPr>
                <w:del w:id="9412" w:author="Mohammad Nayeem Hasan" w:date="2024-07-18T15:20:00Z" w16du:dateUtc="2024-07-18T09:20:00Z"/>
                <w:rFonts w:ascii="Times New Roman" w:hAnsi="Times New Roman" w:cs="Times New Roman"/>
                <w:sz w:val="24"/>
                <w:szCs w:val="24"/>
              </w:rPr>
              <w:pPrChange w:id="9413" w:author="Mohammad Nayeem Hasan" w:date="2024-07-18T16:13:00Z" w16du:dateUtc="2024-07-18T10:13:00Z">
                <w:pPr>
                  <w:spacing w:after="0" w:line="240" w:lineRule="auto"/>
                </w:pPr>
              </w:pPrChange>
            </w:pPr>
            <w:del w:id="941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611F3E1" w14:textId="305DDA4D" w:rsidR="009F5786" w:rsidRPr="00DF6BDB" w:rsidDel="00D73460" w:rsidRDefault="009F5786">
            <w:pPr>
              <w:spacing w:line="240" w:lineRule="auto"/>
              <w:rPr>
                <w:del w:id="9415" w:author="Mohammad Nayeem Hasan" w:date="2024-07-18T15:20:00Z" w16du:dateUtc="2024-07-18T09:20:00Z"/>
                <w:rFonts w:ascii="Times New Roman" w:hAnsi="Times New Roman" w:cs="Times New Roman"/>
                <w:sz w:val="24"/>
                <w:szCs w:val="24"/>
              </w:rPr>
              <w:pPrChange w:id="9416" w:author="Mohammad Nayeem Hasan" w:date="2024-07-18T16:13:00Z" w16du:dateUtc="2024-07-18T10:13:00Z">
                <w:pPr>
                  <w:spacing w:after="0" w:line="240" w:lineRule="auto"/>
                </w:pPr>
              </w:pPrChange>
            </w:pPr>
          </w:p>
        </w:tc>
        <w:tc>
          <w:tcPr>
            <w:tcW w:w="1223" w:type="dxa"/>
          </w:tcPr>
          <w:p w14:paraId="19C5B9EF" w14:textId="78767F99" w:rsidR="009F5786" w:rsidRPr="00DF6BDB" w:rsidDel="00D73460" w:rsidRDefault="009F5786">
            <w:pPr>
              <w:spacing w:line="240" w:lineRule="auto"/>
              <w:rPr>
                <w:del w:id="9417" w:author="Mohammad Nayeem Hasan" w:date="2024-07-18T15:20:00Z" w16du:dateUtc="2024-07-18T09:20:00Z"/>
                <w:rFonts w:ascii="Times New Roman" w:hAnsi="Times New Roman" w:cs="Times New Roman"/>
                <w:sz w:val="24"/>
                <w:szCs w:val="24"/>
              </w:rPr>
              <w:pPrChange w:id="9418" w:author="Mohammad Nayeem Hasan" w:date="2024-07-18T16:13:00Z" w16du:dateUtc="2024-07-18T10:13:00Z">
                <w:pPr>
                  <w:spacing w:after="0" w:line="240" w:lineRule="auto"/>
                </w:pPr>
              </w:pPrChange>
            </w:pPr>
            <w:del w:id="941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17ACC55" w14:textId="750A0564" w:rsidR="009F5786" w:rsidRPr="00DF6BDB" w:rsidDel="00D73460" w:rsidRDefault="009F5786">
            <w:pPr>
              <w:spacing w:line="240" w:lineRule="auto"/>
              <w:rPr>
                <w:del w:id="9420" w:author="Mohammad Nayeem Hasan" w:date="2024-07-18T15:20:00Z" w16du:dateUtc="2024-07-18T09:20:00Z"/>
                <w:rFonts w:ascii="Times New Roman" w:hAnsi="Times New Roman" w:cs="Times New Roman"/>
                <w:sz w:val="24"/>
                <w:szCs w:val="24"/>
              </w:rPr>
              <w:pPrChange w:id="9421" w:author="Mohammad Nayeem Hasan" w:date="2024-07-18T16:13:00Z" w16du:dateUtc="2024-07-18T10:13:00Z">
                <w:pPr>
                  <w:spacing w:after="0" w:line="240" w:lineRule="auto"/>
                </w:pPr>
              </w:pPrChange>
            </w:pPr>
          </w:p>
        </w:tc>
        <w:tc>
          <w:tcPr>
            <w:tcW w:w="1223" w:type="dxa"/>
          </w:tcPr>
          <w:p w14:paraId="6EFDAFCB" w14:textId="224B2042" w:rsidR="009F5786" w:rsidRPr="00DF6BDB" w:rsidDel="00D73460" w:rsidRDefault="009F5786">
            <w:pPr>
              <w:spacing w:line="240" w:lineRule="auto"/>
              <w:rPr>
                <w:del w:id="9422" w:author="Mohammad Nayeem Hasan" w:date="2024-07-18T15:20:00Z" w16du:dateUtc="2024-07-18T09:20:00Z"/>
                <w:rFonts w:ascii="Times New Roman" w:hAnsi="Times New Roman" w:cs="Times New Roman"/>
                <w:sz w:val="24"/>
                <w:szCs w:val="24"/>
              </w:rPr>
              <w:pPrChange w:id="9423" w:author="Mohammad Nayeem Hasan" w:date="2024-07-18T16:13:00Z" w16du:dateUtc="2024-07-18T10:13:00Z">
                <w:pPr>
                  <w:spacing w:after="0" w:line="240" w:lineRule="auto"/>
                </w:pPr>
              </w:pPrChange>
            </w:pPr>
            <w:del w:id="942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54DF390" w14:textId="37214278" w:rsidR="009F5786" w:rsidRPr="00DF6BDB" w:rsidDel="00D73460" w:rsidRDefault="009F5786">
            <w:pPr>
              <w:spacing w:line="240" w:lineRule="auto"/>
              <w:rPr>
                <w:del w:id="9425" w:author="Mohammad Nayeem Hasan" w:date="2024-07-18T15:20:00Z" w16du:dateUtc="2024-07-18T09:20:00Z"/>
                <w:rFonts w:ascii="Times New Roman" w:hAnsi="Times New Roman" w:cs="Times New Roman"/>
                <w:sz w:val="24"/>
                <w:szCs w:val="24"/>
              </w:rPr>
              <w:pPrChange w:id="9426" w:author="Mohammad Nayeem Hasan" w:date="2024-07-18T16:13:00Z" w16du:dateUtc="2024-07-18T10:13:00Z">
                <w:pPr>
                  <w:spacing w:after="0" w:line="240" w:lineRule="auto"/>
                </w:pPr>
              </w:pPrChange>
            </w:pPr>
          </w:p>
        </w:tc>
      </w:tr>
      <w:tr w:rsidR="009F5786" w:rsidRPr="00DF6BDB" w:rsidDel="00D73460" w14:paraId="09EB505A" w14:textId="2DE654EA" w:rsidTr="00755549">
        <w:trPr>
          <w:del w:id="9427" w:author="Mohammad Nayeem Hasan" w:date="2024-07-18T15:20:00Z"/>
        </w:trPr>
        <w:tc>
          <w:tcPr>
            <w:tcW w:w="1530" w:type="dxa"/>
          </w:tcPr>
          <w:p w14:paraId="21CC2129" w14:textId="6693FEAC" w:rsidR="009F5786" w:rsidRPr="00DF6BDB" w:rsidDel="00D73460" w:rsidRDefault="009F5786">
            <w:pPr>
              <w:spacing w:line="240" w:lineRule="auto"/>
              <w:rPr>
                <w:del w:id="9428" w:author="Mohammad Nayeem Hasan" w:date="2024-07-18T15:20:00Z" w16du:dateUtc="2024-07-18T09:20:00Z"/>
                <w:rFonts w:ascii="Times New Roman" w:hAnsi="Times New Roman" w:cs="Times New Roman"/>
                <w:sz w:val="24"/>
                <w:szCs w:val="24"/>
              </w:rPr>
              <w:pPrChange w:id="9429" w:author="Mohammad Nayeem Hasan" w:date="2024-07-18T16:13:00Z" w16du:dateUtc="2024-07-18T10:13:00Z">
                <w:pPr>
                  <w:spacing w:after="0" w:line="240" w:lineRule="auto"/>
                </w:pPr>
              </w:pPrChange>
            </w:pPr>
            <w:del w:id="9430"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1224" w:type="dxa"/>
          </w:tcPr>
          <w:p w14:paraId="2F20D96B" w14:textId="0365E6A5" w:rsidR="009F5786" w:rsidRPr="00DF6BDB" w:rsidDel="00D73460" w:rsidRDefault="009F5786">
            <w:pPr>
              <w:spacing w:line="240" w:lineRule="auto"/>
              <w:rPr>
                <w:del w:id="9431" w:author="Mohammad Nayeem Hasan" w:date="2024-07-18T15:20:00Z" w16du:dateUtc="2024-07-18T09:20:00Z"/>
                <w:rFonts w:ascii="Times New Roman" w:hAnsi="Times New Roman" w:cs="Times New Roman"/>
                <w:sz w:val="24"/>
                <w:szCs w:val="24"/>
              </w:rPr>
              <w:pPrChange w:id="9432" w:author="Mohammad Nayeem Hasan" w:date="2024-07-18T16:13:00Z" w16du:dateUtc="2024-07-18T10:13:00Z">
                <w:pPr>
                  <w:spacing w:after="0" w:line="240" w:lineRule="auto"/>
                </w:pPr>
              </w:pPrChange>
            </w:pPr>
            <w:del w:id="9433" w:author="Mohammad Nayeem Hasan" w:date="2024-07-18T15:20:00Z" w16du:dateUtc="2024-07-18T09:20:00Z">
              <w:r w:rsidRPr="00DF6BDB" w:rsidDel="00D73460">
                <w:rPr>
                  <w:rFonts w:ascii="Times New Roman" w:hAnsi="Times New Roman" w:cs="Times New Roman"/>
                  <w:sz w:val="24"/>
                  <w:szCs w:val="24"/>
                </w:rPr>
                <w:delText>1.60 (0.79 – 3.25)</w:delText>
              </w:r>
            </w:del>
          </w:p>
        </w:tc>
        <w:tc>
          <w:tcPr>
            <w:tcW w:w="679" w:type="dxa"/>
          </w:tcPr>
          <w:p w14:paraId="1A41A834" w14:textId="07C6D19F" w:rsidR="009F5786" w:rsidRPr="00DF6BDB" w:rsidDel="00D73460" w:rsidRDefault="009F5786">
            <w:pPr>
              <w:spacing w:line="240" w:lineRule="auto"/>
              <w:rPr>
                <w:del w:id="9434" w:author="Mohammad Nayeem Hasan" w:date="2024-07-18T15:20:00Z" w16du:dateUtc="2024-07-18T09:20:00Z"/>
                <w:rFonts w:ascii="Times New Roman" w:hAnsi="Times New Roman" w:cs="Times New Roman"/>
                <w:sz w:val="24"/>
                <w:szCs w:val="24"/>
              </w:rPr>
              <w:pPrChange w:id="9435" w:author="Mohammad Nayeem Hasan" w:date="2024-07-18T16:13:00Z" w16du:dateUtc="2024-07-18T10:13:00Z">
                <w:pPr>
                  <w:spacing w:after="0" w:line="240" w:lineRule="auto"/>
                </w:pPr>
              </w:pPrChange>
            </w:pPr>
            <w:del w:id="9436" w:author="Mohammad Nayeem Hasan" w:date="2024-07-18T15:20:00Z" w16du:dateUtc="2024-07-18T09:20:00Z">
              <w:r w:rsidRPr="00DF6BDB" w:rsidDel="00D73460">
                <w:rPr>
                  <w:rFonts w:ascii="Times New Roman" w:hAnsi="Times New Roman" w:cs="Times New Roman"/>
                  <w:sz w:val="24"/>
                  <w:szCs w:val="24"/>
                </w:rPr>
                <w:delText>0.193</w:delText>
              </w:r>
            </w:del>
          </w:p>
        </w:tc>
        <w:tc>
          <w:tcPr>
            <w:tcW w:w="1224" w:type="dxa"/>
          </w:tcPr>
          <w:p w14:paraId="63DE8D8F" w14:textId="214C0080" w:rsidR="009F5786" w:rsidRPr="00DF6BDB" w:rsidDel="00D73460" w:rsidRDefault="009F5786">
            <w:pPr>
              <w:spacing w:line="240" w:lineRule="auto"/>
              <w:rPr>
                <w:del w:id="9437" w:author="Mohammad Nayeem Hasan" w:date="2024-07-18T15:20:00Z" w16du:dateUtc="2024-07-18T09:20:00Z"/>
                <w:rFonts w:ascii="Times New Roman" w:hAnsi="Times New Roman" w:cs="Times New Roman"/>
                <w:sz w:val="24"/>
                <w:szCs w:val="24"/>
              </w:rPr>
              <w:pPrChange w:id="9438" w:author="Mohammad Nayeem Hasan" w:date="2024-07-18T16:13:00Z" w16du:dateUtc="2024-07-18T10:13:00Z">
                <w:pPr>
                  <w:spacing w:after="0" w:line="240" w:lineRule="auto"/>
                </w:pPr>
              </w:pPrChange>
            </w:pPr>
            <w:del w:id="9439" w:author="Mohammad Nayeem Hasan" w:date="2024-07-18T15:20:00Z" w16du:dateUtc="2024-07-18T09:20:00Z">
              <w:r w:rsidRPr="00DF6BDB" w:rsidDel="00D73460">
                <w:rPr>
                  <w:rFonts w:ascii="Times New Roman" w:hAnsi="Times New Roman" w:cs="Times New Roman"/>
                  <w:sz w:val="24"/>
                  <w:szCs w:val="24"/>
                </w:rPr>
                <w:delText>1.37 (0.66 - 2.84)</w:delText>
              </w:r>
            </w:del>
          </w:p>
        </w:tc>
        <w:tc>
          <w:tcPr>
            <w:tcW w:w="749" w:type="dxa"/>
          </w:tcPr>
          <w:p w14:paraId="6BE98967" w14:textId="76D26C33" w:rsidR="009F5786" w:rsidRPr="00DF6BDB" w:rsidDel="00D73460" w:rsidRDefault="009F5786">
            <w:pPr>
              <w:spacing w:line="240" w:lineRule="auto"/>
              <w:rPr>
                <w:del w:id="9440" w:author="Mohammad Nayeem Hasan" w:date="2024-07-18T15:20:00Z" w16du:dateUtc="2024-07-18T09:20:00Z"/>
                <w:rFonts w:ascii="Times New Roman" w:hAnsi="Times New Roman" w:cs="Times New Roman"/>
                <w:sz w:val="24"/>
                <w:szCs w:val="24"/>
              </w:rPr>
              <w:pPrChange w:id="9441" w:author="Mohammad Nayeem Hasan" w:date="2024-07-18T16:13:00Z" w16du:dateUtc="2024-07-18T10:13:00Z">
                <w:pPr>
                  <w:spacing w:after="0" w:line="240" w:lineRule="auto"/>
                </w:pPr>
              </w:pPrChange>
            </w:pPr>
            <w:del w:id="9442" w:author="Mohammad Nayeem Hasan" w:date="2024-07-18T15:20:00Z" w16du:dateUtc="2024-07-18T09:20:00Z">
              <w:r w:rsidRPr="00DF6BDB" w:rsidDel="00D73460">
                <w:rPr>
                  <w:rFonts w:ascii="Times New Roman" w:hAnsi="Times New Roman" w:cs="Times New Roman"/>
                  <w:sz w:val="24"/>
                  <w:szCs w:val="24"/>
                </w:rPr>
                <w:delText>0.398</w:delText>
              </w:r>
            </w:del>
          </w:p>
        </w:tc>
        <w:tc>
          <w:tcPr>
            <w:tcW w:w="1223" w:type="dxa"/>
          </w:tcPr>
          <w:p w14:paraId="7949282E" w14:textId="30B44E90" w:rsidR="009F5786" w:rsidRPr="00DF6BDB" w:rsidDel="00D73460" w:rsidRDefault="009F5786">
            <w:pPr>
              <w:spacing w:line="240" w:lineRule="auto"/>
              <w:rPr>
                <w:del w:id="9443" w:author="Mohammad Nayeem Hasan" w:date="2024-07-18T15:20:00Z" w16du:dateUtc="2024-07-18T09:20:00Z"/>
                <w:rFonts w:ascii="Times New Roman" w:hAnsi="Times New Roman" w:cs="Times New Roman"/>
                <w:sz w:val="24"/>
                <w:szCs w:val="24"/>
              </w:rPr>
              <w:pPrChange w:id="9444" w:author="Mohammad Nayeem Hasan" w:date="2024-07-18T16:13:00Z" w16du:dateUtc="2024-07-18T10:13:00Z">
                <w:pPr>
                  <w:spacing w:after="0" w:line="240" w:lineRule="auto"/>
                </w:pPr>
              </w:pPrChange>
            </w:pPr>
            <w:del w:id="9445" w:author="Mohammad Nayeem Hasan" w:date="2024-07-18T15:20:00Z" w16du:dateUtc="2024-07-18T09:20:00Z">
              <w:r w:rsidRPr="00DF6BDB" w:rsidDel="00D73460">
                <w:rPr>
                  <w:rFonts w:ascii="Times New Roman" w:hAnsi="Times New Roman" w:cs="Times New Roman"/>
                  <w:sz w:val="24"/>
                  <w:szCs w:val="24"/>
                </w:rPr>
                <w:delText>1.23 (0.54 - 2.78)</w:delText>
              </w:r>
            </w:del>
          </w:p>
        </w:tc>
        <w:tc>
          <w:tcPr>
            <w:tcW w:w="749" w:type="dxa"/>
          </w:tcPr>
          <w:p w14:paraId="06975EFB" w14:textId="1D527D66" w:rsidR="009F5786" w:rsidRPr="00DF6BDB" w:rsidDel="00D73460" w:rsidRDefault="009F5786">
            <w:pPr>
              <w:spacing w:line="240" w:lineRule="auto"/>
              <w:rPr>
                <w:del w:id="9446" w:author="Mohammad Nayeem Hasan" w:date="2024-07-18T15:20:00Z" w16du:dateUtc="2024-07-18T09:20:00Z"/>
                <w:rFonts w:ascii="Times New Roman" w:hAnsi="Times New Roman" w:cs="Times New Roman"/>
                <w:sz w:val="24"/>
                <w:szCs w:val="24"/>
              </w:rPr>
              <w:pPrChange w:id="9447" w:author="Mohammad Nayeem Hasan" w:date="2024-07-18T16:13:00Z" w16du:dateUtc="2024-07-18T10:13:00Z">
                <w:pPr>
                  <w:spacing w:after="0" w:line="240" w:lineRule="auto"/>
                </w:pPr>
              </w:pPrChange>
            </w:pPr>
            <w:del w:id="9448" w:author="Mohammad Nayeem Hasan" w:date="2024-07-18T15:20:00Z" w16du:dateUtc="2024-07-18T09:20:00Z">
              <w:r w:rsidRPr="00DF6BDB" w:rsidDel="00D73460">
                <w:rPr>
                  <w:rFonts w:ascii="Times New Roman" w:hAnsi="Times New Roman" w:cs="Times New Roman"/>
                  <w:sz w:val="24"/>
                  <w:szCs w:val="24"/>
                </w:rPr>
                <w:delText>0.628</w:delText>
              </w:r>
            </w:del>
          </w:p>
        </w:tc>
        <w:tc>
          <w:tcPr>
            <w:tcW w:w="1223" w:type="dxa"/>
          </w:tcPr>
          <w:p w14:paraId="782376CE" w14:textId="449AC5A4" w:rsidR="009F5786" w:rsidRPr="00DF6BDB" w:rsidDel="00D73460" w:rsidRDefault="009F5786">
            <w:pPr>
              <w:spacing w:line="240" w:lineRule="auto"/>
              <w:rPr>
                <w:del w:id="9449" w:author="Mohammad Nayeem Hasan" w:date="2024-07-18T15:20:00Z" w16du:dateUtc="2024-07-18T09:20:00Z"/>
                <w:rFonts w:ascii="Times New Roman" w:hAnsi="Times New Roman" w:cs="Times New Roman"/>
                <w:sz w:val="24"/>
                <w:szCs w:val="24"/>
              </w:rPr>
              <w:pPrChange w:id="9450" w:author="Mohammad Nayeem Hasan" w:date="2024-07-18T16:13:00Z" w16du:dateUtc="2024-07-18T10:13:00Z">
                <w:pPr>
                  <w:spacing w:after="0" w:line="240" w:lineRule="auto"/>
                </w:pPr>
              </w:pPrChange>
            </w:pPr>
            <w:del w:id="9451" w:author="Mohammad Nayeem Hasan" w:date="2024-07-18T15:20:00Z" w16du:dateUtc="2024-07-18T09:20:00Z">
              <w:r w:rsidRPr="00DF6BDB" w:rsidDel="00D73460">
                <w:rPr>
                  <w:rFonts w:ascii="Times New Roman" w:hAnsi="Times New Roman" w:cs="Times New Roman"/>
                  <w:sz w:val="24"/>
                  <w:szCs w:val="24"/>
                </w:rPr>
                <w:delText>1.25 (0.53 -2.97)</w:delText>
              </w:r>
            </w:del>
          </w:p>
        </w:tc>
        <w:tc>
          <w:tcPr>
            <w:tcW w:w="749" w:type="dxa"/>
          </w:tcPr>
          <w:p w14:paraId="0391C2D0" w14:textId="1FE4F70C" w:rsidR="009F5786" w:rsidRPr="00DF6BDB" w:rsidDel="00D73460" w:rsidRDefault="009F5786">
            <w:pPr>
              <w:spacing w:line="240" w:lineRule="auto"/>
              <w:rPr>
                <w:del w:id="9452" w:author="Mohammad Nayeem Hasan" w:date="2024-07-18T15:20:00Z" w16du:dateUtc="2024-07-18T09:20:00Z"/>
                <w:rFonts w:ascii="Times New Roman" w:hAnsi="Times New Roman" w:cs="Times New Roman"/>
                <w:sz w:val="24"/>
                <w:szCs w:val="24"/>
              </w:rPr>
              <w:pPrChange w:id="9453" w:author="Mohammad Nayeem Hasan" w:date="2024-07-18T16:13:00Z" w16du:dateUtc="2024-07-18T10:13:00Z">
                <w:pPr>
                  <w:spacing w:after="0" w:line="240" w:lineRule="auto"/>
                </w:pPr>
              </w:pPrChange>
            </w:pPr>
            <w:del w:id="9454" w:author="Mohammad Nayeem Hasan" w:date="2024-07-18T15:20:00Z" w16du:dateUtc="2024-07-18T09:20:00Z">
              <w:r w:rsidRPr="00DF6BDB" w:rsidDel="00D73460">
                <w:rPr>
                  <w:rFonts w:ascii="Times New Roman" w:hAnsi="Times New Roman" w:cs="Times New Roman"/>
                  <w:sz w:val="24"/>
                  <w:szCs w:val="24"/>
                </w:rPr>
                <w:delText>0.613</w:delText>
              </w:r>
            </w:del>
          </w:p>
        </w:tc>
      </w:tr>
      <w:tr w:rsidR="009F5786" w:rsidRPr="00DF6BDB" w:rsidDel="00D73460" w14:paraId="219CA7F7" w14:textId="2B2A85A5" w:rsidTr="00755549">
        <w:trPr>
          <w:del w:id="9455" w:author="Mohammad Nayeem Hasan" w:date="2024-07-18T15:20:00Z"/>
        </w:trPr>
        <w:tc>
          <w:tcPr>
            <w:tcW w:w="1530" w:type="dxa"/>
          </w:tcPr>
          <w:p w14:paraId="2376354F" w14:textId="5623EAFF" w:rsidR="009F5786" w:rsidRPr="00DF6BDB" w:rsidDel="00D73460" w:rsidRDefault="009F5786">
            <w:pPr>
              <w:spacing w:line="240" w:lineRule="auto"/>
              <w:rPr>
                <w:del w:id="9456" w:author="Mohammad Nayeem Hasan" w:date="2024-07-18T15:20:00Z" w16du:dateUtc="2024-07-18T09:20:00Z"/>
                <w:rFonts w:ascii="Times New Roman" w:hAnsi="Times New Roman" w:cs="Times New Roman"/>
                <w:sz w:val="24"/>
                <w:szCs w:val="24"/>
              </w:rPr>
              <w:pPrChange w:id="9457" w:author="Mohammad Nayeem Hasan" w:date="2024-07-18T16:13:00Z" w16du:dateUtc="2024-07-18T10:13:00Z">
                <w:pPr>
                  <w:spacing w:after="0" w:line="240" w:lineRule="auto"/>
                </w:pPr>
              </w:pPrChange>
            </w:pPr>
            <w:del w:id="9458" w:author="Mohammad Nayeem Hasan" w:date="2024-07-18T15:20:00Z" w16du:dateUtc="2024-07-18T09:20:00Z">
              <w:r w:rsidRPr="00DF6BDB" w:rsidDel="00D73460">
                <w:rPr>
                  <w:rFonts w:ascii="Times New Roman" w:hAnsi="Times New Roman" w:cs="Times New Roman"/>
                  <w:sz w:val="24"/>
                  <w:szCs w:val="24"/>
                </w:rPr>
                <w:delText>High</w:delText>
              </w:r>
            </w:del>
          </w:p>
        </w:tc>
        <w:tc>
          <w:tcPr>
            <w:tcW w:w="1224" w:type="dxa"/>
          </w:tcPr>
          <w:p w14:paraId="08E7DC6A" w14:textId="4DA19CC0" w:rsidR="009F5786" w:rsidRPr="00DF6BDB" w:rsidDel="00D73460" w:rsidRDefault="009F5786">
            <w:pPr>
              <w:spacing w:line="240" w:lineRule="auto"/>
              <w:rPr>
                <w:del w:id="9459" w:author="Mohammad Nayeem Hasan" w:date="2024-07-18T15:20:00Z" w16du:dateUtc="2024-07-18T09:20:00Z"/>
                <w:rFonts w:ascii="Times New Roman" w:hAnsi="Times New Roman" w:cs="Times New Roman"/>
                <w:sz w:val="24"/>
                <w:szCs w:val="24"/>
              </w:rPr>
              <w:pPrChange w:id="9460" w:author="Mohammad Nayeem Hasan" w:date="2024-07-18T16:13:00Z" w16du:dateUtc="2024-07-18T10:13:00Z">
                <w:pPr>
                  <w:spacing w:after="0" w:line="240" w:lineRule="auto"/>
                </w:pPr>
              </w:pPrChange>
            </w:pPr>
            <w:del w:id="9461" w:author="Mohammad Nayeem Hasan" w:date="2024-07-18T15:20:00Z" w16du:dateUtc="2024-07-18T09:20:00Z">
              <w:r w:rsidRPr="00DF6BDB" w:rsidDel="00D73460">
                <w:rPr>
                  <w:rFonts w:ascii="Times New Roman" w:hAnsi="Times New Roman" w:cs="Times New Roman"/>
                  <w:sz w:val="24"/>
                  <w:szCs w:val="24"/>
                </w:rPr>
                <w:delText>2.09 (1.17 – 3.72)</w:delText>
              </w:r>
            </w:del>
          </w:p>
        </w:tc>
        <w:tc>
          <w:tcPr>
            <w:tcW w:w="679" w:type="dxa"/>
          </w:tcPr>
          <w:p w14:paraId="41FF7146" w14:textId="4EC37356" w:rsidR="009F5786" w:rsidRPr="00DF6BDB" w:rsidDel="00D73460" w:rsidRDefault="009F5786">
            <w:pPr>
              <w:spacing w:line="240" w:lineRule="auto"/>
              <w:rPr>
                <w:del w:id="9462" w:author="Mohammad Nayeem Hasan" w:date="2024-07-18T15:20:00Z" w16du:dateUtc="2024-07-18T09:20:00Z"/>
                <w:rFonts w:ascii="Times New Roman" w:hAnsi="Times New Roman" w:cs="Times New Roman"/>
                <w:sz w:val="24"/>
                <w:szCs w:val="24"/>
              </w:rPr>
              <w:pPrChange w:id="9463" w:author="Mohammad Nayeem Hasan" w:date="2024-07-18T16:13:00Z" w16du:dateUtc="2024-07-18T10:13:00Z">
                <w:pPr>
                  <w:spacing w:after="0" w:line="240" w:lineRule="auto"/>
                </w:pPr>
              </w:pPrChange>
            </w:pPr>
            <w:del w:id="9464" w:author="Mohammad Nayeem Hasan" w:date="2024-07-18T15:20:00Z" w16du:dateUtc="2024-07-18T09:20:00Z">
              <w:r w:rsidRPr="00DF6BDB" w:rsidDel="00D73460">
                <w:rPr>
                  <w:rFonts w:ascii="Times New Roman" w:hAnsi="Times New Roman" w:cs="Times New Roman"/>
                  <w:sz w:val="24"/>
                  <w:szCs w:val="24"/>
                </w:rPr>
                <w:delText>0.012</w:delText>
              </w:r>
            </w:del>
          </w:p>
        </w:tc>
        <w:tc>
          <w:tcPr>
            <w:tcW w:w="1224" w:type="dxa"/>
          </w:tcPr>
          <w:p w14:paraId="7FA96F0E" w14:textId="3C47B6C0" w:rsidR="009F5786" w:rsidRPr="00DF6BDB" w:rsidDel="00D73460" w:rsidRDefault="009F5786">
            <w:pPr>
              <w:spacing w:line="240" w:lineRule="auto"/>
              <w:rPr>
                <w:del w:id="9465" w:author="Mohammad Nayeem Hasan" w:date="2024-07-18T15:20:00Z" w16du:dateUtc="2024-07-18T09:20:00Z"/>
                <w:rFonts w:ascii="Times New Roman" w:hAnsi="Times New Roman" w:cs="Times New Roman"/>
                <w:sz w:val="24"/>
                <w:szCs w:val="24"/>
              </w:rPr>
              <w:pPrChange w:id="9466" w:author="Mohammad Nayeem Hasan" w:date="2024-07-18T16:13:00Z" w16du:dateUtc="2024-07-18T10:13:00Z">
                <w:pPr>
                  <w:spacing w:after="0" w:line="240" w:lineRule="auto"/>
                </w:pPr>
              </w:pPrChange>
            </w:pPr>
            <w:del w:id="9467" w:author="Mohammad Nayeem Hasan" w:date="2024-07-18T15:20:00Z" w16du:dateUtc="2024-07-18T09:20:00Z">
              <w:r w:rsidRPr="00DF6BDB" w:rsidDel="00D73460">
                <w:rPr>
                  <w:rFonts w:ascii="Times New Roman" w:hAnsi="Times New Roman" w:cs="Times New Roman"/>
                  <w:sz w:val="24"/>
                  <w:szCs w:val="24"/>
                </w:rPr>
                <w:delText>1.93 (1.02 - 3.63)</w:delText>
              </w:r>
            </w:del>
          </w:p>
        </w:tc>
        <w:tc>
          <w:tcPr>
            <w:tcW w:w="749" w:type="dxa"/>
          </w:tcPr>
          <w:p w14:paraId="22166A1E" w14:textId="694903FF" w:rsidR="009F5786" w:rsidRPr="00DF6BDB" w:rsidDel="00D73460" w:rsidRDefault="009F5786">
            <w:pPr>
              <w:spacing w:line="240" w:lineRule="auto"/>
              <w:rPr>
                <w:del w:id="9468" w:author="Mohammad Nayeem Hasan" w:date="2024-07-18T15:20:00Z" w16du:dateUtc="2024-07-18T09:20:00Z"/>
                <w:rFonts w:ascii="Times New Roman" w:hAnsi="Times New Roman" w:cs="Times New Roman"/>
                <w:sz w:val="24"/>
                <w:szCs w:val="24"/>
              </w:rPr>
              <w:pPrChange w:id="9469" w:author="Mohammad Nayeem Hasan" w:date="2024-07-18T16:13:00Z" w16du:dateUtc="2024-07-18T10:13:00Z">
                <w:pPr>
                  <w:spacing w:after="0" w:line="240" w:lineRule="auto"/>
                </w:pPr>
              </w:pPrChange>
            </w:pPr>
            <w:del w:id="9470" w:author="Mohammad Nayeem Hasan" w:date="2024-07-18T15:20:00Z" w16du:dateUtc="2024-07-18T09:20:00Z">
              <w:r w:rsidRPr="00DF6BDB" w:rsidDel="00D73460">
                <w:rPr>
                  <w:rFonts w:ascii="Times New Roman" w:hAnsi="Times New Roman" w:cs="Times New Roman"/>
                  <w:sz w:val="24"/>
                  <w:szCs w:val="24"/>
                </w:rPr>
                <w:delText>0.042*</w:delText>
              </w:r>
            </w:del>
          </w:p>
        </w:tc>
        <w:tc>
          <w:tcPr>
            <w:tcW w:w="1223" w:type="dxa"/>
          </w:tcPr>
          <w:p w14:paraId="50F1C874" w14:textId="341F72A4" w:rsidR="009F5786" w:rsidRPr="00DF6BDB" w:rsidDel="00D73460" w:rsidRDefault="009F5786">
            <w:pPr>
              <w:spacing w:line="240" w:lineRule="auto"/>
              <w:rPr>
                <w:del w:id="9471" w:author="Mohammad Nayeem Hasan" w:date="2024-07-18T15:20:00Z" w16du:dateUtc="2024-07-18T09:20:00Z"/>
                <w:rFonts w:ascii="Times New Roman" w:hAnsi="Times New Roman" w:cs="Times New Roman"/>
                <w:sz w:val="24"/>
                <w:szCs w:val="24"/>
              </w:rPr>
              <w:pPrChange w:id="9472" w:author="Mohammad Nayeem Hasan" w:date="2024-07-18T16:13:00Z" w16du:dateUtc="2024-07-18T10:13:00Z">
                <w:pPr>
                  <w:spacing w:after="0" w:line="240" w:lineRule="auto"/>
                </w:pPr>
              </w:pPrChange>
            </w:pPr>
            <w:del w:id="9473" w:author="Mohammad Nayeem Hasan" w:date="2024-07-18T15:20:00Z" w16du:dateUtc="2024-07-18T09:20:00Z">
              <w:r w:rsidRPr="00DF6BDB" w:rsidDel="00D73460">
                <w:rPr>
                  <w:rFonts w:ascii="Times New Roman" w:hAnsi="Times New Roman" w:cs="Times New Roman"/>
                  <w:sz w:val="24"/>
                  <w:szCs w:val="24"/>
                </w:rPr>
                <w:delText>1.13 (0.57 - 2.25)</w:delText>
              </w:r>
            </w:del>
          </w:p>
        </w:tc>
        <w:tc>
          <w:tcPr>
            <w:tcW w:w="749" w:type="dxa"/>
          </w:tcPr>
          <w:p w14:paraId="66A3F5E3" w14:textId="38FD0730" w:rsidR="009F5786" w:rsidRPr="00DF6BDB" w:rsidDel="00D73460" w:rsidRDefault="009F5786">
            <w:pPr>
              <w:spacing w:line="240" w:lineRule="auto"/>
              <w:rPr>
                <w:del w:id="9474" w:author="Mohammad Nayeem Hasan" w:date="2024-07-18T15:20:00Z" w16du:dateUtc="2024-07-18T09:20:00Z"/>
                <w:rFonts w:ascii="Times New Roman" w:hAnsi="Times New Roman" w:cs="Times New Roman"/>
                <w:sz w:val="24"/>
                <w:szCs w:val="24"/>
              </w:rPr>
              <w:pPrChange w:id="9475" w:author="Mohammad Nayeem Hasan" w:date="2024-07-18T16:13:00Z" w16du:dateUtc="2024-07-18T10:13:00Z">
                <w:pPr>
                  <w:spacing w:after="0" w:line="240" w:lineRule="auto"/>
                </w:pPr>
              </w:pPrChange>
            </w:pPr>
            <w:del w:id="9476" w:author="Mohammad Nayeem Hasan" w:date="2024-07-18T15:20:00Z" w16du:dateUtc="2024-07-18T09:20:00Z">
              <w:r w:rsidRPr="00DF6BDB" w:rsidDel="00D73460">
                <w:rPr>
                  <w:rFonts w:ascii="Times New Roman" w:hAnsi="Times New Roman" w:cs="Times New Roman"/>
                  <w:sz w:val="24"/>
                  <w:szCs w:val="24"/>
                </w:rPr>
                <w:delText>0.727</w:delText>
              </w:r>
            </w:del>
          </w:p>
        </w:tc>
        <w:tc>
          <w:tcPr>
            <w:tcW w:w="1223" w:type="dxa"/>
          </w:tcPr>
          <w:p w14:paraId="3B1CE6F2" w14:textId="770BB884" w:rsidR="009F5786" w:rsidRPr="00DF6BDB" w:rsidDel="00D73460" w:rsidRDefault="009F5786">
            <w:pPr>
              <w:spacing w:line="240" w:lineRule="auto"/>
              <w:rPr>
                <w:del w:id="9477" w:author="Mohammad Nayeem Hasan" w:date="2024-07-18T15:20:00Z" w16du:dateUtc="2024-07-18T09:20:00Z"/>
                <w:rFonts w:ascii="Times New Roman" w:hAnsi="Times New Roman" w:cs="Times New Roman"/>
                <w:sz w:val="24"/>
                <w:szCs w:val="24"/>
              </w:rPr>
              <w:pPrChange w:id="9478" w:author="Mohammad Nayeem Hasan" w:date="2024-07-18T16:13:00Z" w16du:dateUtc="2024-07-18T10:13:00Z">
                <w:pPr>
                  <w:spacing w:after="0" w:line="240" w:lineRule="auto"/>
                </w:pPr>
              </w:pPrChange>
            </w:pPr>
            <w:del w:id="9479" w:author="Mohammad Nayeem Hasan" w:date="2024-07-18T15:20:00Z" w16du:dateUtc="2024-07-18T09:20:00Z">
              <w:r w:rsidRPr="00DF6BDB" w:rsidDel="00D73460">
                <w:rPr>
                  <w:rFonts w:ascii="Times New Roman" w:hAnsi="Times New Roman" w:cs="Times New Roman"/>
                  <w:sz w:val="24"/>
                  <w:szCs w:val="24"/>
                </w:rPr>
                <w:delText>1.25 (0.60 - 2.60)</w:delText>
              </w:r>
            </w:del>
          </w:p>
        </w:tc>
        <w:tc>
          <w:tcPr>
            <w:tcW w:w="749" w:type="dxa"/>
          </w:tcPr>
          <w:p w14:paraId="5ED4B7D1" w14:textId="38EB04F9" w:rsidR="009F5786" w:rsidRPr="00DF6BDB" w:rsidDel="00D73460" w:rsidRDefault="009F5786">
            <w:pPr>
              <w:spacing w:line="240" w:lineRule="auto"/>
              <w:rPr>
                <w:del w:id="9480" w:author="Mohammad Nayeem Hasan" w:date="2024-07-18T15:20:00Z" w16du:dateUtc="2024-07-18T09:20:00Z"/>
                <w:rFonts w:ascii="Times New Roman" w:hAnsi="Times New Roman" w:cs="Times New Roman"/>
                <w:sz w:val="24"/>
                <w:szCs w:val="24"/>
              </w:rPr>
              <w:pPrChange w:id="9481" w:author="Mohammad Nayeem Hasan" w:date="2024-07-18T16:13:00Z" w16du:dateUtc="2024-07-18T10:13:00Z">
                <w:pPr>
                  <w:spacing w:after="0" w:line="240" w:lineRule="auto"/>
                </w:pPr>
              </w:pPrChange>
            </w:pPr>
            <w:del w:id="9482" w:author="Mohammad Nayeem Hasan" w:date="2024-07-18T15:20:00Z" w16du:dateUtc="2024-07-18T09:20:00Z">
              <w:r w:rsidRPr="00DF6BDB" w:rsidDel="00D73460">
                <w:rPr>
                  <w:rFonts w:ascii="Times New Roman" w:hAnsi="Times New Roman" w:cs="Times New Roman"/>
                  <w:sz w:val="24"/>
                  <w:szCs w:val="24"/>
                </w:rPr>
                <w:delText>0.556</w:delText>
              </w:r>
            </w:del>
          </w:p>
        </w:tc>
      </w:tr>
      <w:tr w:rsidR="009F5786" w:rsidRPr="00DF6BDB" w:rsidDel="00D73460" w14:paraId="6BC54D79" w14:textId="3C99B6E6" w:rsidTr="00755549">
        <w:trPr>
          <w:del w:id="9483" w:author="Mohammad Nayeem Hasan" w:date="2024-07-18T15:20:00Z"/>
        </w:trPr>
        <w:tc>
          <w:tcPr>
            <w:tcW w:w="1530" w:type="dxa"/>
          </w:tcPr>
          <w:p w14:paraId="11E47CCF" w14:textId="0F5EDC85" w:rsidR="009F5786" w:rsidRPr="00DF6BDB" w:rsidDel="00D73460" w:rsidRDefault="009F5786">
            <w:pPr>
              <w:spacing w:line="240" w:lineRule="auto"/>
              <w:rPr>
                <w:del w:id="9484" w:author="Mohammad Nayeem Hasan" w:date="2024-07-18T15:20:00Z" w16du:dateUtc="2024-07-18T09:20:00Z"/>
                <w:rFonts w:ascii="Times New Roman" w:hAnsi="Times New Roman" w:cs="Times New Roman"/>
                <w:sz w:val="24"/>
                <w:szCs w:val="24"/>
              </w:rPr>
              <w:pPrChange w:id="9485" w:author="Mohammad Nayeem Hasan" w:date="2024-07-18T16:13:00Z" w16du:dateUtc="2024-07-18T10:13:00Z">
                <w:pPr>
                  <w:spacing w:after="0" w:line="240" w:lineRule="auto"/>
                </w:pPr>
              </w:pPrChange>
            </w:pPr>
            <w:del w:id="9486" w:author="Mohammad Nayeem Hasan" w:date="2024-07-18T15:20:00Z" w16du:dateUtc="2024-07-18T09:20:00Z">
              <w:r w:rsidRPr="00DF6BDB" w:rsidDel="00D73460">
                <w:rPr>
                  <w:rFonts w:ascii="Times New Roman" w:hAnsi="Times New Roman" w:cs="Times New Roman"/>
                  <w:sz w:val="24"/>
                  <w:szCs w:val="24"/>
                </w:rPr>
                <w:delText>Source of water</w:delText>
              </w:r>
            </w:del>
          </w:p>
        </w:tc>
        <w:tc>
          <w:tcPr>
            <w:tcW w:w="1224" w:type="dxa"/>
          </w:tcPr>
          <w:p w14:paraId="0594CF05" w14:textId="453EA060" w:rsidR="009F5786" w:rsidRPr="00DF6BDB" w:rsidDel="00D73460" w:rsidRDefault="009F5786">
            <w:pPr>
              <w:spacing w:line="240" w:lineRule="auto"/>
              <w:rPr>
                <w:del w:id="9487" w:author="Mohammad Nayeem Hasan" w:date="2024-07-18T15:20:00Z" w16du:dateUtc="2024-07-18T09:20:00Z"/>
                <w:rFonts w:ascii="Times New Roman" w:hAnsi="Times New Roman" w:cs="Times New Roman"/>
                <w:sz w:val="24"/>
                <w:szCs w:val="24"/>
              </w:rPr>
              <w:pPrChange w:id="9488" w:author="Mohammad Nayeem Hasan" w:date="2024-07-18T16:13:00Z" w16du:dateUtc="2024-07-18T10:13:00Z">
                <w:pPr>
                  <w:spacing w:after="0" w:line="240" w:lineRule="auto"/>
                </w:pPr>
              </w:pPrChange>
            </w:pPr>
          </w:p>
        </w:tc>
        <w:tc>
          <w:tcPr>
            <w:tcW w:w="679" w:type="dxa"/>
          </w:tcPr>
          <w:p w14:paraId="38D6A0AC" w14:textId="0E9B5659" w:rsidR="009F5786" w:rsidRPr="00DF6BDB" w:rsidDel="00D73460" w:rsidRDefault="009F5786">
            <w:pPr>
              <w:spacing w:line="240" w:lineRule="auto"/>
              <w:rPr>
                <w:del w:id="9489" w:author="Mohammad Nayeem Hasan" w:date="2024-07-18T15:20:00Z" w16du:dateUtc="2024-07-18T09:20:00Z"/>
                <w:rFonts w:ascii="Times New Roman" w:hAnsi="Times New Roman" w:cs="Times New Roman"/>
                <w:sz w:val="24"/>
                <w:szCs w:val="24"/>
              </w:rPr>
              <w:pPrChange w:id="9490" w:author="Mohammad Nayeem Hasan" w:date="2024-07-18T16:13:00Z" w16du:dateUtc="2024-07-18T10:13:00Z">
                <w:pPr>
                  <w:spacing w:after="0" w:line="240" w:lineRule="auto"/>
                </w:pPr>
              </w:pPrChange>
            </w:pPr>
          </w:p>
        </w:tc>
        <w:tc>
          <w:tcPr>
            <w:tcW w:w="1224" w:type="dxa"/>
          </w:tcPr>
          <w:p w14:paraId="1CDEC69F" w14:textId="784C5524" w:rsidR="009F5786" w:rsidRPr="00DF6BDB" w:rsidDel="00D73460" w:rsidRDefault="009F5786">
            <w:pPr>
              <w:spacing w:line="240" w:lineRule="auto"/>
              <w:rPr>
                <w:del w:id="9491" w:author="Mohammad Nayeem Hasan" w:date="2024-07-18T15:20:00Z" w16du:dateUtc="2024-07-18T09:20:00Z"/>
                <w:rFonts w:ascii="Times New Roman" w:hAnsi="Times New Roman" w:cs="Times New Roman"/>
                <w:sz w:val="24"/>
                <w:szCs w:val="24"/>
              </w:rPr>
              <w:pPrChange w:id="9492" w:author="Mohammad Nayeem Hasan" w:date="2024-07-18T16:13:00Z" w16du:dateUtc="2024-07-18T10:13:00Z">
                <w:pPr>
                  <w:spacing w:after="0" w:line="240" w:lineRule="auto"/>
                </w:pPr>
              </w:pPrChange>
            </w:pPr>
          </w:p>
        </w:tc>
        <w:tc>
          <w:tcPr>
            <w:tcW w:w="749" w:type="dxa"/>
          </w:tcPr>
          <w:p w14:paraId="297676F6" w14:textId="236B4ADA" w:rsidR="009F5786" w:rsidRPr="00DF6BDB" w:rsidDel="00D73460" w:rsidRDefault="009F5786">
            <w:pPr>
              <w:spacing w:line="240" w:lineRule="auto"/>
              <w:rPr>
                <w:del w:id="9493" w:author="Mohammad Nayeem Hasan" w:date="2024-07-18T15:20:00Z" w16du:dateUtc="2024-07-18T09:20:00Z"/>
                <w:rFonts w:ascii="Times New Roman" w:hAnsi="Times New Roman" w:cs="Times New Roman"/>
                <w:sz w:val="24"/>
                <w:szCs w:val="24"/>
              </w:rPr>
              <w:pPrChange w:id="9494" w:author="Mohammad Nayeem Hasan" w:date="2024-07-18T16:13:00Z" w16du:dateUtc="2024-07-18T10:13:00Z">
                <w:pPr>
                  <w:spacing w:after="0" w:line="240" w:lineRule="auto"/>
                </w:pPr>
              </w:pPrChange>
            </w:pPr>
          </w:p>
        </w:tc>
        <w:tc>
          <w:tcPr>
            <w:tcW w:w="1223" w:type="dxa"/>
          </w:tcPr>
          <w:p w14:paraId="40BE93DC" w14:textId="662361F0" w:rsidR="009F5786" w:rsidRPr="00DF6BDB" w:rsidDel="00D73460" w:rsidRDefault="009F5786">
            <w:pPr>
              <w:spacing w:line="240" w:lineRule="auto"/>
              <w:rPr>
                <w:del w:id="9495" w:author="Mohammad Nayeem Hasan" w:date="2024-07-18T15:20:00Z" w16du:dateUtc="2024-07-18T09:20:00Z"/>
                <w:rFonts w:ascii="Times New Roman" w:hAnsi="Times New Roman" w:cs="Times New Roman"/>
                <w:sz w:val="24"/>
                <w:szCs w:val="24"/>
              </w:rPr>
              <w:pPrChange w:id="9496" w:author="Mohammad Nayeem Hasan" w:date="2024-07-18T16:13:00Z" w16du:dateUtc="2024-07-18T10:13:00Z">
                <w:pPr>
                  <w:spacing w:after="0" w:line="240" w:lineRule="auto"/>
                </w:pPr>
              </w:pPrChange>
            </w:pPr>
          </w:p>
        </w:tc>
        <w:tc>
          <w:tcPr>
            <w:tcW w:w="749" w:type="dxa"/>
          </w:tcPr>
          <w:p w14:paraId="6A3B2640" w14:textId="76711EBC" w:rsidR="009F5786" w:rsidRPr="00DF6BDB" w:rsidDel="00D73460" w:rsidRDefault="009F5786">
            <w:pPr>
              <w:spacing w:line="240" w:lineRule="auto"/>
              <w:rPr>
                <w:del w:id="9497" w:author="Mohammad Nayeem Hasan" w:date="2024-07-18T15:20:00Z" w16du:dateUtc="2024-07-18T09:20:00Z"/>
                <w:rFonts w:ascii="Times New Roman" w:hAnsi="Times New Roman" w:cs="Times New Roman"/>
                <w:sz w:val="24"/>
                <w:szCs w:val="24"/>
              </w:rPr>
              <w:pPrChange w:id="9498" w:author="Mohammad Nayeem Hasan" w:date="2024-07-18T16:13:00Z" w16du:dateUtc="2024-07-18T10:13:00Z">
                <w:pPr>
                  <w:spacing w:after="0" w:line="240" w:lineRule="auto"/>
                </w:pPr>
              </w:pPrChange>
            </w:pPr>
          </w:p>
        </w:tc>
        <w:tc>
          <w:tcPr>
            <w:tcW w:w="1223" w:type="dxa"/>
          </w:tcPr>
          <w:p w14:paraId="7A376274" w14:textId="6CB4F75F" w:rsidR="009F5786" w:rsidRPr="00DF6BDB" w:rsidDel="00D73460" w:rsidRDefault="009F5786">
            <w:pPr>
              <w:spacing w:line="240" w:lineRule="auto"/>
              <w:rPr>
                <w:del w:id="9499" w:author="Mohammad Nayeem Hasan" w:date="2024-07-18T15:20:00Z" w16du:dateUtc="2024-07-18T09:20:00Z"/>
                <w:rFonts w:ascii="Times New Roman" w:hAnsi="Times New Roman" w:cs="Times New Roman"/>
                <w:sz w:val="24"/>
                <w:szCs w:val="24"/>
              </w:rPr>
              <w:pPrChange w:id="9500" w:author="Mohammad Nayeem Hasan" w:date="2024-07-18T16:13:00Z" w16du:dateUtc="2024-07-18T10:13:00Z">
                <w:pPr>
                  <w:spacing w:after="0" w:line="240" w:lineRule="auto"/>
                </w:pPr>
              </w:pPrChange>
            </w:pPr>
          </w:p>
        </w:tc>
        <w:tc>
          <w:tcPr>
            <w:tcW w:w="749" w:type="dxa"/>
          </w:tcPr>
          <w:p w14:paraId="39C8E9FC" w14:textId="7582F90F" w:rsidR="009F5786" w:rsidRPr="00DF6BDB" w:rsidDel="00D73460" w:rsidRDefault="009F5786">
            <w:pPr>
              <w:spacing w:line="240" w:lineRule="auto"/>
              <w:rPr>
                <w:del w:id="9501" w:author="Mohammad Nayeem Hasan" w:date="2024-07-18T15:20:00Z" w16du:dateUtc="2024-07-18T09:20:00Z"/>
                <w:rFonts w:ascii="Times New Roman" w:hAnsi="Times New Roman" w:cs="Times New Roman"/>
                <w:sz w:val="24"/>
                <w:szCs w:val="24"/>
              </w:rPr>
              <w:pPrChange w:id="9502" w:author="Mohammad Nayeem Hasan" w:date="2024-07-18T16:13:00Z" w16du:dateUtc="2024-07-18T10:13:00Z">
                <w:pPr>
                  <w:spacing w:after="0" w:line="240" w:lineRule="auto"/>
                </w:pPr>
              </w:pPrChange>
            </w:pPr>
          </w:p>
        </w:tc>
      </w:tr>
      <w:tr w:rsidR="009F5786" w:rsidRPr="00DF6BDB" w:rsidDel="00D73460" w14:paraId="58C0BEF2" w14:textId="3281FE01" w:rsidTr="00755549">
        <w:trPr>
          <w:del w:id="9503" w:author="Mohammad Nayeem Hasan" w:date="2024-07-18T15:20:00Z"/>
        </w:trPr>
        <w:tc>
          <w:tcPr>
            <w:tcW w:w="1530" w:type="dxa"/>
          </w:tcPr>
          <w:p w14:paraId="0B3A0E80" w14:textId="5CBEF796" w:rsidR="009F5786" w:rsidRPr="00DF6BDB" w:rsidDel="00D73460" w:rsidRDefault="009F5786">
            <w:pPr>
              <w:spacing w:line="240" w:lineRule="auto"/>
              <w:rPr>
                <w:del w:id="9504" w:author="Mohammad Nayeem Hasan" w:date="2024-07-18T15:20:00Z" w16du:dateUtc="2024-07-18T09:20:00Z"/>
                <w:rFonts w:ascii="Times New Roman" w:hAnsi="Times New Roman" w:cs="Times New Roman"/>
                <w:sz w:val="24"/>
                <w:szCs w:val="24"/>
              </w:rPr>
              <w:pPrChange w:id="9505" w:author="Mohammad Nayeem Hasan" w:date="2024-07-18T16:13:00Z" w16du:dateUtc="2024-07-18T10:13:00Z">
                <w:pPr>
                  <w:spacing w:after="0" w:line="240" w:lineRule="auto"/>
                </w:pPr>
              </w:pPrChange>
            </w:pPr>
            <w:del w:id="9506" w:author="Mohammad Nayeem Hasan" w:date="2024-07-18T15:20:00Z" w16du:dateUtc="2024-07-18T09:20:00Z">
              <w:r w:rsidRPr="00DF6BDB" w:rsidDel="00D73460">
                <w:rPr>
                  <w:rFonts w:ascii="Times New Roman" w:hAnsi="Times New Roman" w:cs="Times New Roman"/>
                  <w:sz w:val="24"/>
                  <w:szCs w:val="24"/>
                </w:rPr>
                <w:delText>Direct from source</w:delText>
              </w:r>
            </w:del>
          </w:p>
        </w:tc>
        <w:tc>
          <w:tcPr>
            <w:tcW w:w="1224" w:type="dxa"/>
          </w:tcPr>
          <w:p w14:paraId="4D4AFB92" w14:textId="4C05894F" w:rsidR="009F5786" w:rsidRPr="00DF6BDB" w:rsidDel="00D73460" w:rsidRDefault="009F5786">
            <w:pPr>
              <w:spacing w:line="240" w:lineRule="auto"/>
              <w:rPr>
                <w:del w:id="9507" w:author="Mohammad Nayeem Hasan" w:date="2024-07-18T15:20:00Z" w16du:dateUtc="2024-07-18T09:20:00Z"/>
                <w:rFonts w:ascii="Times New Roman" w:hAnsi="Times New Roman" w:cs="Times New Roman"/>
                <w:sz w:val="24"/>
                <w:szCs w:val="24"/>
              </w:rPr>
              <w:pPrChange w:id="9508" w:author="Mohammad Nayeem Hasan" w:date="2024-07-18T16:13:00Z" w16du:dateUtc="2024-07-18T10:13:00Z">
                <w:pPr>
                  <w:spacing w:after="0" w:line="240" w:lineRule="auto"/>
                </w:pPr>
              </w:pPrChange>
            </w:pPr>
            <w:del w:id="950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0A1FD49" w14:textId="0B71862D" w:rsidR="009F5786" w:rsidRPr="00DF6BDB" w:rsidDel="00D73460" w:rsidRDefault="009F5786">
            <w:pPr>
              <w:spacing w:line="240" w:lineRule="auto"/>
              <w:rPr>
                <w:del w:id="9510" w:author="Mohammad Nayeem Hasan" w:date="2024-07-18T15:20:00Z" w16du:dateUtc="2024-07-18T09:20:00Z"/>
                <w:rFonts w:ascii="Times New Roman" w:hAnsi="Times New Roman" w:cs="Times New Roman"/>
                <w:sz w:val="24"/>
                <w:szCs w:val="24"/>
              </w:rPr>
              <w:pPrChange w:id="9511" w:author="Mohammad Nayeem Hasan" w:date="2024-07-18T16:13:00Z" w16du:dateUtc="2024-07-18T10:13:00Z">
                <w:pPr>
                  <w:spacing w:after="0" w:line="240" w:lineRule="auto"/>
                </w:pPr>
              </w:pPrChange>
            </w:pPr>
          </w:p>
        </w:tc>
        <w:tc>
          <w:tcPr>
            <w:tcW w:w="1224" w:type="dxa"/>
          </w:tcPr>
          <w:p w14:paraId="717EACE9" w14:textId="1AB68BF5" w:rsidR="009F5786" w:rsidRPr="00DF6BDB" w:rsidDel="00D73460" w:rsidRDefault="009F5786">
            <w:pPr>
              <w:spacing w:line="240" w:lineRule="auto"/>
              <w:rPr>
                <w:del w:id="9512" w:author="Mohammad Nayeem Hasan" w:date="2024-07-18T15:20:00Z" w16du:dateUtc="2024-07-18T09:20:00Z"/>
                <w:rFonts w:ascii="Times New Roman" w:hAnsi="Times New Roman" w:cs="Times New Roman"/>
                <w:sz w:val="24"/>
                <w:szCs w:val="24"/>
              </w:rPr>
              <w:pPrChange w:id="9513" w:author="Mohammad Nayeem Hasan" w:date="2024-07-18T16:13:00Z" w16du:dateUtc="2024-07-18T10:13:00Z">
                <w:pPr>
                  <w:spacing w:after="0" w:line="240" w:lineRule="auto"/>
                </w:pPr>
              </w:pPrChange>
            </w:pPr>
            <w:del w:id="951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3BC6D38" w14:textId="6823E44F" w:rsidR="009F5786" w:rsidRPr="00DF6BDB" w:rsidDel="00D73460" w:rsidRDefault="009F5786">
            <w:pPr>
              <w:spacing w:line="240" w:lineRule="auto"/>
              <w:rPr>
                <w:del w:id="9515" w:author="Mohammad Nayeem Hasan" w:date="2024-07-18T15:20:00Z" w16du:dateUtc="2024-07-18T09:20:00Z"/>
                <w:rFonts w:ascii="Times New Roman" w:hAnsi="Times New Roman" w:cs="Times New Roman"/>
                <w:sz w:val="24"/>
                <w:szCs w:val="24"/>
              </w:rPr>
              <w:pPrChange w:id="9516" w:author="Mohammad Nayeem Hasan" w:date="2024-07-18T16:13:00Z" w16du:dateUtc="2024-07-18T10:13:00Z">
                <w:pPr>
                  <w:spacing w:after="0" w:line="240" w:lineRule="auto"/>
                </w:pPr>
              </w:pPrChange>
            </w:pPr>
          </w:p>
        </w:tc>
        <w:tc>
          <w:tcPr>
            <w:tcW w:w="1223" w:type="dxa"/>
          </w:tcPr>
          <w:p w14:paraId="0EB6B984" w14:textId="7E3122FD" w:rsidR="009F5786" w:rsidRPr="00DF6BDB" w:rsidDel="00D73460" w:rsidRDefault="009F5786">
            <w:pPr>
              <w:spacing w:line="240" w:lineRule="auto"/>
              <w:rPr>
                <w:del w:id="9517" w:author="Mohammad Nayeem Hasan" w:date="2024-07-18T15:20:00Z" w16du:dateUtc="2024-07-18T09:20:00Z"/>
                <w:rFonts w:ascii="Times New Roman" w:hAnsi="Times New Roman" w:cs="Times New Roman"/>
                <w:sz w:val="24"/>
                <w:szCs w:val="24"/>
              </w:rPr>
              <w:pPrChange w:id="9518" w:author="Mohammad Nayeem Hasan" w:date="2024-07-18T16:13:00Z" w16du:dateUtc="2024-07-18T10:13:00Z">
                <w:pPr>
                  <w:spacing w:after="0" w:line="240" w:lineRule="auto"/>
                </w:pPr>
              </w:pPrChange>
            </w:pPr>
            <w:del w:id="951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2F7AAF6" w14:textId="3E184503" w:rsidR="009F5786" w:rsidRPr="00DF6BDB" w:rsidDel="00D73460" w:rsidRDefault="009F5786">
            <w:pPr>
              <w:spacing w:line="240" w:lineRule="auto"/>
              <w:rPr>
                <w:del w:id="9520" w:author="Mohammad Nayeem Hasan" w:date="2024-07-18T15:20:00Z" w16du:dateUtc="2024-07-18T09:20:00Z"/>
                <w:rFonts w:ascii="Times New Roman" w:hAnsi="Times New Roman" w:cs="Times New Roman"/>
                <w:sz w:val="24"/>
                <w:szCs w:val="24"/>
              </w:rPr>
              <w:pPrChange w:id="9521" w:author="Mohammad Nayeem Hasan" w:date="2024-07-18T16:13:00Z" w16du:dateUtc="2024-07-18T10:13:00Z">
                <w:pPr>
                  <w:spacing w:after="0" w:line="240" w:lineRule="auto"/>
                </w:pPr>
              </w:pPrChange>
            </w:pPr>
          </w:p>
        </w:tc>
        <w:tc>
          <w:tcPr>
            <w:tcW w:w="1223" w:type="dxa"/>
          </w:tcPr>
          <w:p w14:paraId="42666713" w14:textId="0F1E4735" w:rsidR="009F5786" w:rsidRPr="00DF6BDB" w:rsidDel="00D73460" w:rsidRDefault="009F5786">
            <w:pPr>
              <w:spacing w:line="240" w:lineRule="auto"/>
              <w:rPr>
                <w:del w:id="9522" w:author="Mohammad Nayeem Hasan" w:date="2024-07-18T15:20:00Z" w16du:dateUtc="2024-07-18T09:20:00Z"/>
                <w:rFonts w:ascii="Times New Roman" w:hAnsi="Times New Roman" w:cs="Times New Roman"/>
                <w:sz w:val="24"/>
                <w:szCs w:val="24"/>
              </w:rPr>
              <w:pPrChange w:id="9523" w:author="Mohammad Nayeem Hasan" w:date="2024-07-18T16:13:00Z" w16du:dateUtc="2024-07-18T10:13:00Z">
                <w:pPr>
                  <w:spacing w:after="0" w:line="240" w:lineRule="auto"/>
                </w:pPr>
              </w:pPrChange>
            </w:pPr>
            <w:del w:id="952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D8D1738" w14:textId="179E647E" w:rsidR="009F5786" w:rsidRPr="00DF6BDB" w:rsidDel="00D73460" w:rsidRDefault="009F5786">
            <w:pPr>
              <w:spacing w:line="240" w:lineRule="auto"/>
              <w:rPr>
                <w:del w:id="9525" w:author="Mohammad Nayeem Hasan" w:date="2024-07-18T15:20:00Z" w16du:dateUtc="2024-07-18T09:20:00Z"/>
                <w:rFonts w:ascii="Times New Roman" w:hAnsi="Times New Roman" w:cs="Times New Roman"/>
                <w:sz w:val="24"/>
                <w:szCs w:val="24"/>
              </w:rPr>
              <w:pPrChange w:id="9526" w:author="Mohammad Nayeem Hasan" w:date="2024-07-18T16:13:00Z" w16du:dateUtc="2024-07-18T10:13:00Z">
                <w:pPr>
                  <w:spacing w:after="0" w:line="240" w:lineRule="auto"/>
                </w:pPr>
              </w:pPrChange>
            </w:pPr>
          </w:p>
        </w:tc>
      </w:tr>
      <w:tr w:rsidR="009F5786" w:rsidRPr="00DF6BDB" w:rsidDel="00D73460" w14:paraId="0EAFADA5" w14:textId="2BEFDF81" w:rsidTr="00755549">
        <w:trPr>
          <w:del w:id="9527" w:author="Mohammad Nayeem Hasan" w:date="2024-07-18T15:20:00Z"/>
        </w:trPr>
        <w:tc>
          <w:tcPr>
            <w:tcW w:w="1530" w:type="dxa"/>
          </w:tcPr>
          <w:p w14:paraId="756A30A3" w14:textId="7FF983D5" w:rsidR="009F5786" w:rsidRPr="00DF6BDB" w:rsidDel="00D73460" w:rsidRDefault="009F5786">
            <w:pPr>
              <w:spacing w:line="240" w:lineRule="auto"/>
              <w:rPr>
                <w:del w:id="9528" w:author="Mohammad Nayeem Hasan" w:date="2024-07-18T15:20:00Z" w16du:dateUtc="2024-07-18T09:20:00Z"/>
                <w:rFonts w:ascii="Times New Roman" w:hAnsi="Times New Roman" w:cs="Times New Roman"/>
                <w:sz w:val="24"/>
                <w:szCs w:val="24"/>
              </w:rPr>
              <w:pPrChange w:id="9529" w:author="Mohammad Nayeem Hasan" w:date="2024-07-18T16:13:00Z" w16du:dateUtc="2024-07-18T10:13:00Z">
                <w:pPr>
                  <w:spacing w:after="0" w:line="240" w:lineRule="auto"/>
                </w:pPr>
              </w:pPrChange>
            </w:pPr>
            <w:del w:id="9530" w:author="Mohammad Nayeem Hasan" w:date="2024-07-18T15:20:00Z" w16du:dateUtc="2024-07-18T09:20:00Z">
              <w:r w:rsidRPr="00DF6BDB" w:rsidDel="00D73460">
                <w:rPr>
                  <w:rFonts w:ascii="Times New Roman" w:hAnsi="Times New Roman" w:cs="Times New Roman"/>
                  <w:sz w:val="24"/>
                  <w:szCs w:val="24"/>
                </w:rPr>
                <w:delText>Covered container</w:delText>
              </w:r>
            </w:del>
          </w:p>
        </w:tc>
        <w:tc>
          <w:tcPr>
            <w:tcW w:w="1224" w:type="dxa"/>
          </w:tcPr>
          <w:p w14:paraId="05D8DE8C" w14:textId="1545853D" w:rsidR="009F5786" w:rsidRPr="00DF6BDB" w:rsidDel="00D73460" w:rsidRDefault="009F5786">
            <w:pPr>
              <w:spacing w:line="240" w:lineRule="auto"/>
              <w:rPr>
                <w:del w:id="9531" w:author="Mohammad Nayeem Hasan" w:date="2024-07-18T15:20:00Z" w16du:dateUtc="2024-07-18T09:20:00Z"/>
                <w:rFonts w:ascii="Times New Roman" w:hAnsi="Times New Roman" w:cs="Times New Roman"/>
                <w:sz w:val="24"/>
                <w:szCs w:val="24"/>
              </w:rPr>
              <w:pPrChange w:id="9532" w:author="Mohammad Nayeem Hasan" w:date="2024-07-18T16:13:00Z" w16du:dateUtc="2024-07-18T10:13:00Z">
                <w:pPr>
                  <w:spacing w:after="0" w:line="240" w:lineRule="auto"/>
                </w:pPr>
              </w:pPrChange>
            </w:pPr>
            <w:del w:id="9533" w:author="Mohammad Nayeem Hasan" w:date="2024-07-18T15:20:00Z" w16du:dateUtc="2024-07-18T09:20:00Z">
              <w:r w:rsidRPr="00DF6BDB" w:rsidDel="00D73460">
                <w:rPr>
                  <w:rFonts w:ascii="Times New Roman" w:hAnsi="Times New Roman" w:cs="Times New Roman"/>
                  <w:sz w:val="24"/>
                  <w:szCs w:val="24"/>
                </w:rPr>
                <w:delText>1.09 (0.52 – 2.28)</w:delText>
              </w:r>
            </w:del>
          </w:p>
        </w:tc>
        <w:tc>
          <w:tcPr>
            <w:tcW w:w="679" w:type="dxa"/>
          </w:tcPr>
          <w:p w14:paraId="6BDE41C0" w14:textId="7201242B" w:rsidR="009F5786" w:rsidRPr="00DF6BDB" w:rsidDel="00D73460" w:rsidRDefault="009F5786">
            <w:pPr>
              <w:spacing w:line="240" w:lineRule="auto"/>
              <w:rPr>
                <w:del w:id="9534" w:author="Mohammad Nayeem Hasan" w:date="2024-07-18T15:20:00Z" w16du:dateUtc="2024-07-18T09:20:00Z"/>
                <w:rFonts w:ascii="Times New Roman" w:hAnsi="Times New Roman" w:cs="Times New Roman"/>
                <w:sz w:val="24"/>
                <w:szCs w:val="24"/>
              </w:rPr>
              <w:pPrChange w:id="9535" w:author="Mohammad Nayeem Hasan" w:date="2024-07-18T16:13:00Z" w16du:dateUtc="2024-07-18T10:13:00Z">
                <w:pPr>
                  <w:spacing w:after="0" w:line="240" w:lineRule="auto"/>
                </w:pPr>
              </w:pPrChange>
            </w:pPr>
            <w:del w:id="9536" w:author="Mohammad Nayeem Hasan" w:date="2024-07-18T15:20:00Z" w16du:dateUtc="2024-07-18T09:20:00Z">
              <w:r w:rsidRPr="00DF6BDB" w:rsidDel="00D73460">
                <w:rPr>
                  <w:rFonts w:ascii="Times New Roman" w:hAnsi="Times New Roman" w:cs="Times New Roman"/>
                  <w:sz w:val="24"/>
                  <w:szCs w:val="24"/>
                </w:rPr>
                <w:delText>0.816</w:delText>
              </w:r>
            </w:del>
          </w:p>
        </w:tc>
        <w:tc>
          <w:tcPr>
            <w:tcW w:w="1224" w:type="dxa"/>
          </w:tcPr>
          <w:p w14:paraId="488D58FD" w14:textId="3F063A8F" w:rsidR="009F5786" w:rsidRPr="00DF6BDB" w:rsidDel="00D73460" w:rsidRDefault="009F5786">
            <w:pPr>
              <w:spacing w:line="240" w:lineRule="auto"/>
              <w:rPr>
                <w:del w:id="9537" w:author="Mohammad Nayeem Hasan" w:date="2024-07-18T15:20:00Z" w16du:dateUtc="2024-07-18T09:20:00Z"/>
                <w:rFonts w:ascii="Times New Roman" w:hAnsi="Times New Roman" w:cs="Times New Roman"/>
                <w:sz w:val="24"/>
                <w:szCs w:val="24"/>
              </w:rPr>
              <w:pPrChange w:id="9538" w:author="Mohammad Nayeem Hasan" w:date="2024-07-18T16:13:00Z" w16du:dateUtc="2024-07-18T10:13:00Z">
                <w:pPr>
                  <w:spacing w:after="0" w:line="240" w:lineRule="auto"/>
                </w:pPr>
              </w:pPrChange>
            </w:pPr>
            <w:del w:id="9539" w:author="Mohammad Nayeem Hasan" w:date="2024-07-18T15:20:00Z" w16du:dateUtc="2024-07-18T09:20:00Z">
              <w:r w:rsidRPr="00DF6BDB" w:rsidDel="00D73460">
                <w:rPr>
                  <w:rFonts w:ascii="Times New Roman" w:hAnsi="Times New Roman" w:cs="Times New Roman"/>
                  <w:sz w:val="24"/>
                  <w:szCs w:val="24"/>
                </w:rPr>
                <w:delText>1.09 (0.52 - 2.33)</w:delText>
              </w:r>
            </w:del>
          </w:p>
        </w:tc>
        <w:tc>
          <w:tcPr>
            <w:tcW w:w="749" w:type="dxa"/>
          </w:tcPr>
          <w:p w14:paraId="719BADA9" w14:textId="6740532A" w:rsidR="009F5786" w:rsidRPr="00DF6BDB" w:rsidDel="00D73460" w:rsidRDefault="009F5786">
            <w:pPr>
              <w:spacing w:line="240" w:lineRule="auto"/>
              <w:rPr>
                <w:del w:id="9540" w:author="Mohammad Nayeem Hasan" w:date="2024-07-18T15:20:00Z" w16du:dateUtc="2024-07-18T09:20:00Z"/>
                <w:rFonts w:ascii="Times New Roman" w:hAnsi="Times New Roman" w:cs="Times New Roman"/>
                <w:sz w:val="24"/>
                <w:szCs w:val="24"/>
              </w:rPr>
              <w:pPrChange w:id="9541" w:author="Mohammad Nayeem Hasan" w:date="2024-07-18T16:13:00Z" w16du:dateUtc="2024-07-18T10:13:00Z">
                <w:pPr>
                  <w:spacing w:after="0" w:line="240" w:lineRule="auto"/>
                </w:pPr>
              </w:pPrChange>
            </w:pPr>
            <w:del w:id="9542" w:author="Mohammad Nayeem Hasan" w:date="2024-07-18T15:20:00Z" w16du:dateUtc="2024-07-18T09:20:00Z">
              <w:r w:rsidRPr="00DF6BDB" w:rsidDel="00D73460">
                <w:rPr>
                  <w:rFonts w:ascii="Times New Roman" w:hAnsi="Times New Roman" w:cs="Times New Roman"/>
                  <w:sz w:val="24"/>
                  <w:szCs w:val="24"/>
                </w:rPr>
                <w:delText>0.814</w:delText>
              </w:r>
            </w:del>
          </w:p>
        </w:tc>
        <w:tc>
          <w:tcPr>
            <w:tcW w:w="1223" w:type="dxa"/>
          </w:tcPr>
          <w:p w14:paraId="7C621EBB" w14:textId="1CC9FD1D" w:rsidR="009F5786" w:rsidRPr="00DF6BDB" w:rsidDel="00D73460" w:rsidRDefault="009F5786">
            <w:pPr>
              <w:spacing w:line="240" w:lineRule="auto"/>
              <w:rPr>
                <w:del w:id="9543" w:author="Mohammad Nayeem Hasan" w:date="2024-07-18T15:20:00Z" w16du:dateUtc="2024-07-18T09:20:00Z"/>
                <w:rFonts w:ascii="Times New Roman" w:hAnsi="Times New Roman" w:cs="Times New Roman"/>
                <w:sz w:val="24"/>
                <w:szCs w:val="24"/>
              </w:rPr>
              <w:pPrChange w:id="9544" w:author="Mohammad Nayeem Hasan" w:date="2024-07-18T16:13:00Z" w16du:dateUtc="2024-07-18T10:13:00Z">
                <w:pPr>
                  <w:spacing w:after="0" w:line="240" w:lineRule="auto"/>
                </w:pPr>
              </w:pPrChange>
            </w:pPr>
            <w:del w:id="9545" w:author="Mohammad Nayeem Hasan" w:date="2024-07-18T15:20:00Z" w16du:dateUtc="2024-07-18T09:20:00Z">
              <w:r w:rsidRPr="00DF6BDB" w:rsidDel="00D73460">
                <w:rPr>
                  <w:rFonts w:ascii="Times New Roman" w:hAnsi="Times New Roman" w:cs="Times New Roman"/>
                  <w:sz w:val="24"/>
                  <w:szCs w:val="24"/>
                </w:rPr>
                <w:delText>1.49 (0.42 - 5.36)</w:delText>
              </w:r>
            </w:del>
          </w:p>
        </w:tc>
        <w:tc>
          <w:tcPr>
            <w:tcW w:w="749" w:type="dxa"/>
          </w:tcPr>
          <w:p w14:paraId="5B41F354" w14:textId="791BDB15" w:rsidR="009F5786" w:rsidRPr="00DF6BDB" w:rsidDel="00D73460" w:rsidRDefault="009F5786">
            <w:pPr>
              <w:spacing w:line="240" w:lineRule="auto"/>
              <w:rPr>
                <w:del w:id="9546" w:author="Mohammad Nayeem Hasan" w:date="2024-07-18T15:20:00Z" w16du:dateUtc="2024-07-18T09:20:00Z"/>
                <w:rFonts w:ascii="Times New Roman" w:hAnsi="Times New Roman" w:cs="Times New Roman"/>
                <w:sz w:val="24"/>
                <w:szCs w:val="24"/>
              </w:rPr>
              <w:pPrChange w:id="9547" w:author="Mohammad Nayeem Hasan" w:date="2024-07-18T16:13:00Z" w16du:dateUtc="2024-07-18T10:13:00Z">
                <w:pPr>
                  <w:spacing w:after="0" w:line="240" w:lineRule="auto"/>
                </w:pPr>
              </w:pPrChange>
            </w:pPr>
            <w:del w:id="9548" w:author="Mohammad Nayeem Hasan" w:date="2024-07-18T15:20:00Z" w16du:dateUtc="2024-07-18T09:20:00Z">
              <w:r w:rsidRPr="00DF6BDB" w:rsidDel="00D73460">
                <w:rPr>
                  <w:rFonts w:ascii="Times New Roman" w:hAnsi="Times New Roman" w:cs="Times New Roman"/>
                  <w:sz w:val="24"/>
                  <w:szCs w:val="24"/>
                </w:rPr>
                <w:delText>0.537</w:delText>
              </w:r>
            </w:del>
          </w:p>
        </w:tc>
        <w:tc>
          <w:tcPr>
            <w:tcW w:w="1223" w:type="dxa"/>
          </w:tcPr>
          <w:p w14:paraId="0C20C00D" w14:textId="7E62A5CB" w:rsidR="009F5786" w:rsidRPr="00DF6BDB" w:rsidDel="00D73460" w:rsidRDefault="009F5786">
            <w:pPr>
              <w:spacing w:line="240" w:lineRule="auto"/>
              <w:rPr>
                <w:del w:id="9549" w:author="Mohammad Nayeem Hasan" w:date="2024-07-18T15:20:00Z" w16du:dateUtc="2024-07-18T09:20:00Z"/>
                <w:rFonts w:ascii="Times New Roman" w:hAnsi="Times New Roman" w:cs="Times New Roman"/>
                <w:sz w:val="24"/>
                <w:szCs w:val="24"/>
              </w:rPr>
              <w:pPrChange w:id="9550" w:author="Mohammad Nayeem Hasan" w:date="2024-07-18T16:13:00Z" w16du:dateUtc="2024-07-18T10:13:00Z">
                <w:pPr>
                  <w:spacing w:after="0" w:line="240" w:lineRule="auto"/>
                </w:pPr>
              </w:pPrChange>
            </w:pPr>
            <w:del w:id="9551" w:author="Mohammad Nayeem Hasan" w:date="2024-07-18T15:20:00Z" w16du:dateUtc="2024-07-18T09:20:00Z">
              <w:r w:rsidRPr="00DF6BDB" w:rsidDel="00D73460">
                <w:rPr>
                  <w:rFonts w:ascii="Times New Roman" w:hAnsi="Times New Roman" w:cs="Times New Roman"/>
                  <w:sz w:val="24"/>
                  <w:szCs w:val="24"/>
                </w:rPr>
                <w:delText>1.38 (0.41 - 4.64)</w:delText>
              </w:r>
            </w:del>
          </w:p>
        </w:tc>
        <w:tc>
          <w:tcPr>
            <w:tcW w:w="749" w:type="dxa"/>
          </w:tcPr>
          <w:p w14:paraId="5F7460BA" w14:textId="17E0F3A6" w:rsidR="009F5786" w:rsidRPr="00DF6BDB" w:rsidDel="00D73460" w:rsidRDefault="009F5786">
            <w:pPr>
              <w:spacing w:line="240" w:lineRule="auto"/>
              <w:rPr>
                <w:del w:id="9552" w:author="Mohammad Nayeem Hasan" w:date="2024-07-18T15:20:00Z" w16du:dateUtc="2024-07-18T09:20:00Z"/>
                <w:rFonts w:ascii="Times New Roman" w:hAnsi="Times New Roman" w:cs="Times New Roman"/>
                <w:sz w:val="24"/>
                <w:szCs w:val="24"/>
              </w:rPr>
              <w:pPrChange w:id="9553" w:author="Mohammad Nayeem Hasan" w:date="2024-07-18T16:13:00Z" w16du:dateUtc="2024-07-18T10:13:00Z">
                <w:pPr>
                  <w:spacing w:after="0" w:line="240" w:lineRule="auto"/>
                </w:pPr>
              </w:pPrChange>
            </w:pPr>
            <w:del w:id="9554" w:author="Mohammad Nayeem Hasan" w:date="2024-07-18T15:20:00Z" w16du:dateUtc="2024-07-18T09:20:00Z">
              <w:r w:rsidRPr="00DF6BDB" w:rsidDel="00D73460">
                <w:rPr>
                  <w:rFonts w:ascii="Times New Roman" w:hAnsi="Times New Roman" w:cs="Times New Roman"/>
                  <w:sz w:val="24"/>
                  <w:szCs w:val="24"/>
                </w:rPr>
                <w:delText>0.599</w:delText>
              </w:r>
            </w:del>
          </w:p>
        </w:tc>
      </w:tr>
      <w:tr w:rsidR="009F5786" w:rsidRPr="00DF6BDB" w:rsidDel="00D73460" w14:paraId="6B577536" w14:textId="46EDD703" w:rsidTr="00755549">
        <w:trPr>
          <w:del w:id="9555" w:author="Mohammad Nayeem Hasan" w:date="2024-07-18T15:20:00Z"/>
        </w:trPr>
        <w:tc>
          <w:tcPr>
            <w:tcW w:w="1530" w:type="dxa"/>
          </w:tcPr>
          <w:p w14:paraId="04A53FE7" w14:textId="30390B05" w:rsidR="009F5786" w:rsidRPr="00DF6BDB" w:rsidDel="00D73460" w:rsidRDefault="009F5786">
            <w:pPr>
              <w:spacing w:line="240" w:lineRule="auto"/>
              <w:rPr>
                <w:del w:id="9556" w:author="Mohammad Nayeem Hasan" w:date="2024-07-18T15:20:00Z" w16du:dateUtc="2024-07-18T09:20:00Z"/>
                <w:rFonts w:ascii="Times New Roman" w:hAnsi="Times New Roman" w:cs="Times New Roman"/>
                <w:sz w:val="24"/>
                <w:szCs w:val="24"/>
              </w:rPr>
              <w:pPrChange w:id="9557" w:author="Mohammad Nayeem Hasan" w:date="2024-07-18T16:13:00Z" w16du:dateUtc="2024-07-18T10:13:00Z">
                <w:pPr>
                  <w:spacing w:after="0" w:line="240" w:lineRule="auto"/>
                </w:pPr>
              </w:pPrChange>
            </w:pPr>
            <w:del w:id="9558" w:author="Mohammad Nayeem Hasan" w:date="2024-07-18T15:20:00Z" w16du:dateUtc="2024-07-18T09:20:00Z">
              <w:r w:rsidRPr="00DF6BDB" w:rsidDel="00D73460">
                <w:rPr>
                  <w:rFonts w:ascii="Times New Roman" w:hAnsi="Times New Roman" w:cs="Times New Roman"/>
                  <w:sz w:val="24"/>
                  <w:szCs w:val="24"/>
                </w:rPr>
                <w:delText>Uncovered container</w:delText>
              </w:r>
            </w:del>
          </w:p>
        </w:tc>
        <w:tc>
          <w:tcPr>
            <w:tcW w:w="1224" w:type="dxa"/>
          </w:tcPr>
          <w:p w14:paraId="529133CB" w14:textId="1EC1643A" w:rsidR="009F5786" w:rsidRPr="00DF6BDB" w:rsidDel="00D73460" w:rsidRDefault="009F5786">
            <w:pPr>
              <w:spacing w:line="240" w:lineRule="auto"/>
              <w:rPr>
                <w:del w:id="9559" w:author="Mohammad Nayeem Hasan" w:date="2024-07-18T15:20:00Z" w16du:dateUtc="2024-07-18T09:20:00Z"/>
                <w:rFonts w:ascii="Times New Roman" w:hAnsi="Times New Roman" w:cs="Times New Roman"/>
                <w:sz w:val="24"/>
                <w:szCs w:val="24"/>
              </w:rPr>
              <w:pPrChange w:id="9560" w:author="Mohammad Nayeem Hasan" w:date="2024-07-18T16:13:00Z" w16du:dateUtc="2024-07-18T10:13:00Z">
                <w:pPr>
                  <w:spacing w:after="0" w:line="240" w:lineRule="auto"/>
                </w:pPr>
              </w:pPrChange>
            </w:pPr>
            <w:del w:id="9561" w:author="Mohammad Nayeem Hasan" w:date="2024-07-18T15:20:00Z" w16du:dateUtc="2024-07-18T09:20:00Z">
              <w:r w:rsidRPr="00DF6BDB" w:rsidDel="00D73460">
                <w:rPr>
                  <w:rFonts w:ascii="Times New Roman" w:hAnsi="Times New Roman" w:cs="Times New Roman"/>
                  <w:sz w:val="24"/>
                  <w:szCs w:val="24"/>
                </w:rPr>
                <w:delText>0.84 (0.38 – 1.88)</w:delText>
              </w:r>
            </w:del>
          </w:p>
        </w:tc>
        <w:tc>
          <w:tcPr>
            <w:tcW w:w="679" w:type="dxa"/>
          </w:tcPr>
          <w:p w14:paraId="277CD966" w14:textId="2C052F82" w:rsidR="009F5786" w:rsidRPr="00DF6BDB" w:rsidDel="00D73460" w:rsidRDefault="009F5786">
            <w:pPr>
              <w:spacing w:line="240" w:lineRule="auto"/>
              <w:rPr>
                <w:del w:id="9562" w:author="Mohammad Nayeem Hasan" w:date="2024-07-18T15:20:00Z" w16du:dateUtc="2024-07-18T09:20:00Z"/>
                <w:rFonts w:ascii="Times New Roman" w:hAnsi="Times New Roman" w:cs="Times New Roman"/>
                <w:sz w:val="24"/>
                <w:szCs w:val="24"/>
              </w:rPr>
              <w:pPrChange w:id="9563" w:author="Mohammad Nayeem Hasan" w:date="2024-07-18T16:13:00Z" w16du:dateUtc="2024-07-18T10:13:00Z">
                <w:pPr>
                  <w:spacing w:after="0" w:line="240" w:lineRule="auto"/>
                </w:pPr>
              </w:pPrChange>
            </w:pPr>
            <w:del w:id="9564" w:author="Mohammad Nayeem Hasan" w:date="2024-07-18T15:20:00Z" w16du:dateUtc="2024-07-18T09:20:00Z">
              <w:r w:rsidRPr="00DF6BDB" w:rsidDel="00D73460">
                <w:rPr>
                  <w:rFonts w:ascii="Times New Roman" w:hAnsi="Times New Roman" w:cs="Times New Roman"/>
                  <w:sz w:val="24"/>
                  <w:szCs w:val="24"/>
                </w:rPr>
                <w:delText>0.673</w:delText>
              </w:r>
            </w:del>
          </w:p>
        </w:tc>
        <w:tc>
          <w:tcPr>
            <w:tcW w:w="1224" w:type="dxa"/>
          </w:tcPr>
          <w:p w14:paraId="7BACF20C" w14:textId="7F8B0BF3" w:rsidR="009F5786" w:rsidRPr="00DF6BDB" w:rsidDel="00D73460" w:rsidRDefault="009F5786">
            <w:pPr>
              <w:spacing w:line="240" w:lineRule="auto"/>
              <w:rPr>
                <w:del w:id="9565" w:author="Mohammad Nayeem Hasan" w:date="2024-07-18T15:20:00Z" w16du:dateUtc="2024-07-18T09:20:00Z"/>
                <w:rFonts w:ascii="Times New Roman" w:hAnsi="Times New Roman" w:cs="Times New Roman"/>
                <w:sz w:val="24"/>
                <w:szCs w:val="24"/>
              </w:rPr>
              <w:pPrChange w:id="9566" w:author="Mohammad Nayeem Hasan" w:date="2024-07-18T16:13:00Z" w16du:dateUtc="2024-07-18T10:13:00Z">
                <w:pPr>
                  <w:spacing w:after="0" w:line="240" w:lineRule="auto"/>
                </w:pPr>
              </w:pPrChange>
            </w:pPr>
            <w:del w:id="9567" w:author="Mohammad Nayeem Hasan" w:date="2024-07-18T15:20:00Z" w16du:dateUtc="2024-07-18T09:20:00Z">
              <w:r w:rsidRPr="00DF6BDB" w:rsidDel="00D73460">
                <w:rPr>
                  <w:rFonts w:ascii="Times New Roman" w:hAnsi="Times New Roman" w:cs="Times New Roman"/>
                  <w:sz w:val="24"/>
                  <w:szCs w:val="24"/>
                </w:rPr>
                <w:delText>0.92 (0.40 - 2.10)</w:delText>
              </w:r>
            </w:del>
          </w:p>
        </w:tc>
        <w:tc>
          <w:tcPr>
            <w:tcW w:w="749" w:type="dxa"/>
          </w:tcPr>
          <w:p w14:paraId="34CEA7F4" w14:textId="5297DFBD" w:rsidR="009F5786" w:rsidRPr="00DF6BDB" w:rsidDel="00D73460" w:rsidRDefault="009F5786">
            <w:pPr>
              <w:spacing w:line="240" w:lineRule="auto"/>
              <w:rPr>
                <w:del w:id="9568" w:author="Mohammad Nayeem Hasan" w:date="2024-07-18T15:20:00Z" w16du:dateUtc="2024-07-18T09:20:00Z"/>
                <w:rFonts w:ascii="Times New Roman" w:hAnsi="Times New Roman" w:cs="Times New Roman"/>
                <w:sz w:val="24"/>
                <w:szCs w:val="24"/>
              </w:rPr>
              <w:pPrChange w:id="9569" w:author="Mohammad Nayeem Hasan" w:date="2024-07-18T16:13:00Z" w16du:dateUtc="2024-07-18T10:13:00Z">
                <w:pPr>
                  <w:spacing w:after="0" w:line="240" w:lineRule="auto"/>
                </w:pPr>
              </w:pPrChange>
            </w:pPr>
            <w:del w:id="9570" w:author="Mohammad Nayeem Hasan" w:date="2024-07-18T15:20:00Z" w16du:dateUtc="2024-07-18T09:20:00Z">
              <w:r w:rsidRPr="00DF6BDB" w:rsidDel="00D73460">
                <w:rPr>
                  <w:rFonts w:ascii="Times New Roman" w:hAnsi="Times New Roman" w:cs="Times New Roman"/>
                  <w:sz w:val="24"/>
                  <w:szCs w:val="24"/>
                </w:rPr>
                <w:delText>0.837</w:delText>
              </w:r>
            </w:del>
          </w:p>
        </w:tc>
        <w:tc>
          <w:tcPr>
            <w:tcW w:w="1223" w:type="dxa"/>
          </w:tcPr>
          <w:p w14:paraId="770DFD33" w14:textId="01DA4245" w:rsidR="009F5786" w:rsidRPr="00DF6BDB" w:rsidDel="00D73460" w:rsidRDefault="009F5786">
            <w:pPr>
              <w:spacing w:line="240" w:lineRule="auto"/>
              <w:rPr>
                <w:del w:id="9571" w:author="Mohammad Nayeem Hasan" w:date="2024-07-18T15:20:00Z" w16du:dateUtc="2024-07-18T09:20:00Z"/>
                <w:rFonts w:ascii="Times New Roman" w:hAnsi="Times New Roman" w:cs="Times New Roman"/>
                <w:sz w:val="24"/>
                <w:szCs w:val="24"/>
              </w:rPr>
              <w:pPrChange w:id="9572" w:author="Mohammad Nayeem Hasan" w:date="2024-07-18T16:13:00Z" w16du:dateUtc="2024-07-18T10:13:00Z">
                <w:pPr>
                  <w:spacing w:after="0" w:line="240" w:lineRule="auto"/>
                </w:pPr>
              </w:pPrChange>
            </w:pPr>
            <w:del w:id="9573" w:author="Mohammad Nayeem Hasan" w:date="2024-07-18T15:20:00Z" w16du:dateUtc="2024-07-18T09:20:00Z">
              <w:r w:rsidRPr="00DF6BDB" w:rsidDel="00D73460">
                <w:rPr>
                  <w:rFonts w:ascii="Times New Roman" w:hAnsi="Times New Roman" w:cs="Times New Roman"/>
                  <w:sz w:val="24"/>
                  <w:szCs w:val="24"/>
                </w:rPr>
                <w:delText>1.42 (0.39 - 5.22)</w:delText>
              </w:r>
            </w:del>
          </w:p>
        </w:tc>
        <w:tc>
          <w:tcPr>
            <w:tcW w:w="749" w:type="dxa"/>
          </w:tcPr>
          <w:p w14:paraId="6EB78B41" w14:textId="349DE874" w:rsidR="009F5786" w:rsidRPr="00DF6BDB" w:rsidDel="00D73460" w:rsidRDefault="009F5786">
            <w:pPr>
              <w:spacing w:line="240" w:lineRule="auto"/>
              <w:rPr>
                <w:del w:id="9574" w:author="Mohammad Nayeem Hasan" w:date="2024-07-18T15:20:00Z" w16du:dateUtc="2024-07-18T09:20:00Z"/>
                <w:rFonts w:ascii="Times New Roman" w:hAnsi="Times New Roman" w:cs="Times New Roman"/>
                <w:sz w:val="24"/>
                <w:szCs w:val="24"/>
              </w:rPr>
              <w:pPrChange w:id="9575" w:author="Mohammad Nayeem Hasan" w:date="2024-07-18T16:13:00Z" w16du:dateUtc="2024-07-18T10:13:00Z">
                <w:pPr>
                  <w:spacing w:after="0" w:line="240" w:lineRule="auto"/>
                </w:pPr>
              </w:pPrChange>
            </w:pPr>
            <w:del w:id="9576" w:author="Mohammad Nayeem Hasan" w:date="2024-07-18T15:20:00Z" w16du:dateUtc="2024-07-18T09:20:00Z">
              <w:r w:rsidRPr="00DF6BDB" w:rsidDel="00D73460">
                <w:rPr>
                  <w:rFonts w:ascii="Times New Roman" w:hAnsi="Times New Roman" w:cs="Times New Roman"/>
                  <w:sz w:val="24"/>
                  <w:szCs w:val="24"/>
                </w:rPr>
                <w:delText xml:space="preserve">0.597  </w:delText>
              </w:r>
            </w:del>
          </w:p>
        </w:tc>
        <w:tc>
          <w:tcPr>
            <w:tcW w:w="1223" w:type="dxa"/>
          </w:tcPr>
          <w:p w14:paraId="12663507" w14:textId="6368A1C4" w:rsidR="009F5786" w:rsidRPr="00DF6BDB" w:rsidDel="00D73460" w:rsidRDefault="009F5786">
            <w:pPr>
              <w:spacing w:line="240" w:lineRule="auto"/>
              <w:rPr>
                <w:del w:id="9577" w:author="Mohammad Nayeem Hasan" w:date="2024-07-18T15:20:00Z" w16du:dateUtc="2024-07-18T09:20:00Z"/>
                <w:rFonts w:ascii="Times New Roman" w:hAnsi="Times New Roman" w:cs="Times New Roman"/>
                <w:sz w:val="24"/>
                <w:szCs w:val="24"/>
              </w:rPr>
              <w:pPrChange w:id="9578" w:author="Mohammad Nayeem Hasan" w:date="2024-07-18T16:13:00Z" w16du:dateUtc="2024-07-18T10:13:00Z">
                <w:pPr>
                  <w:spacing w:after="0" w:line="240" w:lineRule="auto"/>
                </w:pPr>
              </w:pPrChange>
            </w:pPr>
            <w:del w:id="9579" w:author="Mohammad Nayeem Hasan" w:date="2024-07-18T15:20:00Z" w16du:dateUtc="2024-07-18T09:20:00Z">
              <w:r w:rsidRPr="00DF6BDB" w:rsidDel="00D73460">
                <w:rPr>
                  <w:rFonts w:ascii="Times New Roman" w:hAnsi="Times New Roman" w:cs="Times New Roman"/>
                  <w:sz w:val="24"/>
                  <w:szCs w:val="24"/>
                </w:rPr>
                <w:delText>1.38 (0.36 - 5.30)</w:delText>
              </w:r>
            </w:del>
          </w:p>
        </w:tc>
        <w:tc>
          <w:tcPr>
            <w:tcW w:w="749" w:type="dxa"/>
          </w:tcPr>
          <w:p w14:paraId="760CFD1F" w14:textId="293A9188" w:rsidR="009F5786" w:rsidRPr="00DF6BDB" w:rsidDel="00D73460" w:rsidRDefault="009F5786">
            <w:pPr>
              <w:spacing w:line="240" w:lineRule="auto"/>
              <w:rPr>
                <w:del w:id="9580" w:author="Mohammad Nayeem Hasan" w:date="2024-07-18T15:20:00Z" w16du:dateUtc="2024-07-18T09:20:00Z"/>
                <w:rFonts w:ascii="Times New Roman" w:hAnsi="Times New Roman" w:cs="Times New Roman"/>
                <w:sz w:val="24"/>
                <w:szCs w:val="24"/>
              </w:rPr>
              <w:pPrChange w:id="9581" w:author="Mohammad Nayeem Hasan" w:date="2024-07-18T16:13:00Z" w16du:dateUtc="2024-07-18T10:13:00Z">
                <w:pPr>
                  <w:spacing w:after="0" w:line="240" w:lineRule="auto"/>
                </w:pPr>
              </w:pPrChange>
            </w:pPr>
            <w:del w:id="9582" w:author="Mohammad Nayeem Hasan" w:date="2024-07-18T15:20:00Z" w16du:dateUtc="2024-07-18T09:20:00Z">
              <w:r w:rsidRPr="00DF6BDB" w:rsidDel="00D73460">
                <w:rPr>
                  <w:rFonts w:ascii="Times New Roman" w:hAnsi="Times New Roman" w:cs="Times New Roman"/>
                  <w:sz w:val="24"/>
                  <w:szCs w:val="24"/>
                </w:rPr>
                <w:delText>0.643</w:delText>
              </w:r>
            </w:del>
          </w:p>
        </w:tc>
      </w:tr>
      <w:tr w:rsidR="009F5786" w:rsidRPr="00DF6BDB" w:rsidDel="00D73460" w14:paraId="6CEC0252" w14:textId="2B6852A4" w:rsidTr="00755549">
        <w:trPr>
          <w:del w:id="9583" w:author="Mohammad Nayeem Hasan" w:date="2024-07-18T15:20:00Z"/>
        </w:trPr>
        <w:tc>
          <w:tcPr>
            <w:tcW w:w="1530" w:type="dxa"/>
          </w:tcPr>
          <w:p w14:paraId="153888A3" w14:textId="19D4467D" w:rsidR="009F5786" w:rsidRPr="00DF6BDB" w:rsidDel="00D73460" w:rsidRDefault="009F5786">
            <w:pPr>
              <w:spacing w:line="240" w:lineRule="auto"/>
              <w:rPr>
                <w:del w:id="9584" w:author="Mohammad Nayeem Hasan" w:date="2024-07-18T15:20:00Z" w16du:dateUtc="2024-07-18T09:20:00Z"/>
                <w:rFonts w:ascii="Times New Roman" w:hAnsi="Times New Roman" w:cs="Times New Roman"/>
                <w:sz w:val="24"/>
                <w:szCs w:val="24"/>
              </w:rPr>
              <w:pPrChange w:id="9585" w:author="Mohammad Nayeem Hasan" w:date="2024-07-18T16:13:00Z" w16du:dateUtc="2024-07-18T10:13:00Z">
                <w:pPr>
                  <w:spacing w:after="0" w:line="240" w:lineRule="auto"/>
                </w:pPr>
              </w:pPrChange>
            </w:pPr>
            <w:del w:id="9586" w:author="Mohammad Nayeem Hasan" w:date="2024-07-18T15:20:00Z" w16du:dateUtc="2024-07-18T09:20:00Z">
              <w:r w:rsidRPr="00DF6BDB" w:rsidDel="00D73460">
                <w:rPr>
                  <w:rFonts w:ascii="Times New Roman" w:hAnsi="Times New Roman" w:cs="Times New Roman"/>
                  <w:sz w:val="24"/>
                  <w:szCs w:val="24"/>
                </w:rPr>
                <w:delText>Source water E. coli concentration</w:delText>
              </w:r>
            </w:del>
          </w:p>
        </w:tc>
        <w:tc>
          <w:tcPr>
            <w:tcW w:w="1224" w:type="dxa"/>
          </w:tcPr>
          <w:p w14:paraId="34DE9DF9" w14:textId="7FA0EE31" w:rsidR="009F5786" w:rsidRPr="00DF6BDB" w:rsidDel="00D73460" w:rsidRDefault="009F5786">
            <w:pPr>
              <w:spacing w:line="240" w:lineRule="auto"/>
              <w:rPr>
                <w:del w:id="9587" w:author="Mohammad Nayeem Hasan" w:date="2024-07-18T15:20:00Z" w16du:dateUtc="2024-07-18T09:20:00Z"/>
                <w:rFonts w:ascii="Times New Roman" w:hAnsi="Times New Roman" w:cs="Times New Roman"/>
                <w:sz w:val="24"/>
                <w:szCs w:val="24"/>
              </w:rPr>
              <w:pPrChange w:id="9588" w:author="Mohammad Nayeem Hasan" w:date="2024-07-18T16:13:00Z" w16du:dateUtc="2024-07-18T10:13:00Z">
                <w:pPr>
                  <w:spacing w:after="0" w:line="240" w:lineRule="auto"/>
                </w:pPr>
              </w:pPrChange>
            </w:pPr>
          </w:p>
        </w:tc>
        <w:tc>
          <w:tcPr>
            <w:tcW w:w="679" w:type="dxa"/>
          </w:tcPr>
          <w:p w14:paraId="5B5F1B3E" w14:textId="5BDEC443" w:rsidR="009F5786" w:rsidRPr="00DF6BDB" w:rsidDel="00D73460" w:rsidRDefault="009F5786">
            <w:pPr>
              <w:spacing w:line="240" w:lineRule="auto"/>
              <w:rPr>
                <w:del w:id="9589" w:author="Mohammad Nayeem Hasan" w:date="2024-07-18T15:20:00Z" w16du:dateUtc="2024-07-18T09:20:00Z"/>
                <w:rFonts w:ascii="Times New Roman" w:hAnsi="Times New Roman" w:cs="Times New Roman"/>
                <w:sz w:val="24"/>
                <w:szCs w:val="24"/>
              </w:rPr>
              <w:pPrChange w:id="9590" w:author="Mohammad Nayeem Hasan" w:date="2024-07-18T16:13:00Z" w16du:dateUtc="2024-07-18T10:13:00Z">
                <w:pPr>
                  <w:spacing w:after="0" w:line="240" w:lineRule="auto"/>
                </w:pPr>
              </w:pPrChange>
            </w:pPr>
          </w:p>
        </w:tc>
        <w:tc>
          <w:tcPr>
            <w:tcW w:w="1224" w:type="dxa"/>
          </w:tcPr>
          <w:p w14:paraId="6AA505CB" w14:textId="0C1C1EED" w:rsidR="009F5786" w:rsidRPr="00DF6BDB" w:rsidDel="00D73460" w:rsidRDefault="009F5786">
            <w:pPr>
              <w:spacing w:line="240" w:lineRule="auto"/>
              <w:rPr>
                <w:del w:id="9591" w:author="Mohammad Nayeem Hasan" w:date="2024-07-18T15:20:00Z" w16du:dateUtc="2024-07-18T09:20:00Z"/>
                <w:rFonts w:ascii="Times New Roman" w:hAnsi="Times New Roman" w:cs="Times New Roman"/>
                <w:sz w:val="24"/>
                <w:szCs w:val="24"/>
              </w:rPr>
              <w:pPrChange w:id="9592" w:author="Mohammad Nayeem Hasan" w:date="2024-07-18T16:13:00Z" w16du:dateUtc="2024-07-18T10:13:00Z">
                <w:pPr>
                  <w:spacing w:after="0" w:line="240" w:lineRule="auto"/>
                </w:pPr>
              </w:pPrChange>
            </w:pPr>
          </w:p>
        </w:tc>
        <w:tc>
          <w:tcPr>
            <w:tcW w:w="749" w:type="dxa"/>
          </w:tcPr>
          <w:p w14:paraId="57DC28A4" w14:textId="2DDB22BF" w:rsidR="009F5786" w:rsidRPr="00DF6BDB" w:rsidDel="00D73460" w:rsidRDefault="009F5786">
            <w:pPr>
              <w:spacing w:line="240" w:lineRule="auto"/>
              <w:rPr>
                <w:del w:id="9593" w:author="Mohammad Nayeem Hasan" w:date="2024-07-18T15:20:00Z" w16du:dateUtc="2024-07-18T09:20:00Z"/>
                <w:rFonts w:ascii="Times New Roman" w:hAnsi="Times New Roman" w:cs="Times New Roman"/>
                <w:sz w:val="24"/>
                <w:szCs w:val="24"/>
              </w:rPr>
              <w:pPrChange w:id="9594" w:author="Mohammad Nayeem Hasan" w:date="2024-07-18T16:13:00Z" w16du:dateUtc="2024-07-18T10:13:00Z">
                <w:pPr>
                  <w:spacing w:after="0" w:line="240" w:lineRule="auto"/>
                </w:pPr>
              </w:pPrChange>
            </w:pPr>
          </w:p>
        </w:tc>
        <w:tc>
          <w:tcPr>
            <w:tcW w:w="1223" w:type="dxa"/>
          </w:tcPr>
          <w:p w14:paraId="34100AFF" w14:textId="4AD0B926" w:rsidR="009F5786" w:rsidRPr="00DF6BDB" w:rsidDel="00D73460" w:rsidRDefault="009F5786">
            <w:pPr>
              <w:spacing w:line="240" w:lineRule="auto"/>
              <w:rPr>
                <w:del w:id="9595" w:author="Mohammad Nayeem Hasan" w:date="2024-07-18T15:20:00Z" w16du:dateUtc="2024-07-18T09:20:00Z"/>
                <w:rFonts w:ascii="Times New Roman" w:hAnsi="Times New Roman" w:cs="Times New Roman"/>
                <w:sz w:val="24"/>
                <w:szCs w:val="24"/>
              </w:rPr>
              <w:pPrChange w:id="9596" w:author="Mohammad Nayeem Hasan" w:date="2024-07-18T16:13:00Z" w16du:dateUtc="2024-07-18T10:13:00Z">
                <w:pPr>
                  <w:spacing w:after="0" w:line="240" w:lineRule="auto"/>
                </w:pPr>
              </w:pPrChange>
            </w:pPr>
          </w:p>
        </w:tc>
        <w:tc>
          <w:tcPr>
            <w:tcW w:w="749" w:type="dxa"/>
          </w:tcPr>
          <w:p w14:paraId="6682B64C" w14:textId="445BD6BF" w:rsidR="009F5786" w:rsidRPr="00DF6BDB" w:rsidDel="00D73460" w:rsidRDefault="009F5786">
            <w:pPr>
              <w:spacing w:line="240" w:lineRule="auto"/>
              <w:rPr>
                <w:del w:id="9597" w:author="Mohammad Nayeem Hasan" w:date="2024-07-18T15:20:00Z" w16du:dateUtc="2024-07-18T09:20:00Z"/>
                <w:rFonts w:ascii="Times New Roman" w:hAnsi="Times New Roman" w:cs="Times New Roman"/>
                <w:sz w:val="24"/>
                <w:szCs w:val="24"/>
              </w:rPr>
              <w:pPrChange w:id="9598" w:author="Mohammad Nayeem Hasan" w:date="2024-07-18T16:13:00Z" w16du:dateUtc="2024-07-18T10:13:00Z">
                <w:pPr>
                  <w:spacing w:after="0" w:line="240" w:lineRule="auto"/>
                </w:pPr>
              </w:pPrChange>
            </w:pPr>
          </w:p>
        </w:tc>
        <w:tc>
          <w:tcPr>
            <w:tcW w:w="1223" w:type="dxa"/>
          </w:tcPr>
          <w:p w14:paraId="3F985D66" w14:textId="124A4577" w:rsidR="009F5786" w:rsidRPr="00DF6BDB" w:rsidDel="00D73460" w:rsidRDefault="009F5786">
            <w:pPr>
              <w:spacing w:line="240" w:lineRule="auto"/>
              <w:rPr>
                <w:del w:id="9599" w:author="Mohammad Nayeem Hasan" w:date="2024-07-18T15:20:00Z" w16du:dateUtc="2024-07-18T09:20:00Z"/>
                <w:rFonts w:ascii="Times New Roman" w:hAnsi="Times New Roman" w:cs="Times New Roman"/>
                <w:sz w:val="24"/>
                <w:szCs w:val="24"/>
              </w:rPr>
              <w:pPrChange w:id="9600" w:author="Mohammad Nayeem Hasan" w:date="2024-07-18T16:13:00Z" w16du:dateUtc="2024-07-18T10:13:00Z">
                <w:pPr>
                  <w:spacing w:after="0" w:line="240" w:lineRule="auto"/>
                </w:pPr>
              </w:pPrChange>
            </w:pPr>
          </w:p>
        </w:tc>
        <w:tc>
          <w:tcPr>
            <w:tcW w:w="749" w:type="dxa"/>
          </w:tcPr>
          <w:p w14:paraId="5343D916" w14:textId="4657A52C" w:rsidR="009F5786" w:rsidRPr="00DF6BDB" w:rsidDel="00D73460" w:rsidRDefault="009F5786">
            <w:pPr>
              <w:spacing w:line="240" w:lineRule="auto"/>
              <w:rPr>
                <w:del w:id="9601" w:author="Mohammad Nayeem Hasan" w:date="2024-07-18T15:20:00Z" w16du:dateUtc="2024-07-18T09:20:00Z"/>
                <w:rFonts w:ascii="Times New Roman" w:hAnsi="Times New Roman" w:cs="Times New Roman"/>
                <w:sz w:val="24"/>
                <w:szCs w:val="24"/>
              </w:rPr>
              <w:pPrChange w:id="9602" w:author="Mohammad Nayeem Hasan" w:date="2024-07-18T16:13:00Z" w16du:dateUtc="2024-07-18T10:13:00Z">
                <w:pPr>
                  <w:spacing w:after="0" w:line="240" w:lineRule="auto"/>
                </w:pPr>
              </w:pPrChange>
            </w:pPr>
          </w:p>
        </w:tc>
      </w:tr>
      <w:tr w:rsidR="009F5786" w:rsidRPr="00DF6BDB" w:rsidDel="00D73460" w14:paraId="30EF6BB8" w14:textId="60387F5D" w:rsidTr="00755549">
        <w:trPr>
          <w:del w:id="9603" w:author="Mohammad Nayeem Hasan" w:date="2024-07-18T15:20:00Z"/>
        </w:trPr>
        <w:tc>
          <w:tcPr>
            <w:tcW w:w="1530" w:type="dxa"/>
          </w:tcPr>
          <w:p w14:paraId="3522021F" w14:textId="4AC39329" w:rsidR="009F5786" w:rsidRPr="00DF6BDB" w:rsidDel="00D73460" w:rsidRDefault="009F5786">
            <w:pPr>
              <w:spacing w:line="240" w:lineRule="auto"/>
              <w:rPr>
                <w:del w:id="9604" w:author="Mohammad Nayeem Hasan" w:date="2024-07-18T15:20:00Z" w16du:dateUtc="2024-07-18T09:20:00Z"/>
                <w:rFonts w:ascii="Times New Roman" w:hAnsi="Times New Roman" w:cs="Times New Roman"/>
                <w:sz w:val="24"/>
                <w:szCs w:val="24"/>
              </w:rPr>
              <w:pPrChange w:id="9605" w:author="Mohammad Nayeem Hasan" w:date="2024-07-18T16:13:00Z" w16du:dateUtc="2024-07-18T10:13:00Z">
                <w:pPr>
                  <w:spacing w:after="0" w:line="240" w:lineRule="auto"/>
                </w:pPr>
              </w:pPrChange>
            </w:pPr>
            <w:del w:id="9606" w:author="Mohammad Nayeem Hasan" w:date="2024-07-18T15:20:00Z" w16du:dateUtc="2024-07-18T09:20:00Z">
              <w:r w:rsidRPr="00DF6BDB" w:rsidDel="00D73460">
                <w:rPr>
                  <w:rFonts w:ascii="Times New Roman" w:hAnsi="Times New Roman" w:cs="Times New Roman"/>
                  <w:sz w:val="24"/>
                  <w:szCs w:val="24"/>
                </w:rPr>
                <w:delText>Low</w:delText>
              </w:r>
            </w:del>
          </w:p>
        </w:tc>
        <w:tc>
          <w:tcPr>
            <w:tcW w:w="1224" w:type="dxa"/>
          </w:tcPr>
          <w:p w14:paraId="74B81C53" w14:textId="047A2A43" w:rsidR="009F5786" w:rsidRPr="00DF6BDB" w:rsidDel="00D73460" w:rsidRDefault="009F5786">
            <w:pPr>
              <w:spacing w:line="240" w:lineRule="auto"/>
              <w:rPr>
                <w:del w:id="9607" w:author="Mohammad Nayeem Hasan" w:date="2024-07-18T15:20:00Z" w16du:dateUtc="2024-07-18T09:20:00Z"/>
                <w:rFonts w:ascii="Times New Roman" w:hAnsi="Times New Roman" w:cs="Times New Roman"/>
                <w:sz w:val="24"/>
                <w:szCs w:val="24"/>
              </w:rPr>
              <w:pPrChange w:id="9608" w:author="Mohammad Nayeem Hasan" w:date="2024-07-18T16:13:00Z" w16du:dateUtc="2024-07-18T10:13:00Z">
                <w:pPr>
                  <w:spacing w:after="0" w:line="240" w:lineRule="auto"/>
                </w:pPr>
              </w:pPrChange>
            </w:pPr>
            <w:del w:id="960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6239DC7" w14:textId="5DB3F28D" w:rsidR="009F5786" w:rsidRPr="00DF6BDB" w:rsidDel="00D73460" w:rsidRDefault="009F5786">
            <w:pPr>
              <w:spacing w:line="240" w:lineRule="auto"/>
              <w:rPr>
                <w:del w:id="9610" w:author="Mohammad Nayeem Hasan" w:date="2024-07-18T15:20:00Z" w16du:dateUtc="2024-07-18T09:20:00Z"/>
                <w:rFonts w:ascii="Times New Roman" w:hAnsi="Times New Roman" w:cs="Times New Roman"/>
                <w:sz w:val="24"/>
                <w:szCs w:val="24"/>
              </w:rPr>
              <w:pPrChange w:id="9611" w:author="Mohammad Nayeem Hasan" w:date="2024-07-18T16:13:00Z" w16du:dateUtc="2024-07-18T10:13:00Z">
                <w:pPr>
                  <w:spacing w:after="0" w:line="240" w:lineRule="auto"/>
                </w:pPr>
              </w:pPrChange>
            </w:pPr>
          </w:p>
        </w:tc>
        <w:tc>
          <w:tcPr>
            <w:tcW w:w="1224" w:type="dxa"/>
          </w:tcPr>
          <w:p w14:paraId="2F68BE6D" w14:textId="7F457E52" w:rsidR="009F5786" w:rsidRPr="00DF6BDB" w:rsidDel="00D73460" w:rsidRDefault="009F5786">
            <w:pPr>
              <w:spacing w:line="240" w:lineRule="auto"/>
              <w:rPr>
                <w:del w:id="9612" w:author="Mohammad Nayeem Hasan" w:date="2024-07-18T15:20:00Z" w16du:dateUtc="2024-07-18T09:20:00Z"/>
                <w:rFonts w:ascii="Times New Roman" w:hAnsi="Times New Roman" w:cs="Times New Roman"/>
                <w:sz w:val="24"/>
                <w:szCs w:val="24"/>
              </w:rPr>
              <w:pPrChange w:id="9613" w:author="Mohammad Nayeem Hasan" w:date="2024-07-18T16:13:00Z" w16du:dateUtc="2024-07-18T10:13:00Z">
                <w:pPr>
                  <w:spacing w:after="0" w:line="240" w:lineRule="auto"/>
                </w:pPr>
              </w:pPrChange>
            </w:pPr>
            <w:del w:id="961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05E1AFC" w14:textId="280C0ECB" w:rsidR="009F5786" w:rsidRPr="00DF6BDB" w:rsidDel="00D73460" w:rsidRDefault="009F5786">
            <w:pPr>
              <w:spacing w:line="240" w:lineRule="auto"/>
              <w:rPr>
                <w:del w:id="9615" w:author="Mohammad Nayeem Hasan" w:date="2024-07-18T15:20:00Z" w16du:dateUtc="2024-07-18T09:20:00Z"/>
                <w:rFonts w:ascii="Times New Roman" w:hAnsi="Times New Roman" w:cs="Times New Roman"/>
                <w:sz w:val="24"/>
                <w:szCs w:val="24"/>
              </w:rPr>
              <w:pPrChange w:id="9616" w:author="Mohammad Nayeem Hasan" w:date="2024-07-18T16:13:00Z" w16du:dateUtc="2024-07-18T10:13:00Z">
                <w:pPr>
                  <w:spacing w:after="0" w:line="240" w:lineRule="auto"/>
                </w:pPr>
              </w:pPrChange>
            </w:pPr>
          </w:p>
        </w:tc>
        <w:tc>
          <w:tcPr>
            <w:tcW w:w="1223" w:type="dxa"/>
          </w:tcPr>
          <w:p w14:paraId="153E2904" w14:textId="2F39E2ED" w:rsidR="009F5786" w:rsidRPr="00DF6BDB" w:rsidDel="00D73460" w:rsidRDefault="009F5786">
            <w:pPr>
              <w:spacing w:line="240" w:lineRule="auto"/>
              <w:rPr>
                <w:del w:id="9617" w:author="Mohammad Nayeem Hasan" w:date="2024-07-18T15:20:00Z" w16du:dateUtc="2024-07-18T09:20:00Z"/>
                <w:rFonts w:ascii="Times New Roman" w:hAnsi="Times New Roman" w:cs="Times New Roman"/>
                <w:sz w:val="24"/>
                <w:szCs w:val="24"/>
              </w:rPr>
              <w:pPrChange w:id="9618" w:author="Mohammad Nayeem Hasan" w:date="2024-07-18T16:13:00Z" w16du:dateUtc="2024-07-18T10:13:00Z">
                <w:pPr>
                  <w:spacing w:after="0" w:line="240" w:lineRule="auto"/>
                </w:pPr>
              </w:pPrChange>
            </w:pPr>
            <w:del w:id="961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CB82E69" w14:textId="5AC3625B" w:rsidR="009F5786" w:rsidRPr="00DF6BDB" w:rsidDel="00D73460" w:rsidRDefault="009F5786">
            <w:pPr>
              <w:spacing w:line="240" w:lineRule="auto"/>
              <w:rPr>
                <w:del w:id="9620" w:author="Mohammad Nayeem Hasan" w:date="2024-07-18T15:20:00Z" w16du:dateUtc="2024-07-18T09:20:00Z"/>
                <w:rFonts w:ascii="Times New Roman" w:hAnsi="Times New Roman" w:cs="Times New Roman"/>
                <w:sz w:val="24"/>
                <w:szCs w:val="24"/>
              </w:rPr>
              <w:pPrChange w:id="9621" w:author="Mohammad Nayeem Hasan" w:date="2024-07-18T16:13:00Z" w16du:dateUtc="2024-07-18T10:13:00Z">
                <w:pPr>
                  <w:spacing w:after="0" w:line="240" w:lineRule="auto"/>
                </w:pPr>
              </w:pPrChange>
            </w:pPr>
          </w:p>
        </w:tc>
        <w:tc>
          <w:tcPr>
            <w:tcW w:w="1223" w:type="dxa"/>
          </w:tcPr>
          <w:p w14:paraId="10D92F37" w14:textId="05B2C7CE" w:rsidR="009F5786" w:rsidRPr="00DF6BDB" w:rsidDel="00D73460" w:rsidRDefault="009F5786">
            <w:pPr>
              <w:spacing w:line="240" w:lineRule="auto"/>
              <w:rPr>
                <w:del w:id="9622" w:author="Mohammad Nayeem Hasan" w:date="2024-07-18T15:20:00Z" w16du:dateUtc="2024-07-18T09:20:00Z"/>
                <w:rFonts w:ascii="Times New Roman" w:hAnsi="Times New Roman" w:cs="Times New Roman"/>
                <w:sz w:val="24"/>
                <w:szCs w:val="24"/>
              </w:rPr>
              <w:pPrChange w:id="9623" w:author="Mohammad Nayeem Hasan" w:date="2024-07-18T16:13:00Z" w16du:dateUtc="2024-07-18T10:13:00Z">
                <w:pPr>
                  <w:spacing w:after="0" w:line="240" w:lineRule="auto"/>
                </w:pPr>
              </w:pPrChange>
            </w:pPr>
            <w:del w:id="962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F505E0" w14:textId="36A7D8E4" w:rsidR="009F5786" w:rsidRPr="00DF6BDB" w:rsidDel="00D73460" w:rsidRDefault="009F5786">
            <w:pPr>
              <w:spacing w:line="240" w:lineRule="auto"/>
              <w:rPr>
                <w:del w:id="9625" w:author="Mohammad Nayeem Hasan" w:date="2024-07-18T15:20:00Z" w16du:dateUtc="2024-07-18T09:20:00Z"/>
                <w:rFonts w:ascii="Times New Roman" w:hAnsi="Times New Roman" w:cs="Times New Roman"/>
                <w:sz w:val="24"/>
                <w:szCs w:val="24"/>
              </w:rPr>
              <w:pPrChange w:id="9626" w:author="Mohammad Nayeem Hasan" w:date="2024-07-18T16:13:00Z" w16du:dateUtc="2024-07-18T10:13:00Z">
                <w:pPr>
                  <w:spacing w:after="0" w:line="240" w:lineRule="auto"/>
                </w:pPr>
              </w:pPrChange>
            </w:pPr>
          </w:p>
        </w:tc>
      </w:tr>
      <w:tr w:rsidR="009F5786" w:rsidRPr="00DF6BDB" w:rsidDel="00D73460" w14:paraId="7B42908A" w14:textId="4FD62552" w:rsidTr="00755549">
        <w:trPr>
          <w:del w:id="9627" w:author="Mohammad Nayeem Hasan" w:date="2024-07-18T15:20:00Z"/>
        </w:trPr>
        <w:tc>
          <w:tcPr>
            <w:tcW w:w="1530" w:type="dxa"/>
          </w:tcPr>
          <w:p w14:paraId="6C0449BB" w14:textId="72B49232" w:rsidR="009F5786" w:rsidRPr="00DF6BDB" w:rsidDel="00D73460" w:rsidRDefault="009F5786">
            <w:pPr>
              <w:spacing w:line="240" w:lineRule="auto"/>
              <w:rPr>
                <w:del w:id="9628" w:author="Mohammad Nayeem Hasan" w:date="2024-07-18T15:20:00Z" w16du:dateUtc="2024-07-18T09:20:00Z"/>
                <w:rFonts w:ascii="Times New Roman" w:hAnsi="Times New Roman" w:cs="Times New Roman"/>
                <w:sz w:val="24"/>
                <w:szCs w:val="24"/>
              </w:rPr>
              <w:pPrChange w:id="9629" w:author="Mohammad Nayeem Hasan" w:date="2024-07-18T16:13:00Z" w16du:dateUtc="2024-07-18T10:13:00Z">
                <w:pPr>
                  <w:spacing w:after="0" w:line="240" w:lineRule="auto"/>
                </w:pPr>
              </w:pPrChange>
            </w:pPr>
            <w:del w:id="9630"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1224" w:type="dxa"/>
          </w:tcPr>
          <w:p w14:paraId="7B8D8D9B" w14:textId="4A1C0C88" w:rsidR="009F5786" w:rsidRPr="00DF6BDB" w:rsidDel="00D73460" w:rsidRDefault="009F5786">
            <w:pPr>
              <w:spacing w:line="240" w:lineRule="auto"/>
              <w:rPr>
                <w:del w:id="9631" w:author="Mohammad Nayeem Hasan" w:date="2024-07-18T15:20:00Z" w16du:dateUtc="2024-07-18T09:20:00Z"/>
                <w:rFonts w:ascii="Times New Roman" w:hAnsi="Times New Roman" w:cs="Times New Roman"/>
                <w:sz w:val="24"/>
                <w:szCs w:val="24"/>
              </w:rPr>
              <w:pPrChange w:id="9632" w:author="Mohammad Nayeem Hasan" w:date="2024-07-18T16:13:00Z" w16du:dateUtc="2024-07-18T10:13:00Z">
                <w:pPr>
                  <w:spacing w:after="0" w:line="240" w:lineRule="auto"/>
                </w:pPr>
              </w:pPrChange>
            </w:pPr>
            <w:del w:id="9633" w:author="Mohammad Nayeem Hasan" w:date="2024-07-18T15:20:00Z" w16du:dateUtc="2024-07-18T09:20:00Z">
              <w:r w:rsidRPr="00DF6BDB" w:rsidDel="00D73460">
                <w:rPr>
                  <w:rFonts w:ascii="Times New Roman" w:hAnsi="Times New Roman" w:cs="Times New Roman"/>
                  <w:sz w:val="24"/>
                  <w:szCs w:val="24"/>
                </w:rPr>
                <w:delText>1.03 (0.64 – 1.65)</w:delText>
              </w:r>
            </w:del>
          </w:p>
        </w:tc>
        <w:tc>
          <w:tcPr>
            <w:tcW w:w="679" w:type="dxa"/>
          </w:tcPr>
          <w:p w14:paraId="007E6B20" w14:textId="3FF6E499" w:rsidR="009F5786" w:rsidRPr="00DF6BDB" w:rsidDel="00D73460" w:rsidRDefault="009F5786">
            <w:pPr>
              <w:spacing w:line="240" w:lineRule="auto"/>
              <w:rPr>
                <w:del w:id="9634" w:author="Mohammad Nayeem Hasan" w:date="2024-07-18T15:20:00Z" w16du:dateUtc="2024-07-18T09:20:00Z"/>
                <w:rFonts w:ascii="Times New Roman" w:hAnsi="Times New Roman" w:cs="Times New Roman"/>
                <w:sz w:val="24"/>
                <w:szCs w:val="24"/>
              </w:rPr>
              <w:pPrChange w:id="9635" w:author="Mohammad Nayeem Hasan" w:date="2024-07-18T16:13:00Z" w16du:dateUtc="2024-07-18T10:13:00Z">
                <w:pPr>
                  <w:spacing w:after="0" w:line="240" w:lineRule="auto"/>
                </w:pPr>
              </w:pPrChange>
            </w:pPr>
            <w:del w:id="9636" w:author="Mohammad Nayeem Hasan" w:date="2024-07-18T15:20:00Z" w16du:dateUtc="2024-07-18T09:20:00Z">
              <w:r w:rsidRPr="00DF6BDB" w:rsidDel="00D73460">
                <w:rPr>
                  <w:rFonts w:ascii="Times New Roman" w:hAnsi="Times New Roman" w:cs="Times New Roman"/>
                  <w:sz w:val="24"/>
                  <w:szCs w:val="24"/>
                </w:rPr>
                <w:delText>0.911</w:delText>
              </w:r>
            </w:del>
          </w:p>
        </w:tc>
        <w:tc>
          <w:tcPr>
            <w:tcW w:w="1224" w:type="dxa"/>
          </w:tcPr>
          <w:p w14:paraId="0CE048D3" w14:textId="0EC16AFE" w:rsidR="009F5786" w:rsidRPr="00DF6BDB" w:rsidDel="00D73460" w:rsidRDefault="009F5786">
            <w:pPr>
              <w:spacing w:line="240" w:lineRule="auto"/>
              <w:rPr>
                <w:del w:id="9637" w:author="Mohammad Nayeem Hasan" w:date="2024-07-18T15:20:00Z" w16du:dateUtc="2024-07-18T09:20:00Z"/>
                <w:rFonts w:ascii="Times New Roman" w:hAnsi="Times New Roman" w:cs="Times New Roman"/>
                <w:sz w:val="24"/>
                <w:szCs w:val="24"/>
              </w:rPr>
              <w:pPrChange w:id="9638" w:author="Mohammad Nayeem Hasan" w:date="2024-07-18T16:13:00Z" w16du:dateUtc="2024-07-18T10:13:00Z">
                <w:pPr>
                  <w:spacing w:after="0" w:line="240" w:lineRule="auto"/>
                </w:pPr>
              </w:pPrChange>
            </w:pPr>
            <w:del w:id="9639" w:author="Mohammad Nayeem Hasan" w:date="2024-07-18T15:20:00Z" w16du:dateUtc="2024-07-18T09:20:00Z">
              <w:r w:rsidRPr="00DF6BDB" w:rsidDel="00D73460">
                <w:rPr>
                  <w:rFonts w:ascii="Times New Roman" w:hAnsi="Times New Roman" w:cs="Times New Roman"/>
                  <w:sz w:val="24"/>
                  <w:szCs w:val="24"/>
                </w:rPr>
                <w:delText>0.93 (0.56 - 1.54)</w:delText>
              </w:r>
            </w:del>
          </w:p>
        </w:tc>
        <w:tc>
          <w:tcPr>
            <w:tcW w:w="749" w:type="dxa"/>
          </w:tcPr>
          <w:p w14:paraId="135681DA" w14:textId="7D7C8A7B" w:rsidR="009F5786" w:rsidRPr="00DF6BDB" w:rsidDel="00D73460" w:rsidRDefault="009F5786">
            <w:pPr>
              <w:spacing w:line="240" w:lineRule="auto"/>
              <w:rPr>
                <w:del w:id="9640" w:author="Mohammad Nayeem Hasan" w:date="2024-07-18T15:20:00Z" w16du:dateUtc="2024-07-18T09:20:00Z"/>
                <w:rFonts w:ascii="Times New Roman" w:hAnsi="Times New Roman" w:cs="Times New Roman"/>
                <w:sz w:val="24"/>
                <w:szCs w:val="24"/>
              </w:rPr>
              <w:pPrChange w:id="9641" w:author="Mohammad Nayeem Hasan" w:date="2024-07-18T16:13:00Z" w16du:dateUtc="2024-07-18T10:13:00Z">
                <w:pPr>
                  <w:spacing w:after="0" w:line="240" w:lineRule="auto"/>
                </w:pPr>
              </w:pPrChange>
            </w:pPr>
            <w:del w:id="9642" w:author="Mohammad Nayeem Hasan" w:date="2024-07-18T15:20:00Z" w16du:dateUtc="2024-07-18T09:20:00Z">
              <w:r w:rsidRPr="00DF6BDB" w:rsidDel="00D73460">
                <w:rPr>
                  <w:rFonts w:ascii="Times New Roman" w:hAnsi="Times New Roman" w:cs="Times New Roman"/>
                  <w:sz w:val="24"/>
                  <w:szCs w:val="24"/>
                </w:rPr>
                <w:delText>0.774</w:delText>
              </w:r>
            </w:del>
          </w:p>
        </w:tc>
        <w:tc>
          <w:tcPr>
            <w:tcW w:w="1223" w:type="dxa"/>
          </w:tcPr>
          <w:p w14:paraId="78C033D7" w14:textId="6A52F8CE" w:rsidR="009F5786" w:rsidRPr="00DF6BDB" w:rsidDel="00D73460" w:rsidRDefault="009F5786">
            <w:pPr>
              <w:spacing w:line="240" w:lineRule="auto"/>
              <w:rPr>
                <w:del w:id="9643" w:author="Mohammad Nayeem Hasan" w:date="2024-07-18T15:20:00Z" w16du:dateUtc="2024-07-18T09:20:00Z"/>
                <w:rFonts w:ascii="Times New Roman" w:hAnsi="Times New Roman" w:cs="Times New Roman"/>
                <w:sz w:val="24"/>
                <w:szCs w:val="24"/>
              </w:rPr>
              <w:pPrChange w:id="9644" w:author="Mohammad Nayeem Hasan" w:date="2024-07-18T16:13:00Z" w16du:dateUtc="2024-07-18T10:13:00Z">
                <w:pPr>
                  <w:spacing w:after="0" w:line="240" w:lineRule="auto"/>
                </w:pPr>
              </w:pPrChange>
            </w:pPr>
            <w:del w:id="9645" w:author="Mohammad Nayeem Hasan" w:date="2024-07-18T15:20:00Z" w16du:dateUtc="2024-07-18T09:20:00Z">
              <w:r w:rsidRPr="00DF6BDB" w:rsidDel="00D73460">
                <w:rPr>
                  <w:rFonts w:ascii="Times New Roman" w:hAnsi="Times New Roman" w:cs="Times New Roman"/>
                  <w:sz w:val="24"/>
                  <w:szCs w:val="24"/>
                </w:rPr>
                <w:delText>0.66 (0.34 - 1.28)</w:delText>
              </w:r>
            </w:del>
          </w:p>
        </w:tc>
        <w:tc>
          <w:tcPr>
            <w:tcW w:w="749" w:type="dxa"/>
          </w:tcPr>
          <w:p w14:paraId="0091A4AD" w14:textId="3E8C2C61" w:rsidR="009F5786" w:rsidRPr="00DF6BDB" w:rsidDel="00D73460" w:rsidRDefault="009F5786">
            <w:pPr>
              <w:spacing w:line="240" w:lineRule="auto"/>
              <w:rPr>
                <w:del w:id="9646" w:author="Mohammad Nayeem Hasan" w:date="2024-07-18T15:20:00Z" w16du:dateUtc="2024-07-18T09:20:00Z"/>
                <w:rFonts w:ascii="Times New Roman" w:hAnsi="Times New Roman" w:cs="Times New Roman"/>
                <w:sz w:val="24"/>
                <w:szCs w:val="24"/>
              </w:rPr>
              <w:pPrChange w:id="9647" w:author="Mohammad Nayeem Hasan" w:date="2024-07-18T16:13:00Z" w16du:dateUtc="2024-07-18T10:13:00Z">
                <w:pPr>
                  <w:spacing w:after="0" w:line="240" w:lineRule="auto"/>
                </w:pPr>
              </w:pPrChange>
            </w:pPr>
            <w:del w:id="9648" w:author="Mohammad Nayeem Hasan" w:date="2024-07-18T15:20:00Z" w16du:dateUtc="2024-07-18T09:20:00Z">
              <w:r w:rsidRPr="00DF6BDB" w:rsidDel="00D73460">
                <w:rPr>
                  <w:rFonts w:ascii="Times New Roman" w:hAnsi="Times New Roman" w:cs="Times New Roman"/>
                  <w:sz w:val="24"/>
                  <w:szCs w:val="24"/>
                </w:rPr>
                <w:delText>0.216</w:delText>
              </w:r>
            </w:del>
          </w:p>
        </w:tc>
        <w:tc>
          <w:tcPr>
            <w:tcW w:w="1223" w:type="dxa"/>
          </w:tcPr>
          <w:p w14:paraId="6E672962" w14:textId="0BE26C31" w:rsidR="009F5786" w:rsidRPr="00DF6BDB" w:rsidDel="00D73460" w:rsidRDefault="009F5786">
            <w:pPr>
              <w:spacing w:line="240" w:lineRule="auto"/>
              <w:rPr>
                <w:del w:id="9649" w:author="Mohammad Nayeem Hasan" w:date="2024-07-18T15:20:00Z" w16du:dateUtc="2024-07-18T09:20:00Z"/>
                <w:rFonts w:ascii="Times New Roman" w:hAnsi="Times New Roman" w:cs="Times New Roman"/>
                <w:sz w:val="24"/>
                <w:szCs w:val="24"/>
              </w:rPr>
              <w:pPrChange w:id="9650" w:author="Mohammad Nayeem Hasan" w:date="2024-07-18T16:13:00Z" w16du:dateUtc="2024-07-18T10:13:00Z">
                <w:pPr>
                  <w:spacing w:after="0" w:line="240" w:lineRule="auto"/>
                </w:pPr>
              </w:pPrChange>
            </w:pPr>
            <w:del w:id="9651" w:author="Mohammad Nayeem Hasan" w:date="2024-07-18T15:20:00Z" w16du:dateUtc="2024-07-18T09:20:00Z">
              <w:r w:rsidRPr="00DF6BDB" w:rsidDel="00D73460">
                <w:rPr>
                  <w:rFonts w:ascii="Times New Roman" w:hAnsi="Times New Roman" w:cs="Times New Roman"/>
                  <w:sz w:val="24"/>
                  <w:szCs w:val="24"/>
                </w:rPr>
                <w:delText>0.61 (0.29 - 1.28)</w:delText>
              </w:r>
            </w:del>
          </w:p>
        </w:tc>
        <w:tc>
          <w:tcPr>
            <w:tcW w:w="749" w:type="dxa"/>
          </w:tcPr>
          <w:p w14:paraId="06AB78B6" w14:textId="7D08A606" w:rsidR="009F5786" w:rsidRPr="00DF6BDB" w:rsidDel="00D73460" w:rsidRDefault="009F5786">
            <w:pPr>
              <w:spacing w:line="240" w:lineRule="auto"/>
              <w:rPr>
                <w:del w:id="9652" w:author="Mohammad Nayeem Hasan" w:date="2024-07-18T15:20:00Z" w16du:dateUtc="2024-07-18T09:20:00Z"/>
                <w:rFonts w:ascii="Times New Roman" w:hAnsi="Times New Roman" w:cs="Times New Roman"/>
                <w:sz w:val="24"/>
                <w:szCs w:val="24"/>
              </w:rPr>
              <w:pPrChange w:id="9653" w:author="Mohammad Nayeem Hasan" w:date="2024-07-18T16:13:00Z" w16du:dateUtc="2024-07-18T10:13:00Z">
                <w:pPr>
                  <w:spacing w:after="0" w:line="240" w:lineRule="auto"/>
                </w:pPr>
              </w:pPrChange>
            </w:pPr>
            <w:del w:id="9654" w:author="Mohammad Nayeem Hasan" w:date="2024-07-18T15:20:00Z" w16du:dateUtc="2024-07-18T09:20:00Z">
              <w:r w:rsidRPr="00DF6BDB" w:rsidDel="00D73460">
                <w:rPr>
                  <w:rFonts w:ascii="Times New Roman" w:hAnsi="Times New Roman" w:cs="Times New Roman"/>
                  <w:sz w:val="24"/>
                  <w:szCs w:val="24"/>
                </w:rPr>
                <w:delText>0.190</w:delText>
              </w:r>
            </w:del>
          </w:p>
        </w:tc>
      </w:tr>
      <w:tr w:rsidR="009F5786" w:rsidRPr="00DF6BDB" w:rsidDel="00D73460" w14:paraId="13E1BC4D" w14:textId="538E4ADD" w:rsidTr="00755549">
        <w:trPr>
          <w:del w:id="9655" w:author="Mohammad Nayeem Hasan" w:date="2024-07-18T15:20:00Z"/>
        </w:trPr>
        <w:tc>
          <w:tcPr>
            <w:tcW w:w="1530" w:type="dxa"/>
          </w:tcPr>
          <w:p w14:paraId="43B007B4" w14:textId="138AA38A" w:rsidR="009F5786" w:rsidRPr="00DF6BDB" w:rsidDel="00D73460" w:rsidRDefault="009F5786">
            <w:pPr>
              <w:spacing w:line="240" w:lineRule="auto"/>
              <w:rPr>
                <w:del w:id="9656" w:author="Mohammad Nayeem Hasan" w:date="2024-07-18T15:20:00Z" w16du:dateUtc="2024-07-18T09:20:00Z"/>
                <w:rFonts w:ascii="Times New Roman" w:hAnsi="Times New Roman" w:cs="Times New Roman"/>
                <w:sz w:val="24"/>
                <w:szCs w:val="24"/>
              </w:rPr>
              <w:pPrChange w:id="9657" w:author="Mohammad Nayeem Hasan" w:date="2024-07-18T16:13:00Z" w16du:dateUtc="2024-07-18T10:13:00Z">
                <w:pPr>
                  <w:spacing w:after="0" w:line="240" w:lineRule="auto"/>
                </w:pPr>
              </w:pPrChange>
            </w:pPr>
            <w:del w:id="9658" w:author="Mohammad Nayeem Hasan" w:date="2024-07-18T15:20:00Z" w16du:dateUtc="2024-07-18T09:20:00Z">
              <w:r w:rsidRPr="00DF6BDB" w:rsidDel="00D73460">
                <w:rPr>
                  <w:rFonts w:ascii="Times New Roman" w:hAnsi="Times New Roman" w:cs="Times New Roman"/>
                  <w:sz w:val="24"/>
                  <w:szCs w:val="24"/>
                </w:rPr>
                <w:delText>High</w:delText>
              </w:r>
            </w:del>
          </w:p>
        </w:tc>
        <w:tc>
          <w:tcPr>
            <w:tcW w:w="1224" w:type="dxa"/>
          </w:tcPr>
          <w:p w14:paraId="53244ABF" w14:textId="3CD807F2" w:rsidR="009F5786" w:rsidRPr="00DF6BDB" w:rsidDel="00D73460" w:rsidRDefault="009F5786">
            <w:pPr>
              <w:spacing w:line="240" w:lineRule="auto"/>
              <w:rPr>
                <w:del w:id="9659" w:author="Mohammad Nayeem Hasan" w:date="2024-07-18T15:20:00Z" w16du:dateUtc="2024-07-18T09:20:00Z"/>
                <w:rFonts w:ascii="Times New Roman" w:hAnsi="Times New Roman" w:cs="Times New Roman"/>
                <w:sz w:val="24"/>
                <w:szCs w:val="24"/>
              </w:rPr>
              <w:pPrChange w:id="9660" w:author="Mohammad Nayeem Hasan" w:date="2024-07-18T16:13:00Z" w16du:dateUtc="2024-07-18T10:13:00Z">
                <w:pPr>
                  <w:spacing w:after="0" w:line="240" w:lineRule="auto"/>
                </w:pPr>
              </w:pPrChange>
            </w:pPr>
            <w:del w:id="9661" w:author="Mohammad Nayeem Hasan" w:date="2024-07-18T15:20:00Z" w16du:dateUtc="2024-07-18T09:20:00Z">
              <w:r w:rsidRPr="00DF6BDB" w:rsidDel="00D73460">
                <w:rPr>
                  <w:rFonts w:ascii="Times New Roman" w:hAnsi="Times New Roman" w:cs="Times New Roman"/>
                  <w:sz w:val="24"/>
                  <w:szCs w:val="24"/>
                </w:rPr>
                <w:delText>1.15 (0.73 – 1.82)</w:delText>
              </w:r>
            </w:del>
          </w:p>
        </w:tc>
        <w:tc>
          <w:tcPr>
            <w:tcW w:w="679" w:type="dxa"/>
          </w:tcPr>
          <w:p w14:paraId="325470BB" w14:textId="3EB96C95" w:rsidR="009F5786" w:rsidRPr="00DF6BDB" w:rsidDel="00D73460" w:rsidRDefault="009F5786">
            <w:pPr>
              <w:spacing w:line="240" w:lineRule="auto"/>
              <w:rPr>
                <w:del w:id="9662" w:author="Mohammad Nayeem Hasan" w:date="2024-07-18T15:20:00Z" w16du:dateUtc="2024-07-18T09:20:00Z"/>
                <w:rFonts w:ascii="Times New Roman" w:hAnsi="Times New Roman" w:cs="Times New Roman"/>
                <w:sz w:val="24"/>
                <w:szCs w:val="24"/>
              </w:rPr>
              <w:pPrChange w:id="9663" w:author="Mohammad Nayeem Hasan" w:date="2024-07-18T16:13:00Z" w16du:dateUtc="2024-07-18T10:13:00Z">
                <w:pPr>
                  <w:spacing w:after="0" w:line="240" w:lineRule="auto"/>
                </w:pPr>
              </w:pPrChange>
            </w:pPr>
            <w:del w:id="9664" w:author="Mohammad Nayeem Hasan" w:date="2024-07-18T15:20:00Z" w16du:dateUtc="2024-07-18T09:20:00Z">
              <w:r w:rsidRPr="00DF6BDB" w:rsidDel="00D73460">
                <w:rPr>
                  <w:rFonts w:ascii="Times New Roman" w:hAnsi="Times New Roman" w:cs="Times New Roman"/>
                  <w:sz w:val="24"/>
                  <w:szCs w:val="24"/>
                </w:rPr>
                <w:delText>0.556</w:delText>
              </w:r>
            </w:del>
          </w:p>
        </w:tc>
        <w:tc>
          <w:tcPr>
            <w:tcW w:w="1224" w:type="dxa"/>
          </w:tcPr>
          <w:p w14:paraId="6C758CA0" w14:textId="090BEF4F" w:rsidR="009F5786" w:rsidRPr="00DF6BDB" w:rsidDel="00D73460" w:rsidRDefault="009F5786">
            <w:pPr>
              <w:spacing w:line="240" w:lineRule="auto"/>
              <w:rPr>
                <w:del w:id="9665" w:author="Mohammad Nayeem Hasan" w:date="2024-07-18T15:20:00Z" w16du:dateUtc="2024-07-18T09:20:00Z"/>
                <w:rFonts w:ascii="Times New Roman" w:hAnsi="Times New Roman" w:cs="Times New Roman"/>
                <w:sz w:val="24"/>
                <w:szCs w:val="24"/>
              </w:rPr>
              <w:pPrChange w:id="9666" w:author="Mohammad Nayeem Hasan" w:date="2024-07-18T16:13:00Z" w16du:dateUtc="2024-07-18T10:13:00Z">
                <w:pPr>
                  <w:spacing w:after="0" w:line="240" w:lineRule="auto"/>
                </w:pPr>
              </w:pPrChange>
            </w:pPr>
            <w:del w:id="9667" w:author="Mohammad Nayeem Hasan" w:date="2024-07-18T15:20:00Z" w16du:dateUtc="2024-07-18T09:20:00Z">
              <w:r w:rsidRPr="00DF6BDB" w:rsidDel="00D73460">
                <w:rPr>
                  <w:rFonts w:ascii="Times New Roman" w:hAnsi="Times New Roman" w:cs="Times New Roman"/>
                  <w:sz w:val="24"/>
                  <w:szCs w:val="24"/>
                </w:rPr>
                <w:delText>1.00 (0.60 - 1.69)</w:delText>
              </w:r>
            </w:del>
          </w:p>
        </w:tc>
        <w:tc>
          <w:tcPr>
            <w:tcW w:w="749" w:type="dxa"/>
          </w:tcPr>
          <w:p w14:paraId="74A0B608" w14:textId="557BB44A" w:rsidR="009F5786" w:rsidRPr="00DF6BDB" w:rsidDel="00D73460" w:rsidRDefault="009F5786">
            <w:pPr>
              <w:spacing w:line="240" w:lineRule="auto"/>
              <w:rPr>
                <w:del w:id="9668" w:author="Mohammad Nayeem Hasan" w:date="2024-07-18T15:20:00Z" w16du:dateUtc="2024-07-18T09:20:00Z"/>
                <w:rFonts w:ascii="Times New Roman" w:hAnsi="Times New Roman" w:cs="Times New Roman"/>
                <w:sz w:val="24"/>
                <w:szCs w:val="24"/>
              </w:rPr>
              <w:pPrChange w:id="9669" w:author="Mohammad Nayeem Hasan" w:date="2024-07-18T16:13:00Z" w16du:dateUtc="2024-07-18T10:13:00Z">
                <w:pPr>
                  <w:spacing w:after="0" w:line="240" w:lineRule="auto"/>
                </w:pPr>
              </w:pPrChange>
            </w:pPr>
            <w:del w:id="9670" w:author="Mohammad Nayeem Hasan" w:date="2024-07-18T15:20:00Z" w16du:dateUtc="2024-07-18T09:20:00Z">
              <w:r w:rsidRPr="00DF6BDB" w:rsidDel="00D73460">
                <w:rPr>
                  <w:rFonts w:ascii="Times New Roman" w:hAnsi="Times New Roman" w:cs="Times New Roman"/>
                  <w:sz w:val="24"/>
                  <w:szCs w:val="24"/>
                </w:rPr>
                <w:delText>0.990</w:delText>
              </w:r>
            </w:del>
          </w:p>
        </w:tc>
        <w:tc>
          <w:tcPr>
            <w:tcW w:w="1223" w:type="dxa"/>
          </w:tcPr>
          <w:p w14:paraId="54743DED" w14:textId="4B6C62AA" w:rsidR="009F5786" w:rsidRPr="00DF6BDB" w:rsidDel="00D73460" w:rsidRDefault="009F5786">
            <w:pPr>
              <w:spacing w:line="240" w:lineRule="auto"/>
              <w:rPr>
                <w:del w:id="9671" w:author="Mohammad Nayeem Hasan" w:date="2024-07-18T15:20:00Z" w16du:dateUtc="2024-07-18T09:20:00Z"/>
                <w:rFonts w:ascii="Times New Roman" w:hAnsi="Times New Roman" w:cs="Times New Roman"/>
                <w:sz w:val="24"/>
                <w:szCs w:val="24"/>
              </w:rPr>
              <w:pPrChange w:id="9672" w:author="Mohammad Nayeem Hasan" w:date="2024-07-18T16:13:00Z" w16du:dateUtc="2024-07-18T10:13:00Z">
                <w:pPr>
                  <w:spacing w:after="0" w:line="240" w:lineRule="auto"/>
                </w:pPr>
              </w:pPrChange>
            </w:pPr>
            <w:del w:id="9673" w:author="Mohammad Nayeem Hasan" w:date="2024-07-18T15:20:00Z" w16du:dateUtc="2024-07-18T09:20:00Z">
              <w:r w:rsidRPr="00DF6BDB" w:rsidDel="00D73460">
                <w:rPr>
                  <w:rFonts w:ascii="Times New Roman" w:hAnsi="Times New Roman" w:cs="Times New Roman"/>
                  <w:sz w:val="24"/>
                  <w:szCs w:val="24"/>
                </w:rPr>
                <w:delText>0.80 (0.39 - 1.65)</w:delText>
              </w:r>
            </w:del>
          </w:p>
        </w:tc>
        <w:tc>
          <w:tcPr>
            <w:tcW w:w="749" w:type="dxa"/>
          </w:tcPr>
          <w:p w14:paraId="0A789208" w14:textId="043F07F6" w:rsidR="009F5786" w:rsidRPr="00DF6BDB" w:rsidDel="00D73460" w:rsidRDefault="009F5786">
            <w:pPr>
              <w:spacing w:line="240" w:lineRule="auto"/>
              <w:rPr>
                <w:del w:id="9674" w:author="Mohammad Nayeem Hasan" w:date="2024-07-18T15:20:00Z" w16du:dateUtc="2024-07-18T09:20:00Z"/>
                <w:rFonts w:ascii="Times New Roman" w:hAnsi="Times New Roman" w:cs="Times New Roman"/>
                <w:sz w:val="24"/>
                <w:szCs w:val="24"/>
              </w:rPr>
              <w:pPrChange w:id="9675" w:author="Mohammad Nayeem Hasan" w:date="2024-07-18T16:13:00Z" w16du:dateUtc="2024-07-18T10:13:00Z">
                <w:pPr>
                  <w:spacing w:after="0" w:line="240" w:lineRule="auto"/>
                </w:pPr>
              </w:pPrChange>
            </w:pPr>
            <w:del w:id="9676" w:author="Mohammad Nayeem Hasan" w:date="2024-07-18T15:20:00Z" w16du:dateUtc="2024-07-18T09:20:00Z">
              <w:r w:rsidRPr="00DF6BDB" w:rsidDel="00D73460">
                <w:rPr>
                  <w:rFonts w:ascii="Times New Roman" w:hAnsi="Times New Roman" w:cs="Times New Roman"/>
                  <w:sz w:val="24"/>
                  <w:szCs w:val="24"/>
                </w:rPr>
                <w:delText>0.552</w:delText>
              </w:r>
            </w:del>
          </w:p>
        </w:tc>
        <w:tc>
          <w:tcPr>
            <w:tcW w:w="1223" w:type="dxa"/>
          </w:tcPr>
          <w:p w14:paraId="4E86E3B8" w14:textId="5F941B52" w:rsidR="009F5786" w:rsidRPr="00DF6BDB" w:rsidDel="00D73460" w:rsidRDefault="009F5786">
            <w:pPr>
              <w:spacing w:line="240" w:lineRule="auto"/>
              <w:rPr>
                <w:del w:id="9677" w:author="Mohammad Nayeem Hasan" w:date="2024-07-18T15:20:00Z" w16du:dateUtc="2024-07-18T09:20:00Z"/>
                <w:rFonts w:ascii="Times New Roman" w:hAnsi="Times New Roman" w:cs="Times New Roman"/>
                <w:sz w:val="24"/>
                <w:szCs w:val="24"/>
              </w:rPr>
              <w:pPrChange w:id="9678" w:author="Mohammad Nayeem Hasan" w:date="2024-07-18T16:13:00Z" w16du:dateUtc="2024-07-18T10:13:00Z">
                <w:pPr>
                  <w:spacing w:after="0" w:line="240" w:lineRule="auto"/>
                </w:pPr>
              </w:pPrChange>
            </w:pPr>
            <w:del w:id="9679" w:author="Mohammad Nayeem Hasan" w:date="2024-07-18T15:20:00Z" w16du:dateUtc="2024-07-18T09:20:00Z">
              <w:r w:rsidRPr="00DF6BDB" w:rsidDel="00D73460">
                <w:rPr>
                  <w:rFonts w:ascii="Times New Roman" w:hAnsi="Times New Roman" w:cs="Times New Roman"/>
                  <w:sz w:val="24"/>
                  <w:szCs w:val="24"/>
                </w:rPr>
                <w:delText>0.78 (0.34 - 1.76)</w:delText>
              </w:r>
            </w:del>
          </w:p>
        </w:tc>
        <w:tc>
          <w:tcPr>
            <w:tcW w:w="749" w:type="dxa"/>
          </w:tcPr>
          <w:p w14:paraId="27DAE722" w14:textId="36D63A7B" w:rsidR="009F5786" w:rsidRPr="00DF6BDB" w:rsidDel="00D73460" w:rsidRDefault="009F5786">
            <w:pPr>
              <w:spacing w:line="240" w:lineRule="auto"/>
              <w:rPr>
                <w:del w:id="9680" w:author="Mohammad Nayeem Hasan" w:date="2024-07-18T15:20:00Z" w16du:dateUtc="2024-07-18T09:20:00Z"/>
                <w:rFonts w:ascii="Times New Roman" w:hAnsi="Times New Roman" w:cs="Times New Roman"/>
                <w:sz w:val="24"/>
                <w:szCs w:val="24"/>
              </w:rPr>
              <w:pPrChange w:id="9681" w:author="Mohammad Nayeem Hasan" w:date="2024-07-18T16:13:00Z" w16du:dateUtc="2024-07-18T10:13:00Z">
                <w:pPr>
                  <w:spacing w:after="0" w:line="240" w:lineRule="auto"/>
                </w:pPr>
              </w:pPrChange>
            </w:pPr>
            <w:del w:id="9682" w:author="Mohammad Nayeem Hasan" w:date="2024-07-18T15:20:00Z" w16du:dateUtc="2024-07-18T09:20:00Z">
              <w:r w:rsidRPr="00DF6BDB" w:rsidDel="00D73460">
                <w:rPr>
                  <w:rFonts w:ascii="Times New Roman" w:hAnsi="Times New Roman" w:cs="Times New Roman"/>
                  <w:sz w:val="24"/>
                  <w:szCs w:val="24"/>
                </w:rPr>
                <w:delText>0.551</w:delText>
              </w:r>
            </w:del>
          </w:p>
        </w:tc>
      </w:tr>
      <w:tr w:rsidR="009F5786" w:rsidRPr="00DF6BDB" w:rsidDel="00D73460" w14:paraId="0C46E53E" w14:textId="4265D769" w:rsidTr="00755549">
        <w:trPr>
          <w:del w:id="9683" w:author="Mohammad Nayeem Hasan" w:date="2024-07-18T15:20:00Z"/>
        </w:trPr>
        <w:tc>
          <w:tcPr>
            <w:tcW w:w="1530" w:type="dxa"/>
          </w:tcPr>
          <w:p w14:paraId="56018B3F" w14:textId="29EC1AF0" w:rsidR="009F5786" w:rsidRPr="00DF6BDB" w:rsidDel="00D73460" w:rsidRDefault="009F5786">
            <w:pPr>
              <w:spacing w:line="240" w:lineRule="auto"/>
              <w:rPr>
                <w:del w:id="9684" w:author="Mohammad Nayeem Hasan" w:date="2024-07-18T15:20:00Z" w16du:dateUtc="2024-07-18T09:20:00Z"/>
                <w:rFonts w:ascii="Times New Roman" w:hAnsi="Times New Roman" w:cs="Times New Roman"/>
                <w:sz w:val="24"/>
                <w:szCs w:val="24"/>
              </w:rPr>
              <w:pPrChange w:id="9685" w:author="Mohammad Nayeem Hasan" w:date="2024-07-18T16:13:00Z" w16du:dateUtc="2024-07-18T10:13:00Z">
                <w:pPr>
                  <w:spacing w:after="0" w:line="240" w:lineRule="auto"/>
                </w:pPr>
              </w:pPrChange>
            </w:pPr>
            <w:del w:id="9686" w:author="Mohammad Nayeem Hasan" w:date="2024-07-18T15:20:00Z" w16du:dateUtc="2024-07-18T09:20:00Z">
              <w:r w:rsidRPr="00DF6BDB" w:rsidDel="00D73460">
                <w:rPr>
                  <w:rFonts w:ascii="Times New Roman" w:hAnsi="Times New Roman" w:cs="Times New Roman"/>
                  <w:sz w:val="24"/>
                  <w:szCs w:val="24"/>
                </w:rPr>
                <w:delText>Water treatment</w:delText>
              </w:r>
            </w:del>
          </w:p>
        </w:tc>
        <w:tc>
          <w:tcPr>
            <w:tcW w:w="1224" w:type="dxa"/>
          </w:tcPr>
          <w:p w14:paraId="1447CF59" w14:textId="61D235D6" w:rsidR="009F5786" w:rsidRPr="00DF6BDB" w:rsidDel="00D73460" w:rsidRDefault="009F5786">
            <w:pPr>
              <w:spacing w:line="240" w:lineRule="auto"/>
              <w:rPr>
                <w:del w:id="9687" w:author="Mohammad Nayeem Hasan" w:date="2024-07-18T15:20:00Z" w16du:dateUtc="2024-07-18T09:20:00Z"/>
                <w:rFonts w:ascii="Times New Roman" w:hAnsi="Times New Roman" w:cs="Times New Roman"/>
                <w:sz w:val="24"/>
                <w:szCs w:val="24"/>
              </w:rPr>
              <w:pPrChange w:id="9688" w:author="Mohammad Nayeem Hasan" w:date="2024-07-18T16:13:00Z" w16du:dateUtc="2024-07-18T10:13:00Z">
                <w:pPr>
                  <w:spacing w:after="0" w:line="240" w:lineRule="auto"/>
                </w:pPr>
              </w:pPrChange>
            </w:pPr>
          </w:p>
        </w:tc>
        <w:tc>
          <w:tcPr>
            <w:tcW w:w="679" w:type="dxa"/>
          </w:tcPr>
          <w:p w14:paraId="21EA4C8B" w14:textId="58684BFA" w:rsidR="009F5786" w:rsidRPr="00DF6BDB" w:rsidDel="00D73460" w:rsidRDefault="009F5786">
            <w:pPr>
              <w:spacing w:line="240" w:lineRule="auto"/>
              <w:rPr>
                <w:del w:id="9689" w:author="Mohammad Nayeem Hasan" w:date="2024-07-18T15:20:00Z" w16du:dateUtc="2024-07-18T09:20:00Z"/>
                <w:rFonts w:ascii="Times New Roman" w:hAnsi="Times New Roman" w:cs="Times New Roman"/>
                <w:sz w:val="24"/>
                <w:szCs w:val="24"/>
              </w:rPr>
              <w:pPrChange w:id="9690" w:author="Mohammad Nayeem Hasan" w:date="2024-07-18T16:13:00Z" w16du:dateUtc="2024-07-18T10:13:00Z">
                <w:pPr>
                  <w:spacing w:after="0" w:line="240" w:lineRule="auto"/>
                </w:pPr>
              </w:pPrChange>
            </w:pPr>
          </w:p>
        </w:tc>
        <w:tc>
          <w:tcPr>
            <w:tcW w:w="1224" w:type="dxa"/>
          </w:tcPr>
          <w:p w14:paraId="348747B7" w14:textId="34378B9D" w:rsidR="009F5786" w:rsidRPr="00DF6BDB" w:rsidDel="00D73460" w:rsidRDefault="009F5786">
            <w:pPr>
              <w:spacing w:line="240" w:lineRule="auto"/>
              <w:rPr>
                <w:del w:id="9691" w:author="Mohammad Nayeem Hasan" w:date="2024-07-18T15:20:00Z" w16du:dateUtc="2024-07-18T09:20:00Z"/>
                <w:rFonts w:ascii="Times New Roman" w:hAnsi="Times New Roman" w:cs="Times New Roman"/>
                <w:sz w:val="24"/>
                <w:szCs w:val="24"/>
              </w:rPr>
              <w:pPrChange w:id="9692" w:author="Mohammad Nayeem Hasan" w:date="2024-07-18T16:13:00Z" w16du:dateUtc="2024-07-18T10:13:00Z">
                <w:pPr>
                  <w:spacing w:after="0" w:line="240" w:lineRule="auto"/>
                </w:pPr>
              </w:pPrChange>
            </w:pPr>
          </w:p>
        </w:tc>
        <w:tc>
          <w:tcPr>
            <w:tcW w:w="749" w:type="dxa"/>
          </w:tcPr>
          <w:p w14:paraId="44D6FB71" w14:textId="51F3DF0D" w:rsidR="009F5786" w:rsidRPr="00DF6BDB" w:rsidDel="00D73460" w:rsidRDefault="009F5786">
            <w:pPr>
              <w:spacing w:line="240" w:lineRule="auto"/>
              <w:rPr>
                <w:del w:id="9693" w:author="Mohammad Nayeem Hasan" w:date="2024-07-18T15:20:00Z" w16du:dateUtc="2024-07-18T09:20:00Z"/>
                <w:rFonts w:ascii="Times New Roman" w:hAnsi="Times New Roman" w:cs="Times New Roman"/>
                <w:sz w:val="24"/>
                <w:szCs w:val="24"/>
              </w:rPr>
              <w:pPrChange w:id="9694" w:author="Mohammad Nayeem Hasan" w:date="2024-07-18T16:13:00Z" w16du:dateUtc="2024-07-18T10:13:00Z">
                <w:pPr>
                  <w:spacing w:after="0" w:line="240" w:lineRule="auto"/>
                </w:pPr>
              </w:pPrChange>
            </w:pPr>
          </w:p>
        </w:tc>
        <w:tc>
          <w:tcPr>
            <w:tcW w:w="1223" w:type="dxa"/>
          </w:tcPr>
          <w:p w14:paraId="0678EE3A" w14:textId="13C0C779" w:rsidR="009F5786" w:rsidRPr="00DF6BDB" w:rsidDel="00D73460" w:rsidRDefault="009F5786">
            <w:pPr>
              <w:spacing w:line="240" w:lineRule="auto"/>
              <w:rPr>
                <w:del w:id="9695" w:author="Mohammad Nayeem Hasan" w:date="2024-07-18T15:20:00Z" w16du:dateUtc="2024-07-18T09:20:00Z"/>
                <w:rFonts w:ascii="Times New Roman" w:hAnsi="Times New Roman" w:cs="Times New Roman"/>
                <w:sz w:val="24"/>
                <w:szCs w:val="24"/>
              </w:rPr>
              <w:pPrChange w:id="9696" w:author="Mohammad Nayeem Hasan" w:date="2024-07-18T16:13:00Z" w16du:dateUtc="2024-07-18T10:13:00Z">
                <w:pPr>
                  <w:spacing w:after="0" w:line="240" w:lineRule="auto"/>
                </w:pPr>
              </w:pPrChange>
            </w:pPr>
          </w:p>
        </w:tc>
        <w:tc>
          <w:tcPr>
            <w:tcW w:w="749" w:type="dxa"/>
          </w:tcPr>
          <w:p w14:paraId="6857E82E" w14:textId="65B126F3" w:rsidR="009F5786" w:rsidRPr="00DF6BDB" w:rsidDel="00D73460" w:rsidRDefault="009F5786">
            <w:pPr>
              <w:spacing w:line="240" w:lineRule="auto"/>
              <w:rPr>
                <w:del w:id="9697" w:author="Mohammad Nayeem Hasan" w:date="2024-07-18T15:20:00Z" w16du:dateUtc="2024-07-18T09:20:00Z"/>
                <w:rFonts w:ascii="Times New Roman" w:hAnsi="Times New Roman" w:cs="Times New Roman"/>
                <w:sz w:val="24"/>
                <w:szCs w:val="24"/>
              </w:rPr>
              <w:pPrChange w:id="9698" w:author="Mohammad Nayeem Hasan" w:date="2024-07-18T16:13:00Z" w16du:dateUtc="2024-07-18T10:13:00Z">
                <w:pPr>
                  <w:spacing w:after="0" w:line="240" w:lineRule="auto"/>
                </w:pPr>
              </w:pPrChange>
            </w:pPr>
          </w:p>
        </w:tc>
        <w:tc>
          <w:tcPr>
            <w:tcW w:w="1223" w:type="dxa"/>
          </w:tcPr>
          <w:p w14:paraId="0F7326FF" w14:textId="583028BE" w:rsidR="009F5786" w:rsidRPr="00DF6BDB" w:rsidDel="00D73460" w:rsidRDefault="009F5786">
            <w:pPr>
              <w:spacing w:line="240" w:lineRule="auto"/>
              <w:rPr>
                <w:del w:id="9699" w:author="Mohammad Nayeem Hasan" w:date="2024-07-18T15:20:00Z" w16du:dateUtc="2024-07-18T09:20:00Z"/>
                <w:rFonts w:ascii="Times New Roman" w:hAnsi="Times New Roman" w:cs="Times New Roman"/>
                <w:sz w:val="24"/>
                <w:szCs w:val="24"/>
              </w:rPr>
              <w:pPrChange w:id="9700" w:author="Mohammad Nayeem Hasan" w:date="2024-07-18T16:13:00Z" w16du:dateUtc="2024-07-18T10:13:00Z">
                <w:pPr>
                  <w:spacing w:after="0" w:line="240" w:lineRule="auto"/>
                </w:pPr>
              </w:pPrChange>
            </w:pPr>
          </w:p>
        </w:tc>
        <w:tc>
          <w:tcPr>
            <w:tcW w:w="749" w:type="dxa"/>
          </w:tcPr>
          <w:p w14:paraId="4FABC8E5" w14:textId="4A97F383" w:rsidR="009F5786" w:rsidRPr="00DF6BDB" w:rsidDel="00D73460" w:rsidRDefault="009F5786">
            <w:pPr>
              <w:spacing w:line="240" w:lineRule="auto"/>
              <w:rPr>
                <w:del w:id="9701" w:author="Mohammad Nayeem Hasan" w:date="2024-07-18T15:20:00Z" w16du:dateUtc="2024-07-18T09:20:00Z"/>
                <w:rFonts w:ascii="Times New Roman" w:hAnsi="Times New Roman" w:cs="Times New Roman"/>
                <w:sz w:val="24"/>
                <w:szCs w:val="24"/>
              </w:rPr>
              <w:pPrChange w:id="9702" w:author="Mohammad Nayeem Hasan" w:date="2024-07-18T16:13:00Z" w16du:dateUtc="2024-07-18T10:13:00Z">
                <w:pPr>
                  <w:spacing w:after="0" w:line="240" w:lineRule="auto"/>
                </w:pPr>
              </w:pPrChange>
            </w:pPr>
          </w:p>
        </w:tc>
      </w:tr>
      <w:tr w:rsidR="009F5786" w:rsidRPr="00DF6BDB" w:rsidDel="00D73460" w14:paraId="5A7DED9C" w14:textId="42A91C27" w:rsidTr="00755549">
        <w:trPr>
          <w:del w:id="9703" w:author="Mohammad Nayeem Hasan" w:date="2024-07-18T15:20:00Z"/>
        </w:trPr>
        <w:tc>
          <w:tcPr>
            <w:tcW w:w="1530" w:type="dxa"/>
          </w:tcPr>
          <w:p w14:paraId="16D52C28" w14:textId="6B5B3CA0" w:rsidR="009F5786" w:rsidRPr="00DF6BDB" w:rsidDel="00D73460" w:rsidRDefault="009F5786">
            <w:pPr>
              <w:spacing w:line="240" w:lineRule="auto"/>
              <w:rPr>
                <w:del w:id="9704" w:author="Mohammad Nayeem Hasan" w:date="2024-07-18T15:20:00Z" w16du:dateUtc="2024-07-18T09:20:00Z"/>
                <w:rFonts w:ascii="Times New Roman" w:hAnsi="Times New Roman" w:cs="Times New Roman"/>
                <w:sz w:val="24"/>
                <w:szCs w:val="24"/>
              </w:rPr>
              <w:pPrChange w:id="9705" w:author="Mohammad Nayeem Hasan" w:date="2024-07-18T16:13:00Z" w16du:dateUtc="2024-07-18T10:13:00Z">
                <w:pPr>
                  <w:spacing w:after="0" w:line="240" w:lineRule="auto"/>
                </w:pPr>
              </w:pPrChange>
            </w:pPr>
            <w:del w:id="9706"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0B0BA997" w14:textId="5B4DDBD2" w:rsidR="009F5786" w:rsidRPr="00DF6BDB" w:rsidDel="00D73460" w:rsidRDefault="009F5786">
            <w:pPr>
              <w:spacing w:line="240" w:lineRule="auto"/>
              <w:rPr>
                <w:del w:id="9707" w:author="Mohammad Nayeem Hasan" w:date="2024-07-18T15:20:00Z" w16du:dateUtc="2024-07-18T09:20:00Z"/>
                <w:rFonts w:ascii="Times New Roman" w:hAnsi="Times New Roman" w:cs="Times New Roman"/>
                <w:sz w:val="24"/>
                <w:szCs w:val="24"/>
              </w:rPr>
              <w:pPrChange w:id="9708" w:author="Mohammad Nayeem Hasan" w:date="2024-07-18T16:13:00Z" w16du:dateUtc="2024-07-18T10:13:00Z">
                <w:pPr>
                  <w:spacing w:after="0" w:line="240" w:lineRule="auto"/>
                </w:pPr>
              </w:pPrChange>
            </w:pPr>
            <w:del w:id="9709"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975BC07" w14:textId="54F6EAA5" w:rsidR="009F5786" w:rsidRPr="00DF6BDB" w:rsidDel="00D73460" w:rsidRDefault="009F5786">
            <w:pPr>
              <w:spacing w:line="240" w:lineRule="auto"/>
              <w:rPr>
                <w:del w:id="9710" w:author="Mohammad Nayeem Hasan" w:date="2024-07-18T15:20:00Z" w16du:dateUtc="2024-07-18T09:20:00Z"/>
                <w:rFonts w:ascii="Times New Roman" w:hAnsi="Times New Roman" w:cs="Times New Roman"/>
                <w:sz w:val="24"/>
                <w:szCs w:val="24"/>
              </w:rPr>
              <w:pPrChange w:id="9711" w:author="Mohammad Nayeem Hasan" w:date="2024-07-18T16:13:00Z" w16du:dateUtc="2024-07-18T10:13:00Z">
                <w:pPr>
                  <w:spacing w:after="0" w:line="240" w:lineRule="auto"/>
                </w:pPr>
              </w:pPrChange>
            </w:pPr>
          </w:p>
        </w:tc>
        <w:tc>
          <w:tcPr>
            <w:tcW w:w="1224" w:type="dxa"/>
          </w:tcPr>
          <w:p w14:paraId="14BB3EE6" w14:textId="216E34E7" w:rsidR="009F5786" w:rsidRPr="00DF6BDB" w:rsidDel="00D73460" w:rsidRDefault="009F5786">
            <w:pPr>
              <w:spacing w:line="240" w:lineRule="auto"/>
              <w:rPr>
                <w:del w:id="9712" w:author="Mohammad Nayeem Hasan" w:date="2024-07-18T15:20:00Z" w16du:dateUtc="2024-07-18T09:20:00Z"/>
                <w:rFonts w:ascii="Times New Roman" w:hAnsi="Times New Roman" w:cs="Times New Roman"/>
                <w:sz w:val="24"/>
                <w:szCs w:val="24"/>
              </w:rPr>
              <w:pPrChange w:id="9713" w:author="Mohammad Nayeem Hasan" w:date="2024-07-18T16:13:00Z" w16du:dateUtc="2024-07-18T10:13:00Z">
                <w:pPr>
                  <w:spacing w:after="0" w:line="240" w:lineRule="auto"/>
                </w:pPr>
              </w:pPrChange>
            </w:pPr>
            <w:del w:id="971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E68B5AC" w14:textId="1BF03300" w:rsidR="009F5786" w:rsidRPr="00DF6BDB" w:rsidDel="00D73460" w:rsidRDefault="009F5786">
            <w:pPr>
              <w:spacing w:line="240" w:lineRule="auto"/>
              <w:rPr>
                <w:del w:id="9715" w:author="Mohammad Nayeem Hasan" w:date="2024-07-18T15:20:00Z" w16du:dateUtc="2024-07-18T09:20:00Z"/>
                <w:rFonts w:ascii="Times New Roman" w:hAnsi="Times New Roman" w:cs="Times New Roman"/>
                <w:sz w:val="24"/>
                <w:szCs w:val="24"/>
              </w:rPr>
              <w:pPrChange w:id="9716" w:author="Mohammad Nayeem Hasan" w:date="2024-07-18T16:13:00Z" w16du:dateUtc="2024-07-18T10:13:00Z">
                <w:pPr>
                  <w:spacing w:after="0" w:line="240" w:lineRule="auto"/>
                </w:pPr>
              </w:pPrChange>
            </w:pPr>
          </w:p>
        </w:tc>
        <w:tc>
          <w:tcPr>
            <w:tcW w:w="1223" w:type="dxa"/>
          </w:tcPr>
          <w:p w14:paraId="420E898F" w14:textId="2367CDAD" w:rsidR="009F5786" w:rsidRPr="00DF6BDB" w:rsidDel="00D73460" w:rsidRDefault="009F5786">
            <w:pPr>
              <w:spacing w:line="240" w:lineRule="auto"/>
              <w:rPr>
                <w:del w:id="9717" w:author="Mohammad Nayeem Hasan" w:date="2024-07-18T15:20:00Z" w16du:dateUtc="2024-07-18T09:20:00Z"/>
                <w:rFonts w:ascii="Times New Roman" w:hAnsi="Times New Roman" w:cs="Times New Roman"/>
                <w:sz w:val="24"/>
                <w:szCs w:val="24"/>
              </w:rPr>
              <w:pPrChange w:id="9718" w:author="Mohammad Nayeem Hasan" w:date="2024-07-18T16:13:00Z" w16du:dateUtc="2024-07-18T10:13:00Z">
                <w:pPr>
                  <w:spacing w:after="0" w:line="240" w:lineRule="auto"/>
                </w:pPr>
              </w:pPrChange>
            </w:pPr>
            <w:del w:id="971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2C01960" w14:textId="604A2815" w:rsidR="009F5786" w:rsidRPr="00DF6BDB" w:rsidDel="00D73460" w:rsidRDefault="009F5786">
            <w:pPr>
              <w:spacing w:line="240" w:lineRule="auto"/>
              <w:rPr>
                <w:del w:id="9720" w:author="Mohammad Nayeem Hasan" w:date="2024-07-18T15:20:00Z" w16du:dateUtc="2024-07-18T09:20:00Z"/>
                <w:rFonts w:ascii="Times New Roman" w:hAnsi="Times New Roman" w:cs="Times New Roman"/>
                <w:sz w:val="24"/>
                <w:szCs w:val="24"/>
              </w:rPr>
              <w:pPrChange w:id="9721" w:author="Mohammad Nayeem Hasan" w:date="2024-07-18T16:13:00Z" w16du:dateUtc="2024-07-18T10:13:00Z">
                <w:pPr>
                  <w:spacing w:after="0" w:line="240" w:lineRule="auto"/>
                </w:pPr>
              </w:pPrChange>
            </w:pPr>
          </w:p>
        </w:tc>
        <w:tc>
          <w:tcPr>
            <w:tcW w:w="1223" w:type="dxa"/>
          </w:tcPr>
          <w:p w14:paraId="5E9A5D54" w14:textId="04D13282" w:rsidR="009F5786" w:rsidRPr="00DF6BDB" w:rsidDel="00D73460" w:rsidRDefault="009F5786">
            <w:pPr>
              <w:spacing w:line="240" w:lineRule="auto"/>
              <w:rPr>
                <w:del w:id="9722" w:author="Mohammad Nayeem Hasan" w:date="2024-07-18T15:20:00Z" w16du:dateUtc="2024-07-18T09:20:00Z"/>
                <w:rFonts w:ascii="Times New Roman" w:hAnsi="Times New Roman" w:cs="Times New Roman"/>
                <w:sz w:val="24"/>
                <w:szCs w:val="24"/>
              </w:rPr>
              <w:pPrChange w:id="9723" w:author="Mohammad Nayeem Hasan" w:date="2024-07-18T16:13:00Z" w16du:dateUtc="2024-07-18T10:13:00Z">
                <w:pPr>
                  <w:spacing w:after="0" w:line="240" w:lineRule="auto"/>
                </w:pPr>
              </w:pPrChange>
            </w:pPr>
            <w:del w:id="972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2FB371B" w14:textId="688B4A2A" w:rsidR="009F5786" w:rsidRPr="00DF6BDB" w:rsidDel="00D73460" w:rsidRDefault="009F5786">
            <w:pPr>
              <w:spacing w:line="240" w:lineRule="auto"/>
              <w:rPr>
                <w:del w:id="9725" w:author="Mohammad Nayeem Hasan" w:date="2024-07-18T15:20:00Z" w16du:dateUtc="2024-07-18T09:20:00Z"/>
                <w:rFonts w:ascii="Times New Roman" w:hAnsi="Times New Roman" w:cs="Times New Roman"/>
                <w:sz w:val="24"/>
                <w:szCs w:val="24"/>
              </w:rPr>
              <w:pPrChange w:id="9726" w:author="Mohammad Nayeem Hasan" w:date="2024-07-18T16:13:00Z" w16du:dateUtc="2024-07-18T10:13:00Z">
                <w:pPr>
                  <w:spacing w:after="0" w:line="240" w:lineRule="auto"/>
                </w:pPr>
              </w:pPrChange>
            </w:pPr>
          </w:p>
        </w:tc>
      </w:tr>
      <w:tr w:rsidR="009F5786" w:rsidRPr="00DF6BDB" w:rsidDel="00D73460" w14:paraId="6F0B90E0" w14:textId="44D3C971" w:rsidTr="00755549">
        <w:trPr>
          <w:del w:id="9727" w:author="Mohammad Nayeem Hasan" w:date="2024-07-18T15:20:00Z"/>
        </w:trPr>
        <w:tc>
          <w:tcPr>
            <w:tcW w:w="1530" w:type="dxa"/>
          </w:tcPr>
          <w:p w14:paraId="2C115B9B" w14:textId="4AB9CFC7" w:rsidR="009F5786" w:rsidRPr="00DF6BDB" w:rsidDel="00D73460" w:rsidRDefault="009F5786">
            <w:pPr>
              <w:spacing w:line="240" w:lineRule="auto"/>
              <w:rPr>
                <w:del w:id="9728" w:author="Mohammad Nayeem Hasan" w:date="2024-07-18T15:20:00Z" w16du:dateUtc="2024-07-18T09:20:00Z"/>
                <w:rFonts w:ascii="Times New Roman" w:hAnsi="Times New Roman" w:cs="Times New Roman"/>
                <w:sz w:val="24"/>
                <w:szCs w:val="24"/>
              </w:rPr>
              <w:pPrChange w:id="9729" w:author="Mohammad Nayeem Hasan" w:date="2024-07-18T16:13:00Z" w16du:dateUtc="2024-07-18T10:13:00Z">
                <w:pPr>
                  <w:spacing w:after="0" w:line="240" w:lineRule="auto"/>
                </w:pPr>
              </w:pPrChange>
            </w:pPr>
            <w:del w:id="9730"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30F40C4C" w14:textId="35D827A4" w:rsidR="009F5786" w:rsidRPr="00DF6BDB" w:rsidDel="00D73460" w:rsidRDefault="009F5786">
            <w:pPr>
              <w:spacing w:line="240" w:lineRule="auto"/>
              <w:rPr>
                <w:del w:id="9731" w:author="Mohammad Nayeem Hasan" w:date="2024-07-18T15:20:00Z" w16du:dateUtc="2024-07-18T09:20:00Z"/>
                <w:rFonts w:ascii="Times New Roman" w:hAnsi="Times New Roman" w:cs="Times New Roman"/>
                <w:sz w:val="24"/>
                <w:szCs w:val="24"/>
              </w:rPr>
              <w:pPrChange w:id="9732" w:author="Mohammad Nayeem Hasan" w:date="2024-07-18T16:13:00Z" w16du:dateUtc="2024-07-18T10:13:00Z">
                <w:pPr>
                  <w:spacing w:after="0" w:line="240" w:lineRule="auto"/>
                </w:pPr>
              </w:pPrChange>
            </w:pPr>
            <w:del w:id="9733" w:author="Mohammad Nayeem Hasan" w:date="2024-07-18T15:20:00Z" w16du:dateUtc="2024-07-18T09:20:00Z">
              <w:r w:rsidRPr="00DF6BDB" w:rsidDel="00D73460">
                <w:rPr>
                  <w:rFonts w:ascii="Times New Roman" w:hAnsi="Times New Roman" w:cs="Times New Roman"/>
                  <w:sz w:val="24"/>
                  <w:szCs w:val="24"/>
                </w:rPr>
                <w:delText>0.95 (0.51 – 1.77)</w:delText>
              </w:r>
            </w:del>
          </w:p>
        </w:tc>
        <w:tc>
          <w:tcPr>
            <w:tcW w:w="679" w:type="dxa"/>
          </w:tcPr>
          <w:p w14:paraId="1D8881EC" w14:textId="79F4F795" w:rsidR="009F5786" w:rsidRPr="00DF6BDB" w:rsidDel="00D73460" w:rsidRDefault="009F5786">
            <w:pPr>
              <w:spacing w:line="240" w:lineRule="auto"/>
              <w:rPr>
                <w:del w:id="9734" w:author="Mohammad Nayeem Hasan" w:date="2024-07-18T15:20:00Z" w16du:dateUtc="2024-07-18T09:20:00Z"/>
                <w:rFonts w:ascii="Times New Roman" w:hAnsi="Times New Roman" w:cs="Times New Roman"/>
                <w:sz w:val="24"/>
                <w:szCs w:val="24"/>
              </w:rPr>
              <w:pPrChange w:id="9735" w:author="Mohammad Nayeem Hasan" w:date="2024-07-18T16:13:00Z" w16du:dateUtc="2024-07-18T10:13:00Z">
                <w:pPr>
                  <w:spacing w:after="0" w:line="240" w:lineRule="auto"/>
                </w:pPr>
              </w:pPrChange>
            </w:pPr>
            <w:del w:id="9736" w:author="Mohammad Nayeem Hasan" w:date="2024-07-18T15:20:00Z" w16du:dateUtc="2024-07-18T09:20:00Z">
              <w:r w:rsidRPr="00DF6BDB" w:rsidDel="00D73460">
                <w:rPr>
                  <w:rFonts w:ascii="Times New Roman" w:hAnsi="Times New Roman" w:cs="Times New Roman"/>
                  <w:sz w:val="24"/>
                  <w:szCs w:val="24"/>
                </w:rPr>
                <w:delText>0.875</w:delText>
              </w:r>
            </w:del>
          </w:p>
        </w:tc>
        <w:tc>
          <w:tcPr>
            <w:tcW w:w="1224" w:type="dxa"/>
          </w:tcPr>
          <w:p w14:paraId="18ED0B0F" w14:textId="63FD09EB" w:rsidR="009F5786" w:rsidRPr="00DF6BDB" w:rsidDel="00D73460" w:rsidRDefault="009F5786">
            <w:pPr>
              <w:spacing w:line="240" w:lineRule="auto"/>
              <w:rPr>
                <w:del w:id="9737" w:author="Mohammad Nayeem Hasan" w:date="2024-07-18T15:20:00Z" w16du:dateUtc="2024-07-18T09:20:00Z"/>
                <w:rFonts w:ascii="Times New Roman" w:hAnsi="Times New Roman" w:cs="Times New Roman"/>
                <w:sz w:val="24"/>
                <w:szCs w:val="24"/>
              </w:rPr>
              <w:pPrChange w:id="9738" w:author="Mohammad Nayeem Hasan" w:date="2024-07-18T16:13:00Z" w16du:dateUtc="2024-07-18T10:13:00Z">
                <w:pPr>
                  <w:spacing w:after="0" w:line="240" w:lineRule="auto"/>
                </w:pPr>
              </w:pPrChange>
            </w:pPr>
            <w:del w:id="9739" w:author="Mohammad Nayeem Hasan" w:date="2024-07-18T15:20:00Z" w16du:dateUtc="2024-07-18T09:20:00Z">
              <w:r w:rsidRPr="00DF6BDB" w:rsidDel="00D73460">
                <w:rPr>
                  <w:rFonts w:ascii="Times New Roman" w:hAnsi="Times New Roman" w:cs="Times New Roman"/>
                  <w:sz w:val="24"/>
                  <w:szCs w:val="24"/>
                </w:rPr>
                <w:delText>0.79 (0.40 - 1.56)</w:delText>
              </w:r>
            </w:del>
          </w:p>
        </w:tc>
        <w:tc>
          <w:tcPr>
            <w:tcW w:w="749" w:type="dxa"/>
          </w:tcPr>
          <w:p w14:paraId="58CE0D7F" w14:textId="298FA2B1" w:rsidR="009F5786" w:rsidRPr="00DF6BDB" w:rsidDel="00D73460" w:rsidRDefault="009F5786">
            <w:pPr>
              <w:spacing w:line="240" w:lineRule="auto"/>
              <w:rPr>
                <w:del w:id="9740" w:author="Mohammad Nayeem Hasan" w:date="2024-07-18T15:20:00Z" w16du:dateUtc="2024-07-18T09:20:00Z"/>
                <w:rFonts w:ascii="Times New Roman" w:hAnsi="Times New Roman" w:cs="Times New Roman"/>
                <w:sz w:val="24"/>
                <w:szCs w:val="24"/>
              </w:rPr>
              <w:pPrChange w:id="9741" w:author="Mohammad Nayeem Hasan" w:date="2024-07-18T16:13:00Z" w16du:dateUtc="2024-07-18T10:13:00Z">
                <w:pPr>
                  <w:spacing w:after="0" w:line="240" w:lineRule="auto"/>
                </w:pPr>
              </w:pPrChange>
            </w:pPr>
            <w:del w:id="9742" w:author="Mohammad Nayeem Hasan" w:date="2024-07-18T15:20:00Z" w16du:dateUtc="2024-07-18T09:20:00Z">
              <w:r w:rsidRPr="00DF6BDB" w:rsidDel="00D73460">
                <w:rPr>
                  <w:rFonts w:ascii="Times New Roman" w:hAnsi="Times New Roman" w:cs="Times New Roman"/>
                  <w:sz w:val="24"/>
                  <w:szCs w:val="24"/>
                </w:rPr>
                <w:delText>0.498</w:delText>
              </w:r>
            </w:del>
          </w:p>
        </w:tc>
        <w:tc>
          <w:tcPr>
            <w:tcW w:w="1223" w:type="dxa"/>
          </w:tcPr>
          <w:p w14:paraId="73E8B32D" w14:textId="70A655FA" w:rsidR="009F5786" w:rsidRPr="00DF6BDB" w:rsidDel="00D73460" w:rsidRDefault="009F5786">
            <w:pPr>
              <w:spacing w:line="240" w:lineRule="auto"/>
              <w:rPr>
                <w:del w:id="9743" w:author="Mohammad Nayeem Hasan" w:date="2024-07-18T15:20:00Z" w16du:dateUtc="2024-07-18T09:20:00Z"/>
                <w:rFonts w:ascii="Times New Roman" w:hAnsi="Times New Roman" w:cs="Times New Roman"/>
                <w:sz w:val="24"/>
                <w:szCs w:val="24"/>
              </w:rPr>
              <w:pPrChange w:id="9744" w:author="Mohammad Nayeem Hasan" w:date="2024-07-18T16:13:00Z" w16du:dateUtc="2024-07-18T10:13:00Z">
                <w:pPr>
                  <w:spacing w:after="0" w:line="240" w:lineRule="auto"/>
                </w:pPr>
              </w:pPrChange>
            </w:pPr>
            <w:del w:id="9745" w:author="Mohammad Nayeem Hasan" w:date="2024-07-18T15:20:00Z" w16du:dateUtc="2024-07-18T09:20:00Z">
              <w:r w:rsidRPr="00DF6BDB" w:rsidDel="00D73460">
                <w:rPr>
                  <w:rFonts w:ascii="Times New Roman" w:hAnsi="Times New Roman" w:cs="Times New Roman"/>
                  <w:sz w:val="24"/>
                  <w:szCs w:val="24"/>
                </w:rPr>
                <w:delText>1.05 (0.46 - 2.40)</w:delText>
              </w:r>
            </w:del>
          </w:p>
        </w:tc>
        <w:tc>
          <w:tcPr>
            <w:tcW w:w="749" w:type="dxa"/>
          </w:tcPr>
          <w:p w14:paraId="412EB0B8" w14:textId="23FF3496" w:rsidR="009F5786" w:rsidRPr="00DF6BDB" w:rsidDel="00D73460" w:rsidRDefault="009F5786">
            <w:pPr>
              <w:spacing w:line="240" w:lineRule="auto"/>
              <w:rPr>
                <w:del w:id="9746" w:author="Mohammad Nayeem Hasan" w:date="2024-07-18T15:20:00Z" w16du:dateUtc="2024-07-18T09:20:00Z"/>
                <w:rFonts w:ascii="Times New Roman" w:hAnsi="Times New Roman" w:cs="Times New Roman"/>
                <w:sz w:val="24"/>
                <w:szCs w:val="24"/>
              </w:rPr>
              <w:pPrChange w:id="9747" w:author="Mohammad Nayeem Hasan" w:date="2024-07-18T16:13:00Z" w16du:dateUtc="2024-07-18T10:13:00Z">
                <w:pPr>
                  <w:spacing w:after="0" w:line="240" w:lineRule="auto"/>
                </w:pPr>
              </w:pPrChange>
            </w:pPr>
            <w:del w:id="9748" w:author="Mohammad Nayeem Hasan" w:date="2024-07-18T15:20:00Z" w16du:dateUtc="2024-07-18T09:20:00Z">
              <w:r w:rsidRPr="00DF6BDB" w:rsidDel="00D73460">
                <w:rPr>
                  <w:rFonts w:ascii="Times New Roman" w:hAnsi="Times New Roman" w:cs="Times New Roman"/>
                  <w:sz w:val="24"/>
                  <w:szCs w:val="24"/>
                </w:rPr>
                <w:delText>0.913</w:delText>
              </w:r>
            </w:del>
          </w:p>
        </w:tc>
        <w:tc>
          <w:tcPr>
            <w:tcW w:w="1223" w:type="dxa"/>
          </w:tcPr>
          <w:p w14:paraId="373E67EC" w14:textId="4B02AED2" w:rsidR="009F5786" w:rsidRPr="00DF6BDB" w:rsidDel="00D73460" w:rsidRDefault="009F5786">
            <w:pPr>
              <w:spacing w:line="240" w:lineRule="auto"/>
              <w:rPr>
                <w:del w:id="9749" w:author="Mohammad Nayeem Hasan" w:date="2024-07-18T15:20:00Z" w16du:dateUtc="2024-07-18T09:20:00Z"/>
                <w:rFonts w:ascii="Times New Roman" w:hAnsi="Times New Roman" w:cs="Times New Roman"/>
                <w:sz w:val="24"/>
                <w:szCs w:val="24"/>
              </w:rPr>
              <w:pPrChange w:id="9750" w:author="Mohammad Nayeem Hasan" w:date="2024-07-18T16:13:00Z" w16du:dateUtc="2024-07-18T10:13:00Z">
                <w:pPr>
                  <w:spacing w:after="0" w:line="240" w:lineRule="auto"/>
                </w:pPr>
              </w:pPrChange>
            </w:pPr>
            <w:del w:id="9751" w:author="Mohammad Nayeem Hasan" w:date="2024-07-18T15:20:00Z" w16du:dateUtc="2024-07-18T09:20:00Z">
              <w:r w:rsidRPr="00DF6BDB" w:rsidDel="00D73460">
                <w:rPr>
                  <w:rFonts w:ascii="Times New Roman" w:hAnsi="Times New Roman" w:cs="Times New Roman"/>
                  <w:sz w:val="24"/>
                  <w:szCs w:val="24"/>
                </w:rPr>
                <w:delText>0.84 (0.33 -2.13)</w:delText>
              </w:r>
            </w:del>
          </w:p>
        </w:tc>
        <w:tc>
          <w:tcPr>
            <w:tcW w:w="749" w:type="dxa"/>
          </w:tcPr>
          <w:p w14:paraId="7025A3D8" w14:textId="408EE429" w:rsidR="009F5786" w:rsidRPr="00DF6BDB" w:rsidDel="00D73460" w:rsidRDefault="009F5786">
            <w:pPr>
              <w:spacing w:line="240" w:lineRule="auto"/>
              <w:rPr>
                <w:del w:id="9752" w:author="Mohammad Nayeem Hasan" w:date="2024-07-18T15:20:00Z" w16du:dateUtc="2024-07-18T09:20:00Z"/>
                <w:rFonts w:ascii="Times New Roman" w:hAnsi="Times New Roman" w:cs="Times New Roman"/>
                <w:sz w:val="24"/>
                <w:szCs w:val="24"/>
              </w:rPr>
              <w:pPrChange w:id="9753" w:author="Mohammad Nayeem Hasan" w:date="2024-07-18T16:13:00Z" w16du:dateUtc="2024-07-18T10:13:00Z">
                <w:pPr>
                  <w:spacing w:after="0" w:line="240" w:lineRule="auto"/>
                </w:pPr>
              </w:pPrChange>
            </w:pPr>
            <w:del w:id="9754" w:author="Mohammad Nayeem Hasan" w:date="2024-07-18T15:20:00Z" w16du:dateUtc="2024-07-18T09:20:00Z">
              <w:r w:rsidRPr="00DF6BDB" w:rsidDel="00D73460">
                <w:rPr>
                  <w:rFonts w:ascii="Times New Roman" w:hAnsi="Times New Roman" w:cs="Times New Roman"/>
                  <w:sz w:val="24"/>
                  <w:szCs w:val="24"/>
                </w:rPr>
                <w:delText>0.720</w:delText>
              </w:r>
            </w:del>
          </w:p>
        </w:tc>
      </w:tr>
      <w:tr w:rsidR="009F5786" w:rsidRPr="00DF6BDB" w:rsidDel="00D73460" w14:paraId="28F86444" w14:textId="4F3C8312" w:rsidTr="00755549">
        <w:trPr>
          <w:del w:id="9755" w:author="Mohammad Nayeem Hasan" w:date="2024-07-18T15:20:00Z"/>
        </w:trPr>
        <w:tc>
          <w:tcPr>
            <w:tcW w:w="1530" w:type="dxa"/>
          </w:tcPr>
          <w:p w14:paraId="29C1C182" w14:textId="3EE2840B" w:rsidR="009F5786" w:rsidRPr="00DF6BDB" w:rsidDel="00D73460" w:rsidRDefault="009F5786">
            <w:pPr>
              <w:spacing w:line="240" w:lineRule="auto"/>
              <w:rPr>
                <w:del w:id="9756" w:author="Mohammad Nayeem Hasan" w:date="2024-07-18T15:20:00Z" w16du:dateUtc="2024-07-18T09:20:00Z"/>
                <w:rFonts w:ascii="Times New Roman" w:hAnsi="Times New Roman" w:cs="Times New Roman"/>
                <w:sz w:val="24"/>
                <w:szCs w:val="24"/>
              </w:rPr>
              <w:pPrChange w:id="9757" w:author="Mohammad Nayeem Hasan" w:date="2024-07-18T16:13:00Z" w16du:dateUtc="2024-07-18T10:13:00Z">
                <w:pPr>
                  <w:spacing w:after="0" w:line="240" w:lineRule="auto"/>
                </w:pPr>
              </w:pPrChange>
            </w:pPr>
            <w:del w:id="9758" w:author="Mohammad Nayeem Hasan" w:date="2024-07-18T15:20:00Z" w16du:dateUtc="2024-07-18T09:20:00Z">
              <w:r w:rsidRPr="00DF6BDB" w:rsidDel="00D73460">
                <w:rPr>
                  <w:rFonts w:ascii="Times New Roman" w:hAnsi="Times New Roman" w:cs="Times New Roman"/>
                  <w:sz w:val="24"/>
                  <w:szCs w:val="24"/>
                </w:rPr>
                <w:delText>Place of residence</w:delText>
              </w:r>
            </w:del>
          </w:p>
        </w:tc>
        <w:tc>
          <w:tcPr>
            <w:tcW w:w="1224" w:type="dxa"/>
          </w:tcPr>
          <w:p w14:paraId="092973DE" w14:textId="12F06022" w:rsidR="009F5786" w:rsidRPr="00DF6BDB" w:rsidDel="00D73460" w:rsidRDefault="009F5786">
            <w:pPr>
              <w:spacing w:line="240" w:lineRule="auto"/>
              <w:rPr>
                <w:del w:id="9759" w:author="Mohammad Nayeem Hasan" w:date="2024-07-18T15:20:00Z" w16du:dateUtc="2024-07-18T09:20:00Z"/>
                <w:rFonts w:ascii="Times New Roman" w:hAnsi="Times New Roman" w:cs="Times New Roman"/>
                <w:sz w:val="24"/>
                <w:szCs w:val="24"/>
              </w:rPr>
              <w:pPrChange w:id="9760" w:author="Mohammad Nayeem Hasan" w:date="2024-07-18T16:13:00Z" w16du:dateUtc="2024-07-18T10:13:00Z">
                <w:pPr>
                  <w:spacing w:after="0" w:line="240" w:lineRule="auto"/>
                </w:pPr>
              </w:pPrChange>
            </w:pPr>
          </w:p>
        </w:tc>
        <w:tc>
          <w:tcPr>
            <w:tcW w:w="679" w:type="dxa"/>
          </w:tcPr>
          <w:p w14:paraId="164EC4BF" w14:textId="2AA4AC6E" w:rsidR="009F5786" w:rsidRPr="00DF6BDB" w:rsidDel="00D73460" w:rsidRDefault="009F5786">
            <w:pPr>
              <w:spacing w:line="240" w:lineRule="auto"/>
              <w:rPr>
                <w:del w:id="9761" w:author="Mohammad Nayeem Hasan" w:date="2024-07-18T15:20:00Z" w16du:dateUtc="2024-07-18T09:20:00Z"/>
                <w:rFonts w:ascii="Times New Roman" w:hAnsi="Times New Roman" w:cs="Times New Roman"/>
                <w:sz w:val="24"/>
                <w:szCs w:val="24"/>
              </w:rPr>
              <w:pPrChange w:id="9762" w:author="Mohammad Nayeem Hasan" w:date="2024-07-18T16:13:00Z" w16du:dateUtc="2024-07-18T10:13:00Z">
                <w:pPr>
                  <w:spacing w:after="0" w:line="240" w:lineRule="auto"/>
                </w:pPr>
              </w:pPrChange>
            </w:pPr>
          </w:p>
        </w:tc>
        <w:tc>
          <w:tcPr>
            <w:tcW w:w="1224" w:type="dxa"/>
          </w:tcPr>
          <w:p w14:paraId="66DE9698" w14:textId="0A77B4A8" w:rsidR="009F5786" w:rsidRPr="00DF6BDB" w:rsidDel="00D73460" w:rsidRDefault="009F5786">
            <w:pPr>
              <w:spacing w:line="240" w:lineRule="auto"/>
              <w:rPr>
                <w:del w:id="9763" w:author="Mohammad Nayeem Hasan" w:date="2024-07-18T15:20:00Z" w16du:dateUtc="2024-07-18T09:20:00Z"/>
                <w:rFonts w:ascii="Times New Roman" w:hAnsi="Times New Roman" w:cs="Times New Roman"/>
                <w:sz w:val="24"/>
                <w:szCs w:val="24"/>
              </w:rPr>
              <w:pPrChange w:id="9764" w:author="Mohammad Nayeem Hasan" w:date="2024-07-18T16:13:00Z" w16du:dateUtc="2024-07-18T10:13:00Z">
                <w:pPr>
                  <w:spacing w:after="0" w:line="240" w:lineRule="auto"/>
                </w:pPr>
              </w:pPrChange>
            </w:pPr>
          </w:p>
        </w:tc>
        <w:tc>
          <w:tcPr>
            <w:tcW w:w="749" w:type="dxa"/>
          </w:tcPr>
          <w:p w14:paraId="044442CD" w14:textId="2D5A4974" w:rsidR="009F5786" w:rsidRPr="00DF6BDB" w:rsidDel="00D73460" w:rsidRDefault="009F5786">
            <w:pPr>
              <w:spacing w:line="240" w:lineRule="auto"/>
              <w:rPr>
                <w:del w:id="9765" w:author="Mohammad Nayeem Hasan" w:date="2024-07-18T15:20:00Z" w16du:dateUtc="2024-07-18T09:20:00Z"/>
                <w:rFonts w:ascii="Times New Roman" w:hAnsi="Times New Roman" w:cs="Times New Roman"/>
                <w:sz w:val="24"/>
                <w:szCs w:val="24"/>
              </w:rPr>
              <w:pPrChange w:id="9766" w:author="Mohammad Nayeem Hasan" w:date="2024-07-18T16:13:00Z" w16du:dateUtc="2024-07-18T10:13:00Z">
                <w:pPr>
                  <w:spacing w:after="0" w:line="240" w:lineRule="auto"/>
                </w:pPr>
              </w:pPrChange>
            </w:pPr>
          </w:p>
        </w:tc>
        <w:tc>
          <w:tcPr>
            <w:tcW w:w="1223" w:type="dxa"/>
          </w:tcPr>
          <w:p w14:paraId="49C3766F" w14:textId="7BC0B85C" w:rsidR="009F5786" w:rsidRPr="00DF6BDB" w:rsidDel="00D73460" w:rsidRDefault="009F5786">
            <w:pPr>
              <w:spacing w:line="240" w:lineRule="auto"/>
              <w:rPr>
                <w:del w:id="9767" w:author="Mohammad Nayeem Hasan" w:date="2024-07-18T15:20:00Z" w16du:dateUtc="2024-07-18T09:20:00Z"/>
                <w:rFonts w:ascii="Times New Roman" w:hAnsi="Times New Roman" w:cs="Times New Roman"/>
                <w:sz w:val="24"/>
                <w:szCs w:val="24"/>
              </w:rPr>
              <w:pPrChange w:id="9768" w:author="Mohammad Nayeem Hasan" w:date="2024-07-18T16:13:00Z" w16du:dateUtc="2024-07-18T10:13:00Z">
                <w:pPr>
                  <w:spacing w:after="0" w:line="240" w:lineRule="auto"/>
                </w:pPr>
              </w:pPrChange>
            </w:pPr>
          </w:p>
        </w:tc>
        <w:tc>
          <w:tcPr>
            <w:tcW w:w="749" w:type="dxa"/>
          </w:tcPr>
          <w:p w14:paraId="6AA3507F" w14:textId="2B6D9DBB" w:rsidR="009F5786" w:rsidRPr="00DF6BDB" w:rsidDel="00D73460" w:rsidRDefault="009F5786">
            <w:pPr>
              <w:spacing w:line="240" w:lineRule="auto"/>
              <w:rPr>
                <w:del w:id="9769" w:author="Mohammad Nayeem Hasan" w:date="2024-07-18T15:20:00Z" w16du:dateUtc="2024-07-18T09:20:00Z"/>
                <w:rFonts w:ascii="Times New Roman" w:hAnsi="Times New Roman" w:cs="Times New Roman"/>
                <w:sz w:val="24"/>
                <w:szCs w:val="24"/>
              </w:rPr>
              <w:pPrChange w:id="9770" w:author="Mohammad Nayeem Hasan" w:date="2024-07-18T16:13:00Z" w16du:dateUtc="2024-07-18T10:13:00Z">
                <w:pPr>
                  <w:spacing w:after="0" w:line="240" w:lineRule="auto"/>
                </w:pPr>
              </w:pPrChange>
            </w:pPr>
          </w:p>
        </w:tc>
        <w:tc>
          <w:tcPr>
            <w:tcW w:w="1223" w:type="dxa"/>
          </w:tcPr>
          <w:p w14:paraId="1653FF9E" w14:textId="2748CF99" w:rsidR="009F5786" w:rsidRPr="00DF6BDB" w:rsidDel="00D73460" w:rsidRDefault="009F5786">
            <w:pPr>
              <w:spacing w:line="240" w:lineRule="auto"/>
              <w:rPr>
                <w:del w:id="9771" w:author="Mohammad Nayeem Hasan" w:date="2024-07-18T15:20:00Z" w16du:dateUtc="2024-07-18T09:20:00Z"/>
                <w:rFonts w:ascii="Times New Roman" w:hAnsi="Times New Roman" w:cs="Times New Roman"/>
                <w:sz w:val="24"/>
                <w:szCs w:val="24"/>
              </w:rPr>
              <w:pPrChange w:id="9772" w:author="Mohammad Nayeem Hasan" w:date="2024-07-18T16:13:00Z" w16du:dateUtc="2024-07-18T10:13:00Z">
                <w:pPr>
                  <w:spacing w:after="0" w:line="240" w:lineRule="auto"/>
                </w:pPr>
              </w:pPrChange>
            </w:pPr>
          </w:p>
        </w:tc>
        <w:tc>
          <w:tcPr>
            <w:tcW w:w="749" w:type="dxa"/>
          </w:tcPr>
          <w:p w14:paraId="2F81FDF5" w14:textId="2F50F10E" w:rsidR="009F5786" w:rsidRPr="00DF6BDB" w:rsidDel="00D73460" w:rsidRDefault="009F5786">
            <w:pPr>
              <w:spacing w:line="240" w:lineRule="auto"/>
              <w:rPr>
                <w:del w:id="9773" w:author="Mohammad Nayeem Hasan" w:date="2024-07-18T15:20:00Z" w16du:dateUtc="2024-07-18T09:20:00Z"/>
                <w:rFonts w:ascii="Times New Roman" w:hAnsi="Times New Roman" w:cs="Times New Roman"/>
                <w:sz w:val="24"/>
                <w:szCs w:val="24"/>
              </w:rPr>
              <w:pPrChange w:id="9774" w:author="Mohammad Nayeem Hasan" w:date="2024-07-18T16:13:00Z" w16du:dateUtc="2024-07-18T10:13:00Z">
                <w:pPr>
                  <w:spacing w:after="0" w:line="240" w:lineRule="auto"/>
                </w:pPr>
              </w:pPrChange>
            </w:pPr>
          </w:p>
        </w:tc>
      </w:tr>
      <w:tr w:rsidR="009F5786" w:rsidRPr="00DF6BDB" w:rsidDel="00D73460" w14:paraId="3D44E958" w14:textId="62A22B90" w:rsidTr="00755549">
        <w:trPr>
          <w:del w:id="9775" w:author="Mohammad Nayeem Hasan" w:date="2024-07-18T15:20:00Z"/>
        </w:trPr>
        <w:tc>
          <w:tcPr>
            <w:tcW w:w="1530" w:type="dxa"/>
          </w:tcPr>
          <w:p w14:paraId="5C2B4A63" w14:textId="6127565D" w:rsidR="009F5786" w:rsidRPr="00DF6BDB" w:rsidDel="00D73460" w:rsidRDefault="009F5786">
            <w:pPr>
              <w:spacing w:line="240" w:lineRule="auto"/>
              <w:rPr>
                <w:del w:id="9776" w:author="Mohammad Nayeem Hasan" w:date="2024-07-18T15:20:00Z" w16du:dateUtc="2024-07-18T09:20:00Z"/>
                <w:rFonts w:ascii="Times New Roman" w:hAnsi="Times New Roman" w:cs="Times New Roman"/>
                <w:sz w:val="24"/>
                <w:szCs w:val="24"/>
              </w:rPr>
              <w:pPrChange w:id="9777" w:author="Mohammad Nayeem Hasan" w:date="2024-07-18T16:13:00Z" w16du:dateUtc="2024-07-18T10:13:00Z">
                <w:pPr>
                  <w:spacing w:after="0" w:line="240" w:lineRule="auto"/>
                </w:pPr>
              </w:pPrChange>
            </w:pPr>
            <w:del w:id="9778" w:author="Mohammad Nayeem Hasan" w:date="2024-07-18T15:20:00Z" w16du:dateUtc="2024-07-18T09:20:00Z">
              <w:r w:rsidRPr="00DF6BDB" w:rsidDel="00D73460">
                <w:rPr>
                  <w:rFonts w:ascii="Times New Roman" w:hAnsi="Times New Roman" w:cs="Times New Roman"/>
                  <w:sz w:val="24"/>
                  <w:szCs w:val="24"/>
                </w:rPr>
                <w:delText>Rural</w:delText>
              </w:r>
            </w:del>
          </w:p>
        </w:tc>
        <w:tc>
          <w:tcPr>
            <w:tcW w:w="1224" w:type="dxa"/>
          </w:tcPr>
          <w:p w14:paraId="03D18EF6" w14:textId="6AB46FAE" w:rsidR="009F5786" w:rsidRPr="00DF6BDB" w:rsidDel="00D73460" w:rsidRDefault="009F5786">
            <w:pPr>
              <w:spacing w:line="240" w:lineRule="auto"/>
              <w:rPr>
                <w:del w:id="9779" w:author="Mohammad Nayeem Hasan" w:date="2024-07-18T15:20:00Z" w16du:dateUtc="2024-07-18T09:20:00Z"/>
                <w:rFonts w:ascii="Times New Roman" w:hAnsi="Times New Roman" w:cs="Times New Roman"/>
                <w:sz w:val="24"/>
                <w:szCs w:val="24"/>
              </w:rPr>
              <w:pPrChange w:id="9780" w:author="Mohammad Nayeem Hasan" w:date="2024-07-18T16:13:00Z" w16du:dateUtc="2024-07-18T10:13:00Z">
                <w:pPr>
                  <w:spacing w:after="0" w:line="240" w:lineRule="auto"/>
                </w:pPr>
              </w:pPrChange>
            </w:pPr>
            <w:del w:id="9781"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966226D" w14:textId="272D697D" w:rsidR="009F5786" w:rsidRPr="00DF6BDB" w:rsidDel="00D73460" w:rsidRDefault="009F5786">
            <w:pPr>
              <w:spacing w:line="240" w:lineRule="auto"/>
              <w:rPr>
                <w:del w:id="9782" w:author="Mohammad Nayeem Hasan" w:date="2024-07-18T15:20:00Z" w16du:dateUtc="2024-07-18T09:20:00Z"/>
                <w:rFonts w:ascii="Times New Roman" w:hAnsi="Times New Roman" w:cs="Times New Roman"/>
                <w:sz w:val="24"/>
                <w:szCs w:val="24"/>
              </w:rPr>
              <w:pPrChange w:id="9783" w:author="Mohammad Nayeem Hasan" w:date="2024-07-18T16:13:00Z" w16du:dateUtc="2024-07-18T10:13:00Z">
                <w:pPr>
                  <w:spacing w:after="0" w:line="240" w:lineRule="auto"/>
                </w:pPr>
              </w:pPrChange>
            </w:pPr>
          </w:p>
        </w:tc>
        <w:tc>
          <w:tcPr>
            <w:tcW w:w="1224" w:type="dxa"/>
          </w:tcPr>
          <w:p w14:paraId="7E4365C4" w14:textId="41732D9E" w:rsidR="009F5786" w:rsidRPr="00DF6BDB" w:rsidDel="00D73460" w:rsidRDefault="009F5786">
            <w:pPr>
              <w:spacing w:line="240" w:lineRule="auto"/>
              <w:rPr>
                <w:del w:id="9784" w:author="Mohammad Nayeem Hasan" w:date="2024-07-18T15:20:00Z" w16du:dateUtc="2024-07-18T09:20:00Z"/>
                <w:rFonts w:ascii="Times New Roman" w:hAnsi="Times New Roman" w:cs="Times New Roman"/>
                <w:sz w:val="24"/>
                <w:szCs w:val="24"/>
              </w:rPr>
              <w:pPrChange w:id="9785" w:author="Mohammad Nayeem Hasan" w:date="2024-07-18T16:13:00Z" w16du:dateUtc="2024-07-18T10:13:00Z">
                <w:pPr>
                  <w:spacing w:after="0" w:line="240" w:lineRule="auto"/>
                </w:pPr>
              </w:pPrChange>
            </w:pPr>
            <w:del w:id="978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AA41CEA" w14:textId="7AA9E3FB" w:rsidR="009F5786" w:rsidRPr="00DF6BDB" w:rsidDel="00D73460" w:rsidRDefault="009F5786">
            <w:pPr>
              <w:spacing w:line="240" w:lineRule="auto"/>
              <w:rPr>
                <w:del w:id="9787" w:author="Mohammad Nayeem Hasan" w:date="2024-07-18T15:20:00Z" w16du:dateUtc="2024-07-18T09:20:00Z"/>
                <w:rFonts w:ascii="Times New Roman" w:hAnsi="Times New Roman" w:cs="Times New Roman"/>
                <w:sz w:val="24"/>
                <w:szCs w:val="24"/>
              </w:rPr>
              <w:pPrChange w:id="9788" w:author="Mohammad Nayeem Hasan" w:date="2024-07-18T16:13:00Z" w16du:dateUtc="2024-07-18T10:13:00Z">
                <w:pPr>
                  <w:spacing w:after="0" w:line="240" w:lineRule="auto"/>
                </w:pPr>
              </w:pPrChange>
            </w:pPr>
          </w:p>
        </w:tc>
        <w:tc>
          <w:tcPr>
            <w:tcW w:w="1223" w:type="dxa"/>
          </w:tcPr>
          <w:p w14:paraId="04F64202" w14:textId="1806544E" w:rsidR="009F5786" w:rsidRPr="00DF6BDB" w:rsidDel="00D73460" w:rsidRDefault="009F5786">
            <w:pPr>
              <w:spacing w:line="240" w:lineRule="auto"/>
              <w:rPr>
                <w:del w:id="9789" w:author="Mohammad Nayeem Hasan" w:date="2024-07-18T15:20:00Z" w16du:dateUtc="2024-07-18T09:20:00Z"/>
                <w:rFonts w:ascii="Times New Roman" w:hAnsi="Times New Roman" w:cs="Times New Roman"/>
                <w:sz w:val="24"/>
                <w:szCs w:val="24"/>
              </w:rPr>
              <w:pPrChange w:id="9790" w:author="Mohammad Nayeem Hasan" w:date="2024-07-18T16:13:00Z" w16du:dateUtc="2024-07-18T10:13:00Z">
                <w:pPr>
                  <w:spacing w:after="0" w:line="240" w:lineRule="auto"/>
                </w:pPr>
              </w:pPrChange>
            </w:pPr>
            <w:del w:id="979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4F0A16" w14:textId="45DCEEEE" w:rsidR="009F5786" w:rsidRPr="00DF6BDB" w:rsidDel="00D73460" w:rsidRDefault="009F5786">
            <w:pPr>
              <w:spacing w:line="240" w:lineRule="auto"/>
              <w:rPr>
                <w:del w:id="9792" w:author="Mohammad Nayeem Hasan" w:date="2024-07-18T15:20:00Z" w16du:dateUtc="2024-07-18T09:20:00Z"/>
                <w:rFonts w:ascii="Times New Roman" w:hAnsi="Times New Roman" w:cs="Times New Roman"/>
                <w:sz w:val="24"/>
                <w:szCs w:val="24"/>
              </w:rPr>
              <w:pPrChange w:id="9793" w:author="Mohammad Nayeem Hasan" w:date="2024-07-18T16:13:00Z" w16du:dateUtc="2024-07-18T10:13:00Z">
                <w:pPr>
                  <w:spacing w:after="0" w:line="240" w:lineRule="auto"/>
                </w:pPr>
              </w:pPrChange>
            </w:pPr>
          </w:p>
        </w:tc>
        <w:tc>
          <w:tcPr>
            <w:tcW w:w="1223" w:type="dxa"/>
          </w:tcPr>
          <w:p w14:paraId="5142D325" w14:textId="37BC6ACD" w:rsidR="009F5786" w:rsidRPr="00DF6BDB" w:rsidDel="00D73460" w:rsidRDefault="009F5786">
            <w:pPr>
              <w:spacing w:line="240" w:lineRule="auto"/>
              <w:rPr>
                <w:del w:id="9794" w:author="Mohammad Nayeem Hasan" w:date="2024-07-18T15:20:00Z" w16du:dateUtc="2024-07-18T09:20:00Z"/>
                <w:rFonts w:ascii="Times New Roman" w:hAnsi="Times New Roman" w:cs="Times New Roman"/>
                <w:sz w:val="24"/>
                <w:szCs w:val="24"/>
              </w:rPr>
              <w:pPrChange w:id="9795" w:author="Mohammad Nayeem Hasan" w:date="2024-07-18T16:13:00Z" w16du:dateUtc="2024-07-18T10:13:00Z">
                <w:pPr>
                  <w:spacing w:after="0" w:line="240" w:lineRule="auto"/>
                </w:pPr>
              </w:pPrChange>
            </w:pPr>
            <w:del w:id="979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BAB14AD" w14:textId="525A05ED" w:rsidR="009F5786" w:rsidRPr="00DF6BDB" w:rsidDel="00D73460" w:rsidRDefault="009F5786">
            <w:pPr>
              <w:spacing w:line="240" w:lineRule="auto"/>
              <w:rPr>
                <w:del w:id="9797" w:author="Mohammad Nayeem Hasan" w:date="2024-07-18T15:20:00Z" w16du:dateUtc="2024-07-18T09:20:00Z"/>
                <w:rFonts w:ascii="Times New Roman" w:hAnsi="Times New Roman" w:cs="Times New Roman"/>
                <w:sz w:val="24"/>
                <w:szCs w:val="24"/>
              </w:rPr>
              <w:pPrChange w:id="9798" w:author="Mohammad Nayeem Hasan" w:date="2024-07-18T16:13:00Z" w16du:dateUtc="2024-07-18T10:13:00Z">
                <w:pPr>
                  <w:spacing w:after="0" w:line="240" w:lineRule="auto"/>
                </w:pPr>
              </w:pPrChange>
            </w:pPr>
          </w:p>
        </w:tc>
      </w:tr>
      <w:tr w:rsidR="009F5786" w:rsidRPr="00DF6BDB" w:rsidDel="00D73460" w14:paraId="0B58054B" w14:textId="51889099" w:rsidTr="00755549">
        <w:trPr>
          <w:del w:id="9799" w:author="Mohammad Nayeem Hasan" w:date="2024-07-18T15:20:00Z"/>
        </w:trPr>
        <w:tc>
          <w:tcPr>
            <w:tcW w:w="1530" w:type="dxa"/>
          </w:tcPr>
          <w:p w14:paraId="17B8AD2A" w14:textId="5681FA3B" w:rsidR="009F5786" w:rsidRPr="00DF6BDB" w:rsidDel="00D73460" w:rsidRDefault="009F5786">
            <w:pPr>
              <w:spacing w:line="240" w:lineRule="auto"/>
              <w:rPr>
                <w:del w:id="9800" w:author="Mohammad Nayeem Hasan" w:date="2024-07-18T15:20:00Z" w16du:dateUtc="2024-07-18T09:20:00Z"/>
                <w:rFonts w:ascii="Times New Roman" w:hAnsi="Times New Roman" w:cs="Times New Roman"/>
                <w:sz w:val="24"/>
                <w:szCs w:val="24"/>
              </w:rPr>
              <w:pPrChange w:id="9801" w:author="Mohammad Nayeem Hasan" w:date="2024-07-18T16:13:00Z" w16du:dateUtc="2024-07-18T10:13:00Z">
                <w:pPr>
                  <w:spacing w:after="0" w:line="240" w:lineRule="auto"/>
                </w:pPr>
              </w:pPrChange>
            </w:pPr>
            <w:del w:id="9802" w:author="Mohammad Nayeem Hasan" w:date="2024-07-18T15:20:00Z" w16du:dateUtc="2024-07-18T09:20:00Z">
              <w:r w:rsidRPr="00DF6BDB" w:rsidDel="00D73460">
                <w:rPr>
                  <w:rFonts w:ascii="Times New Roman" w:hAnsi="Times New Roman" w:cs="Times New Roman"/>
                  <w:sz w:val="24"/>
                  <w:szCs w:val="24"/>
                </w:rPr>
                <w:delText>Urban</w:delText>
              </w:r>
            </w:del>
          </w:p>
        </w:tc>
        <w:tc>
          <w:tcPr>
            <w:tcW w:w="1224" w:type="dxa"/>
          </w:tcPr>
          <w:p w14:paraId="22D7CFB8" w14:textId="13596C09" w:rsidR="009F5786" w:rsidRPr="00DF6BDB" w:rsidDel="00D73460" w:rsidRDefault="009F5786">
            <w:pPr>
              <w:spacing w:line="240" w:lineRule="auto"/>
              <w:rPr>
                <w:del w:id="9803" w:author="Mohammad Nayeem Hasan" w:date="2024-07-18T15:20:00Z" w16du:dateUtc="2024-07-18T09:20:00Z"/>
                <w:rFonts w:ascii="Times New Roman" w:hAnsi="Times New Roman" w:cs="Times New Roman"/>
                <w:sz w:val="24"/>
                <w:szCs w:val="24"/>
              </w:rPr>
              <w:pPrChange w:id="9804" w:author="Mohammad Nayeem Hasan" w:date="2024-07-18T16:13:00Z" w16du:dateUtc="2024-07-18T10:13:00Z">
                <w:pPr>
                  <w:spacing w:after="0" w:line="240" w:lineRule="auto"/>
                </w:pPr>
              </w:pPrChange>
            </w:pPr>
            <w:del w:id="9805" w:author="Mohammad Nayeem Hasan" w:date="2024-07-18T15:20:00Z" w16du:dateUtc="2024-07-18T09:20:00Z">
              <w:r w:rsidRPr="00DF6BDB" w:rsidDel="00D73460">
                <w:rPr>
                  <w:rFonts w:ascii="Times New Roman" w:hAnsi="Times New Roman" w:cs="Times New Roman"/>
                  <w:sz w:val="24"/>
                  <w:szCs w:val="24"/>
                </w:rPr>
                <w:delText>0.99 (0.62 -1.56)</w:delText>
              </w:r>
            </w:del>
          </w:p>
        </w:tc>
        <w:tc>
          <w:tcPr>
            <w:tcW w:w="679" w:type="dxa"/>
          </w:tcPr>
          <w:p w14:paraId="4C4886CE" w14:textId="5247D32A" w:rsidR="009F5786" w:rsidRPr="00DF6BDB" w:rsidDel="00D73460" w:rsidRDefault="009F5786">
            <w:pPr>
              <w:spacing w:line="240" w:lineRule="auto"/>
              <w:rPr>
                <w:del w:id="9806" w:author="Mohammad Nayeem Hasan" w:date="2024-07-18T15:20:00Z" w16du:dateUtc="2024-07-18T09:20:00Z"/>
                <w:rFonts w:ascii="Times New Roman" w:hAnsi="Times New Roman" w:cs="Times New Roman"/>
                <w:sz w:val="24"/>
                <w:szCs w:val="24"/>
              </w:rPr>
              <w:pPrChange w:id="9807" w:author="Mohammad Nayeem Hasan" w:date="2024-07-18T16:13:00Z" w16du:dateUtc="2024-07-18T10:13:00Z">
                <w:pPr>
                  <w:spacing w:after="0" w:line="240" w:lineRule="auto"/>
                </w:pPr>
              </w:pPrChange>
            </w:pPr>
            <w:del w:id="9808" w:author="Mohammad Nayeem Hasan" w:date="2024-07-18T15:20:00Z" w16du:dateUtc="2024-07-18T09:20:00Z">
              <w:r w:rsidRPr="00DF6BDB" w:rsidDel="00D73460">
                <w:rPr>
                  <w:rFonts w:ascii="Times New Roman" w:hAnsi="Times New Roman" w:cs="Times New Roman"/>
                  <w:sz w:val="24"/>
                  <w:szCs w:val="24"/>
                </w:rPr>
                <w:delText>0.948</w:delText>
              </w:r>
            </w:del>
          </w:p>
        </w:tc>
        <w:tc>
          <w:tcPr>
            <w:tcW w:w="1224" w:type="dxa"/>
          </w:tcPr>
          <w:p w14:paraId="1568792F" w14:textId="71D4008A" w:rsidR="009F5786" w:rsidRPr="00DF6BDB" w:rsidDel="00D73460" w:rsidRDefault="009F5786">
            <w:pPr>
              <w:spacing w:line="240" w:lineRule="auto"/>
              <w:rPr>
                <w:del w:id="9809" w:author="Mohammad Nayeem Hasan" w:date="2024-07-18T15:20:00Z" w16du:dateUtc="2024-07-18T09:20:00Z"/>
                <w:rFonts w:ascii="Times New Roman" w:hAnsi="Times New Roman" w:cs="Times New Roman"/>
                <w:sz w:val="24"/>
                <w:szCs w:val="24"/>
              </w:rPr>
              <w:pPrChange w:id="9810" w:author="Mohammad Nayeem Hasan" w:date="2024-07-18T16:13:00Z" w16du:dateUtc="2024-07-18T10:13:00Z">
                <w:pPr>
                  <w:spacing w:after="0" w:line="240" w:lineRule="auto"/>
                </w:pPr>
              </w:pPrChange>
            </w:pPr>
            <w:del w:id="9811" w:author="Mohammad Nayeem Hasan" w:date="2024-07-18T15:20:00Z" w16du:dateUtc="2024-07-18T09:20:00Z">
              <w:r w:rsidRPr="00DF6BDB" w:rsidDel="00D73460">
                <w:rPr>
                  <w:rFonts w:ascii="Times New Roman" w:hAnsi="Times New Roman" w:cs="Times New Roman"/>
                  <w:sz w:val="24"/>
                  <w:szCs w:val="24"/>
                </w:rPr>
                <w:delText>0.92 (0.56 - 1.53)</w:delText>
              </w:r>
            </w:del>
          </w:p>
        </w:tc>
        <w:tc>
          <w:tcPr>
            <w:tcW w:w="749" w:type="dxa"/>
          </w:tcPr>
          <w:p w14:paraId="63FDCC93" w14:textId="59C3493B" w:rsidR="009F5786" w:rsidRPr="00DF6BDB" w:rsidDel="00D73460" w:rsidRDefault="009F5786">
            <w:pPr>
              <w:spacing w:line="240" w:lineRule="auto"/>
              <w:rPr>
                <w:del w:id="9812" w:author="Mohammad Nayeem Hasan" w:date="2024-07-18T15:20:00Z" w16du:dateUtc="2024-07-18T09:20:00Z"/>
                <w:rFonts w:ascii="Times New Roman" w:hAnsi="Times New Roman" w:cs="Times New Roman"/>
                <w:sz w:val="24"/>
                <w:szCs w:val="24"/>
              </w:rPr>
              <w:pPrChange w:id="9813" w:author="Mohammad Nayeem Hasan" w:date="2024-07-18T16:13:00Z" w16du:dateUtc="2024-07-18T10:13:00Z">
                <w:pPr>
                  <w:spacing w:after="0" w:line="240" w:lineRule="auto"/>
                </w:pPr>
              </w:pPrChange>
            </w:pPr>
            <w:del w:id="9814" w:author="Mohammad Nayeem Hasan" w:date="2024-07-18T15:20:00Z" w16du:dateUtc="2024-07-18T09:20:00Z">
              <w:r w:rsidRPr="00DF6BDB" w:rsidDel="00D73460">
                <w:rPr>
                  <w:rFonts w:ascii="Times New Roman" w:hAnsi="Times New Roman" w:cs="Times New Roman"/>
                  <w:sz w:val="24"/>
                  <w:szCs w:val="24"/>
                </w:rPr>
                <w:delText>0.757</w:delText>
              </w:r>
            </w:del>
          </w:p>
        </w:tc>
        <w:tc>
          <w:tcPr>
            <w:tcW w:w="1223" w:type="dxa"/>
          </w:tcPr>
          <w:p w14:paraId="1A9E0EB4" w14:textId="78060F5D" w:rsidR="009F5786" w:rsidRPr="00DF6BDB" w:rsidDel="00D73460" w:rsidRDefault="009F5786">
            <w:pPr>
              <w:spacing w:line="240" w:lineRule="auto"/>
              <w:rPr>
                <w:del w:id="9815" w:author="Mohammad Nayeem Hasan" w:date="2024-07-18T15:20:00Z" w16du:dateUtc="2024-07-18T09:20:00Z"/>
                <w:rFonts w:ascii="Times New Roman" w:hAnsi="Times New Roman" w:cs="Times New Roman"/>
                <w:sz w:val="24"/>
                <w:szCs w:val="24"/>
              </w:rPr>
              <w:pPrChange w:id="9816" w:author="Mohammad Nayeem Hasan" w:date="2024-07-18T16:13:00Z" w16du:dateUtc="2024-07-18T10:13:00Z">
                <w:pPr>
                  <w:spacing w:after="0" w:line="240" w:lineRule="auto"/>
                </w:pPr>
              </w:pPrChange>
            </w:pPr>
            <w:del w:id="9817" w:author="Mohammad Nayeem Hasan" w:date="2024-07-18T15:20:00Z" w16du:dateUtc="2024-07-18T09:20:00Z">
              <w:r w:rsidRPr="00DF6BDB" w:rsidDel="00D73460">
                <w:rPr>
                  <w:rFonts w:ascii="Times New Roman" w:hAnsi="Times New Roman" w:cs="Times New Roman"/>
                  <w:sz w:val="24"/>
                  <w:szCs w:val="24"/>
                </w:rPr>
                <w:delText>0.81 (0.40 - 1.62)</w:delText>
              </w:r>
            </w:del>
          </w:p>
        </w:tc>
        <w:tc>
          <w:tcPr>
            <w:tcW w:w="749" w:type="dxa"/>
          </w:tcPr>
          <w:p w14:paraId="3CA6C710" w14:textId="5A7293D8" w:rsidR="009F5786" w:rsidRPr="00DF6BDB" w:rsidDel="00D73460" w:rsidRDefault="009F5786">
            <w:pPr>
              <w:spacing w:line="240" w:lineRule="auto"/>
              <w:rPr>
                <w:del w:id="9818" w:author="Mohammad Nayeem Hasan" w:date="2024-07-18T15:20:00Z" w16du:dateUtc="2024-07-18T09:20:00Z"/>
                <w:rFonts w:ascii="Times New Roman" w:hAnsi="Times New Roman" w:cs="Times New Roman"/>
                <w:sz w:val="24"/>
                <w:szCs w:val="24"/>
              </w:rPr>
              <w:pPrChange w:id="9819" w:author="Mohammad Nayeem Hasan" w:date="2024-07-18T16:13:00Z" w16du:dateUtc="2024-07-18T10:13:00Z">
                <w:pPr>
                  <w:spacing w:after="0" w:line="240" w:lineRule="auto"/>
                </w:pPr>
              </w:pPrChange>
            </w:pPr>
            <w:del w:id="9820" w:author="Mohammad Nayeem Hasan" w:date="2024-07-18T15:20:00Z" w16du:dateUtc="2024-07-18T09:20:00Z">
              <w:r w:rsidRPr="00DF6BDB" w:rsidDel="00D73460">
                <w:rPr>
                  <w:rFonts w:ascii="Times New Roman" w:hAnsi="Times New Roman" w:cs="Times New Roman"/>
                  <w:sz w:val="24"/>
                  <w:szCs w:val="24"/>
                </w:rPr>
                <w:delText xml:space="preserve">0.548  </w:delText>
              </w:r>
            </w:del>
          </w:p>
        </w:tc>
        <w:tc>
          <w:tcPr>
            <w:tcW w:w="1223" w:type="dxa"/>
          </w:tcPr>
          <w:p w14:paraId="652F8913" w14:textId="3DB22E34" w:rsidR="009F5786" w:rsidRPr="00DF6BDB" w:rsidDel="00D73460" w:rsidRDefault="009F5786">
            <w:pPr>
              <w:spacing w:line="240" w:lineRule="auto"/>
              <w:rPr>
                <w:del w:id="9821" w:author="Mohammad Nayeem Hasan" w:date="2024-07-18T15:20:00Z" w16du:dateUtc="2024-07-18T09:20:00Z"/>
                <w:rFonts w:ascii="Times New Roman" w:hAnsi="Times New Roman" w:cs="Times New Roman"/>
                <w:sz w:val="24"/>
                <w:szCs w:val="24"/>
              </w:rPr>
              <w:pPrChange w:id="9822" w:author="Mohammad Nayeem Hasan" w:date="2024-07-18T16:13:00Z" w16du:dateUtc="2024-07-18T10:13:00Z">
                <w:pPr>
                  <w:spacing w:after="0" w:line="240" w:lineRule="auto"/>
                </w:pPr>
              </w:pPrChange>
            </w:pPr>
            <w:del w:id="9823" w:author="Mohammad Nayeem Hasan" w:date="2024-07-18T15:20:00Z" w16du:dateUtc="2024-07-18T09:20:00Z">
              <w:r w:rsidRPr="00DF6BDB" w:rsidDel="00D73460">
                <w:rPr>
                  <w:rFonts w:ascii="Times New Roman" w:hAnsi="Times New Roman" w:cs="Times New Roman"/>
                  <w:sz w:val="24"/>
                  <w:szCs w:val="24"/>
                </w:rPr>
                <w:delText>0.68 (0.32 -1.44)</w:delText>
              </w:r>
            </w:del>
          </w:p>
        </w:tc>
        <w:tc>
          <w:tcPr>
            <w:tcW w:w="749" w:type="dxa"/>
          </w:tcPr>
          <w:p w14:paraId="6BAA9D0E" w14:textId="4ED16124" w:rsidR="009F5786" w:rsidRPr="00DF6BDB" w:rsidDel="00D73460" w:rsidRDefault="009F5786">
            <w:pPr>
              <w:spacing w:line="240" w:lineRule="auto"/>
              <w:rPr>
                <w:del w:id="9824" w:author="Mohammad Nayeem Hasan" w:date="2024-07-18T15:20:00Z" w16du:dateUtc="2024-07-18T09:20:00Z"/>
                <w:rFonts w:ascii="Times New Roman" w:hAnsi="Times New Roman" w:cs="Times New Roman"/>
                <w:sz w:val="24"/>
                <w:szCs w:val="24"/>
              </w:rPr>
              <w:pPrChange w:id="9825" w:author="Mohammad Nayeem Hasan" w:date="2024-07-18T16:13:00Z" w16du:dateUtc="2024-07-18T10:13:00Z">
                <w:pPr>
                  <w:spacing w:after="0" w:line="240" w:lineRule="auto"/>
                </w:pPr>
              </w:pPrChange>
            </w:pPr>
            <w:del w:id="9826" w:author="Mohammad Nayeem Hasan" w:date="2024-07-18T15:20:00Z" w16du:dateUtc="2024-07-18T09:20:00Z">
              <w:r w:rsidRPr="00DF6BDB" w:rsidDel="00D73460">
                <w:rPr>
                  <w:rFonts w:ascii="Times New Roman" w:hAnsi="Times New Roman" w:cs="Times New Roman"/>
                  <w:sz w:val="24"/>
                  <w:szCs w:val="24"/>
                </w:rPr>
                <w:delText>0.310</w:delText>
              </w:r>
            </w:del>
          </w:p>
        </w:tc>
      </w:tr>
      <w:tr w:rsidR="009F5786" w:rsidRPr="00DF6BDB" w:rsidDel="00D73460" w14:paraId="2BA6176D" w14:textId="71909D49" w:rsidTr="00755549">
        <w:trPr>
          <w:del w:id="9827" w:author="Mohammad Nayeem Hasan" w:date="2024-07-18T15:20:00Z"/>
        </w:trPr>
        <w:tc>
          <w:tcPr>
            <w:tcW w:w="1530" w:type="dxa"/>
          </w:tcPr>
          <w:p w14:paraId="4ACFD49A" w14:textId="0CB98136" w:rsidR="009F5786" w:rsidRPr="00DF6BDB" w:rsidDel="00D73460" w:rsidRDefault="009F5786">
            <w:pPr>
              <w:spacing w:line="240" w:lineRule="auto"/>
              <w:rPr>
                <w:del w:id="9828" w:author="Mohammad Nayeem Hasan" w:date="2024-07-18T15:20:00Z" w16du:dateUtc="2024-07-18T09:20:00Z"/>
                <w:rFonts w:ascii="Times New Roman" w:hAnsi="Times New Roman" w:cs="Times New Roman"/>
                <w:sz w:val="24"/>
                <w:szCs w:val="24"/>
              </w:rPr>
              <w:pPrChange w:id="9829" w:author="Mohammad Nayeem Hasan" w:date="2024-07-18T16:13:00Z" w16du:dateUtc="2024-07-18T10:13:00Z">
                <w:pPr>
                  <w:spacing w:after="0" w:line="240" w:lineRule="auto"/>
                </w:pPr>
              </w:pPrChange>
            </w:pPr>
            <w:del w:id="9830" w:author="Mohammad Nayeem Hasan" w:date="2024-07-18T15:20:00Z" w16du:dateUtc="2024-07-18T09:20:00Z">
              <w:r w:rsidRPr="00DF6BDB" w:rsidDel="00D73460">
                <w:rPr>
                  <w:rFonts w:ascii="Times New Roman" w:hAnsi="Times New Roman" w:cs="Times New Roman"/>
                  <w:sz w:val="24"/>
                  <w:szCs w:val="24"/>
                </w:rPr>
                <w:delText>Division</w:delText>
              </w:r>
            </w:del>
          </w:p>
        </w:tc>
        <w:tc>
          <w:tcPr>
            <w:tcW w:w="1224" w:type="dxa"/>
          </w:tcPr>
          <w:p w14:paraId="221C074A" w14:textId="439EB73B" w:rsidR="009F5786" w:rsidRPr="00DF6BDB" w:rsidDel="00D73460" w:rsidRDefault="009F5786">
            <w:pPr>
              <w:spacing w:line="240" w:lineRule="auto"/>
              <w:rPr>
                <w:del w:id="9831" w:author="Mohammad Nayeem Hasan" w:date="2024-07-18T15:20:00Z" w16du:dateUtc="2024-07-18T09:20:00Z"/>
                <w:rFonts w:ascii="Times New Roman" w:hAnsi="Times New Roman" w:cs="Times New Roman"/>
                <w:sz w:val="24"/>
                <w:szCs w:val="24"/>
              </w:rPr>
              <w:pPrChange w:id="9832" w:author="Mohammad Nayeem Hasan" w:date="2024-07-18T16:13:00Z" w16du:dateUtc="2024-07-18T10:13:00Z">
                <w:pPr>
                  <w:spacing w:after="0" w:line="240" w:lineRule="auto"/>
                </w:pPr>
              </w:pPrChange>
            </w:pPr>
          </w:p>
        </w:tc>
        <w:tc>
          <w:tcPr>
            <w:tcW w:w="679" w:type="dxa"/>
          </w:tcPr>
          <w:p w14:paraId="28507894" w14:textId="3AE81844" w:rsidR="009F5786" w:rsidRPr="00DF6BDB" w:rsidDel="00D73460" w:rsidRDefault="009F5786">
            <w:pPr>
              <w:spacing w:line="240" w:lineRule="auto"/>
              <w:rPr>
                <w:del w:id="9833" w:author="Mohammad Nayeem Hasan" w:date="2024-07-18T15:20:00Z" w16du:dateUtc="2024-07-18T09:20:00Z"/>
                <w:rFonts w:ascii="Times New Roman" w:hAnsi="Times New Roman" w:cs="Times New Roman"/>
                <w:sz w:val="24"/>
                <w:szCs w:val="24"/>
              </w:rPr>
              <w:pPrChange w:id="9834" w:author="Mohammad Nayeem Hasan" w:date="2024-07-18T16:13:00Z" w16du:dateUtc="2024-07-18T10:13:00Z">
                <w:pPr>
                  <w:spacing w:after="0" w:line="240" w:lineRule="auto"/>
                </w:pPr>
              </w:pPrChange>
            </w:pPr>
          </w:p>
        </w:tc>
        <w:tc>
          <w:tcPr>
            <w:tcW w:w="1224" w:type="dxa"/>
          </w:tcPr>
          <w:p w14:paraId="322E7F50" w14:textId="74F7CDA1" w:rsidR="009F5786" w:rsidRPr="00DF6BDB" w:rsidDel="00D73460" w:rsidRDefault="009F5786">
            <w:pPr>
              <w:spacing w:line="240" w:lineRule="auto"/>
              <w:rPr>
                <w:del w:id="9835" w:author="Mohammad Nayeem Hasan" w:date="2024-07-18T15:20:00Z" w16du:dateUtc="2024-07-18T09:20:00Z"/>
                <w:rFonts w:ascii="Times New Roman" w:hAnsi="Times New Roman" w:cs="Times New Roman"/>
                <w:sz w:val="24"/>
                <w:szCs w:val="24"/>
              </w:rPr>
              <w:pPrChange w:id="9836" w:author="Mohammad Nayeem Hasan" w:date="2024-07-18T16:13:00Z" w16du:dateUtc="2024-07-18T10:13:00Z">
                <w:pPr>
                  <w:spacing w:after="0" w:line="240" w:lineRule="auto"/>
                </w:pPr>
              </w:pPrChange>
            </w:pPr>
          </w:p>
        </w:tc>
        <w:tc>
          <w:tcPr>
            <w:tcW w:w="749" w:type="dxa"/>
          </w:tcPr>
          <w:p w14:paraId="3CD6E6B8" w14:textId="61988D07" w:rsidR="009F5786" w:rsidRPr="00DF6BDB" w:rsidDel="00D73460" w:rsidRDefault="009F5786">
            <w:pPr>
              <w:spacing w:line="240" w:lineRule="auto"/>
              <w:rPr>
                <w:del w:id="9837" w:author="Mohammad Nayeem Hasan" w:date="2024-07-18T15:20:00Z" w16du:dateUtc="2024-07-18T09:20:00Z"/>
                <w:rFonts w:ascii="Times New Roman" w:hAnsi="Times New Roman" w:cs="Times New Roman"/>
                <w:sz w:val="24"/>
                <w:szCs w:val="24"/>
              </w:rPr>
              <w:pPrChange w:id="9838" w:author="Mohammad Nayeem Hasan" w:date="2024-07-18T16:13:00Z" w16du:dateUtc="2024-07-18T10:13:00Z">
                <w:pPr>
                  <w:spacing w:after="0" w:line="240" w:lineRule="auto"/>
                </w:pPr>
              </w:pPrChange>
            </w:pPr>
          </w:p>
        </w:tc>
        <w:tc>
          <w:tcPr>
            <w:tcW w:w="1223" w:type="dxa"/>
          </w:tcPr>
          <w:p w14:paraId="1B5E05B3" w14:textId="346722FB" w:rsidR="009F5786" w:rsidRPr="00DF6BDB" w:rsidDel="00D73460" w:rsidRDefault="009F5786">
            <w:pPr>
              <w:spacing w:line="240" w:lineRule="auto"/>
              <w:rPr>
                <w:del w:id="9839" w:author="Mohammad Nayeem Hasan" w:date="2024-07-18T15:20:00Z" w16du:dateUtc="2024-07-18T09:20:00Z"/>
                <w:rFonts w:ascii="Times New Roman" w:hAnsi="Times New Roman" w:cs="Times New Roman"/>
                <w:sz w:val="24"/>
                <w:szCs w:val="24"/>
              </w:rPr>
              <w:pPrChange w:id="9840" w:author="Mohammad Nayeem Hasan" w:date="2024-07-18T16:13:00Z" w16du:dateUtc="2024-07-18T10:13:00Z">
                <w:pPr>
                  <w:spacing w:after="0" w:line="240" w:lineRule="auto"/>
                </w:pPr>
              </w:pPrChange>
            </w:pPr>
          </w:p>
        </w:tc>
        <w:tc>
          <w:tcPr>
            <w:tcW w:w="749" w:type="dxa"/>
          </w:tcPr>
          <w:p w14:paraId="010D6A3D" w14:textId="73B5BE10" w:rsidR="009F5786" w:rsidRPr="00DF6BDB" w:rsidDel="00D73460" w:rsidRDefault="009F5786">
            <w:pPr>
              <w:spacing w:line="240" w:lineRule="auto"/>
              <w:rPr>
                <w:del w:id="9841" w:author="Mohammad Nayeem Hasan" w:date="2024-07-18T15:20:00Z" w16du:dateUtc="2024-07-18T09:20:00Z"/>
                <w:rFonts w:ascii="Times New Roman" w:hAnsi="Times New Roman" w:cs="Times New Roman"/>
                <w:sz w:val="24"/>
                <w:szCs w:val="24"/>
              </w:rPr>
              <w:pPrChange w:id="9842" w:author="Mohammad Nayeem Hasan" w:date="2024-07-18T16:13:00Z" w16du:dateUtc="2024-07-18T10:13:00Z">
                <w:pPr>
                  <w:spacing w:after="0" w:line="240" w:lineRule="auto"/>
                </w:pPr>
              </w:pPrChange>
            </w:pPr>
          </w:p>
        </w:tc>
        <w:tc>
          <w:tcPr>
            <w:tcW w:w="1223" w:type="dxa"/>
          </w:tcPr>
          <w:p w14:paraId="7AB16133" w14:textId="1E496593" w:rsidR="009F5786" w:rsidRPr="00DF6BDB" w:rsidDel="00D73460" w:rsidRDefault="009F5786">
            <w:pPr>
              <w:spacing w:line="240" w:lineRule="auto"/>
              <w:rPr>
                <w:del w:id="9843" w:author="Mohammad Nayeem Hasan" w:date="2024-07-18T15:20:00Z" w16du:dateUtc="2024-07-18T09:20:00Z"/>
                <w:rFonts w:ascii="Times New Roman" w:hAnsi="Times New Roman" w:cs="Times New Roman"/>
                <w:sz w:val="24"/>
                <w:szCs w:val="24"/>
              </w:rPr>
              <w:pPrChange w:id="9844" w:author="Mohammad Nayeem Hasan" w:date="2024-07-18T16:13:00Z" w16du:dateUtc="2024-07-18T10:13:00Z">
                <w:pPr>
                  <w:spacing w:after="0" w:line="240" w:lineRule="auto"/>
                </w:pPr>
              </w:pPrChange>
            </w:pPr>
          </w:p>
        </w:tc>
        <w:tc>
          <w:tcPr>
            <w:tcW w:w="749" w:type="dxa"/>
          </w:tcPr>
          <w:p w14:paraId="01EAE6D4" w14:textId="00CA7253" w:rsidR="009F5786" w:rsidRPr="00DF6BDB" w:rsidDel="00D73460" w:rsidRDefault="009F5786">
            <w:pPr>
              <w:spacing w:line="240" w:lineRule="auto"/>
              <w:rPr>
                <w:del w:id="9845" w:author="Mohammad Nayeem Hasan" w:date="2024-07-18T15:20:00Z" w16du:dateUtc="2024-07-18T09:20:00Z"/>
                <w:rFonts w:ascii="Times New Roman" w:hAnsi="Times New Roman" w:cs="Times New Roman"/>
                <w:sz w:val="24"/>
                <w:szCs w:val="24"/>
              </w:rPr>
              <w:pPrChange w:id="9846" w:author="Mohammad Nayeem Hasan" w:date="2024-07-18T16:13:00Z" w16du:dateUtc="2024-07-18T10:13:00Z">
                <w:pPr>
                  <w:spacing w:after="0" w:line="240" w:lineRule="auto"/>
                </w:pPr>
              </w:pPrChange>
            </w:pPr>
          </w:p>
        </w:tc>
      </w:tr>
      <w:tr w:rsidR="009F5786" w:rsidRPr="00DF6BDB" w:rsidDel="00D73460" w14:paraId="220A563F" w14:textId="3C17062C" w:rsidTr="00755549">
        <w:trPr>
          <w:del w:id="9847" w:author="Mohammad Nayeem Hasan" w:date="2024-07-18T15:20:00Z"/>
        </w:trPr>
        <w:tc>
          <w:tcPr>
            <w:tcW w:w="1530" w:type="dxa"/>
          </w:tcPr>
          <w:p w14:paraId="1DDD8439" w14:textId="107F1C0D" w:rsidR="009F5786" w:rsidRPr="00DF6BDB" w:rsidDel="00D73460" w:rsidRDefault="009F5786">
            <w:pPr>
              <w:spacing w:line="240" w:lineRule="auto"/>
              <w:rPr>
                <w:del w:id="9848" w:author="Mohammad Nayeem Hasan" w:date="2024-07-18T15:20:00Z" w16du:dateUtc="2024-07-18T09:20:00Z"/>
                <w:rFonts w:ascii="Times New Roman" w:hAnsi="Times New Roman" w:cs="Times New Roman"/>
                <w:sz w:val="24"/>
                <w:szCs w:val="24"/>
              </w:rPr>
              <w:pPrChange w:id="9849" w:author="Mohammad Nayeem Hasan" w:date="2024-07-18T16:13:00Z" w16du:dateUtc="2024-07-18T10:13:00Z">
                <w:pPr>
                  <w:spacing w:after="0" w:line="240" w:lineRule="auto"/>
                </w:pPr>
              </w:pPrChange>
            </w:pPr>
            <w:del w:id="9850" w:author="Mohammad Nayeem Hasan" w:date="2024-07-18T15:20:00Z" w16du:dateUtc="2024-07-18T09:20:00Z">
              <w:r w:rsidRPr="00DF6BDB" w:rsidDel="00D73460">
                <w:rPr>
                  <w:rFonts w:ascii="Times New Roman" w:hAnsi="Times New Roman" w:cs="Times New Roman"/>
                  <w:sz w:val="24"/>
                  <w:szCs w:val="24"/>
                </w:rPr>
                <w:delText>Sylhet</w:delText>
              </w:r>
            </w:del>
          </w:p>
        </w:tc>
        <w:tc>
          <w:tcPr>
            <w:tcW w:w="1224" w:type="dxa"/>
          </w:tcPr>
          <w:p w14:paraId="56263E18" w14:textId="4AE5A750" w:rsidR="009F5786" w:rsidRPr="00DF6BDB" w:rsidDel="00D73460" w:rsidRDefault="009F5786">
            <w:pPr>
              <w:spacing w:line="240" w:lineRule="auto"/>
              <w:rPr>
                <w:del w:id="9851" w:author="Mohammad Nayeem Hasan" w:date="2024-07-18T15:20:00Z" w16du:dateUtc="2024-07-18T09:20:00Z"/>
                <w:rFonts w:ascii="Times New Roman" w:hAnsi="Times New Roman" w:cs="Times New Roman"/>
                <w:sz w:val="24"/>
                <w:szCs w:val="24"/>
              </w:rPr>
              <w:pPrChange w:id="9852" w:author="Mohammad Nayeem Hasan" w:date="2024-07-18T16:13:00Z" w16du:dateUtc="2024-07-18T10:13:00Z">
                <w:pPr>
                  <w:spacing w:after="0" w:line="240" w:lineRule="auto"/>
                </w:pPr>
              </w:pPrChange>
            </w:pPr>
            <w:del w:id="9853"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4291230" w14:textId="67507E01" w:rsidR="009F5786" w:rsidRPr="00DF6BDB" w:rsidDel="00D73460" w:rsidRDefault="009F5786">
            <w:pPr>
              <w:spacing w:line="240" w:lineRule="auto"/>
              <w:rPr>
                <w:del w:id="9854" w:author="Mohammad Nayeem Hasan" w:date="2024-07-18T15:20:00Z" w16du:dateUtc="2024-07-18T09:20:00Z"/>
                <w:rFonts w:ascii="Times New Roman" w:hAnsi="Times New Roman" w:cs="Times New Roman"/>
                <w:sz w:val="24"/>
                <w:szCs w:val="24"/>
              </w:rPr>
              <w:pPrChange w:id="9855" w:author="Mohammad Nayeem Hasan" w:date="2024-07-18T16:13:00Z" w16du:dateUtc="2024-07-18T10:13:00Z">
                <w:pPr>
                  <w:spacing w:after="0" w:line="240" w:lineRule="auto"/>
                </w:pPr>
              </w:pPrChange>
            </w:pPr>
          </w:p>
        </w:tc>
        <w:tc>
          <w:tcPr>
            <w:tcW w:w="1224" w:type="dxa"/>
          </w:tcPr>
          <w:p w14:paraId="06AB6B65" w14:textId="6BFD93EE" w:rsidR="009F5786" w:rsidRPr="00DF6BDB" w:rsidDel="00D73460" w:rsidRDefault="009F5786">
            <w:pPr>
              <w:spacing w:line="240" w:lineRule="auto"/>
              <w:rPr>
                <w:del w:id="9856" w:author="Mohammad Nayeem Hasan" w:date="2024-07-18T15:20:00Z" w16du:dateUtc="2024-07-18T09:20:00Z"/>
                <w:rFonts w:ascii="Times New Roman" w:hAnsi="Times New Roman" w:cs="Times New Roman"/>
                <w:sz w:val="24"/>
                <w:szCs w:val="24"/>
              </w:rPr>
              <w:pPrChange w:id="9857" w:author="Mohammad Nayeem Hasan" w:date="2024-07-18T16:13:00Z" w16du:dateUtc="2024-07-18T10:13:00Z">
                <w:pPr>
                  <w:spacing w:after="0" w:line="240" w:lineRule="auto"/>
                </w:pPr>
              </w:pPrChange>
            </w:pPr>
            <w:del w:id="985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43BEC1" w14:textId="7A20F291" w:rsidR="009F5786" w:rsidRPr="00DF6BDB" w:rsidDel="00D73460" w:rsidRDefault="009F5786">
            <w:pPr>
              <w:spacing w:line="240" w:lineRule="auto"/>
              <w:rPr>
                <w:del w:id="9859" w:author="Mohammad Nayeem Hasan" w:date="2024-07-18T15:20:00Z" w16du:dateUtc="2024-07-18T09:20:00Z"/>
                <w:rFonts w:ascii="Times New Roman" w:hAnsi="Times New Roman" w:cs="Times New Roman"/>
                <w:sz w:val="24"/>
                <w:szCs w:val="24"/>
              </w:rPr>
              <w:pPrChange w:id="9860" w:author="Mohammad Nayeem Hasan" w:date="2024-07-18T16:13:00Z" w16du:dateUtc="2024-07-18T10:13:00Z">
                <w:pPr>
                  <w:spacing w:after="0" w:line="240" w:lineRule="auto"/>
                </w:pPr>
              </w:pPrChange>
            </w:pPr>
          </w:p>
        </w:tc>
        <w:tc>
          <w:tcPr>
            <w:tcW w:w="1223" w:type="dxa"/>
          </w:tcPr>
          <w:p w14:paraId="36F9F3BD" w14:textId="5F8644CC" w:rsidR="009F5786" w:rsidRPr="00DF6BDB" w:rsidDel="00D73460" w:rsidRDefault="009F5786">
            <w:pPr>
              <w:spacing w:line="240" w:lineRule="auto"/>
              <w:rPr>
                <w:del w:id="9861" w:author="Mohammad Nayeem Hasan" w:date="2024-07-18T15:20:00Z" w16du:dateUtc="2024-07-18T09:20:00Z"/>
                <w:rFonts w:ascii="Times New Roman" w:hAnsi="Times New Roman" w:cs="Times New Roman"/>
                <w:sz w:val="24"/>
                <w:szCs w:val="24"/>
              </w:rPr>
              <w:pPrChange w:id="9862" w:author="Mohammad Nayeem Hasan" w:date="2024-07-18T16:13:00Z" w16du:dateUtc="2024-07-18T10:13:00Z">
                <w:pPr>
                  <w:spacing w:after="0" w:line="240" w:lineRule="auto"/>
                </w:pPr>
              </w:pPrChange>
            </w:pPr>
            <w:del w:id="986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E087CCB" w14:textId="3D0A3FA5" w:rsidR="009F5786" w:rsidRPr="00DF6BDB" w:rsidDel="00D73460" w:rsidRDefault="009F5786">
            <w:pPr>
              <w:spacing w:line="240" w:lineRule="auto"/>
              <w:rPr>
                <w:del w:id="9864" w:author="Mohammad Nayeem Hasan" w:date="2024-07-18T15:20:00Z" w16du:dateUtc="2024-07-18T09:20:00Z"/>
                <w:rFonts w:ascii="Times New Roman" w:hAnsi="Times New Roman" w:cs="Times New Roman"/>
                <w:sz w:val="24"/>
                <w:szCs w:val="24"/>
              </w:rPr>
              <w:pPrChange w:id="9865" w:author="Mohammad Nayeem Hasan" w:date="2024-07-18T16:13:00Z" w16du:dateUtc="2024-07-18T10:13:00Z">
                <w:pPr>
                  <w:spacing w:after="0" w:line="240" w:lineRule="auto"/>
                </w:pPr>
              </w:pPrChange>
            </w:pPr>
          </w:p>
        </w:tc>
        <w:tc>
          <w:tcPr>
            <w:tcW w:w="1223" w:type="dxa"/>
          </w:tcPr>
          <w:p w14:paraId="16A83723" w14:textId="0804016C" w:rsidR="009F5786" w:rsidRPr="00DF6BDB" w:rsidDel="00D73460" w:rsidRDefault="009F5786">
            <w:pPr>
              <w:spacing w:line="240" w:lineRule="auto"/>
              <w:rPr>
                <w:del w:id="9866" w:author="Mohammad Nayeem Hasan" w:date="2024-07-18T15:20:00Z" w16du:dateUtc="2024-07-18T09:20:00Z"/>
                <w:rFonts w:ascii="Times New Roman" w:hAnsi="Times New Roman" w:cs="Times New Roman"/>
                <w:sz w:val="24"/>
                <w:szCs w:val="24"/>
              </w:rPr>
              <w:pPrChange w:id="9867" w:author="Mohammad Nayeem Hasan" w:date="2024-07-18T16:13:00Z" w16du:dateUtc="2024-07-18T10:13:00Z">
                <w:pPr>
                  <w:spacing w:after="0" w:line="240" w:lineRule="auto"/>
                </w:pPr>
              </w:pPrChange>
            </w:pPr>
            <w:del w:id="986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E5806D1" w14:textId="1CB7391E" w:rsidR="009F5786" w:rsidRPr="00DF6BDB" w:rsidDel="00D73460" w:rsidRDefault="009F5786">
            <w:pPr>
              <w:spacing w:line="240" w:lineRule="auto"/>
              <w:rPr>
                <w:del w:id="9869" w:author="Mohammad Nayeem Hasan" w:date="2024-07-18T15:20:00Z" w16du:dateUtc="2024-07-18T09:20:00Z"/>
                <w:rFonts w:ascii="Times New Roman" w:hAnsi="Times New Roman" w:cs="Times New Roman"/>
                <w:sz w:val="24"/>
                <w:szCs w:val="24"/>
              </w:rPr>
              <w:pPrChange w:id="9870" w:author="Mohammad Nayeem Hasan" w:date="2024-07-18T16:13:00Z" w16du:dateUtc="2024-07-18T10:13:00Z">
                <w:pPr>
                  <w:spacing w:after="0" w:line="240" w:lineRule="auto"/>
                </w:pPr>
              </w:pPrChange>
            </w:pPr>
          </w:p>
        </w:tc>
      </w:tr>
      <w:tr w:rsidR="009F5786" w:rsidRPr="00DF6BDB" w:rsidDel="00D73460" w14:paraId="6EBCF8C6" w14:textId="76ABDB8C" w:rsidTr="00755549">
        <w:trPr>
          <w:del w:id="9871" w:author="Mohammad Nayeem Hasan" w:date="2024-07-18T15:20:00Z"/>
        </w:trPr>
        <w:tc>
          <w:tcPr>
            <w:tcW w:w="1530" w:type="dxa"/>
          </w:tcPr>
          <w:p w14:paraId="019B6BF5" w14:textId="784E184F" w:rsidR="009F5786" w:rsidRPr="00DF6BDB" w:rsidDel="00D73460" w:rsidRDefault="009F5786">
            <w:pPr>
              <w:spacing w:line="240" w:lineRule="auto"/>
              <w:rPr>
                <w:del w:id="9872" w:author="Mohammad Nayeem Hasan" w:date="2024-07-18T15:20:00Z" w16du:dateUtc="2024-07-18T09:20:00Z"/>
                <w:rFonts w:ascii="Times New Roman" w:hAnsi="Times New Roman" w:cs="Times New Roman"/>
                <w:sz w:val="24"/>
                <w:szCs w:val="24"/>
              </w:rPr>
              <w:pPrChange w:id="9873" w:author="Mohammad Nayeem Hasan" w:date="2024-07-18T16:13:00Z" w16du:dateUtc="2024-07-18T10:13:00Z">
                <w:pPr>
                  <w:spacing w:after="0" w:line="240" w:lineRule="auto"/>
                </w:pPr>
              </w:pPrChange>
            </w:pPr>
            <w:del w:id="9874" w:author="Mohammad Nayeem Hasan" w:date="2024-07-18T15:20:00Z" w16du:dateUtc="2024-07-18T09:20:00Z">
              <w:r w:rsidRPr="00DF6BDB" w:rsidDel="00D73460">
                <w:rPr>
                  <w:rFonts w:ascii="Times New Roman" w:hAnsi="Times New Roman" w:cs="Times New Roman"/>
                  <w:sz w:val="24"/>
                  <w:szCs w:val="24"/>
                </w:rPr>
                <w:delText>Barisal</w:delText>
              </w:r>
            </w:del>
          </w:p>
        </w:tc>
        <w:tc>
          <w:tcPr>
            <w:tcW w:w="1224" w:type="dxa"/>
          </w:tcPr>
          <w:p w14:paraId="42894AE7" w14:textId="265898CF" w:rsidR="009F5786" w:rsidRPr="00DF6BDB" w:rsidDel="00D73460" w:rsidRDefault="009F5786">
            <w:pPr>
              <w:spacing w:line="240" w:lineRule="auto"/>
              <w:rPr>
                <w:del w:id="9875" w:author="Mohammad Nayeem Hasan" w:date="2024-07-18T15:20:00Z" w16du:dateUtc="2024-07-18T09:20:00Z"/>
                <w:rFonts w:ascii="Times New Roman" w:hAnsi="Times New Roman" w:cs="Times New Roman"/>
                <w:sz w:val="24"/>
                <w:szCs w:val="24"/>
              </w:rPr>
              <w:pPrChange w:id="9876" w:author="Mohammad Nayeem Hasan" w:date="2024-07-18T16:13:00Z" w16du:dateUtc="2024-07-18T10:13:00Z">
                <w:pPr>
                  <w:spacing w:after="0" w:line="240" w:lineRule="auto"/>
                </w:pPr>
              </w:pPrChange>
            </w:pPr>
            <w:del w:id="9877" w:author="Mohammad Nayeem Hasan" w:date="2024-07-18T15:20:00Z" w16du:dateUtc="2024-07-18T09:20:00Z">
              <w:r w:rsidRPr="00DF6BDB" w:rsidDel="00D73460">
                <w:rPr>
                  <w:rFonts w:ascii="Times New Roman" w:hAnsi="Times New Roman" w:cs="Times New Roman"/>
                  <w:sz w:val="24"/>
                  <w:szCs w:val="24"/>
                </w:rPr>
                <w:delText>5.48 (2.08 – 14.42)</w:delText>
              </w:r>
            </w:del>
          </w:p>
        </w:tc>
        <w:tc>
          <w:tcPr>
            <w:tcW w:w="679" w:type="dxa"/>
          </w:tcPr>
          <w:p w14:paraId="280B62E7" w14:textId="638489FE" w:rsidR="009F5786" w:rsidRPr="00DF6BDB" w:rsidDel="00D73460" w:rsidRDefault="009F5786">
            <w:pPr>
              <w:spacing w:line="240" w:lineRule="auto"/>
              <w:rPr>
                <w:del w:id="9878" w:author="Mohammad Nayeem Hasan" w:date="2024-07-18T15:20:00Z" w16du:dateUtc="2024-07-18T09:20:00Z"/>
                <w:rFonts w:ascii="Times New Roman" w:hAnsi="Times New Roman" w:cs="Times New Roman"/>
                <w:sz w:val="24"/>
                <w:szCs w:val="24"/>
              </w:rPr>
              <w:pPrChange w:id="9879" w:author="Mohammad Nayeem Hasan" w:date="2024-07-18T16:13:00Z" w16du:dateUtc="2024-07-18T10:13:00Z">
                <w:pPr>
                  <w:spacing w:after="0" w:line="240" w:lineRule="auto"/>
                </w:pPr>
              </w:pPrChange>
            </w:pPr>
            <w:del w:id="9880" w:author="Mohammad Nayeem Hasan" w:date="2024-07-18T15:20:00Z" w16du:dateUtc="2024-07-18T09:20:00Z">
              <w:r w:rsidRPr="00DF6BDB" w:rsidDel="00D73460">
                <w:rPr>
                  <w:rFonts w:ascii="Times New Roman" w:hAnsi="Times New Roman" w:cs="Times New Roman"/>
                  <w:sz w:val="24"/>
                  <w:szCs w:val="24"/>
                </w:rPr>
                <w:delText>&lt;0.001</w:delText>
              </w:r>
            </w:del>
          </w:p>
        </w:tc>
        <w:tc>
          <w:tcPr>
            <w:tcW w:w="1224" w:type="dxa"/>
          </w:tcPr>
          <w:p w14:paraId="57DDF4D5" w14:textId="205EC8B2" w:rsidR="009F5786" w:rsidRPr="00DF6BDB" w:rsidDel="00D73460" w:rsidRDefault="009F5786">
            <w:pPr>
              <w:spacing w:line="240" w:lineRule="auto"/>
              <w:rPr>
                <w:del w:id="9881" w:author="Mohammad Nayeem Hasan" w:date="2024-07-18T15:20:00Z" w16du:dateUtc="2024-07-18T09:20:00Z"/>
                <w:rFonts w:ascii="Times New Roman" w:hAnsi="Times New Roman" w:cs="Times New Roman"/>
                <w:sz w:val="24"/>
                <w:szCs w:val="24"/>
              </w:rPr>
              <w:pPrChange w:id="9882" w:author="Mohammad Nayeem Hasan" w:date="2024-07-18T16:13:00Z" w16du:dateUtc="2024-07-18T10:13:00Z">
                <w:pPr>
                  <w:spacing w:after="0" w:line="240" w:lineRule="auto"/>
                </w:pPr>
              </w:pPrChange>
            </w:pPr>
            <w:del w:id="9883" w:author="Mohammad Nayeem Hasan" w:date="2024-07-18T15:20:00Z" w16du:dateUtc="2024-07-18T09:20:00Z">
              <w:r w:rsidRPr="00DF6BDB" w:rsidDel="00D73460">
                <w:rPr>
                  <w:rFonts w:ascii="Times New Roman" w:hAnsi="Times New Roman" w:cs="Times New Roman"/>
                  <w:sz w:val="24"/>
                  <w:szCs w:val="24"/>
                </w:rPr>
                <w:delText>5.12 (1.83 - 14.26)</w:delText>
              </w:r>
            </w:del>
          </w:p>
        </w:tc>
        <w:tc>
          <w:tcPr>
            <w:tcW w:w="749" w:type="dxa"/>
          </w:tcPr>
          <w:p w14:paraId="79068311" w14:textId="7010B036" w:rsidR="009F5786" w:rsidRPr="00DF6BDB" w:rsidDel="00D73460" w:rsidRDefault="009F5786">
            <w:pPr>
              <w:spacing w:line="240" w:lineRule="auto"/>
              <w:rPr>
                <w:del w:id="9884" w:author="Mohammad Nayeem Hasan" w:date="2024-07-18T15:20:00Z" w16du:dateUtc="2024-07-18T09:20:00Z"/>
                <w:rFonts w:ascii="Times New Roman" w:hAnsi="Times New Roman" w:cs="Times New Roman"/>
                <w:sz w:val="24"/>
                <w:szCs w:val="24"/>
              </w:rPr>
              <w:pPrChange w:id="9885" w:author="Mohammad Nayeem Hasan" w:date="2024-07-18T16:13:00Z" w16du:dateUtc="2024-07-18T10:13:00Z">
                <w:pPr>
                  <w:spacing w:after="0" w:line="240" w:lineRule="auto"/>
                </w:pPr>
              </w:pPrChange>
            </w:pPr>
            <w:del w:id="9886" w:author="Mohammad Nayeem Hasan" w:date="2024-07-18T15:20:00Z" w16du:dateUtc="2024-07-18T09:20:00Z">
              <w:r w:rsidRPr="00DF6BDB" w:rsidDel="00D73460">
                <w:rPr>
                  <w:rFonts w:ascii="Times New Roman" w:hAnsi="Times New Roman" w:cs="Times New Roman"/>
                  <w:sz w:val="24"/>
                  <w:szCs w:val="24"/>
                </w:rPr>
                <w:delText>0.002**</w:delText>
              </w:r>
            </w:del>
          </w:p>
        </w:tc>
        <w:tc>
          <w:tcPr>
            <w:tcW w:w="1223" w:type="dxa"/>
          </w:tcPr>
          <w:p w14:paraId="09DF0E67" w14:textId="7C24D6F2" w:rsidR="009F5786" w:rsidRPr="00DF6BDB" w:rsidDel="00D73460" w:rsidRDefault="009F5786">
            <w:pPr>
              <w:spacing w:line="240" w:lineRule="auto"/>
              <w:rPr>
                <w:del w:id="9887" w:author="Mohammad Nayeem Hasan" w:date="2024-07-18T15:20:00Z" w16du:dateUtc="2024-07-18T09:20:00Z"/>
                <w:rFonts w:ascii="Times New Roman" w:hAnsi="Times New Roman" w:cs="Times New Roman"/>
                <w:sz w:val="24"/>
                <w:szCs w:val="24"/>
              </w:rPr>
              <w:pPrChange w:id="9888" w:author="Mohammad Nayeem Hasan" w:date="2024-07-18T16:13:00Z" w16du:dateUtc="2024-07-18T10:13:00Z">
                <w:pPr>
                  <w:spacing w:after="0" w:line="240" w:lineRule="auto"/>
                </w:pPr>
              </w:pPrChange>
            </w:pPr>
            <w:del w:id="9889" w:author="Mohammad Nayeem Hasan" w:date="2024-07-18T15:20:00Z" w16du:dateUtc="2024-07-18T09:20:00Z">
              <w:r w:rsidRPr="00DF6BDB" w:rsidDel="00D73460">
                <w:rPr>
                  <w:rFonts w:ascii="Times New Roman" w:hAnsi="Times New Roman" w:cs="Times New Roman"/>
                  <w:sz w:val="24"/>
                  <w:szCs w:val="24"/>
                </w:rPr>
                <w:delText>0.51 (0.14 - 1.80)</w:delText>
              </w:r>
            </w:del>
          </w:p>
        </w:tc>
        <w:tc>
          <w:tcPr>
            <w:tcW w:w="749" w:type="dxa"/>
          </w:tcPr>
          <w:p w14:paraId="4D383632" w14:textId="21F31F79" w:rsidR="009F5786" w:rsidRPr="00DF6BDB" w:rsidDel="00D73460" w:rsidRDefault="009F5786">
            <w:pPr>
              <w:spacing w:line="240" w:lineRule="auto"/>
              <w:rPr>
                <w:del w:id="9890" w:author="Mohammad Nayeem Hasan" w:date="2024-07-18T15:20:00Z" w16du:dateUtc="2024-07-18T09:20:00Z"/>
                <w:rFonts w:ascii="Times New Roman" w:hAnsi="Times New Roman" w:cs="Times New Roman"/>
                <w:sz w:val="24"/>
                <w:szCs w:val="24"/>
              </w:rPr>
              <w:pPrChange w:id="9891" w:author="Mohammad Nayeem Hasan" w:date="2024-07-18T16:13:00Z" w16du:dateUtc="2024-07-18T10:13:00Z">
                <w:pPr>
                  <w:spacing w:after="0" w:line="240" w:lineRule="auto"/>
                </w:pPr>
              </w:pPrChange>
            </w:pPr>
            <w:del w:id="9892" w:author="Mohammad Nayeem Hasan" w:date="2024-07-18T15:20:00Z" w16du:dateUtc="2024-07-18T09:20:00Z">
              <w:r w:rsidRPr="00DF6BDB" w:rsidDel="00D73460">
                <w:rPr>
                  <w:rFonts w:ascii="Times New Roman" w:hAnsi="Times New Roman" w:cs="Times New Roman"/>
                  <w:sz w:val="24"/>
                  <w:szCs w:val="24"/>
                </w:rPr>
                <w:delText>0.297</w:delText>
              </w:r>
            </w:del>
          </w:p>
        </w:tc>
        <w:tc>
          <w:tcPr>
            <w:tcW w:w="1223" w:type="dxa"/>
          </w:tcPr>
          <w:p w14:paraId="0083FF86" w14:textId="05DD5E61" w:rsidR="009F5786" w:rsidRPr="00DF6BDB" w:rsidDel="00D73460" w:rsidRDefault="009F5786">
            <w:pPr>
              <w:spacing w:line="240" w:lineRule="auto"/>
              <w:rPr>
                <w:del w:id="9893" w:author="Mohammad Nayeem Hasan" w:date="2024-07-18T15:20:00Z" w16du:dateUtc="2024-07-18T09:20:00Z"/>
                <w:rFonts w:ascii="Times New Roman" w:hAnsi="Times New Roman" w:cs="Times New Roman"/>
                <w:sz w:val="24"/>
                <w:szCs w:val="24"/>
              </w:rPr>
              <w:pPrChange w:id="9894" w:author="Mohammad Nayeem Hasan" w:date="2024-07-18T16:13:00Z" w16du:dateUtc="2024-07-18T10:13:00Z">
                <w:pPr>
                  <w:spacing w:after="0" w:line="240" w:lineRule="auto"/>
                </w:pPr>
              </w:pPrChange>
            </w:pPr>
            <w:del w:id="9895" w:author="Mohammad Nayeem Hasan" w:date="2024-07-18T15:20:00Z" w16du:dateUtc="2024-07-18T09:20:00Z">
              <w:r w:rsidRPr="00DF6BDB" w:rsidDel="00D73460">
                <w:rPr>
                  <w:rFonts w:ascii="Times New Roman" w:hAnsi="Times New Roman" w:cs="Times New Roman"/>
                  <w:sz w:val="24"/>
                  <w:szCs w:val="24"/>
                </w:rPr>
                <w:delText>0.41 (0.11 - 1.58)</w:delText>
              </w:r>
            </w:del>
          </w:p>
        </w:tc>
        <w:tc>
          <w:tcPr>
            <w:tcW w:w="749" w:type="dxa"/>
          </w:tcPr>
          <w:p w14:paraId="62EE659C" w14:textId="2C37E07D" w:rsidR="009F5786" w:rsidRPr="00DF6BDB" w:rsidDel="00D73460" w:rsidRDefault="009F5786">
            <w:pPr>
              <w:spacing w:line="240" w:lineRule="auto"/>
              <w:rPr>
                <w:del w:id="9896" w:author="Mohammad Nayeem Hasan" w:date="2024-07-18T15:20:00Z" w16du:dateUtc="2024-07-18T09:20:00Z"/>
                <w:rFonts w:ascii="Times New Roman" w:hAnsi="Times New Roman" w:cs="Times New Roman"/>
                <w:sz w:val="24"/>
                <w:szCs w:val="24"/>
              </w:rPr>
              <w:pPrChange w:id="9897" w:author="Mohammad Nayeem Hasan" w:date="2024-07-18T16:13:00Z" w16du:dateUtc="2024-07-18T10:13:00Z">
                <w:pPr>
                  <w:spacing w:after="0" w:line="240" w:lineRule="auto"/>
                </w:pPr>
              </w:pPrChange>
            </w:pPr>
            <w:del w:id="9898" w:author="Mohammad Nayeem Hasan" w:date="2024-07-18T15:20:00Z" w16du:dateUtc="2024-07-18T09:20:00Z">
              <w:r w:rsidRPr="00DF6BDB" w:rsidDel="00D73460">
                <w:rPr>
                  <w:rFonts w:ascii="Times New Roman" w:hAnsi="Times New Roman" w:cs="Times New Roman"/>
                  <w:sz w:val="24"/>
                  <w:szCs w:val="24"/>
                </w:rPr>
                <w:delText>0.194</w:delText>
              </w:r>
            </w:del>
          </w:p>
        </w:tc>
      </w:tr>
      <w:tr w:rsidR="009F5786" w:rsidRPr="00DF6BDB" w:rsidDel="00D73460" w14:paraId="22A50B6A" w14:textId="03CE6FFF" w:rsidTr="00755549">
        <w:trPr>
          <w:del w:id="9899" w:author="Mohammad Nayeem Hasan" w:date="2024-07-18T15:20:00Z"/>
        </w:trPr>
        <w:tc>
          <w:tcPr>
            <w:tcW w:w="1530" w:type="dxa"/>
          </w:tcPr>
          <w:p w14:paraId="62A0A6D5" w14:textId="71507BB3" w:rsidR="009F5786" w:rsidRPr="00DF6BDB" w:rsidDel="00D73460" w:rsidRDefault="009F5786">
            <w:pPr>
              <w:spacing w:line="240" w:lineRule="auto"/>
              <w:rPr>
                <w:del w:id="9900" w:author="Mohammad Nayeem Hasan" w:date="2024-07-18T15:20:00Z" w16du:dateUtc="2024-07-18T09:20:00Z"/>
                <w:rFonts w:ascii="Times New Roman" w:hAnsi="Times New Roman" w:cs="Times New Roman"/>
                <w:sz w:val="24"/>
                <w:szCs w:val="24"/>
              </w:rPr>
              <w:pPrChange w:id="9901" w:author="Mohammad Nayeem Hasan" w:date="2024-07-18T16:13:00Z" w16du:dateUtc="2024-07-18T10:13:00Z">
                <w:pPr>
                  <w:spacing w:after="0" w:line="240" w:lineRule="auto"/>
                </w:pPr>
              </w:pPrChange>
            </w:pPr>
            <w:del w:id="9902" w:author="Mohammad Nayeem Hasan" w:date="2024-07-18T15:20:00Z" w16du:dateUtc="2024-07-18T09:20:00Z">
              <w:r w:rsidRPr="00DF6BDB" w:rsidDel="00D73460">
                <w:rPr>
                  <w:rFonts w:ascii="Times New Roman" w:hAnsi="Times New Roman" w:cs="Times New Roman"/>
                  <w:sz w:val="24"/>
                  <w:szCs w:val="24"/>
                </w:rPr>
                <w:delText>Chattogram</w:delText>
              </w:r>
            </w:del>
          </w:p>
        </w:tc>
        <w:tc>
          <w:tcPr>
            <w:tcW w:w="1224" w:type="dxa"/>
          </w:tcPr>
          <w:p w14:paraId="482D3097" w14:textId="072A226D" w:rsidR="009F5786" w:rsidRPr="00DF6BDB" w:rsidDel="00D73460" w:rsidRDefault="009F5786">
            <w:pPr>
              <w:spacing w:line="240" w:lineRule="auto"/>
              <w:rPr>
                <w:del w:id="9903" w:author="Mohammad Nayeem Hasan" w:date="2024-07-18T15:20:00Z" w16du:dateUtc="2024-07-18T09:20:00Z"/>
                <w:rFonts w:ascii="Times New Roman" w:hAnsi="Times New Roman" w:cs="Times New Roman"/>
                <w:sz w:val="24"/>
                <w:szCs w:val="24"/>
              </w:rPr>
              <w:pPrChange w:id="9904" w:author="Mohammad Nayeem Hasan" w:date="2024-07-18T16:13:00Z" w16du:dateUtc="2024-07-18T10:13:00Z">
                <w:pPr>
                  <w:spacing w:after="0" w:line="240" w:lineRule="auto"/>
                </w:pPr>
              </w:pPrChange>
            </w:pPr>
            <w:del w:id="9905" w:author="Mohammad Nayeem Hasan" w:date="2024-07-18T15:20:00Z" w16du:dateUtc="2024-07-18T09:20:00Z">
              <w:r w:rsidRPr="00DF6BDB" w:rsidDel="00D73460">
                <w:rPr>
                  <w:rFonts w:ascii="Times New Roman" w:hAnsi="Times New Roman" w:cs="Times New Roman"/>
                  <w:sz w:val="24"/>
                  <w:szCs w:val="24"/>
                </w:rPr>
                <w:delText>2.02 (0.78 – 5.20)</w:delText>
              </w:r>
            </w:del>
          </w:p>
        </w:tc>
        <w:tc>
          <w:tcPr>
            <w:tcW w:w="679" w:type="dxa"/>
          </w:tcPr>
          <w:p w14:paraId="08ADEA53" w14:textId="5E8231AA" w:rsidR="009F5786" w:rsidRPr="00DF6BDB" w:rsidDel="00D73460" w:rsidRDefault="009F5786">
            <w:pPr>
              <w:spacing w:line="240" w:lineRule="auto"/>
              <w:rPr>
                <w:del w:id="9906" w:author="Mohammad Nayeem Hasan" w:date="2024-07-18T15:20:00Z" w16du:dateUtc="2024-07-18T09:20:00Z"/>
                <w:rFonts w:ascii="Times New Roman" w:hAnsi="Times New Roman" w:cs="Times New Roman"/>
                <w:sz w:val="24"/>
                <w:szCs w:val="24"/>
              </w:rPr>
              <w:pPrChange w:id="9907" w:author="Mohammad Nayeem Hasan" w:date="2024-07-18T16:13:00Z" w16du:dateUtc="2024-07-18T10:13:00Z">
                <w:pPr>
                  <w:spacing w:after="0" w:line="240" w:lineRule="auto"/>
                </w:pPr>
              </w:pPrChange>
            </w:pPr>
            <w:del w:id="9908" w:author="Mohammad Nayeem Hasan" w:date="2024-07-18T15:20:00Z" w16du:dateUtc="2024-07-18T09:20:00Z">
              <w:r w:rsidRPr="00DF6BDB" w:rsidDel="00D73460">
                <w:rPr>
                  <w:rFonts w:ascii="Times New Roman" w:hAnsi="Times New Roman" w:cs="Times New Roman"/>
                  <w:sz w:val="24"/>
                  <w:szCs w:val="24"/>
                </w:rPr>
                <w:delText>0.145</w:delText>
              </w:r>
            </w:del>
          </w:p>
        </w:tc>
        <w:tc>
          <w:tcPr>
            <w:tcW w:w="1224" w:type="dxa"/>
          </w:tcPr>
          <w:p w14:paraId="130320FC" w14:textId="56BC8369" w:rsidR="009F5786" w:rsidRPr="00DF6BDB" w:rsidDel="00D73460" w:rsidRDefault="009F5786">
            <w:pPr>
              <w:spacing w:line="240" w:lineRule="auto"/>
              <w:rPr>
                <w:del w:id="9909" w:author="Mohammad Nayeem Hasan" w:date="2024-07-18T15:20:00Z" w16du:dateUtc="2024-07-18T09:20:00Z"/>
                <w:rFonts w:ascii="Times New Roman" w:hAnsi="Times New Roman" w:cs="Times New Roman"/>
                <w:sz w:val="24"/>
                <w:szCs w:val="24"/>
              </w:rPr>
              <w:pPrChange w:id="9910" w:author="Mohammad Nayeem Hasan" w:date="2024-07-18T16:13:00Z" w16du:dateUtc="2024-07-18T10:13:00Z">
                <w:pPr>
                  <w:spacing w:after="0" w:line="240" w:lineRule="auto"/>
                </w:pPr>
              </w:pPrChange>
            </w:pPr>
            <w:del w:id="9911" w:author="Mohammad Nayeem Hasan" w:date="2024-07-18T15:20:00Z" w16du:dateUtc="2024-07-18T09:20:00Z">
              <w:r w:rsidRPr="00DF6BDB" w:rsidDel="00D73460">
                <w:rPr>
                  <w:rFonts w:ascii="Times New Roman" w:hAnsi="Times New Roman" w:cs="Times New Roman"/>
                  <w:sz w:val="24"/>
                  <w:szCs w:val="24"/>
                </w:rPr>
                <w:delText>2.22 (0.86 - 5.77)</w:delText>
              </w:r>
            </w:del>
          </w:p>
        </w:tc>
        <w:tc>
          <w:tcPr>
            <w:tcW w:w="749" w:type="dxa"/>
          </w:tcPr>
          <w:p w14:paraId="7A152B2D" w14:textId="39F8E85A" w:rsidR="009F5786" w:rsidRPr="00DF6BDB" w:rsidDel="00D73460" w:rsidRDefault="009F5786">
            <w:pPr>
              <w:spacing w:line="240" w:lineRule="auto"/>
              <w:rPr>
                <w:del w:id="9912" w:author="Mohammad Nayeem Hasan" w:date="2024-07-18T15:20:00Z" w16du:dateUtc="2024-07-18T09:20:00Z"/>
                <w:rFonts w:ascii="Times New Roman" w:hAnsi="Times New Roman" w:cs="Times New Roman"/>
                <w:sz w:val="24"/>
                <w:szCs w:val="24"/>
              </w:rPr>
              <w:pPrChange w:id="9913" w:author="Mohammad Nayeem Hasan" w:date="2024-07-18T16:13:00Z" w16du:dateUtc="2024-07-18T10:13:00Z">
                <w:pPr>
                  <w:spacing w:after="0" w:line="240" w:lineRule="auto"/>
                </w:pPr>
              </w:pPrChange>
            </w:pPr>
            <w:del w:id="9914" w:author="Mohammad Nayeem Hasan" w:date="2024-07-18T15:20:00Z" w16du:dateUtc="2024-07-18T09:20:00Z">
              <w:r w:rsidRPr="00DF6BDB" w:rsidDel="00D73460">
                <w:rPr>
                  <w:rFonts w:ascii="Times New Roman" w:hAnsi="Times New Roman" w:cs="Times New Roman"/>
                  <w:sz w:val="24"/>
                  <w:szCs w:val="24"/>
                </w:rPr>
                <w:delText>0.101</w:delText>
              </w:r>
            </w:del>
          </w:p>
        </w:tc>
        <w:tc>
          <w:tcPr>
            <w:tcW w:w="1223" w:type="dxa"/>
          </w:tcPr>
          <w:p w14:paraId="19265011" w14:textId="6C399BB6" w:rsidR="009F5786" w:rsidRPr="00DF6BDB" w:rsidDel="00D73460" w:rsidRDefault="009F5786">
            <w:pPr>
              <w:spacing w:line="240" w:lineRule="auto"/>
              <w:rPr>
                <w:del w:id="9915" w:author="Mohammad Nayeem Hasan" w:date="2024-07-18T15:20:00Z" w16du:dateUtc="2024-07-18T09:20:00Z"/>
                <w:rFonts w:ascii="Times New Roman" w:hAnsi="Times New Roman" w:cs="Times New Roman"/>
                <w:sz w:val="24"/>
                <w:szCs w:val="24"/>
              </w:rPr>
              <w:pPrChange w:id="9916" w:author="Mohammad Nayeem Hasan" w:date="2024-07-18T16:13:00Z" w16du:dateUtc="2024-07-18T10:13:00Z">
                <w:pPr>
                  <w:spacing w:after="0" w:line="240" w:lineRule="auto"/>
                </w:pPr>
              </w:pPrChange>
            </w:pPr>
            <w:del w:id="9917" w:author="Mohammad Nayeem Hasan" w:date="2024-07-18T15:20:00Z" w16du:dateUtc="2024-07-18T09:20:00Z">
              <w:r w:rsidRPr="00DF6BDB" w:rsidDel="00D73460">
                <w:rPr>
                  <w:rFonts w:ascii="Times New Roman" w:hAnsi="Times New Roman" w:cs="Times New Roman"/>
                  <w:sz w:val="24"/>
                  <w:szCs w:val="24"/>
                </w:rPr>
                <w:delText>0.98 (0.39 - 2.48)</w:delText>
              </w:r>
            </w:del>
          </w:p>
        </w:tc>
        <w:tc>
          <w:tcPr>
            <w:tcW w:w="749" w:type="dxa"/>
          </w:tcPr>
          <w:p w14:paraId="6DDA533F" w14:textId="171ECFAE" w:rsidR="009F5786" w:rsidRPr="00DF6BDB" w:rsidDel="00D73460" w:rsidRDefault="009F5786">
            <w:pPr>
              <w:spacing w:line="240" w:lineRule="auto"/>
              <w:rPr>
                <w:del w:id="9918" w:author="Mohammad Nayeem Hasan" w:date="2024-07-18T15:20:00Z" w16du:dateUtc="2024-07-18T09:20:00Z"/>
                <w:rFonts w:ascii="Times New Roman" w:hAnsi="Times New Roman" w:cs="Times New Roman"/>
                <w:sz w:val="24"/>
                <w:szCs w:val="24"/>
              </w:rPr>
              <w:pPrChange w:id="9919" w:author="Mohammad Nayeem Hasan" w:date="2024-07-18T16:13:00Z" w16du:dateUtc="2024-07-18T10:13:00Z">
                <w:pPr>
                  <w:spacing w:after="0" w:line="240" w:lineRule="auto"/>
                </w:pPr>
              </w:pPrChange>
            </w:pPr>
            <w:del w:id="9920" w:author="Mohammad Nayeem Hasan" w:date="2024-07-18T15:20:00Z" w16du:dateUtc="2024-07-18T09:20:00Z">
              <w:r w:rsidRPr="00DF6BDB" w:rsidDel="00D73460">
                <w:rPr>
                  <w:rFonts w:ascii="Times New Roman" w:hAnsi="Times New Roman" w:cs="Times New Roman"/>
                  <w:sz w:val="24"/>
                  <w:szCs w:val="24"/>
                </w:rPr>
                <w:delText>0.971</w:delText>
              </w:r>
            </w:del>
          </w:p>
        </w:tc>
        <w:tc>
          <w:tcPr>
            <w:tcW w:w="1223" w:type="dxa"/>
          </w:tcPr>
          <w:p w14:paraId="6BB88521" w14:textId="4863E356" w:rsidR="009F5786" w:rsidRPr="00DF6BDB" w:rsidDel="00D73460" w:rsidRDefault="009F5786">
            <w:pPr>
              <w:spacing w:line="240" w:lineRule="auto"/>
              <w:rPr>
                <w:del w:id="9921" w:author="Mohammad Nayeem Hasan" w:date="2024-07-18T15:20:00Z" w16du:dateUtc="2024-07-18T09:20:00Z"/>
                <w:rFonts w:ascii="Times New Roman" w:hAnsi="Times New Roman" w:cs="Times New Roman"/>
                <w:sz w:val="24"/>
                <w:szCs w:val="24"/>
              </w:rPr>
              <w:pPrChange w:id="9922" w:author="Mohammad Nayeem Hasan" w:date="2024-07-18T16:13:00Z" w16du:dateUtc="2024-07-18T10:13:00Z">
                <w:pPr>
                  <w:spacing w:after="0" w:line="240" w:lineRule="auto"/>
                </w:pPr>
              </w:pPrChange>
            </w:pPr>
            <w:del w:id="9923" w:author="Mohammad Nayeem Hasan" w:date="2024-07-18T15:20:00Z" w16du:dateUtc="2024-07-18T09:20:00Z">
              <w:r w:rsidRPr="00DF6BDB" w:rsidDel="00D73460">
                <w:rPr>
                  <w:rFonts w:ascii="Times New Roman" w:hAnsi="Times New Roman" w:cs="Times New Roman"/>
                  <w:sz w:val="24"/>
                  <w:szCs w:val="24"/>
                </w:rPr>
                <w:delText>1.01 (0.38 - 2.72)</w:delText>
              </w:r>
            </w:del>
          </w:p>
        </w:tc>
        <w:tc>
          <w:tcPr>
            <w:tcW w:w="749" w:type="dxa"/>
          </w:tcPr>
          <w:p w14:paraId="20D83CE6" w14:textId="395EC593" w:rsidR="009F5786" w:rsidRPr="00DF6BDB" w:rsidDel="00D73460" w:rsidRDefault="009F5786">
            <w:pPr>
              <w:spacing w:line="240" w:lineRule="auto"/>
              <w:rPr>
                <w:del w:id="9924" w:author="Mohammad Nayeem Hasan" w:date="2024-07-18T15:20:00Z" w16du:dateUtc="2024-07-18T09:20:00Z"/>
                <w:rFonts w:ascii="Times New Roman" w:hAnsi="Times New Roman" w:cs="Times New Roman"/>
                <w:sz w:val="24"/>
                <w:szCs w:val="24"/>
              </w:rPr>
              <w:pPrChange w:id="9925" w:author="Mohammad Nayeem Hasan" w:date="2024-07-18T16:13:00Z" w16du:dateUtc="2024-07-18T10:13:00Z">
                <w:pPr>
                  <w:spacing w:after="0" w:line="240" w:lineRule="auto"/>
                </w:pPr>
              </w:pPrChange>
            </w:pPr>
            <w:del w:id="9926" w:author="Mohammad Nayeem Hasan" w:date="2024-07-18T15:20:00Z" w16du:dateUtc="2024-07-18T09:20:00Z">
              <w:r w:rsidRPr="00DF6BDB" w:rsidDel="00D73460">
                <w:rPr>
                  <w:rFonts w:ascii="Times New Roman" w:hAnsi="Times New Roman" w:cs="Times New Roman"/>
                  <w:sz w:val="24"/>
                  <w:szCs w:val="24"/>
                </w:rPr>
                <w:delText>0.985</w:delText>
              </w:r>
            </w:del>
          </w:p>
        </w:tc>
      </w:tr>
      <w:tr w:rsidR="009F5786" w:rsidRPr="00DF6BDB" w:rsidDel="00D73460" w14:paraId="44A5C5BB" w14:textId="5CD54C26" w:rsidTr="00755549">
        <w:trPr>
          <w:del w:id="9927" w:author="Mohammad Nayeem Hasan" w:date="2024-07-18T15:20:00Z"/>
        </w:trPr>
        <w:tc>
          <w:tcPr>
            <w:tcW w:w="1530" w:type="dxa"/>
          </w:tcPr>
          <w:p w14:paraId="30B39C67" w14:textId="43459CD5" w:rsidR="009F5786" w:rsidRPr="00DF6BDB" w:rsidDel="00D73460" w:rsidRDefault="009F5786">
            <w:pPr>
              <w:spacing w:line="240" w:lineRule="auto"/>
              <w:rPr>
                <w:del w:id="9928" w:author="Mohammad Nayeem Hasan" w:date="2024-07-18T15:20:00Z" w16du:dateUtc="2024-07-18T09:20:00Z"/>
                <w:rFonts w:ascii="Times New Roman" w:hAnsi="Times New Roman" w:cs="Times New Roman"/>
                <w:sz w:val="24"/>
                <w:szCs w:val="24"/>
              </w:rPr>
              <w:pPrChange w:id="9929" w:author="Mohammad Nayeem Hasan" w:date="2024-07-18T16:13:00Z" w16du:dateUtc="2024-07-18T10:13:00Z">
                <w:pPr>
                  <w:spacing w:after="0" w:line="240" w:lineRule="auto"/>
                </w:pPr>
              </w:pPrChange>
            </w:pPr>
            <w:del w:id="9930" w:author="Mohammad Nayeem Hasan" w:date="2024-07-18T15:20:00Z" w16du:dateUtc="2024-07-18T09:20:00Z">
              <w:r w:rsidRPr="00DF6BDB" w:rsidDel="00D73460">
                <w:rPr>
                  <w:rFonts w:ascii="Times New Roman" w:hAnsi="Times New Roman" w:cs="Times New Roman"/>
                  <w:sz w:val="24"/>
                  <w:szCs w:val="24"/>
                </w:rPr>
                <w:delText>Dhaka</w:delText>
              </w:r>
            </w:del>
          </w:p>
        </w:tc>
        <w:tc>
          <w:tcPr>
            <w:tcW w:w="1224" w:type="dxa"/>
          </w:tcPr>
          <w:p w14:paraId="7583EC6A" w14:textId="3BBD483F" w:rsidR="009F5786" w:rsidRPr="00DF6BDB" w:rsidDel="00D73460" w:rsidRDefault="009F5786">
            <w:pPr>
              <w:spacing w:line="240" w:lineRule="auto"/>
              <w:rPr>
                <w:del w:id="9931" w:author="Mohammad Nayeem Hasan" w:date="2024-07-18T15:20:00Z" w16du:dateUtc="2024-07-18T09:20:00Z"/>
                <w:rFonts w:ascii="Times New Roman" w:hAnsi="Times New Roman" w:cs="Times New Roman"/>
                <w:sz w:val="24"/>
                <w:szCs w:val="24"/>
              </w:rPr>
              <w:pPrChange w:id="9932" w:author="Mohammad Nayeem Hasan" w:date="2024-07-18T16:13:00Z" w16du:dateUtc="2024-07-18T10:13:00Z">
                <w:pPr>
                  <w:spacing w:after="0" w:line="240" w:lineRule="auto"/>
                </w:pPr>
              </w:pPrChange>
            </w:pPr>
            <w:del w:id="9933" w:author="Mohammad Nayeem Hasan" w:date="2024-07-18T15:20:00Z" w16du:dateUtc="2024-07-18T09:20:00Z">
              <w:r w:rsidRPr="00DF6BDB" w:rsidDel="00D73460">
                <w:rPr>
                  <w:rFonts w:ascii="Times New Roman" w:hAnsi="Times New Roman" w:cs="Times New Roman"/>
                  <w:sz w:val="24"/>
                  <w:szCs w:val="24"/>
                </w:rPr>
                <w:delText>1.97 (0.75 – 5.15)</w:delText>
              </w:r>
            </w:del>
          </w:p>
        </w:tc>
        <w:tc>
          <w:tcPr>
            <w:tcW w:w="679" w:type="dxa"/>
          </w:tcPr>
          <w:p w14:paraId="611185E8" w14:textId="1D960BAB" w:rsidR="009F5786" w:rsidRPr="00DF6BDB" w:rsidDel="00D73460" w:rsidRDefault="009F5786">
            <w:pPr>
              <w:spacing w:line="240" w:lineRule="auto"/>
              <w:rPr>
                <w:del w:id="9934" w:author="Mohammad Nayeem Hasan" w:date="2024-07-18T15:20:00Z" w16du:dateUtc="2024-07-18T09:20:00Z"/>
                <w:rFonts w:ascii="Times New Roman" w:hAnsi="Times New Roman" w:cs="Times New Roman"/>
                <w:sz w:val="24"/>
                <w:szCs w:val="24"/>
              </w:rPr>
              <w:pPrChange w:id="9935" w:author="Mohammad Nayeem Hasan" w:date="2024-07-18T16:13:00Z" w16du:dateUtc="2024-07-18T10:13:00Z">
                <w:pPr>
                  <w:spacing w:after="0" w:line="240" w:lineRule="auto"/>
                </w:pPr>
              </w:pPrChange>
            </w:pPr>
            <w:del w:id="9936" w:author="Mohammad Nayeem Hasan" w:date="2024-07-18T15:20:00Z" w16du:dateUtc="2024-07-18T09:20:00Z">
              <w:r w:rsidRPr="00DF6BDB" w:rsidDel="00D73460">
                <w:rPr>
                  <w:rFonts w:ascii="Times New Roman" w:hAnsi="Times New Roman" w:cs="Times New Roman"/>
                  <w:sz w:val="24"/>
                  <w:szCs w:val="24"/>
                </w:rPr>
                <w:delText>0.169</w:delText>
              </w:r>
            </w:del>
          </w:p>
        </w:tc>
        <w:tc>
          <w:tcPr>
            <w:tcW w:w="1224" w:type="dxa"/>
          </w:tcPr>
          <w:p w14:paraId="784B0898" w14:textId="4E5A2CE6" w:rsidR="009F5786" w:rsidRPr="00DF6BDB" w:rsidDel="00D73460" w:rsidRDefault="009F5786">
            <w:pPr>
              <w:spacing w:line="240" w:lineRule="auto"/>
              <w:rPr>
                <w:del w:id="9937" w:author="Mohammad Nayeem Hasan" w:date="2024-07-18T15:20:00Z" w16du:dateUtc="2024-07-18T09:20:00Z"/>
                <w:rFonts w:ascii="Times New Roman" w:hAnsi="Times New Roman" w:cs="Times New Roman"/>
                <w:sz w:val="24"/>
                <w:szCs w:val="24"/>
              </w:rPr>
              <w:pPrChange w:id="9938" w:author="Mohammad Nayeem Hasan" w:date="2024-07-18T16:13:00Z" w16du:dateUtc="2024-07-18T10:13:00Z">
                <w:pPr>
                  <w:spacing w:after="0" w:line="240" w:lineRule="auto"/>
                </w:pPr>
              </w:pPrChange>
            </w:pPr>
            <w:del w:id="9939" w:author="Mohammad Nayeem Hasan" w:date="2024-07-18T15:20:00Z" w16du:dateUtc="2024-07-18T09:20:00Z">
              <w:r w:rsidRPr="00DF6BDB" w:rsidDel="00D73460">
                <w:rPr>
                  <w:rFonts w:ascii="Times New Roman" w:hAnsi="Times New Roman" w:cs="Times New Roman"/>
                  <w:sz w:val="24"/>
                  <w:szCs w:val="24"/>
                </w:rPr>
                <w:delText>1.97 (0.73 - 5.32)</w:delText>
              </w:r>
            </w:del>
          </w:p>
        </w:tc>
        <w:tc>
          <w:tcPr>
            <w:tcW w:w="749" w:type="dxa"/>
          </w:tcPr>
          <w:p w14:paraId="71959DF6" w14:textId="6F5B2DAD" w:rsidR="009F5786" w:rsidRPr="00DF6BDB" w:rsidDel="00D73460" w:rsidRDefault="009F5786">
            <w:pPr>
              <w:spacing w:line="240" w:lineRule="auto"/>
              <w:rPr>
                <w:del w:id="9940" w:author="Mohammad Nayeem Hasan" w:date="2024-07-18T15:20:00Z" w16du:dateUtc="2024-07-18T09:20:00Z"/>
                <w:rFonts w:ascii="Times New Roman" w:hAnsi="Times New Roman" w:cs="Times New Roman"/>
                <w:sz w:val="24"/>
                <w:szCs w:val="24"/>
              </w:rPr>
              <w:pPrChange w:id="9941" w:author="Mohammad Nayeem Hasan" w:date="2024-07-18T16:13:00Z" w16du:dateUtc="2024-07-18T10:13:00Z">
                <w:pPr>
                  <w:spacing w:after="0" w:line="240" w:lineRule="auto"/>
                </w:pPr>
              </w:pPrChange>
            </w:pPr>
            <w:del w:id="9942" w:author="Mohammad Nayeem Hasan" w:date="2024-07-18T15:20:00Z" w16du:dateUtc="2024-07-18T09:20:00Z">
              <w:r w:rsidRPr="00DF6BDB" w:rsidDel="00D73460">
                <w:rPr>
                  <w:rFonts w:ascii="Times New Roman" w:hAnsi="Times New Roman" w:cs="Times New Roman"/>
                  <w:sz w:val="24"/>
                  <w:szCs w:val="24"/>
                </w:rPr>
                <w:delText>0.182</w:delText>
              </w:r>
            </w:del>
          </w:p>
        </w:tc>
        <w:tc>
          <w:tcPr>
            <w:tcW w:w="1223" w:type="dxa"/>
          </w:tcPr>
          <w:p w14:paraId="13D9D231" w14:textId="5B4D4A20" w:rsidR="009F5786" w:rsidRPr="00DF6BDB" w:rsidDel="00D73460" w:rsidRDefault="009F5786">
            <w:pPr>
              <w:spacing w:line="240" w:lineRule="auto"/>
              <w:rPr>
                <w:del w:id="9943" w:author="Mohammad Nayeem Hasan" w:date="2024-07-18T15:20:00Z" w16du:dateUtc="2024-07-18T09:20:00Z"/>
                <w:rFonts w:ascii="Times New Roman" w:hAnsi="Times New Roman" w:cs="Times New Roman"/>
                <w:sz w:val="24"/>
                <w:szCs w:val="24"/>
              </w:rPr>
              <w:pPrChange w:id="9944" w:author="Mohammad Nayeem Hasan" w:date="2024-07-18T16:13:00Z" w16du:dateUtc="2024-07-18T10:13:00Z">
                <w:pPr>
                  <w:spacing w:after="0" w:line="240" w:lineRule="auto"/>
                </w:pPr>
              </w:pPrChange>
            </w:pPr>
            <w:del w:id="9945" w:author="Mohammad Nayeem Hasan" w:date="2024-07-18T15:20:00Z" w16du:dateUtc="2024-07-18T09:20:00Z">
              <w:r w:rsidRPr="00DF6BDB" w:rsidDel="00D73460">
                <w:rPr>
                  <w:rFonts w:ascii="Times New Roman" w:hAnsi="Times New Roman" w:cs="Times New Roman"/>
                  <w:sz w:val="24"/>
                  <w:szCs w:val="24"/>
                </w:rPr>
                <w:delText>0.78 (0.31 - 1.99)</w:delText>
              </w:r>
            </w:del>
          </w:p>
        </w:tc>
        <w:tc>
          <w:tcPr>
            <w:tcW w:w="749" w:type="dxa"/>
          </w:tcPr>
          <w:p w14:paraId="266163F7" w14:textId="06E3348D" w:rsidR="009F5786" w:rsidRPr="00DF6BDB" w:rsidDel="00D73460" w:rsidRDefault="009F5786">
            <w:pPr>
              <w:spacing w:line="240" w:lineRule="auto"/>
              <w:rPr>
                <w:del w:id="9946" w:author="Mohammad Nayeem Hasan" w:date="2024-07-18T15:20:00Z" w16du:dateUtc="2024-07-18T09:20:00Z"/>
                <w:rFonts w:ascii="Times New Roman" w:hAnsi="Times New Roman" w:cs="Times New Roman"/>
                <w:sz w:val="24"/>
                <w:szCs w:val="24"/>
              </w:rPr>
              <w:pPrChange w:id="9947" w:author="Mohammad Nayeem Hasan" w:date="2024-07-18T16:13:00Z" w16du:dateUtc="2024-07-18T10:13:00Z">
                <w:pPr>
                  <w:spacing w:after="0" w:line="240" w:lineRule="auto"/>
                </w:pPr>
              </w:pPrChange>
            </w:pPr>
            <w:del w:id="9948" w:author="Mohammad Nayeem Hasan" w:date="2024-07-18T15:20:00Z" w16du:dateUtc="2024-07-18T09:20:00Z">
              <w:r w:rsidRPr="00DF6BDB" w:rsidDel="00D73460">
                <w:rPr>
                  <w:rFonts w:ascii="Times New Roman" w:hAnsi="Times New Roman" w:cs="Times New Roman"/>
                  <w:sz w:val="24"/>
                  <w:szCs w:val="24"/>
                </w:rPr>
                <w:delText>0.602</w:delText>
              </w:r>
            </w:del>
          </w:p>
        </w:tc>
        <w:tc>
          <w:tcPr>
            <w:tcW w:w="1223" w:type="dxa"/>
          </w:tcPr>
          <w:p w14:paraId="0144BD1F" w14:textId="16712CA5" w:rsidR="009F5786" w:rsidRPr="00DF6BDB" w:rsidDel="00D73460" w:rsidRDefault="009F5786">
            <w:pPr>
              <w:spacing w:line="240" w:lineRule="auto"/>
              <w:rPr>
                <w:del w:id="9949" w:author="Mohammad Nayeem Hasan" w:date="2024-07-18T15:20:00Z" w16du:dateUtc="2024-07-18T09:20:00Z"/>
                <w:rFonts w:ascii="Times New Roman" w:hAnsi="Times New Roman" w:cs="Times New Roman"/>
                <w:sz w:val="24"/>
                <w:szCs w:val="24"/>
              </w:rPr>
              <w:pPrChange w:id="9950" w:author="Mohammad Nayeem Hasan" w:date="2024-07-18T16:13:00Z" w16du:dateUtc="2024-07-18T10:13:00Z">
                <w:pPr>
                  <w:spacing w:after="0" w:line="240" w:lineRule="auto"/>
                </w:pPr>
              </w:pPrChange>
            </w:pPr>
            <w:del w:id="9951" w:author="Mohammad Nayeem Hasan" w:date="2024-07-18T15:20:00Z" w16du:dateUtc="2024-07-18T09:20:00Z">
              <w:r w:rsidRPr="00DF6BDB" w:rsidDel="00D73460">
                <w:rPr>
                  <w:rFonts w:ascii="Times New Roman" w:hAnsi="Times New Roman" w:cs="Times New Roman"/>
                  <w:sz w:val="24"/>
                  <w:szCs w:val="24"/>
                </w:rPr>
                <w:delText>0.67 (0.24 - 1.83)</w:delText>
              </w:r>
            </w:del>
          </w:p>
        </w:tc>
        <w:tc>
          <w:tcPr>
            <w:tcW w:w="749" w:type="dxa"/>
          </w:tcPr>
          <w:p w14:paraId="4517FF31" w14:textId="0A00D418" w:rsidR="009F5786" w:rsidRPr="00DF6BDB" w:rsidDel="00D73460" w:rsidRDefault="009F5786">
            <w:pPr>
              <w:spacing w:line="240" w:lineRule="auto"/>
              <w:rPr>
                <w:del w:id="9952" w:author="Mohammad Nayeem Hasan" w:date="2024-07-18T15:20:00Z" w16du:dateUtc="2024-07-18T09:20:00Z"/>
                <w:rFonts w:ascii="Times New Roman" w:hAnsi="Times New Roman" w:cs="Times New Roman"/>
                <w:sz w:val="24"/>
                <w:szCs w:val="24"/>
              </w:rPr>
              <w:pPrChange w:id="9953" w:author="Mohammad Nayeem Hasan" w:date="2024-07-18T16:13:00Z" w16du:dateUtc="2024-07-18T10:13:00Z">
                <w:pPr>
                  <w:spacing w:after="0" w:line="240" w:lineRule="auto"/>
                </w:pPr>
              </w:pPrChange>
            </w:pPr>
            <w:del w:id="9954" w:author="Mohammad Nayeem Hasan" w:date="2024-07-18T15:20:00Z" w16du:dateUtc="2024-07-18T09:20:00Z">
              <w:r w:rsidRPr="00DF6BDB" w:rsidDel="00D73460">
                <w:rPr>
                  <w:rFonts w:ascii="Times New Roman" w:hAnsi="Times New Roman" w:cs="Times New Roman"/>
                  <w:sz w:val="24"/>
                  <w:szCs w:val="24"/>
                </w:rPr>
                <w:delText>0.435</w:delText>
              </w:r>
            </w:del>
          </w:p>
        </w:tc>
      </w:tr>
      <w:tr w:rsidR="009F5786" w:rsidRPr="00DF6BDB" w:rsidDel="00D73460" w14:paraId="6055127D" w14:textId="3FD7FCFC" w:rsidTr="00755549">
        <w:trPr>
          <w:del w:id="9955" w:author="Mohammad Nayeem Hasan" w:date="2024-07-18T15:20:00Z"/>
        </w:trPr>
        <w:tc>
          <w:tcPr>
            <w:tcW w:w="1530" w:type="dxa"/>
          </w:tcPr>
          <w:p w14:paraId="269F6E74" w14:textId="41F91809" w:rsidR="009F5786" w:rsidRPr="00DF6BDB" w:rsidDel="00D73460" w:rsidRDefault="009F5786">
            <w:pPr>
              <w:spacing w:line="240" w:lineRule="auto"/>
              <w:rPr>
                <w:del w:id="9956" w:author="Mohammad Nayeem Hasan" w:date="2024-07-18T15:20:00Z" w16du:dateUtc="2024-07-18T09:20:00Z"/>
                <w:rFonts w:ascii="Times New Roman" w:hAnsi="Times New Roman" w:cs="Times New Roman"/>
                <w:sz w:val="24"/>
                <w:szCs w:val="24"/>
              </w:rPr>
              <w:pPrChange w:id="9957" w:author="Mohammad Nayeem Hasan" w:date="2024-07-18T16:13:00Z" w16du:dateUtc="2024-07-18T10:13:00Z">
                <w:pPr>
                  <w:spacing w:after="0" w:line="240" w:lineRule="auto"/>
                </w:pPr>
              </w:pPrChange>
            </w:pPr>
            <w:del w:id="9958" w:author="Mohammad Nayeem Hasan" w:date="2024-07-18T15:20:00Z" w16du:dateUtc="2024-07-18T09:20:00Z">
              <w:r w:rsidRPr="00DF6BDB" w:rsidDel="00D73460">
                <w:rPr>
                  <w:rFonts w:ascii="Times New Roman" w:hAnsi="Times New Roman" w:cs="Times New Roman"/>
                  <w:sz w:val="24"/>
                  <w:szCs w:val="24"/>
                </w:rPr>
                <w:delText>Khulna</w:delText>
              </w:r>
            </w:del>
          </w:p>
        </w:tc>
        <w:tc>
          <w:tcPr>
            <w:tcW w:w="1224" w:type="dxa"/>
          </w:tcPr>
          <w:p w14:paraId="4D5D119C" w14:textId="27145777" w:rsidR="009F5786" w:rsidRPr="00DF6BDB" w:rsidDel="00D73460" w:rsidRDefault="009F5786">
            <w:pPr>
              <w:spacing w:line="240" w:lineRule="auto"/>
              <w:rPr>
                <w:del w:id="9959" w:author="Mohammad Nayeem Hasan" w:date="2024-07-18T15:20:00Z" w16du:dateUtc="2024-07-18T09:20:00Z"/>
                <w:rFonts w:ascii="Times New Roman" w:hAnsi="Times New Roman" w:cs="Times New Roman"/>
                <w:sz w:val="24"/>
                <w:szCs w:val="24"/>
              </w:rPr>
              <w:pPrChange w:id="9960" w:author="Mohammad Nayeem Hasan" w:date="2024-07-18T16:13:00Z" w16du:dateUtc="2024-07-18T10:13:00Z">
                <w:pPr>
                  <w:spacing w:after="0" w:line="240" w:lineRule="auto"/>
                </w:pPr>
              </w:pPrChange>
            </w:pPr>
            <w:del w:id="9961" w:author="Mohammad Nayeem Hasan" w:date="2024-07-18T15:20:00Z" w16du:dateUtc="2024-07-18T09:20:00Z">
              <w:r w:rsidRPr="00DF6BDB" w:rsidDel="00D73460">
                <w:rPr>
                  <w:rFonts w:ascii="Times New Roman" w:hAnsi="Times New Roman" w:cs="Times New Roman"/>
                  <w:sz w:val="24"/>
                  <w:szCs w:val="24"/>
                </w:rPr>
                <w:delText>1.87 (0.69 – 5.04)</w:delText>
              </w:r>
            </w:del>
          </w:p>
        </w:tc>
        <w:tc>
          <w:tcPr>
            <w:tcW w:w="679" w:type="dxa"/>
          </w:tcPr>
          <w:p w14:paraId="067973BA" w14:textId="1CB644FE" w:rsidR="009F5786" w:rsidRPr="00DF6BDB" w:rsidDel="00D73460" w:rsidRDefault="009F5786">
            <w:pPr>
              <w:spacing w:line="240" w:lineRule="auto"/>
              <w:rPr>
                <w:del w:id="9962" w:author="Mohammad Nayeem Hasan" w:date="2024-07-18T15:20:00Z" w16du:dateUtc="2024-07-18T09:20:00Z"/>
                <w:rFonts w:ascii="Times New Roman" w:hAnsi="Times New Roman" w:cs="Times New Roman"/>
                <w:sz w:val="24"/>
                <w:szCs w:val="24"/>
              </w:rPr>
              <w:pPrChange w:id="9963" w:author="Mohammad Nayeem Hasan" w:date="2024-07-18T16:13:00Z" w16du:dateUtc="2024-07-18T10:13:00Z">
                <w:pPr>
                  <w:spacing w:after="0" w:line="240" w:lineRule="auto"/>
                </w:pPr>
              </w:pPrChange>
            </w:pPr>
            <w:del w:id="9964" w:author="Mohammad Nayeem Hasan" w:date="2024-07-18T15:20:00Z" w16du:dateUtc="2024-07-18T09:20:00Z">
              <w:r w:rsidRPr="00DF6BDB" w:rsidDel="00D73460">
                <w:rPr>
                  <w:rFonts w:ascii="Times New Roman" w:hAnsi="Times New Roman" w:cs="Times New Roman"/>
                  <w:sz w:val="24"/>
                  <w:szCs w:val="24"/>
                </w:rPr>
                <w:delText>0.218</w:delText>
              </w:r>
            </w:del>
          </w:p>
        </w:tc>
        <w:tc>
          <w:tcPr>
            <w:tcW w:w="1224" w:type="dxa"/>
          </w:tcPr>
          <w:p w14:paraId="7C59692E" w14:textId="20E71652" w:rsidR="009F5786" w:rsidRPr="00DF6BDB" w:rsidDel="00D73460" w:rsidRDefault="009F5786">
            <w:pPr>
              <w:spacing w:line="240" w:lineRule="auto"/>
              <w:rPr>
                <w:del w:id="9965" w:author="Mohammad Nayeem Hasan" w:date="2024-07-18T15:20:00Z" w16du:dateUtc="2024-07-18T09:20:00Z"/>
                <w:rFonts w:ascii="Times New Roman" w:hAnsi="Times New Roman" w:cs="Times New Roman"/>
                <w:sz w:val="24"/>
                <w:szCs w:val="24"/>
              </w:rPr>
              <w:pPrChange w:id="9966" w:author="Mohammad Nayeem Hasan" w:date="2024-07-18T16:13:00Z" w16du:dateUtc="2024-07-18T10:13:00Z">
                <w:pPr>
                  <w:spacing w:after="0" w:line="240" w:lineRule="auto"/>
                </w:pPr>
              </w:pPrChange>
            </w:pPr>
            <w:del w:id="9967" w:author="Mohammad Nayeem Hasan" w:date="2024-07-18T15:20:00Z" w16du:dateUtc="2024-07-18T09:20:00Z">
              <w:r w:rsidRPr="00DF6BDB" w:rsidDel="00D73460">
                <w:rPr>
                  <w:rFonts w:ascii="Times New Roman" w:hAnsi="Times New Roman" w:cs="Times New Roman"/>
                  <w:sz w:val="24"/>
                  <w:szCs w:val="24"/>
                </w:rPr>
                <w:delText>2.19 (0.76 - 6.31)</w:delText>
              </w:r>
            </w:del>
          </w:p>
        </w:tc>
        <w:tc>
          <w:tcPr>
            <w:tcW w:w="749" w:type="dxa"/>
          </w:tcPr>
          <w:p w14:paraId="0D24F5E9" w14:textId="0486A472" w:rsidR="009F5786" w:rsidRPr="00DF6BDB" w:rsidDel="00D73460" w:rsidRDefault="009F5786">
            <w:pPr>
              <w:spacing w:line="240" w:lineRule="auto"/>
              <w:rPr>
                <w:del w:id="9968" w:author="Mohammad Nayeem Hasan" w:date="2024-07-18T15:20:00Z" w16du:dateUtc="2024-07-18T09:20:00Z"/>
                <w:rFonts w:ascii="Times New Roman" w:hAnsi="Times New Roman" w:cs="Times New Roman"/>
                <w:sz w:val="24"/>
                <w:szCs w:val="24"/>
              </w:rPr>
              <w:pPrChange w:id="9969" w:author="Mohammad Nayeem Hasan" w:date="2024-07-18T16:13:00Z" w16du:dateUtc="2024-07-18T10:13:00Z">
                <w:pPr>
                  <w:spacing w:after="0" w:line="240" w:lineRule="auto"/>
                </w:pPr>
              </w:pPrChange>
            </w:pPr>
            <w:del w:id="9970" w:author="Mohammad Nayeem Hasan" w:date="2024-07-18T15:20:00Z" w16du:dateUtc="2024-07-18T09:20:00Z">
              <w:r w:rsidRPr="00DF6BDB" w:rsidDel="00D73460">
                <w:rPr>
                  <w:rFonts w:ascii="Times New Roman" w:hAnsi="Times New Roman" w:cs="Times New Roman"/>
                  <w:sz w:val="24"/>
                  <w:szCs w:val="24"/>
                </w:rPr>
                <w:delText>0.147</w:delText>
              </w:r>
            </w:del>
          </w:p>
        </w:tc>
        <w:tc>
          <w:tcPr>
            <w:tcW w:w="1223" w:type="dxa"/>
          </w:tcPr>
          <w:p w14:paraId="5DFAAA35" w14:textId="2324447F" w:rsidR="009F5786" w:rsidRPr="00DF6BDB" w:rsidDel="00D73460" w:rsidRDefault="009F5786">
            <w:pPr>
              <w:spacing w:line="240" w:lineRule="auto"/>
              <w:rPr>
                <w:del w:id="9971" w:author="Mohammad Nayeem Hasan" w:date="2024-07-18T15:20:00Z" w16du:dateUtc="2024-07-18T09:20:00Z"/>
                <w:rFonts w:ascii="Times New Roman" w:hAnsi="Times New Roman" w:cs="Times New Roman"/>
                <w:sz w:val="24"/>
                <w:szCs w:val="24"/>
              </w:rPr>
              <w:pPrChange w:id="9972" w:author="Mohammad Nayeem Hasan" w:date="2024-07-18T16:13:00Z" w16du:dateUtc="2024-07-18T10:13:00Z">
                <w:pPr>
                  <w:spacing w:after="0" w:line="240" w:lineRule="auto"/>
                </w:pPr>
              </w:pPrChange>
            </w:pPr>
            <w:del w:id="9973" w:author="Mohammad Nayeem Hasan" w:date="2024-07-18T15:20:00Z" w16du:dateUtc="2024-07-18T09:20:00Z">
              <w:r w:rsidRPr="00DF6BDB" w:rsidDel="00D73460">
                <w:rPr>
                  <w:rFonts w:ascii="Times New Roman" w:hAnsi="Times New Roman" w:cs="Times New Roman"/>
                  <w:sz w:val="24"/>
                  <w:szCs w:val="24"/>
                </w:rPr>
                <w:delText>1.11 (0.43 - 2.88)</w:delText>
              </w:r>
            </w:del>
          </w:p>
        </w:tc>
        <w:tc>
          <w:tcPr>
            <w:tcW w:w="749" w:type="dxa"/>
          </w:tcPr>
          <w:p w14:paraId="7460A6CA" w14:textId="49171DCC" w:rsidR="009F5786" w:rsidRPr="00DF6BDB" w:rsidDel="00D73460" w:rsidRDefault="009F5786">
            <w:pPr>
              <w:spacing w:line="240" w:lineRule="auto"/>
              <w:rPr>
                <w:del w:id="9974" w:author="Mohammad Nayeem Hasan" w:date="2024-07-18T15:20:00Z" w16du:dateUtc="2024-07-18T09:20:00Z"/>
                <w:rFonts w:ascii="Times New Roman" w:hAnsi="Times New Roman" w:cs="Times New Roman"/>
                <w:sz w:val="24"/>
                <w:szCs w:val="24"/>
              </w:rPr>
              <w:pPrChange w:id="9975" w:author="Mohammad Nayeem Hasan" w:date="2024-07-18T16:13:00Z" w16du:dateUtc="2024-07-18T10:13:00Z">
                <w:pPr>
                  <w:spacing w:after="0" w:line="240" w:lineRule="auto"/>
                </w:pPr>
              </w:pPrChange>
            </w:pPr>
            <w:del w:id="9976" w:author="Mohammad Nayeem Hasan" w:date="2024-07-18T15:20:00Z" w16du:dateUtc="2024-07-18T09:20:00Z">
              <w:r w:rsidRPr="00DF6BDB" w:rsidDel="00D73460">
                <w:rPr>
                  <w:rFonts w:ascii="Times New Roman" w:hAnsi="Times New Roman" w:cs="Times New Roman"/>
                  <w:sz w:val="24"/>
                  <w:szCs w:val="24"/>
                </w:rPr>
                <w:delText>0.832</w:delText>
              </w:r>
            </w:del>
          </w:p>
        </w:tc>
        <w:tc>
          <w:tcPr>
            <w:tcW w:w="1223" w:type="dxa"/>
          </w:tcPr>
          <w:p w14:paraId="3AEB9708" w14:textId="71DE3B06" w:rsidR="009F5786" w:rsidRPr="00DF6BDB" w:rsidDel="00D73460" w:rsidRDefault="009F5786">
            <w:pPr>
              <w:spacing w:line="240" w:lineRule="auto"/>
              <w:rPr>
                <w:del w:id="9977" w:author="Mohammad Nayeem Hasan" w:date="2024-07-18T15:20:00Z" w16du:dateUtc="2024-07-18T09:20:00Z"/>
                <w:rFonts w:ascii="Times New Roman" w:hAnsi="Times New Roman" w:cs="Times New Roman"/>
                <w:sz w:val="24"/>
                <w:szCs w:val="24"/>
              </w:rPr>
              <w:pPrChange w:id="9978" w:author="Mohammad Nayeem Hasan" w:date="2024-07-18T16:13:00Z" w16du:dateUtc="2024-07-18T10:13:00Z">
                <w:pPr>
                  <w:spacing w:after="0" w:line="240" w:lineRule="auto"/>
                </w:pPr>
              </w:pPrChange>
            </w:pPr>
            <w:del w:id="9979" w:author="Mohammad Nayeem Hasan" w:date="2024-07-18T15:20:00Z" w16du:dateUtc="2024-07-18T09:20:00Z">
              <w:r w:rsidRPr="00DF6BDB" w:rsidDel="00D73460">
                <w:rPr>
                  <w:rFonts w:ascii="Times New Roman" w:hAnsi="Times New Roman" w:cs="Times New Roman"/>
                  <w:sz w:val="24"/>
                  <w:szCs w:val="24"/>
                </w:rPr>
                <w:delText>0.94 (0.36 - 2.50)</w:delText>
              </w:r>
            </w:del>
          </w:p>
        </w:tc>
        <w:tc>
          <w:tcPr>
            <w:tcW w:w="749" w:type="dxa"/>
          </w:tcPr>
          <w:p w14:paraId="7B0DED49" w14:textId="7D51A29B" w:rsidR="009F5786" w:rsidRPr="00DF6BDB" w:rsidDel="00D73460" w:rsidRDefault="009F5786">
            <w:pPr>
              <w:spacing w:line="240" w:lineRule="auto"/>
              <w:rPr>
                <w:del w:id="9980" w:author="Mohammad Nayeem Hasan" w:date="2024-07-18T15:20:00Z" w16du:dateUtc="2024-07-18T09:20:00Z"/>
                <w:rFonts w:ascii="Times New Roman" w:hAnsi="Times New Roman" w:cs="Times New Roman"/>
                <w:sz w:val="24"/>
                <w:szCs w:val="24"/>
              </w:rPr>
              <w:pPrChange w:id="9981" w:author="Mohammad Nayeem Hasan" w:date="2024-07-18T16:13:00Z" w16du:dateUtc="2024-07-18T10:13:00Z">
                <w:pPr>
                  <w:spacing w:after="0" w:line="240" w:lineRule="auto"/>
                </w:pPr>
              </w:pPrChange>
            </w:pPr>
            <w:del w:id="9982" w:author="Mohammad Nayeem Hasan" w:date="2024-07-18T15:20:00Z" w16du:dateUtc="2024-07-18T09:20:00Z">
              <w:r w:rsidRPr="00DF6BDB" w:rsidDel="00D73460">
                <w:rPr>
                  <w:rFonts w:ascii="Times New Roman" w:hAnsi="Times New Roman" w:cs="Times New Roman"/>
                  <w:sz w:val="24"/>
                  <w:szCs w:val="24"/>
                </w:rPr>
                <w:delText>0.908</w:delText>
              </w:r>
            </w:del>
          </w:p>
        </w:tc>
      </w:tr>
      <w:tr w:rsidR="009F5786" w:rsidRPr="00DF6BDB" w:rsidDel="00D73460" w14:paraId="0DAF67CE" w14:textId="279014DE" w:rsidTr="00755549">
        <w:trPr>
          <w:del w:id="9983" w:author="Mohammad Nayeem Hasan" w:date="2024-07-18T15:20:00Z"/>
        </w:trPr>
        <w:tc>
          <w:tcPr>
            <w:tcW w:w="1530" w:type="dxa"/>
          </w:tcPr>
          <w:p w14:paraId="3AB320C0" w14:textId="18035CEF" w:rsidR="009F5786" w:rsidRPr="00DF6BDB" w:rsidDel="00D73460" w:rsidRDefault="009F5786">
            <w:pPr>
              <w:spacing w:line="240" w:lineRule="auto"/>
              <w:rPr>
                <w:del w:id="9984" w:author="Mohammad Nayeem Hasan" w:date="2024-07-18T15:20:00Z" w16du:dateUtc="2024-07-18T09:20:00Z"/>
                <w:rFonts w:ascii="Times New Roman" w:hAnsi="Times New Roman" w:cs="Times New Roman"/>
                <w:sz w:val="24"/>
                <w:szCs w:val="24"/>
              </w:rPr>
              <w:pPrChange w:id="9985" w:author="Mohammad Nayeem Hasan" w:date="2024-07-18T16:13:00Z" w16du:dateUtc="2024-07-18T10:13:00Z">
                <w:pPr>
                  <w:spacing w:after="0" w:line="240" w:lineRule="auto"/>
                </w:pPr>
              </w:pPrChange>
            </w:pPr>
            <w:del w:id="9986" w:author="Mohammad Nayeem Hasan" w:date="2024-07-18T15:20:00Z" w16du:dateUtc="2024-07-18T09:20:00Z">
              <w:r w:rsidRPr="00DF6BDB" w:rsidDel="00D73460">
                <w:rPr>
                  <w:rFonts w:ascii="Times New Roman" w:hAnsi="Times New Roman" w:cs="Times New Roman"/>
                  <w:sz w:val="24"/>
                  <w:szCs w:val="24"/>
                </w:rPr>
                <w:delText>Mymensingh</w:delText>
              </w:r>
            </w:del>
          </w:p>
        </w:tc>
        <w:tc>
          <w:tcPr>
            <w:tcW w:w="1224" w:type="dxa"/>
          </w:tcPr>
          <w:p w14:paraId="04FC2957" w14:textId="2BE1E8FD" w:rsidR="009F5786" w:rsidRPr="00DF6BDB" w:rsidDel="00D73460" w:rsidRDefault="009F5786">
            <w:pPr>
              <w:spacing w:line="240" w:lineRule="auto"/>
              <w:rPr>
                <w:del w:id="9987" w:author="Mohammad Nayeem Hasan" w:date="2024-07-18T15:20:00Z" w16du:dateUtc="2024-07-18T09:20:00Z"/>
                <w:rFonts w:ascii="Times New Roman" w:hAnsi="Times New Roman" w:cs="Times New Roman"/>
                <w:sz w:val="24"/>
                <w:szCs w:val="24"/>
              </w:rPr>
              <w:pPrChange w:id="9988" w:author="Mohammad Nayeem Hasan" w:date="2024-07-18T16:13:00Z" w16du:dateUtc="2024-07-18T10:13:00Z">
                <w:pPr>
                  <w:spacing w:after="0" w:line="240" w:lineRule="auto"/>
                </w:pPr>
              </w:pPrChange>
            </w:pPr>
            <w:del w:id="9989" w:author="Mohammad Nayeem Hasan" w:date="2024-07-18T15:20:00Z" w16du:dateUtc="2024-07-18T09:20:00Z">
              <w:r w:rsidRPr="00DF6BDB" w:rsidDel="00D73460">
                <w:rPr>
                  <w:rFonts w:ascii="Times New Roman" w:hAnsi="Times New Roman" w:cs="Times New Roman"/>
                  <w:sz w:val="24"/>
                  <w:szCs w:val="24"/>
                </w:rPr>
                <w:delText>3.75 (1.36 – 10.31)</w:delText>
              </w:r>
            </w:del>
          </w:p>
        </w:tc>
        <w:tc>
          <w:tcPr>
            <w:tcW w:w="679" w:type="dxa"/>
          </w:tcPr>
          <w:p w14:paraId="58CA9BF0" w14:textId="55990B72" w:rsidR="009F5786" w:rsidRPr="00DF6BDB" w:rsidDel="00D73460" w:rsidRDefault="009F5786">
            <w:pPr>
              <w:spacing w:line="240" w:lineRule="auto"/>
              <w:rPr>
                <w:del w:id="9990" w:author="Mohammad Nayeem Hasan" w:date="2024-07-18T15:20:00Z" w16du:dateUtc="2024-07-18T09:20:00Z"/>
                <w:rFonts w:ascii="Times New Roman" w:hAnsi="Times New Roman" w:cs="Times New Roman"/>
                <w:sz w:val="24"/>
                <w:szCs w:val="24"/>
              </w:rPr>
              <w:pPrChange w:id="9991" w:author="Mohammad Nayeem Hasan" w:date="2024-07-18T16:13:00Z" w16du:dateUtc="2024-07-18T10:13:00Z">
                <w:pPr>
                  <w:spacing w:after="0" w:line="240" w:lineRule="auto"/>
                </w:pPr>
              </w:pPrChange>
            </w:pPr>
            <w:del w:id="9992" w:author="Mohammad Nayeem Hasan" w:date="2024-07-18T15:20:00Z" w16du:dateUtc="2024-07-18T09:20:00Z">
              <w:r w:rsidRPr="00DF6BDB" w:rsidDel="00D73460">
                <w:rPr>
                  <w:rFonts w:ascii="Times New Roman" w:hAnsi="Times New Roman" w:cs="Times New Roman"/>
                  <w:sz w:val="24"/>
                  <w:szCs w:val="24"/>
                </w:rPr>
                <w:delText>0.010</w:delText>
              </w:r>
            </w:del>
          </w:p>
        </w:tc>
        <w:tc>
          <w:tcPr>
            <w:tcW w:w="1224" w:type="dxa"/>
          </w:tcPr>
          <w:p w14:paraId="6FCD1BE7" w14:textId="65091C52" w:rsidR="009F5786" w:rsidRPr="00DF6BDB" w:rsidDel="00D73460" w:rsidRDefault="009F5786">
            <w:pPr>
              <w:spacing w:line="240" w:lineRule="auto"/>
              <w:rPr>
                <w:del w:id="9993" w:author="Mohammad Nayeem Hasan" w:date="2024-07-18T15:20:00Z" w16du:dateUtc="2024-07-18T09:20:00Z"/>
                <w:rFonts w:ascii="Times New Roman" w:hAnsi="Times New Roman" w:cs="Times New Roman"/>
                <w:sz w:val="24"/>
                <w:szCs w:val="24"/>
              </w:rPr>
              <w:pPrChange w:id="9994" w:author="Mohammad Nayeem Hasan" w:date="2024-07-18T16:13:00Z" w16du:dateUtc="2024-07-18T10:13:00Z">
                <w:pPr>
                  <w:spacing w:after="0" w:line="240" w:lineRule="auto"/>
                </w:pPr>
              </w:pPrChange>
            </w:pPr>
            <w:del w:id="9995" w:author="Mohammad Nayeem Hasan" w:date="2024-07-18T15:20:00Z" w16du:dateUtc="2024-07-18T09:20:00Z">
              <w:r w:rsidRPr="00DF6BDB" w:rsidDel="00D73460">
                <w:rPr>
                  <w:rFonts w:ascii="Times New Roman" w:hAnsi="Times New Roman" w:cs="Times New Roman"/>
                  <w:sz w:val="24"/>
                  <w:szCs w:val="24"/>
                </w:rPr>
                <w:delText>3.82 (1.35 - 10.85)</w:delText>
              </w:r>
            </w:del>
          </w:p>
        </w:tc>
        <w:tc>
          <w:tcPr>
            <w:tcW w:w="749" w:type="dxa"/>
          </w:tcPr>
          <w:p w14:paraId="2AB46554" w14:textId="206863DE" w:rsidR="009F5786" w:rsidRPr="00DF6BDB" w:rsidDel="00D73460" w:rsidRDefault="009F5786">
            <w:pPr>
              <w:spacing w:line="240" w:lineRule="auto"/>
              <w:rPr>
                <w:del w:id="9996" w:author="Mohammad Nayeem Hasan" w:date="2024-07-18T15:20:00Z" w16du:dateUtc="2024-07-18T09:20:00Z"/>
                <w:rFonts w:ascii="Times New Roman" w:hAnsi="Times New Roman" w:cs="Times New Roman"/>
                <w:sz w:val="24"/>
                <w:szCs w:val="24"/>
              </w:rPr>
              <w:pPrChange w:id="9997" w:author="Mohammad Nayeem Hasan" w:date="2024-07-18T16:13:00Z" w16du:dateUtc="2024-07-18T10:13:00Z">
                <w:pPr>
                  <w:spacing w:after="0" w:line="240" w:lineRule="auto"/>
                </w:pPr>
              </w:pPrChange>
            </w:pPr>
            <w:del w:id="9998" w:author="Mohammad Nayeem Hasan" w:date="2024-07-18T15:20:00Z" w16du:dateUtc="2024-07-18T09:20:00Z">
              <w:r w:rsidRPr="00DF6BDB" w:rsidDel="00D73460">
                <w:rPr>
                  <w:rFonts w:ascii="Times New Roman" w:hAnsi="Times New Roman" w:cs="Times New Roman"/>
                  <w:sz w:val="24"/>
                  <w:szCs w:val="24"/>
                </w:rPr>
                <w:delText>0.012</w:delText>
              </w:r>
            </w:del>
          </w:p>
        </w:tc>
        <w:tc>
          <w:tcPr>
            <w:tcW w:w="1223" w:type="dxa"/>
          </w:tcPr>
          <w:p w14:paraId="65A01D75" w14:textId="32E2B3C6" w:rsidR="009F5786" w:rsidRPr="00DF6BDB" w:rsidDel="00D73460" w:rsidRDefault="009F5786">
            <w:pPr>
              <w:spacing w:line="240" w:lineRule="auto"/>
              <w:rPr>
                <w:del w:id="9999" w:author="Mohammad Nayeem Hasan" w:date="2024-07-18T15:20:00Z" w16du:dateUtc="2024-07-18T09:20:00Z"/>
                <w:rFonts w:ascii="Times New Roman" w:hAnsi="Times New Roman" w:cs="Times New Roman"/>
                <w:sz w:val="24"/>
                <w:szCs w:val="24"/>
              </w:rPr>
              <w:pPrChange w:id="10000" w:author="Mohammad Nayeem Hasan" w:date="2024-07-18T16:13:00Z" w16du:dateUtc="2024-07-18T10:13:00Z">
                <w:pPr>
                  <w:spacing w:after="0" w:line="240" w:lineRule="auto"/>
                </w:pPr>
              </w:pPrChange>
            </w:pPr>
            <w:del w:id="10001" w:author="Mohammad Nayeem Hasan" w:date="2024-07-18T15:20:00Z" w16du:dateUtc="2024-07-18T09:20:00Z">
              <w:r w:rsidRPr="00DF6BDB" w:rsidDel="00D73460">
                <w:rPr>
                  <w:rFonts w:ascii="Times New Roman" w:hAnsi="Times New Roman" w:cs="Times New Roman"/>
                  <w:sz w:val="24"/>
                  <w:szCs w:val="24"/>
                </w:rPr>
                <w:delText>-</w:delText>
              </w:r>
            </w:del>
          </w:p>
        </w:tc>
        <w:tc>
          <w:tcPr>
            <w:tcW w:w="749" w:type="dxa"/>
          </w:tcPr>
          <w:p w14:paraId="4A96F874" w14:textId="26DC861F" w:rsidR="009F5786" w:rsidRPr="00DF6BDB" w:rsidDel="00D73460" w:rsidRDefault="009F5786">
            <w:pPr>
              <w:spacing w:line="240" w:lineRule="auto"/>
              <w:rPr>
                <w:del w:id="10002" w:author="Mohammad Nayeem Hasan" w:date="2024-07-18T15:20:00Z" w16du:dateUtc="2024-07-18T09:20:00Z"/>
                <w:rFonts w:ascii="Times New Roman" w:hAnsi="Times New Roman" w:cs="Times New Roman"/>
                <w:sz w:val="24"/>
                <w:szCs w:val="24"/>
              </w:rPr>
              <w:pPrChange w:id="10003" w:author="Mohammad Nayeem Hasan" w:date="2024-07-18T16:13:00Z" w16du:dateUtc="2024-07-18T10:13:00Z">
                <w:pPr>
                  <w:spacing w:after="0" w:line="240" w:lineRule="auto"/>
                </w:pPr>
              </w:pPrChange>
            </w:pPr>
            <w:del w:id="10004" w:author="Mohammad Nayeem Hasan" w:date="2024-07-18T15:20:00Z" w16du:dateUtc="2024-07-18T09:20:00Z">
              <w:r w:rsidRPr="00DF6BDB" w:rsidDel="00D73460">
                <w:rPr>
                  <w:rFonts w:ascii="Times New Roman" w:hAnsi="Times New Roman" w:cs="Times New Roman"/>
                  <w:sz w:val="24"/>
                  <w:szCs w:val="24"/>
                </w:rPr>
                <w:delText>-</w:delText>
              </w:r>
            </w:del>
          </w:p>
        </w:tc>
        <w:tc>
          <w:tcPr>
            <w:tcW w:w="1223" w:type="dxa"/>
          </w:tcPr>
          <w:p w14:paraId="1CC66A03" w14:textId="537625D8" w:rsidR="009F5786" w:rsidRPr="00DF6BDB" w:rsidDel="00D73460" w:rsidRDefault="009F5786">
            <w:pPr>
              <w:spacing w:line="240" w:lineRule="auto"/>
              <w:rPr>
                <w:del w:id="10005" w:author="Mohammad Nayeem Hasan" w:date="2024-07-18T15:20:00Z" w16du:dateUtc="2024-07-18T09:20:00Z"/>
                <w:rFonts w:ascii="Times New Roman" w:hAnsi="Times New Roman" w:cs="Times New Roman"/>
                <w:sz w:val="24"/>
                <w:szCs w:val="24"/>
              </w:rPr>
              <w:pPrChange w:id="10006" w:author="Mohammad Nayeem Hasan" w:date="2024-07-18T16:13:00Z" w16du:dateUtc="2024-07-18T10:13:00Z">
                <w:pPr>
                  <w:spacing w:after="0" w:line="240" w:lineRule="auto"/>
                </w:pPr>
              </w:pPrChange>
            </w:pPr>
            <w:del w:id="10007" w:author="Mohammad Nayeem Hasan" w:date="2024-07-18T15:20:00Z" w16du:dateUtc="2024-07-18T09:20:00Z">
              <w:r w:rsidRPr="00DF6BDB" w:rsidDel="00D73460">
                <w:rPr>
                  <w:rFonts w:ascii="Times New Roman" w:hAnsi="Times New Roman" w:cs="Times New Roman"/>
                  <w:sz w:val="24"/>
                  <w:szCs w:val="24"/>
                </w:rPr>
                <w:delText>-</w:delText>
              </w:r>
            </w:del>
          </w:p>
        </w:tc>
        <w:tc>
          <w:tcPr>
            <w:tcW w:w="749" w:type="dxa"/>
          </w:tcPr>
          <w:p w14:paraId="02DDAFD6" w14:textId="0D238ACA" w:rsidR="009F5786" w:rsidRPr="00DF6BDB" w:rsidDel="00D73460" w:rsidRDefault="009F5786">
            <w:pPr>
              <w:spacing w:line="240" w:lineRule="auto"/>
              <w:rPr>
                <w:del w:id="10008" w:author="Mohammad Nayeem Hasan" w:date="2024-07-18T15:20:00Z" w16du:dateUtc="2024-07-18T09:20:00Z"/>
                <w:rFonts w:ascii="Times New Roman" w:hAnsi="Times New Roman" w:cs="Times New Roman"/>
                <w:sz w:val="24"/>
                <w:szCs w:val="24"/>
              </w:rPr>
              <w:pPrChange w:id="10009" w:author="Mohammad Nayeem Hasan" w:date="2024-07-18T16:13:00Z" w16du:dateUtc="2024-07-18T10:13:00Z">
                <w:pPr>
                  <w:spacing w:after="0" w:line="240" w:lineRule="auto"/>
                </w:pPr>
              </w:pPrChange>
            </w:pPr>
            <w:del w:id="10010" w:author="Mohammad Nayeem Hasan" w:date="2024-07-18T15:20:00Z" w16du:dateUtc="2024-07-18T09:20:00Z">
              <w:r w:rsidRPr="00DF6BDB" w:rsidDel="00D73460">
                <w:rPr>
                  <w:rFonts w:ascii="Times New Roman" w:hAnsi="Times New Roman" w:cs="Times New Roman"/>
                  <w:sz w:val="24"/>
                  <w:szCs w:val="24"/>
                </w:rPr>
                <w:delText>-</w:delText>
              </w:r>
            </w:del>
          </w:p>
        </w:tc>
      </w:tr>
      <w:tr w:rsidR="009F5786" w:rsidRPr="00DF6BDB" w:rsidDel="00D73460" w14:paraId="64B146C1" w14:textId="2C8A5762" w:rsidTr="00755549">
        <w:trPr>
          <w:del w:id="10011" w:author="Mohammad Nayeem Hasan" w:date="2024-07-18T15:20:00Z"/>
        </w:trPr>
        <w:tc>
          <w:tcPr>
            <w:tcW w:w="1530" w:type="dxa"/>
          </w:tcPr>
          <w:p w14:paraId="1D2E131F" w14:textId="29F0F85B" w:rsidR="009F5786" w:rsidRPr="00DF6BDB" w:rsidDel="00D73460" w:rsidRDefault="009F5786">
            <w:pPr>
              <w:spacing w:line="240" w:lineRule="auto"/>
              <w:rPr>
                <w:del w:id="10012" w:author="Mohammad Nayeem Hasan" w:date="2024-07-18T15:20:00Z" w16du:dateUtc="2024-07-18T09:20:00Z"/>
                <w:rFonts w:ascii="Times New Roman" w:hAnsi="Times New Roman" w:cs="Times New Roman"/>
                <w:sz w:val="24"/>
                <w:szCs w:val="24"/>
              </w:rPr>
              <w:pPrChange w:id="10013" w:author="Mohammad Nayeem Hasan" w:date="2024-07-18T16:13:00Z" w16du:dateUtc="2024-07-18T10:13:00Z">
                <w:pPr>
                  <w:spacing w:after="0" w:line="240" w:lineRule="auto"/>
                </w:pPr>
              </w:pPrChange>
            </w:pPr>
            <w:del w:id="10014" w:author="Mohammad Nayeem Hasan" w:date="2024-07-18T15:20:00Z" w16du:dateUtc="2024-07-18T09:20:00Z">
              <w:r w:rsidRPr="00DF6BDB" w:rsidDel="00D73460">
                <w:rPr>
                  <w:rFonts w:ascii="Times New Roman" w:hAnsi="Times New Roman" w:cs="Times New Roman"/>
                  <w:sz w:val="24"/>
                  <w:szCs w:val="24"/>
                </w:rPr>
                <w:delText>Rajshahi</w:delText>
              </w:r>
            </w:del>
          </w:p>
        </w:tc>
        <w:tc>
          <w:tcPr>
            <w:tcW w:w="1224" w:type="dxa"/>
          </w:tcPr>
          <w:p w14:paraId="0BA0491B" w14:textId="3F0572CA" w:rsidR="009F5786" w:rsidRPr="00DF6BDB" w:rsidDel="00D73460" w:rsidRDefault="009F5786">
            <w:pPr>
              <w:spacing w:line="240" w:lineRule="auto"/>
              <w:rPr>
                <w:del w:id="10015" w:author="Mohammad Nayeem Hasan" w:date="2024-07-18T15:20:00Z" w16du:dateUtc="2024-07-18T09:20:00Z"/>
                <w:rFonts w:ascii="Times New Roman" w:hAnsi="Times New Roman" w:cs="Times New Roman"/>
                <w:sz w:val="24"/>
                <w:szCs w:val="24"/>
              </w:rPr>
              <w:pPrChange w:id="10016" w:author="Mohammad Nayeem Hasan" w:date="2024-07-18T16:13:00Z" w16du:dateUtc="2024-07-18T10:13:00Z">
                <w:pPr>
                  <w:spacing w:after="0" w:line="240" w:lineRule="auto"/>
                </w:pPr>
              </w:pPrChange>
            </w:pPr>
            <w:del w:id="10017" w:author="Mohammad Nayeem Hasan" w:date="2024-07-18T15:20:00Z" w16du:dateUtc="2024-07-18T09:20:00Z">
              <w:r w:rsidRPr="00DF6BDB" w:rsidDel="00D73460">
                <w:rPr>
                  <w:rFonts w:ascii="Times New Roman" w:hAnsi="Times New Roman" w:cs="Times New Roman"/>
                  <w:sz w:val="24"/>
                  <w:szCs w:val="24"/>
                </w:rPr>
                <w:delText>1.45 (0.51 – 4.14)</w:delText>
              </w:r>
            </w:del>
          </w:p>
        </w:tc>
        <w:tc>
          <w:tcPr>
            <w:tcW w:w="679" w:type="dxa"/>
          </w:tcPr>
          <w:p w14:paraId="1F21572B" w14:textId="6C885B5F" w:rsidR="009F5786" w:rsidRPr="00DF6BDB" w:rsidDel="00D73460" w:rsidRDefault="009F5786">
            <w:pPr>
              <w:spacing w:line="240" w:lineRule="auto"/>
              <w:rPr>
                <w:del w:id="10018" w:author="Mohammad Nayeem Hasan" w:date="2024-07-18T15:20:00Z" w16du:dateUtc="2024-07-18T09:20:00Z"/>
                <w:rFonts w:ascii="Times New Roman" w:hAnsi="Times New Roman" w:cs="Times New Roman"/>
                <w:sz w:val="24"/>
                <w:szCs w:val="24"/>
              </w:rPr>
              <w:pPrChange w:id="10019" w:author="Mohammad Nayeem Hasan" w:date="2024-07-18T16:13:00Z" w16du:dateUtc="2024-07-18T10:13:00Z">
                <w:pPr>
                  <w:spacing w:after="0" w:line="240" w:lineRule="auto"/>
                </w:pPr>
              </w:pPrChange>
            </w:pPr>
            <w:del w:id="10020" w:author="Mohammad Nayeem Hasan" w:date="2024-07-18T15:20:00Z" w16du:dateUtc="2024-07-18T09:20:00Z">
              <w:r w:rsidRPr="00DF6BDB" w:rsidDel="00D73460">
                <w:rPr>
                  <w:rFonts w:ascii="Times New Roman" w:hAnsi="Times New Roman" w:cs="Times New Roman"/>
                  <w:sz w:val="24"/>
                  <w:szCs w:val="24"/>
                </w:rPr>
                <w:delText>0.486</w:delText>
              </w:r>
            </w:del>
          </w:p>
        </w:tc>
        <w:tc>
          <w:tcPr>
            <w:tcW w:w="1224" w:type="dxa"/>
          </w:tcPr>
          <w:p w14:paraId="5D19D59A" w14:textId="0DEA408B" w:rsidR="009F5786" w:rsidRPr="00DF6BDB" w:rsidDel="00D73460" w:rsidRDefault="009F5786">
            <w:pPr>
              <w:spacing w:line="240" w:lineRule="auto"/>
              <w:rPr>
                <w:del w:id="10021" w:author="Mohammad Nayeem Hasan" w:date="2024-07-18T15:20:00Z" w16du:dateUtc="2024-07-18T09:20:00Z"/>
                <w:rFonts w:ascii="Times New Roman" w:hAnsi="Times New Roman" w:cs="Times New Roman"/>
                <w:sz w:val="24"/>
                <w:szCs w:val="24"/>
              </w:rPr>
              <w:pPrChange w:id="10022" w:author="Mohammad Nayeem Hasan" w:date="2024-07-18T16:13:00Z" w16du:dateUtc="2024-07-18T10:13:00Z">
                <w:pPr>
                  <w:spacing w:after="0" w:line="240" w:lineRule="auto"/>
                </w:pPr>
              </w:pPrChange>
            </w:pPr>
            <w:del w:id="10023" w:author="Mohammad Nayeem Hasan" w:date="2024-07-18T15:20:00Z" w16du:dateUtc="2024-07-18T09:20:00Z">
              <w:r w:rsidRPr="00DF6BDB" w:rsidDel="00D73460">
                <w:rPr>
                  <w:rFonts w:ascii="Times New Roman" w:hAnsi="Times New Roman" w:cs="Times New Roman"/>
                  <w:sz w:val="24"/>
                  <w:szCs w:val="24"/>
                </w:rPr>
                <w:delText>1.53 (0.49 - 4.79)</w:delText>
              </w:r>
            </w:del>
          </w:p>
        </w:tc>
        <w:tc>
          <w:tcPr>
            <w:tcW w:w="749" w:type="dxa"/>
          </w:tcPr>
          <w:p w14:paraId="43244BA3" w14:textId="0CC7A1F4" w:rsidR="009F5786" w:rsidRPr="00DF6BDB" w:rsidDel="00D73460" w:rsidRDefault="009F5786">
            <w:pPr>
              <w:spacing w:line="240" w:lineRule="auto"/>
              <w:rPr>
                <w:del w:id="10024" w:author="Mohammad Nayeem Hasan" w:date="2024-07-18T15:20:00Z" w16du:dateUtc="2024-07-18T09:20:00Z"/>
                <w:rFonts w:ascii="Times New Roman" w:hAnsi="Times New Roman" w:cs="Times New Roman"/>
                <w:sz w:val="24"/>
                <w:szCs w:val="24"/>
              </w:rPr>
              <w:pPrChange w:id="10025" w:author="Mohammad Nayeem Hasan" w:date="2024-07-18T16:13:00Z" w16du:dateUtc="2024-07-18T10:13:00Z">
                <w:pPr>
                  <w:spacing w:after="0" w:line="240" w:lineRule="auto"/>
                </w:pPr>
              </w:pPrChange>
            </w:pPr>
            <w:del w:id="10026" w:author="Mohammad Nayeem Hasan" w:date="2024-07-18T15:20:00Z" w16du:dateUtc="2024-07-18T09:20:00Z">
              <w:r w:rsidRPr="00DF6BDB" w:rsidDel="00D73460">
                <w:rPr>
                  <w:rFonts w:ascii="Times New Roman" w:hAnsi="Times New Roman" w:cs="Times New Roman"/>
                  <w:sz w:val="24"/>
                  <w:szCs w:val="24"/>
                </w:rPr>
                <w:delText>0.464</w:delText>
              </w:r>
            </w:del>
          </w:p>
        </w:tc>
        <w:tc>
          <w:tcPr>
            <w:tcW w:w="1223" w:type="dxa"/>
          </w:tcPr>
          <w:p w14:paraId="62768C1F" w14:textId="7F75DAB9" w:rsidR="009F5786" w:rsidRPr="00DF6BDB" w:rsidDel="00D73460" w:rsidRDefault="009F5786">
            <w:pPr>
              <w:spacing w:line="240" w:lineRule="auto"/>
              <w:rPr>
                <w:del w:id="10027" w:author="Mohammad Nayeem Hasan" w:date="2024-07-18T15:20:00Z" w16du:dateUtc="2024-07-18T09:20:00Z"/>
                <w:rFonts w:ascii="Times New Roman" w:hAnsi="Times New Roman" w:cs="Times New Roman"/>
                <w:sz w:val="24"/>
                <w:szCs w:val="24"/>
              </w:rPr>
              <w:pPrChange w:id="10028" w:author="Mohammad Nayeem Hasan" w:date="2024-07-18T16:13:00Z" w16du:dateUtc="2024-07-18T10:13:00Z">
                <w:pPr>
                  <w:spacing w:after="0" w:line="240" w:lineRule="auto"/>
                </w:pPr>
              </w:pPrChange>
            </w:pPr>
            <w:del w:id="10029" w:author="Mohammad Nayeem Hasan" w:date="2024-07-18T15:20:00Z" w16du:dateUtc="2024-07-18T09:20:00Z">
              <w:r w:rsidRPr="00DF6BDB" w:rsidDel="00D73460">
                <w:rPr>
                  <w:rFonts w:ascii="Times New Roman" w:hAnsi="Times New Roman" w:cs="Times New Roman"/>
                  <w:sz w:val="24"/>
                  <w:szCs w:val="24"/>
                </w:rPr>
                <w:delText>0.64 (0.21 -  2.01)</w:delText>
              </w:r>
            </w:del>
          </w:p>
        </w:tc>
        <w:tc>
          <w:tcPr>
            <w:tcW w:w="749" w:type="dxa"/>
          </w:tcPr>
          <w:p w14:paraId="78EA6E47" w14:textId="3EFA96ED" w:rsidR="009F5786" w:rsidRPr="00DF6BDB" w:rsidDel="00D73460" w:rsidRDefault="009F5786">
            <w:pPr>
              <w:spacing w:line="240" w:lineRule="auto"/>
              <w:rPr>
                <w:del w:id="10030" w:author="Mohammad Nayeem Hasan" w:date="2024-07-18T15:20:00Z" w16du:dateUtc="2024-07-18T09:20:00Z"/>
                <w:rFonts w:ascii="Times New Roman" w:hAnsi="Times New Roman" w:cs="Times New Roman"/>
                <w:sz w:val="24"/>
                <w:szCs w:val="24"/>
              </w:rPr>
              <w:pPrChange w:id="10031" w:author="Mohammad Nayeem Hasan" w:date="2024-07-18T16:13:00Z" w16du:dateUtc="2024-07-18T10:13:00Z">
                <w:pPr>
                  <w:spacing w:after="0" w:line="240" w:lineRule="auto"/>
                </w:pPr>
              </w:pPrChange>
            </w:pPr>
            <w:del w:id="10032" w:author="Mohammad Nayeem Hasan" w:date="2024-07-18T15:20:00Z" w16du:dateUtc="2024-07-18T09:20:00Z">
              <w:r w:rsidRPr="00DF6BDB" w:rsidDel="00D73460">
                <w:rPr>
                  <w:rFonts w:ascii="Times New Roman" w:hAnsi="Times New Roman" w:cs="Times New Roman"/>
                  <w:sz w:val="24"/>
                  <w:szCs w:val="24"/>
                </w:rPr>
                <w:delText>0.448</w:delText>
              </w:r>
            </w:del>
          </w:p>
        </w:tc>
        <w:tc>
          <w:tcPr>
            <w:tcW w:w="1223" w:type="dxa"/>
          </w:tcPr>
          <w:p w14:paraId="5495A502" w14:textId="707F613F" w:rsidR="009F5786" w:rsidRPr="00DF6BDB" w:rsidDel="00D73460" w:rsidRDefault="009F5786">
            <w:pPr>
              <w:spacing w:line="240" w:lineRule="auto"/>
              <w:rPr>
                <w:del w:id="10033" w:author="Mohammad Nayeem Hasan" w:date="2024-07-18T15:20:00Z" w16du:dateUtc="2024-07-18T09:20:00Z"/>
                <w:rFonts w:ascii="Times New Roman" w:hAnsi="Times New Roman" w:cs="Times New Roman"/>
                <w:sz w:val="24"/>
                <w:szCs w:val="24"/>
              </w:rPr>
              <w:pPrChange w:id="10034" w:author="Mohammad Nayeem Hasan" w:date="2024-07-18T16:13:00Z" w16du:dateUtc="2024-07-18T10:13:00Z">
                <w:pPr>
                  <w:spacing w:after="0" w:line="240" w:lineRule="auto"/>
                </w:pPr>
              </w:pPrChange>
            </w:pPr>
            <w:del w:id="10035" w:author="Mohammad Nayeem Hasan" w:date="2024-07-18T15:20:00Z" w16du:dateUtc="2024-07-18T09:20:00Z">
              <w:r w:rsidRPr="00DF6BDB" w:rsidDel="00D73460">
                <w:rPr>
                  <w:rFonts w:ascii="Times New Roman" w:hAnsi="Times New Roman" w:cs="Times New Roman"/>
                  <w:sz w:val="24"/>
                  <w:szCs w:val="24"/>
                </w:rPr>
                <w:delText>0.59 (0.19 - 1.87)</w:delText>
              </w:r>
            </w:del>
          </w:p>
        </w:tc>
        <w:tc>
          <w:tcPr>
            <w:tcW w:w="749" w:type="dxa"/>
          </w:tcPr>
          <w:p w14:paraId="0BE82A73" w14:textId="033BE9F0" w:rsidR="009F5786" w:rsidRPr="00DF6BDB" w:rsidDel="00D73460" w:rsidRDefault="009F5786">
            <w:pPr>
              <w:spacing w:line="240" w:lineRule="auto"/>
              <w:rPr>
                <w:del w:id="10036" w:author="Mohammad Nayeem Hasan" w:date="2024-07-18T15:20:00Z" w16du:dateUtc="2024-07-18T09:20:00Z"/>
                <w:rFonts w:ascii="Times New Roman" w:hAnsi="Times New Roman" w:cs="Times New Roman"/>
                <w:sz w:val="24"/>
                <w:szCs w:val="24"/>
              </w:rPr>
              <w:pPrChange w:id="10037" w:author="Mohammad Nayeem Hasan" w:date="2024-07-18T16:13:00Z" w16du:dateUtc="2024-07-18T10:13:00Z">
                <w:pPr>
                  <w:spacing w:after="0" w:line="240" w:lineRule="auto"/>
                </w:pPr>
              </w:pPrChange>
            </w:pPr>
            <w:del w:id="10038" w:author="Mohammad Nayeem Hasan" w:date="2024-07-18T15:20:00Z" w16du:dateUtc="2024-07-18T09:20:00Z">
              <w:r w:rsidRPr="00DF6BDB" w:rsidDel="00D73460">
                <w:rPr>
                  <w:rFonts w:ascii="Times New Roman" w:hAnsi="Times New Roman" w:cs="Times New Roman"/>
                  <w:sz w:val="24"/>
                  <w:szCs w:val="24"/>
                </w:rPr>
                <w:delText>0.370</w:delText>
              </w:r>
            </w:del>
          </w:p>
        </w:tc>
      </w:tr>
      <w:tr w:rsidR="009F5786" w:rsidRPr="00DF6BDB" w:rsidDel="00D73460" w14:paraId="09DDB181" w14:textId="1737F61E" w:rsidTr="00755549">
        <w:trPr>
          <w:del w:id="10039" w:author="Mohammad Nayeem Hasan" w:date="2024-07-18T15:20:00Z"/>
        </w:trPr>
        <w:tc>
          <w:tcPr>
            <w:tcW w:w="1530" w:type="dxa"/>
          </w:tcPr>
          <w:p w14:paraId="7FF4572A" w14:textId="0B684D18" w:rsidR="009F5786" w:rsidRPr="00DF6BDB" w:rsidDel="00D73460" w:rsidRDefault="009F5786">
            <w:pPr>
              <w:spacing w:line="240" w:lineRule="auto"/>
              <w:rPr>
                <w:del w:id="10040" w:author="Mohammad Nayeem Hasan" w:date="2024-07-18T15:20:00Z" w16du:dateUtc="2024-07-18T09:20:00Z"/>
                <w:rFonts w:ascii="Times New Roman" w:hAnsi="Times New Roman" w:cs="Times New Roman"/>
                <w:sz w:val="24"/>
                <w:szCs w:val="24"/>
              </w:rPr>
              <w:pPrChange w:id="10041" w:author="Mohammad Nayeem Hasan" w:date="2024-07-18T16:13:00Z" w16du:dateUtc="2024-07-18T10:13:00Z">
                <w:pPr>
                  <w:spacing w:after="0" w:line="240" w:lineRule="auto"/>
                </w:pPr>
              </w:pPrChange>
            </w:pPr>
            <w:del w:id="10042" w:author="Mohammad Nayeem Hasan" w:date="2024-07-18T15:20:00Z" w16du:dateUtc="2024-07-18T09:20:00Z">
              <w:r w:rsidRPr="00DF6BDB" w:rsidDel="00D73460">
                <w:rPr>
                  <w:rFonts w:ascii="Times New Roman" w:hAnsi="Times New Roman" w:cs="Times New Roman"/>
                  <w:sz w:val="24"/>
                  <w:szCs w:val="24"/>
                </w:rPr>
                <w:delText>Rangpur</w:delText>
              </w:r>
            </w:del>
          </w:p>
        </w:tc>
        <w:tc>
          <w:tcPr>
            <w:tcW w:w="1224" w:type="dxa"/>
          </w:tcPr>
          <w:p w14:paraId="5BC0EC87" w14:textId="46B461ED" w:rsidR="009F5786" w:rsidRPr="00DF6BDB" w:rsidDel="00D73460" w:rsidRDefault="009F5786">
            <w:pPr>
              <w:spacing w:line="240" w:lineRule="auto"/>
              <w:rPr>
                <w:del w:id="10043" w:author="Mohammad Nayeem Hasan" w:date="2024-07-18T15:20:00Z" w16du:dateUtc="2024-07-18T09:20:00Z"/>
                <w:rFonts w:ascii="Times New Roman" w:hAnsi="Times New Roman" w:cs="Times New Roman"/>
                <w:sz w:val="24"/>
                <w:szCs w:val="24"/>
              </w:rPr>
              <w:pPrChange w:id="10044" w:author="Mohammad Nayeem Hasan" w:date="2024-07-18T16:13:00Z" w16du:dateUtc="2024-07-18T10:13:00Z">
                <w:pPr>
                  <w:spacing w:after="0" w:line="240" w:lineRule="auto"/>
                </w:pPr>
              </w:pPrChange>
            </w:pPr>
            <w:del w:id="10045" w:author="Mohammad Nayeem Hasan" w:date="2024-07-18T15:20:00Z" w16du:dateUtc="2024-07-18T09:20:00Z">
              <w:r w:rsidRPr="00DF6BDB" w:rsidDel="00D73460">
                <w:rPr>
                  <w:rFonts w:ascii="Times New Roman" w:hAnsi="Times New Roman" w:cs="Times New Roman"/>
                  <w:sz w:val="24"/>
                  <w:szCs w:val="24"/>
                </w:rPr>
                <w:delText>1.57 (0.56 – 4.40)</w:delText>
              </w:r>
            </w:del>
          </w:p>
        </w:tc>
        <w:tc>
          <w:tcPr>
            <w:tcW w:w="679" w:type="dxa"/>
          </w:tcPr>
          <w:p w14:paraId="133EE411" w14:textId="399C860A" w:rsidR="009F5786" w:rsidRPr="00DF6BDB" w:rsidDel="00D73460" w:rsidRDefault="009F5786">
            <w:pPr>
              <w:spacing w:line="240" w:lineRule="auto"/>
              <w:rPr>
                <w:del w:id="10046" w:author="Mohammad Nayeem Hasan" w:date="2024-07-18T15:20:00Z" w16du:dateUtc="2024-07-18T09:20:00Z"/>
                <w:rFonts w:ascii="Times New Roman" w:hAnsi="Times New Roman" w:cs="Times New Roman"/>
                <w:sz w:val="24"/>
                <w:szCs w:val="24"/>
              </w:rPr>
              <w:pPrChange w:id="10047" w:author="Mohammad Nayeem Hasan" w:date="2024-07-18T16:13:00Z" w16du:dateUtc="2024-07-18T10:13:00Z">
                <w:pPr>
                  <w:spacing w:after="0" w:line="240" w:lineRule="auto"/>
                </w:pPr>
              </w:pPrChange>
            </w:pPr>
            <w:del w:id="10048" w:author="Mohammad Nayeem Hasan" w:date="2024-07-18T15:20:00Z" w16du:dateUtc="2024-07-18T09:20:00Z">
              <w:r w:rsidRPr="00DF6BDB" w:rsidDel="00D73460">
                <w:rPr>
                  <w:rFonts w:ascii="Times New Roman" w:hAnsi="Times New Roman" w:cs="Times New Roman"/>
                  <w:sz w:val="24"/>
                  <w:szCs w:val="24"/>
                </w:rPr>
                <w:delText>0.388</w:delText>
              </w:r>
            </w:del>
          </w:p>
        </w:tc>
        <w:tc>
          <w:tcPr>
            <w:tcW w:w="1224" w:type="dxa"/>
          </w:tcPr>
          <w:p w14:paraId="6EC01EAA" w14:textId="771D1467" w:rsidR="009F5786" w:rsidRPr="00DF6BDB" w:rsidDel="00D73460" w:rsidRDefault="009F5786">
            <w:pPr>
              <w:spacing w:line="240" w:lineRule="auto"/>
              <w:rPr>
                <w:del w:id="10049" w:author="Mohammad Nayeem Hasan" w:date="2024-07-18T15:20:00Z" w16du:dateUtc="2024-07-18T09:20:00Z"/>
                <w:rFonts w:ascii="Times New Roman" w:hAnsi="Times New Roman" w:cs="Times New Roman"/>
                <w:sz w:val="24"/>
                <w:szCs w:val="24"/>
              </w:rPr>
              <w:pPrChange w:id="10050" w:author="Mohammad Nayeem Hasan" w:date="2024-07-18T16:13:00Z" w16du:dateUtc="2024-07-18T10:13:00Z">
                <w:pPr>
                  <w:spacing w:after="0" w:line="240" w:lineRule="auto"/>
                </w:pPr>
              </w:pPrChange>
            </w:pPr>
            <w:del w:id="10051" w:author="Mohammad Nayeem Hasan" w:date="2024-07-18T15:20:00Z" w16du:dateUtc="2024-07-18T09:20:00Z">
              <w:r w:rsidRPr="00DF6BDB" w:rsidDel="00D73460">
                <w:rPr>
                  <w:rFonts w:ascii="Times New Roman" w:hAnsi="Times New Roman" w:cs="Times New Roman"/>
                  <w:sz w:val="24"/>
                  <w:szCs w:val="24"/>
                </w:rPr>
                <w:delText>1.82 (0.60 - 5.54)</w:delText>
              </w:r>
            </w:del>
          </w:p>
        </w:tc>
        <w:tc>
          <w:tcPr>
            <w:tcW w:w="749" w:type="dxa"/>
          </w:tcPr>
          <w:p w14:paraId="5B654C54" w14:textId="1588F827" w:rsidR="009F5786" w:rsidRPr="00DF6BDB" w:rsidDel="00D73460" w:rsidRDefault="009F5786">
            <w:pPr>
              <w:spacing w:line="240" w:lineRule="auto"/>
              <w:rPr>
                <w:del w:id="10052" w:author="Mohammad Nayeem Hasan" w:date="2024-07-18T15:20:00Z" w16du:dateUtc="2024-07-18T09:20:00Z"/>
                <w:rFonts w:ascii="Times New Roman" w:hAnsi="Times New Roman" w:cs="Times New Roman"/>
                <w:sz w:val="24"/>
                <w:szCs w:val="24"/>
              </w:rPr>
              <w:pPrChange w:id="10053" w:author="Mohammad Nayeem Hasan" w:date="2024-07-18T16:13:00Z" w16du:dateUtc="2024-07-18T10:13:00Z">
                <w:pPr>
                  <w:spacing w:after="0" w:line="240" w:lineRule="auto"/>
                </w:pPr>
              </w:pPrChange>
            </w:pPr>
            <w:del w:id="10054" w:author="Mohammad Nayeem Hasan" w:date="2024-07-18T15:20:00Z" w16du:dateUtc="2024-07-18T09:20:00Z">
              <w:r w:rsidRPr="00DF6BDB" w:rsidDel="00D73460">
                <w:rPr>
                  <w:rFonts w:ascii="Times New Roman" w:hAnsi="Times New Roman" w:cs="Times New Roman"/>
                  <w:sz w:val="24"/>
                  <w:szCs w:val="24"/>
                </w:rPr>
                <w:delText>0.291</w:delText>
              </w:r>
            </w:del>
          </w:p>
        </w:tc>
        <w:tc>
          <w:tcPr>
            <w:tcW w:w="1223" w:type="dxa"/>
          </w:tcPr>
          <w:p w14:paraId="582E13FF" w14:textId="095C7454" w:rsidR="009F5786" w:rsidRPr="00DF6BDB" w:rsidDel="00D73460" w:rsidRDefault="009F5786">
            <w:pPr>
              <w:spacing w:line="240" w:lineRule="auto"/>
              <w:rPr>
                <w:del w:id="10055" w:author="Mohammad Nayeem Hasan" w:date="2024-07-18T15:20:00Z" w16du:dateUtc="2024-07-18T09:20:00Z"/>
                <w:rFonts w:ascii="Times New Roman" w:hAnsi="Times New Roman" w:cs="Times New Roman"/>
                <w:sz w:val="24"/>
                <w:szCs w:val="24"/>
              </w:rPr>
              <w:pPrChange w:id="10056" w:author="Mohammad Nayeem Hasan" w:date="2024-07-18T16:13:00Z" w16du:dateUtc="2024-07-18T10:13:00Z">
                <w:pPr>
                  <w:spacing w:after="0" w:line="240" w:lineRule="auto"/>
                </w:pPr>
              </w:pPrChange>
            </w:pPr>
            <w:del w:id="10057" w:author="Mohammad Nayeem Hasan" w:date="2024-07-18T15:20:00Z" w16du:dateUtc="2024-07-18T09:20:00Z">
              <w:r w:rsidRPr="00DF6BDB" w:rsidDel="00D73460">
                <w:rPr>
                  <w:rFonts w:ascii="Times New Roman" w:hAnsi="Times New Roman" w:cs="Times New Roman"/>
                  <w:sz w:val="24"/>
                  <w:szCs w:val="24"/>
                </w:rPr>
                <w:delText>1.08 (0.41 - 2.80)</w:delText>
              </w:r>
            </w:del>
          </w:p>
        </w:tc>
        <w:tc>
          <w:tcPr>
            <w:tcW w:w="749" w:type="dxa"/>
          </w:tcPr>
          <w:p w14:paraId="7AC20389" w14:textId="5A3FE8C8" w:rsidR="009F5786" w:rsidRPr="00DF6BDB" w:rsidDel="00D73460" w:rsidRDefault="009F5786">
            <w:pPr>
              <w:spacing w:line="240" w:lineRule="auto"/>
              <w:rPr>
                <w:del w:id="10058" w:author="Mohammad Nayeem Hasan" w:date="2024-07-18T15:20:00Z" w16du:dateUtc="2024-07-18T09:20:00Z"/>
                <w:rFonts w:ascii="Times New Roman" w:hAnsi="Times New Roman" w:cs="Times New Roman"/>
                <w:sz w:val="24"/>
                <w:szCs w:val="24"/>
              </w:rPr>
              <w:pPrChange w:id="10059" w:author="Mohammad Nayeem Hasan" w:date="2024-07-18T16:13:00Z" w16du:dateUtc="2024-07-18T10:13:00Z">
                <w:pPr>
                  <w:spacing w:after="0" w:line="240" w:lineRule="auto"/>
                </w:pPr>
              </w:pPrChange>
            </w:pPr>
            <w:del w:id="10060" w:author="Mohammad Nayeem Hasan" w:date="2024-07-18T15:20:00Z" w16du:dateUtc="2024-07-18T09:20:00Z">
              <w:r w:rsidRPr="00DF6BDB" w:rsidDel="00D73460">
                <w:rPr>
                  <w:rFonts w:ascii="Times New Roman" w:hAnsi="Times New Roman" w:cs="Times New Roman"/>
                  <w:sz w:val="24"/>
                  <w:szCs w:val="24"/>
                </w:rPr>
                <w:delText>0.882</w:delText>
              </w:r>
            </w:del>
          </w:p>
        </w:tc>
        <w:tc>
          <w:tcPr>
            <w:tcW w:w="1223" w:type="dxa"/>
          </w:tcPr>
          <w:p w14:paraId="000EA02D" w14:textId="0EDF34CD" w:rsidR="009F5786" w:rsidRPr="00DF6BDB" w:rsidDel="00D73460" w:rsidRDefault="009F5786">
            <w:pPr>
              <w:spacing w:line="240" w:lineRule="auto"/>
              <w:rPr>
                <w:del w:id="10061" w:author="Mohammad Nayeem Hasan" w:date="2024-07-18T15:20:00Z" w16du:dateUtc="2024-07-18T09:20:00Z"/>
                <w:rFonts w:ascii="Times New Roman" w:hAnsi="Times New Roman" w:cs="Times New Roman"/>
                <w:sz w:val="24"/>
                <w:szCs w:val="24"/>
              </w:rPr>
              <w:pPrChange w:id="10062" w:author="Mohammad Nayeem Hasan" w:date="2024-07-18T16:13:00Z" w16du:dateUtc="2024-07-18T10:13:00Z">
                <w:pPr>
                  <w:spacing w:after="0" w:line="240" w:lineRule="auto"/>
                </w:pPr>
              </w:pPrChange>
            </w:pPr>
            <w:del w:id="10063" w:author="Mohammad Nayeem Hasan" w:date="2024-07-18T15:20:00Z" w16du:dateUtc="2024-07-18T09:20:00Z">
              <w:r w:rsidRPr="00DF6BDB" w:rsidDel="00D73460">
                <w:rPr>
                  <w:rFonts w:ascii="Times New Roman" w:hAnsi="Times New Roman" w:cs="Times New Roman"/>
                  <w:sz w:val="24"/>
                  <w:szCs w:val="24"/>
                </w:rPr>
                <w:delText>0.84 (0.32 -  2.23)</w:delText>
              </w:r>
            </w:del>
          </w:p>
        </w:tc>
        <w:tc>
          <w:tcPr>
            <w:tcW w:w="749" w:type="dxa"/>
          </w:tcPr>
          <w:p w14:paraId="4C238622" w14:textId="31514E5C" w:rsidR="009F5786" w:rsidRPr="00DF6BDB" w:rsidDel="00D73460" w:rsidRDefault="009F5786">
            <w:pPr>
              <w:spacing w:line="240" w:lineRule="auto"/>
              <w:rPr>
                <w:del w:id="10064" w:author="Mohammad Nayeem Hasan" w:date="2024-07-18T15:20:00Z" w16du:dateUtc="2024-07-18T09:20:00Z"/>
                <w:rFonts w:ascii="Times New Roman" w:hAnsi="Times New Roman" w:cs="Times New Roman"/>
                <w:sz w:val="24"/>
                <w:szCs w:val="24"/>
              </w:rPr>
              <w:pPrChange w:id="10065" w:author="Mohammad Nayeem Hasan" w:date="2024-07-18T16:13:00Z" w16du:dateUtc="2024-07-18T10:13:00Z">
                <w:pPr>
                  <w:spacing w:after="0" w:line="240" w:lineRule="auto"/>
                </w:pPr>
              </w:pPrChange>
            </w:pPr>
            <w:del w:id="10066" w:author="Mohammad Nayeem Hasan" w:date="2024-07-18T15:20:00Z" w16du:dateUtc="2024-07-18T09:20:00Z">
              <w:r w:rsidRPr="00DF6BDB" w:rsidDel="00D73460">
                <w:rPr>
                  <w:rFonts w:ascii="Times New Roman" w:hAnsi="Times New Roman" w:cs="Times New Roman"/>
                  <w:sz w:val="24"/>
                  <w:szCs w:val="24"/>
                </w:rPr>
                <w:delText>0.729</w:delText>
              </w:r>
            </w:del>
          </w:p>
        </w:tc>
      </w:tr>
    </w:tbl>
    <w:p w14:paraId="18EF593D" w14:textId="143D5A13" w:rsidR="009F5786" w:rsidRPr="00DF6BDB" w:rsidDel="00D73460" w:rsidRDefault="009F5786">
      <w:pPr>
        <w:spacing w:line="240" w:lineRule="auto"/>
        <w:rPr>
          <w:del w:id="10067" w:author="Mohammad Nayeem Hasan" w:date="2024-07-18T15:20:00Z" w16du:dateUtc="2024-07-18T09:20:00Z"/>
          <w:rFonts w:ascii="Times New Roman" w:hAnsi="Times New Roman" w:cs="Times New Roman"/>
          <w:b/>
          <w:bCs/>
          <w:i/>
          <w:sz w:val="24"/>
          <w:szCs w:val="24"/>
        </w:rPr>
      </w:pPr>
      <w:del w:id="10068" w:author="Mohammad Nayeem Hasan" w:date="2024-07-18T15:20:00Z" w16du:dateUtc="2024-07-18T09:20:00Z">
        <w:r w:rsidRPr="00DF6BDB" w:rsidDel="00D73460">
          <w:rPr>
            <w:rFonts w:ascii="Times New Roman" w:hAnsi="Times New Roman" w:cs="Times New Roman"/>
            <w:i/>
            <w:sz w:val="24"/>
            <w:szCs w:val="24"/>
          </w:rPr>
          <w:delText>Ref. = Reference</w:delText>
        </w:r>
      </w:del>
    </w:p>
    <w:p w14:paraId="47D49B35" w14:textId="15CD6DE7" w:rsidR="003C09F8" w:rsidRPr="00DF6BDB" w:rsidDel="00D73460" w:rsidRDefault="003C09F8">
      <w:pPr>
        <w:spacing w:line="240" w:lineRule="auto"/>
        <w:rPr>
          <w:del w:id="10069" w:author="Mohammad Nayeem Hasan" w:date="2024-07-18T15:20:00Z" w16du:dateUtc="2024-07-18T09:20:00Z"/>
          <w:rFonts w:ascii="Times New Roman" w:hAnsi="Times New Roman" w:cs="Times New Roman"/>
          <w:i/>
          <w:sz w:val="24"/>
          <w:szCs w:val="24"/>
        </w:rPr>
        <w:pPrChange w:id="10070" w:author="Mohammad Nayeem Hasan" w:date="2024-07-18T16:13:00Z" w16du:dateUtc="2024-07-18T10:13:00Z">
          <w:pPr>
            <w:spacing w:after="160" w:line="259" w:lineRule="auto"/>
          </w:pPr>
        </w:pPrChange>
      </w:pPr>
      <w:del w:id="10071" w:author="Mohammad Nayeem Hasan" w:date="2024-07-18T15:20:00Z" w16du:dateUtc="2024-07-18T09:20:00Z">
        <w:r w:rsidRPr="00DF6BDB" w:rsidDel="00D73460">
          <w:rPr>
            <w:rFonts w:ascii="Times New Roman" w:hAnsi="Times New Roman" w:cs="Times New Roman"/>
            <w:i/>
            <w:sz w:val="24"/>
            <w:szCs w:val="24"/>
          </w:rPr>
          <w:br w:type="page"/>
        </w:r>
      </w:del>
    </w:p>
    <w:p w14:paraId="7FBF3AD7" w14:textId="1D38494E" w:rsidR="003C09F8" w:rsidRPr="00DF6BDB" w:rsidDel="00D73460" w:rsidRDefault="003C09F8">
      <w:pPr>
        <w:spacing w:line="240" w:lineRule="auto"/>
        <w:rPr>
          <w:del w:id="10072" w:author="Mohammad Nayeem Hasan" w:date="2024-07-18T15:20:00Z" w16du:dateUtc="2024-07-18T09:20:00Z"/>
          <w:rFonts w:ascii="Times New Roman" w:hAnsi="Times New Roman" w:cs="Times New Roman"/>
          <w:i/>
          <w:sz w:val="24"/>
          <w:szCs w:val="24"/>
        </w:rPr>
        <w:sectPr w:rsidR="003C09F8" w:rsidRPr="00DF6BDB" w:rsidDel="00D73460" w:rsidSect="00285552">
          <w:pgSz w:w="12240" w:h="15840"/>
          <w:pgMar w:top="1440" w:right="1440" w:bottom="1440" w:left="1440" w:header="720" w:footer="720" w:gutter="0"/>
          <w:cols w:space="720"/>
          <w:docGrid w:linePitch="360"/>
        </w:sectPr>
      </w:pPr>
    </w:p>
    <w:p w14:paraId="09D1F43F" w14:textId="7A8E860E" w:rsidR="003C09F8" w:rsidRPr="00DF6BDB" w:rsidDel="00D73460" w:rsidRDefault="0028174A">
      <w:pPr>
        <w:spacing w:line="240" w:lineRule="auto"/>
        <w:rPr>
          <w:del w:id="10073" w:author="Mohammad Nayeem Hasan" w:date="2024-07-18T15:20:00Z" w16du:dateUtc="2024-07-18T09:20:00Z"/>
          <w:rFonts w:ascii="Times New Roman" w:hAnsi="Times New Roman" w:cs="Times New Roman"/>
          <w:i/>
          <w:sz w:val="24"/>
          <w:szCs w:val="24"/>
        </w:rPr>
      </w:pPr>
      <w:del w:id="10074" w:author="Mohammad Nayeem Hasan" w:date="2024-07-18T15:20:00Z" w16du:dateUtc="2024-07-18T09:20:00Z">
        <w:r w:rsidRPr="00DF6BDB" w:rsidDel="00D73460">
          <w:rPr>
            <w:rFonts w:ascii="Times New Roman" w:hAnsi="Times New Roman" w:cs="Times New Roman"/>
            <w:i/>
            <w:sz w:val="24"/>
            <w:szCs w:val="24"/>
          </w:rPr>
          <w:delText xml:space="preserve">Table 4: Decomposition of inequality of </w:delText>
        </w:r>
        <w:r w:rsidR="00997CC2" w:rsidRPr="00DF6BDB" w:rsidDel="00D73460">
          <w:rPr>
            <w:rFonts w:ascii="Times New Roman" w:hAnsi="Times New Roman" w:cs="Times New Roman"/>
            <w:i/>
            <w:sz w:val="24"/>
            <w:szCs w:val="24"/>
          </w:rPr>
          <w:delText>Diarrhea</w:delText>
        </w:r>
        <w:r w:rsidRPr="00DF6BDB" w:rsidDel="00D73460">
          <w:rPr>
            <w:rFonts w:ascii="Times New Roman" w:hAnsi="Times New Roman" w:cs="Times New Roman"/>
            <w:i/>
            <w:sz w:val="24"/>
            <w:szCs w:val="24"/>
          </w:rPr>
          <w:delText xml:space="preserve"> </w:delText>
        </w:r>
      </w:del>
    </w:p>
    <w:p w14:paraId="77A68A97" w14:textId="48B9CBC9" w:rsidR="00A60F15" w:rsidRPr="00DF6BDB" w:rsidDel="00D73460" w:rsidRDefault="00A60F15">
      <w:pPr>
        <w:spacing w:line="240" w:lineRule="auto"/>
        <w:rPr>
          <w:del w:id="10075" w:author="Mohammad Nayeem Hasan" w:date="2024-07-18T15:20:00Z" w16du:dateUtc="2024-07-18T09:20:00Z"/>
          <w:rFonts w:ascii="Times New Roman" w:hAnsi="Times New Roman" w:cs="Times New Roman"/>
          <w:sz w:val="24"/>
          <w:szCs w:val="24"/>
          <w:rPrChange w:id="10076" w:author="Mohammad Nayeem Hasan" w:date="2024-07-18T16:12:00Z" w16du:dateUtc="2024-07-18T10:12:00Z">
            <w:rPr>
              <w:del w:id="10077" w:author="Mohammad Nayeem Hasan" w:date="2024-07-18T15:20:00Z" w16du:dateUtc="2024-07-18T09:20:00Z"/>
              <w:rFonts w:ascii="Times New Roman" w:hAnsi="Times New Roman" w:cs="Times New Roman"/>
              <w:sz w:val="16"/>
              <w:szCs w:val="16"/>
            </w:rPr>
          </w:rPrChange>
        </w:rPr>
      </w:pPr>
    </w:p>
    <w:tbl>
      <w:tblPr>
        <w:tblW w:w="1225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1"/>
        <w:gridCol w:w="1443"/>
        <w:gridCol w:w="1443"/>
        <w:gridCol w:w="1443"/>
        <w:gridCol w:w="1446"/>
        <w:gridCol w:w="1443"/>
      </w:tblGrid>
      <w:tr w:rsidR="00A60F15" w:rsidRPr="00DF6BDB" w:rsidDel="00D73460" w14:paraId="3DE6428A" w14:textId="7B5A0245" w:rsidTr="00145582">
        <w:trPr>
          <w:trHeight w:val="255"/>
          <w:del w:id="10078" w:author="Mohammad Nayeem Hasan" w:date="2024-07-18T15:20:00Z"/>
        </w:trPr>
        <w:tc>
          <w:tcPr>
            <w:tcW w:w="5041" w:type="dxa"/>
            <w:shd w:val="clear" w:color="auto" w:fill="auto"/>
            <w:noWrap/>
            <w:vAlign w:val="center"/>
            <w:hideMark/>
          </w:tcPr>
          <w:p w14:paraId="4607A33B" w14:textId="128D594A" w:rsidR="00A60F15" w:rsidRPr="00DF6BDB" w:rsidDel="00D73460" w:rsidRDefault="00A60F15">
            <w:pPr>
              <w:spacing w:line="240" w:lineRule="auto"/>
              <w:rPr>
                <w:del w:id="10079" w:author="Mohammad Nayeem Hasan" w:date="2024-07-18T15:20:00Z" w16du:dateUtc="2024-07-18T09:20:00Z"/>
                <w:rFonts w:ascii="Times New Roman" w:eastAsia="Times New Roman" w:hAnsi="Times New Roman" w:cs="Times New Roman"/>
                <w:b/>
                <w:bCs/>
                <w:color w:val="000000"/>
                <w:sz w:val="24"/>
                <w:szCs w:val="24"/>
                <w:rPrChange w:id="10080" w:author="Mohammad Nayeem Hasan" w:date="2024-07-18T16:12:00Z" w16du:dateUtc="2024-07-18T10:12:00Z">
                  <w:rPr>
                    <w:del w:id="10081" w:author="Mohammad Nayeem Hasan" w:date="2024-07-18T15:20:00Z" w16du:dateUtc="2024-07-18T09:20:00Z"/>
                    <w:rFonts w:ascii="Times New Roman" w:eastAsia="Times New Roman" w:hAnsi="Times New Roman" w:cs="Times New Roman"/>
                    <w:b/>
                    <w:bCs/>
                    <w:color w:val="000000"/>
                    <w:sz w:val="20"/>
                    <w:szCs w:val="20"/>
                  </w:rPr>
                </w:rPrChange>
              </w:rPr>
              <w:pPrChange w:id="10082" w:author="Mohammad Nayeem Hasan" w:date="2024-07-18T16:13:00Z" w16du:dateUtc="2024-07-18T10:13:00Z">
                <w:pPr>
                  <w:spacing w:after="0" w:line="240" w:lineRule="auto"/>
                </w:pPr>
              </w:pPrChange>
            </w:pPr>
            <w:del w:id="10083"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084" w:author="Mohammad Nayeem Hasan" w:date="2024-07-18T16:12:00Z" w16du:dateUtc="2024-07-18T10:12:00Z">
                    <w:rPr>
                      <w:rFonts w:ascii="Times New Roman" w:eastAsia="Times New Roman" w:hAnsi="Times New Roman" w:cs="Times New Roman"/>
                      <w:b/>
                      <w:bCs/>
                      <w:color w:val="000000"/>
                      <w:sz w:val="20"/>
                      <w:szCs w:val="20"/>
                    </w:rPr>
                  </w:rPrChange>
                </w:rPr>
                <w:delText>Characteristics</w:delText>
              </w:r>
            </w:del>
          </w:p>
        </w:tc>
        <w:tc>
          <w:tcPr>
            <w:tcW w:w="1443" w:type="dxa"/>
            <w:shd w:val="clear" w:color="auto" w:fill="auto"/>
            <w:noWrap/>
            <w:vAlign w:val="center"/>
            <w:hideMark/>
          </w:tcPr>
          <w:p w14:paraId="2E0DF490" w14:textId="4E6D9274" w:rsidR="00A60F15" w:rsidRPr="00DF6BDB" w:rsidDel="00D73460" w:rsidRDefault="00A60F15">
            <w:pPr>
              <w:spacing w:line="240" w:lineRule="auto"/>
              <w:jc w:val="center"/>
              <w:rPr>
                <w:del w:id="10085" w:author="Mohammad Nayeem Hasan" w:date="2024-07-18T15:20:00Z" w16du:dateUtc="2024-07-18T09:20:00Z"/>
                <w:rFonts w:ascii="Times New Roman" w:eastAsia="Times New Roman" w:hAnsi="Times New Roman" w:cs="Times New Roman"/>
                <w:color w:val="000000"/>
                <w:sz w:val="24"/>
                <w:szCs w:val="24"/>
                <w:rPrChange w:id="10086" w:author="Mohammad Nayeem Hasan" w:date="2024-07-18T16:12:00Z" w16du:dateUtc="2024-07-18T10:12:00Z">
                  <w:rPr>
                    <w:del w:id="10087" w:author="Mohammad Nayeem Hasan" w:date="2024-07-18T15:20:00Z" w16du:dateUtc="2024-07-18T09:20:00Z"/>
                    <w:rFonts w:ascii="Times New Roman" w:eastAsia="Times New Roman" w:hAnsi="Times New Roman" w:cs="Times New Roman"/>
                    <w:color w:val="000000"/>
                    <w:sz w:val="20"/>
                    <w:szCs w:val="20"/>
                  </w:rPr>
                </w:rPrChange>
              </w:rPr>
              <w:pPrChange w:id="10088" w:author="Mohammad Nayeem Hasan" w:date="2024-07-18T16:13:00Z" w16du:dateUtc="2024-07-18T10:13:00Z">
                <w:pPr>
                  <w:spacing w:after="0" w:line="240" w:lineRule="auto"/>
                  <w:jc w:val="center"/>
                </w:pPr>
              </w:pPrChange>
            </w:pPr>
            <w:del w:id="10089" w:author="Mohammad Nayeem Hasan" w:date="2024-07-18T15:20:00Z" w16du:dateUtc="2024-07-18T09:20:00Z">
              <w:r w:rsidRPr="00DF6BDB" w:rsidDel="00D73460">
                <w:rPr>
                  <w:rFonts w:ascii="Times New Roman" w:eastAsia="Times New Roman" w:hAnsi="Times New Roman" w:cs="Times New Roman"/>
                  <w:color w:val="000000"/>
                  <w:sz w:val="24"/>
                  <w:szCs w:val="24"/>
                  <w:rPrChange w:id="10090" w:author="Mohammad Nayeem Hasan" w:date="2024-07-18T16:12:00Z" w16du:dateUtc="2024-07-18T10:12:00Z">
                    <w:rPr>
                      <w:rFonts w:ascii="Times New Roman" w:eastAsia="Times New Roman" w:hAnsi="Times New Roman" w:cs="Times New Roman"/>
                      <w:color w:val="000000"/>
                      <w:sz w:val="20"/>
                      <w:szCs w:val="20"/>
                    </w:rPr>
                  </w:rPrChange>
                </w:rPr>
                <w:delText>Coef.</w:delText>
              </w:r>
            </w:del>
          </w:p>
        </w:tc>
        <w:tc>
          <w:tcPr>
            <w:tcW w:w="1443" w:type="dxa"/>
            <w:shd w:val="clear" w:color="auto" w:fill="auto"/>
            <w:noWrap/>
            <w:vAlign w:val="center"/>
            <w:hideMark/>
          </w:tcPr>
          <w:p w14:paraId="686C01E4" w14:textId="5A98EAA5" w:rsidR="00A60F15" w:rsidRPr="00DF6BDB" w:rsidDel="00D73460" w:rsidRDefault="00A60F15">
            <w:pPr>
              <w:spacing w:line="240" w:lineRule="auto"/>
              <w:jc w:val="center"/>
              <w:rPr>
                <w:del w:id="10091" w:author="Mohammad Nayeem Hasan" w:date="2024-07-18T15:20:00Z" w16du:dateUtc="2024-07-18T09:20:00Z"/>
                <w:rFonts w:ascii="Times New Roman" w:eastAsia="Times New Roman" w:hAnsi="Times New Roman" w:cs="Times New Roman"/>
                <w:color w:val="000000"/>
                <w:sz w:val="24"/>
                <w:szCs w:val="24"/>
                <w:rPrChange w:id="10092" w:author="Mohammad Nayeem Hasan" w:date="2024-07-18T16:12:00Z" w16du:dateUtc="2024-07-18T10:12:00Z">
                  <w:rPr>
                    <w:del w:id="10093" w:author="Mohammad Nayeem Hasan" w:date="2024-07-18T15:20:00Z" w16du:dateUtc="2024-07-18T09:20:00Z"/>
                    <w:rFonts w:ascii="Times New Roman" w:eastAsia="Times New Roman" w:hAnsi="Times New Roman" w:cs="Times New Roman"/>
                    <w:color w:val="000000"/>
                    <w:sz w:val="20"/>
                    <w:szCs w:val="20"/>
                  </w:rPr>
                </w:rPrChange>
              </w:rPr>
              <w:pPrChange w:id="10094" w:author="Mohammad Nayeem Hasan" w:date="2024-07-18T16:13:00Z" w16du:dateUtc="2024-07-18T10:13:00Z">
                <w:pPr>
                  <w:spacing w:after="0" w:line="240" w:lineRule="auto"/>
                  <w:jc w:val="center"/>
                </w:pPr>
              </w:pPrChange>
            </w:pPr>
            <w:del w:id="10095" w:author="Mohammad Nayeem Hasan" w:date="2024-07-18T15:20:00Z" w16du:dateUtc="2024-07-18T09:20:00Z">
              <w:r w:rsidRPr="00DF6BDB" w:rsidDel="00D73460">
                <w:rPr>
                  <w:rFonts w:ascii="Times New Roman" w:eastAsia="Times New Roman" w:hAnsi="Times New Roman" w:cs="Times New Roman"/>
                  <w:color w:val="000000"/>
                  <w:sz w:val="24"/>
                  <w:szCs w:val="24"/>
                  <w:rPrChange w:id="10096" w:author="Mohammad Nayeem Hasan" w:date="2024-07-18T16:12:00Z" w16du:dateUtc="2024-07-18T10:12:00Z">
                    <w:rPr>
                      <w:rFonts w:ascii="Times New Roman" w:eastAsia="Times New Roman" w:hAnsi="Times New Roman" w:cs="Times New Roman"/>
                      <w:color w:val="000000"/>
                      <w:sz w:val="20"/>
                      <w:szCs w:val="20"/>
                    </w:rPr>
                  </w:rPrChange>
                </w:rPr>
                <w:delText>E</w:delText>
              </w:r>
            </w:del>
          </w:p>
        </w:tc>
        <w:tc>
          <w:tcPr>
            <w:tcW w:w="1443" w:type="dxa"/>
            <w:shd w:val="clear" w:color="auto" w:fill="auto"/>
            <w:noWrap/>
            <w:vAlign w:val="center"/>
            <w:hideMark/>
          </w:tcPr>
          <w:p w14:paraId="12916FE8" w14:textId="2A9712C2" w:rsidR="00A60F15" w:rsidRPr="00DF6BDB" w:rsidDel="00D73460" w:rsidRDefault="00A60F15">
            <w:pPr>
              <w:spacing w:line="240" w:lineRule="auto"/>
              <w:jc w:val="center"/>
              <w:rPr>
                <w:del w:id="10097" w:author="Mohammad Nayeem Hasan" w:date="2024-07-18T15:20:00Z" w16du:dateUtc="2024-07-18T09:20:00Z"/>
                <w:rFonts w:ascii="Times New Roman" w:eastAsia="Times New Roman" w:hAnsi="Times New Roman" w:cs="Times New Roman"/>
                <w:color w:val="000000"/>
                <w:sz w:val="24"/>
                <w:szCs w:val="24"/>
                <w:rPrChange w:id="10098" w:author="Mohammad Nayeem Hasan" w:date="2024-07-18T16:12:00Z" w16du:dateUtc="2024-07-18T10:12:00Z">
                  <w:rPr>
                    <w:del w:id="10099" w:author="Mohammad Nayeem Hasan" w:date="2024-07-18T15:20:00Z" w16du:dateUtc="2024-07-18T09:20:00Z"/>
                    <w:rFonts w:ascii="Times New Roman" w:eastAsia="Times New Roman" w:hAnsi="Times New Roman" w:cs="Times New Roman"/>
                    <w:color w:val="000000"/>
                    <w:sz w:val="20"/>
                    <w:szCs w:val="20"/>
                  </w:rPr>
                </w:rPrChange>
              </w:rPr>
              <w:pPrChange w:id="10100" w:author="Mohammad Nayeem Hasan" w:date="2024-07-18T16:13:00Z" w16du:dateUtc="2024-07-18T10:13:00Z">
                <w:pPr>
                  <w:spacing w:after="0" w:line="240" w:lineRule="auto"/>
                  <w:jc w:val="center"/>
                </w:pPr>
              </w:pPrChange>
            </w:pPr>
            <w:del w:id="10101" w:author="Mohammad Nayeem Hasan" w:date="2024-07-18T15:20:00Z" w16du:dateUtc="2024-07-18T09:20:00Z">
              <w:r w:rsidRPr="00DF6BDB" w:rsidDel="00D73460">
                <w:rPr>
                  <w:rFonts w:ascii="Times New Roman" w:eastAsia="Times New Roman" w:hAnsi="Times New Roman" w:cs="Times New Roman"/>
                  <w:color w:val="000000"/>
                  <w:sz w:val="24"/>
                  <w:szCs w:val="24"/>
                  <w:rPrChange w:id="10102" w:author="Mohammad Nayeem Hasan" w:date="2024-07-18T16:12:00Z" w16du:dateUtc="2024-07-18T10:12:00Z">
                    <w:rPr>
                      <w:rFonts w:ascii="Times New Roman" w:eastAsia="Times New Roman" w:hAnsi="Times New Roman" w:cs="Times New Roman"/>
                      <w:color w:val="000000"/>
                      <w:sz w:val="20"/>
                      <w:szCs w:val="20"/>
                    </w:rPr>
                  </w:rPrChange>
                </w:rPr>
                <w:delText>CI</w:delText>
              </w:r>
            </w:del>
          </w:p>
        </w:tc>
        <w:tc>
          <w:tcPr>
            <w:tcW w:w="1443" w:type="dxa"/>
            <w:shd w:val="clear" w:color="auto" w:fill="auto"/>
            <w:noWrap/>
            <w:vAlign w:val="center"/>
            <w:hideMark/>
          </w:tcPr>
          <w:p w14:paraId="707ED638" w14:textId="16D5EF09" w:rsidR="00A60F15" w:rsidRPr="00DF6BDB" w:rsidDel="00D73460" w:rsidRDefault="00A60F15">
            <w:pPr>
              <w:spacing w:line="240" w:lineRule="auto"/>
              <w:jc w:val="center"/>
              <w:rPr>
                <w:del w:id="10103" w:author="Mohammad Nayeem Hasan" w:date="2024-07-18T15:20:00Z" w16du:dateUtc="2024-07-18T09:20:00Z"/>
                <w:rFonts w:ascii="Times New Roman" w:eastAsia="Times New Roman" w:hAnsi="Times New Roman" w:cs="Times New Roman"/>
                <w:color w:val="000000"/>
                <w:sz w:val="24"/>
                <w:szCs w:val="24"/>
                <w:rPrChange w:id="10104" w:author="Mohammad Nayeem Hasan" w:date="2024-07-18T16:12:00Z" w16du:dateUtc="2024-07-18T10:12:00Z">
                  <w:rPr>
                    <w:del w:id="10105" w:author="Mohammad Nayeem Hasan" w:date="2024-07-18T15:20:00Z" w16du:dateUtc="2024-07-18T09:20:00Z"/>
                    <w:rFonts w:ascii="Times New Roman" w:eastAsia="Times New Roman" w:hAnsi="Times New Roman" w:cs="Times New Roman"/>
                    <w:color w:val="000000"/>
                    <w:sz w:val="20"/>
                    <w:szCs w:val="20"/>
                  </w:rPr>
                </w:rPrChange>
              </w:rPr>
              <w:pPrChange w:id="10106" w:author="Mohammad Nayeem Hasan" w:date="2024-07-18T16:13:00Z" w16du:dateUtc="2024-07-18T10:13:00Z">
                <w:pPr>
                  <w:spacing w:after="0" w:line="240" w:lineRule="auto"/>
                  <w:jc w:val="center"/>
                </w:pPr>
              </w:pPrChange>
            </w:pPr>
            <w:del w:id="10107" w:author="Mohammad Nayeem Hasan" w:date="2024-07-18T15:20:00Z" w16du:dateUtc="2024-07-18T09:20:00Z">
              <w:r w:rsidRPr="00DF6BDB" w:rsidDel="00D73460">
                <w:rPr>
                  <w:rFonts w:ascii="Times New Roman" w:eastAsia="Times New Roman" w:hAnsi="Times New Roman" w:cs="Times New Roman"/>
                  <w:color w:val="000000"/>
                  <w:sz w:val="24"/>
                  <w:szCs w:val="24"/>
                  <w:rPrChange w:id="10108" w:author="Mohammad Nayeem Hasan" w:date="2024-07-18T16:12:00Z" w16du:dateUtc="2024-07-18T10:12:00Z">
                    <w:rPr>
                      <w:rFonts w:ascii="Times New Roman" w:eastAsia="Times New Roman" w:hAnsi="Times New Roman" w:cs="Times New Roman"/>
                      <w:color w:val="000000"/>
                      <w:sz w:val="20"/>
                      <w:szCs w:val="20"/>
                    </w:rPr>
                  </w:rPrChange>
                </w:rPr>
                <w:delText>C</w:delText>
              </w:r>
            </w:del>
          </w:p>
        </w:tc>
        <w:tc>
          <w:tcPr>
            <w:tcW w:w="1443" w:type="dxa"/>
            <w:shd w:val="clear" w:color="auto" w:fill="auto"/>
            <w:noWrap/>
            <w:vAlign w:val="center"/>
            <w:hideMark/>
          </w:tcPr>
          <w:p w14:paraId="4CED125C" w14:textId="369132E3" w:rsidR="00A60F15" w:rsidRPr="00DF6BDB" w:rsidDel="00D73460" w:rsidRDefault="00A60F15">
            <w:pPr>
              <w:spacing w:line="240" w:lineRule="auto"/>
              <w:jc w:val="center"/>
              <w:rPr>
                <w:del w:id="10109" w:author="Mohammad Nayeem Hasan" w:date="2024-07-18T15:20:00Z" w16du:dateUtc="2024-07-18T09:20:00Z"/>
                <w:rFonts w:ascii="Times New Roman" w:eastAsia="Times New Roman" w:hAnsi="Times New Roman" w:cs="Times New Roman"/>
                <w:color w:val="000000"/>
                <w:sz w:val="24"/>
                <w:szCs w:val="24"/>
                <w:rPrChange w:id="10110" w:author="Mohammad Nayeem Hasan" w:date="2024-07-18T16:12:00Z" w16du:dateUtc="2024-07-18T10:12:00Z">
                  <w:rPr>
                    <w:del w:id="10111" w:author="Mohammad Nayeem Hasan" w:date="2024-07-18T15:20:00Z" w16du:dateUtc="2024-07-18T09:20:00Z"/>
                    <w:rFonts w:ascii="Times New Roman" w:eastAsia="Times New Roman" w:hAnsi="Times New Roman" w:cs="Times New Roman"/>
                    <w:color w:val="000000"/>
                    <w:sz w:val="20"/>
                    <w:szCs w:val="20"/>
                  </w:rPr>
                </w:rPrChange>
              </w:rPr>
              <w:pPrChange w:id="10112" w:author="Mohammad Nayeem Hasan" w:date="2024-07-18T16:13:00Z" w16du:dateUtc="2024-07-18T10:13:00Z">
                <w:pPr>
                  <w:spacing w:after="0" w:line="240" w:lineRule="auto"/>
                  <w:jc w:val="center"/>
                </w:pPr>
              </w:pPrChange>
            </w:pPr>
            <w:del w:id="10113" w:author="Mohammad Nayeem Hasan" w:date="2024-07-18T15:20:00Z" w16du:dateUtc="2024-07-18T09:20:00Z">
              <w:r w:rsidRPr="00DF6BDB" w:rsidDel="00D73460">
                <w:rPr>
                  <w:rFonts w:ascii="Times New Roman" w:eastAsia="Times New Roman" w:hAnsi="Times New Roman" w:cs="Times New Roman"/>
                  <w:color w:val="000000"/>
                  <w:sz w:val="24"/>
                  <w:szCs w:val="24"/>
                  <w:rPrChange w:id="10114" w:author="Mohammad Nayeem Hasan" w:date="2024-07-18T16:12:00Z" w16du:dateUtc="2024-07-18T10:12:00Z">
                    <w:rPr>
                      <w:rFonts w:ascii="Times New Roman" w:eastAsia="Times New Roman" w:hAnsi="Times New Roman" w:cs="Times New Roman"/>
                      <w:color w:val="000000"/>
                      <w:sz w:val="20"/>
                      <w:szCs w:val="20"/>
                    </w:rPr>
                  </w:rPrChange>
                </w:rPr>
                <w:delText>%C</w:delText>
              </w:r>
            </w:del>
          </w:p>
        </w:tc>
      </w:tr>
      <w:tr w:rsidR="00A60F15" w:rsidRPr="00DF6BDB" w:rsidDel="00D73460" w14:paraId="05F3D0F5" w14:textId="454A5DA7" w:rsidTr="00145582">
        <w:trPr>
          <w:trHeight w:val="255"/>
          <w:del w:id="10115" w:author="Mohammad Nayeem Hasan" w:date="2024-07-18T15:20:00Z"/>
        </w:trPr>
        <w:tc>
          <w:tcPr>
            <w:tcW w:w="5041" w:type="dxa"/>
            <w:shd w:val="clear" w:color="auto" w:fill="auto"/>
            <w:noWrap/>
            <w:vAlign w:val="center"/>
            <w:hideMark/>
          </w:tcPr>
          <w:p w14:paraId="45939048" w14:textId="32B5CBDB" w:rsidR="00A60F15" w:rsidRPr="00DF6BDB" w:rsidDel="00D73460" w:rsidRDefault="00A60F15">
            <w:pPr>
              <w:spacing w:line="240" w:lineRule="auto"/>
              <w:rPr>
                <w:del w:id="10116" w:author="Mohammad Nayeem Hasan" w:date="2024-07-18T15:20:00Z" w16du:dateUtc="2024-07-18T09:20:00Z"/>
                <w:rFonts w:ascii="Times New Roman" w:eastAsia="Times New Roman" w:hAnsi="Times New Roman" w:cs="Times New Roman"/>
                <w:b/>
                <w:bCs/>
                <w:color w:val="000000"/>
                <w:sz w:val="24"/>
                <w:szCs w:val="24"/>
                <w:rPrChange w:id="10117" w:author="Mohammad Nayeem Hasan" w:date="2024-07-18T16:12:00Z" w16du:dateUtc="2024-07-18T10:12:00Z">
                  <w:rPr>
                    <w:del w:id="10118" w:author="Mohammad Nayeem Hasan" w:date="2024-07-18T15:20:00Z" w16du:dateUtc="2024-07-18T09:20:00Z"/>
                    <w:rFonts w:ascii="Times New Roman" w:eastAsia="Times New Roman" w:hAnsi="Times New Roman" w:cs="Times New Roman"/>
                    <w:b/>
                    <w:bCs/>
                    <w:color w:val="000000"/>
                    <w:sz w:val="20"/>
                    <w:szCs w:val="20"/>
                  </w:rPr>
                </w:rPrChange>
              </w:rPr>
              <w:pPrChange w:id="10119" w:author="Mohammad Nayeem Hasan" w:date="2024-07-18T16:13:00Z" w16du:dateUtc="2024-07-18T10:13:00Z">
                <w:pPr>
                  <w:spacing w:after="0" w:line="240" w:lineRule="auto"/>
                </w:pPr>
              </w:pPrChange>
            </w:pPr>
            <w:del w:id="10120"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21" w:author="Mohammad Nayeem Hasan" w:date="2024-07-18T16:12:00Z" w16du:dateUtc="2024-07-18T10:12:00Z">
                    <w:rPr>
                      <w:rFonts w:ascii="Times New Roman" w:eastAsia="Times New Roman" w:hAnsi="Times New Roman" w:cs="Times New Roman"/>
                      <w:b/>
                      <w:bCs/>
                      <w:color w:val="000000"/>
                      <w:sz w:val="20"/>
                      <w:szCs w:val="20"/>
                    </w:rPr>
                  </w:rPrChange>
                </w:rPr>
                <w:delText>Child Age</w:delText>
              </w:r>
            </w:del>
          </w:p>
        </w:tc>
        <w:tc>
          <w:tcPr>
            <w:tcW w:w="1443" w:type="dxa"/>
            <w:shd w:val="clear" w:color="auto" w:fill="auto"/>
            <w:noWrap/>
            <w:vAlign w:val="center"/>
            <w:hideMark/>
          </w:tcPr>
          <w:p w14:paraId="4913066D" w14:textId="3AFEE746" w:rsidR="00A60F15" w:rsidRPr="00DF6BDB" w:rsidDel="00D73460" w:rsidRDefault="00A60F15">
            <w:pPr>
              <w:spacing w:line="240" w:lineRule="auto"/>
              <w:jc w:val="center"/>
              <w:rPr>
                <w:del w:id="10122" w:author="Mohammad Nayeem Hasan" w:date="2024-07-18T15:20:00Z" w16du:dateUtc="2024-07-18T09:20:00Z"/>
                <w:rFonts w:ascii="Times New Roman" w:eastAsia="Times New Roman" w:hAnsi="Times New Roman" w:cs="Times New Roman"/>
                <w:color w:val="000000"/>
                <w:sz w:val="24"/>
                <w:szCs w:val="24"/>
                <w:rPrChange w:id="10123" w:author="Mohammad Nayeem Hasan" w:date="2024-07-18T16:12:00Z" w16du:dateUtc="2024-07-18T10:12:00Z">
                  <w:rPr>
                    <w:del w:id="10124" w:author="Mohammad Nayeem Hasan" w:date="2024-07-18T15:20:00Z" w16du:dateUtc="2024-07-18T09:20:00Z"/>
                    <w:rFonts w:ascii="Times New Roman" w:eastAsia="Times New Roman" w:hAnsi="Times New Roman" w:cs="Times New Roman"/>
                    <w:color w:val="000000"/>
                  </w:rPr>
                </w:rPrChange>
              </w:rPr>
              <w:pPrChange w:id="10125" w:author="Mohammad Nayeem Hasan" w:date="2024-07-18T16:13:00Z" w16du:dateUtc="2024-07-18T10:13:00Z">
                <w:pPr>
                  <w:spacing w:after="0" w:line="240" w:lineRule="auto"/>
                  <w:jc w:val="center"/>
                </w:pPr>
              </w:pPrChange>
            </w:pPr>
            <w:del w:id="10126" w:author="Mohammad Nayeem Hasan" w:date="2024-07-18T15:20:00Z" w16du:dateUtc="2024-07-18T09:20:00Z">
              <w:r w:rsidRPr="00DF6BDB" w:rsidDel="00D73460">
                <w:rPr>
                  <w:rFonts w:ascii="Times New Roman" w:eastAsia="Times New Roman" w:hAnsi="Times New Roman" w:cs="Times New Roman"/>
                  <w:color w:val="000000"/>
                  <w:sz w:val="24"/>
                  <w:szCs w:val="24"/>
                  <w:rPrChange w:id="10127" w:author="Mohammad Nayeem Hasan" w:date="2024-07-18T16:12:00Z" w16du:dateUtc="2024-07-18T10:12:00Z">
                    <w:rPr>
                      <w:rFonts w:ascii="Times New Roman" w:eastAsia="Times New Roman" w:hAnsi="Times New Roman" w:cs="Times New Roman"/>
                      <w:color w:val="000000"/>
                    </w:rPr>
                  </w:rPrChange>
                </w:rPr>
                <w:delText>0.001</w:delText>
              </w:r>
            </w:del>
          </w:p>
        </w:tc>
        <w:tc>
          <w:tcPr>
            <w:tcW w:w="1443" w:type="dxa"/>
            <w:shd w:val="clear" w:color="auto" w:fill="auto"/>
            <w:noWrap/>
            <w:vAlign w:val="center"/>
            <w:hideMark/>
          </w:tcPr>
          <w:p w14:paraId="79EA6F7E" w14:textId="470FECE2" w:rsidR="00A60F15" w:rsidRPr="00DF6BDB" w:rsidDel="00D73460" w:rsidRDefault="00A60F15">
            <w:pPr>
              <w:spacing w:line="240" w:lineRule="auto"/>
              <w:jc w:val="center"/>
              <w:rPr>
                <w:del w:id="10128" w:author="Mohammad Nayeem Hasan" w:date="2024-07-18T15:20:00Z" w16du:dateUtc="2024-07-18T09:20:00Z"/>
                <w:rFonts w:ascii="Times New Roman" w:eastAsia="Times New Roman" w:hAnsi="Times New Roman" w:cs="Times New Roman"/>
                <w:color w:val="000000"/>
                <w:sz w:val="24"/>
                <w:szCs w:val="24"/>
                <w:rPrChange w:id="10129" w:author="Mohammad Nayeem Hasan" w:date="2024-07-18T16:12:00Z" w16du:dateUtc="2024-07-18T10:12:00Z">
                  <w:rPr>
                    <w:del w:id="10130" w:author="Mohammad Nayeem Hasan" w:date="2024-07-18T15:20:00Z" w16du:dateUtc="2024-07-18T09:20:00Z"/>
                    <w:rFonts w:ascii="Times New Roman" w:eastAsia="Times New Roman" w:hAnsi="Times New Roman" w:cs="Times New Roman"/>
                    <w:color w:val="000000"/>
                    <w:sz w:val="20"/>
                    <w:szCs w:val="20"/>
                  </w:rPr>
                </w:rPrChange>
              </w:rPr>
              <w:pPrChange w:id="10131" w:author="Mohammad Nayeem Hasan" w:date="2024-07-18T16:13:00Z" w16du:dateUtc="2024-07-18T10:13:00Z">
                <w:pPr>
                  <w:spacing w:after="0" w:line="240" w:lineRule="auto"/>
                  <w:jc w:val="center"/>
                </w:pPr>
              </w:pPrChange>
            </w:pPr>
            <w:del w:id="10132" w:author="Mohammad Nayeem Hasan" w:date="2024-07-18T15:20:00Z" w16du:dateUtc="2024-07-18T09:20:00Z">
              <w:r w:rsidRPr="00DF6BDB" w:rsidDel="00D73460">
                <w:rPr>
                  <w:rFonts w:ascii="Times New Roman" w:eastAsia="Times New Roman" w:hAnsi="Times New Roman" w:cs="Times New Roman"/>
                  <w:color w:val="000000"/>
                  <w:sz w:val="24"/>
                  <w:szCs w:val="24"/>
                  <w:rPrChange w:id="10133" w:author="Mohammad Nayeem Hasan" w:date="2024-07-18T16:12:00Z" w16du:dateUtc="2024-07-18T10:12:00Z">
                    <w:rPr>
                      <w:rFonts w:ascii="Times New Roman" w:eastAsia="Times New Roman" w:hAnsi="Times New Roman" w:cs="Times New Roman"/>
                      <w:color w:val="000000"/>
                      <w:sz w:val="20"/>
                      <w:szCs w:val="20"/>
                    </w:rPr>
                  </w:rPrChange>
                </w:rPr>
                <w:delText>0.023</w:delText>
              </w:r>
            </w:del>
          </w:p>
        </w:tc>
        <w:tc>
          <w:tcPr>
            <w:tcW w:w="1443" w:type="dxa"/>
            <w:shd w:val="clear" w:color="auto" w:fill="auto"/>
            <w:noWrap/>
            <w:vAlign w:val="center"/>
            <w:hideMark/>
          </w:tcPr>
          <w:p w14:paraId="31C42431" w14:textId="0A1B6138" w:rsidR="00A60F15" w:rsidRPr="00DF6BDB" w:rsidDel="00D73460" w:rsidRDefault="00A60F15">
            <w:pPr>
              <w:spacing w:line="240" w:lineRule="auto"/>
              <w:jc w:val="center"/>
              <w:rPr>
                <w:del w:id="10134" w:author="Mohammad Nayeem Hasan" w:date="2024-07-18T15:20:00Z" w16du:dateUtc="2024-07-18T09:20:00Z"/>
                <w:rFonts w:ascii="Times New Roman" w:eastAsia="Times New Roman" w:hAnsi="Times New Roman" w:cs="Times New Roman"/>
                <w:color w:val="000000"/>
                <w:sz w:val="24"/>
                <w:szCs w:val="24"/>
                <w:rPrChange w:id="10135" w:author="Mohammad Nayeem Hasan" w:date="2024-07-18T16:12:00Z" w16du:dateUtc="2024-07-18T10:12:00Z">
                  <w:rPr>
                    <w:del w:id="10136" w:author="Mohammad Nayeem Hasan" w:date="2024-07-18T15:20:00Z" w16du:dateUtc="2024-07-18T09:20:00Z"/>
                    <w:rFonts w:ascii="Times New Roman" w:eastAsia="Times New Roman" w:hAnsi="Times New Roman" w:cs="Times New Roman"/>
                    <w:color w:val="000000"/>
                    <w:sz w:val="20"/>
                    <w:szCs w:val="20"/>
                  </w:rPr>
                </w:rPrChange>
              </w:rPr>
              <w:pPrChange w:id="10137" w:author="Mohammad Nayeem Hasan" w:date="2024-07-18T16:13:00Z" w16du:dateUtc="2024-07-18T10:13:00Z">
                <w:pPr>
                  <w:spacing w:after="0" w:line="240" w:lineRule="auto"/>
                  <w:jc w:val="center"/>
                </w:pPr>
              </w:pPrChange>
            </w:pPr>
            <w:del w:id="10138" w:author="Mohammad Nayeem Hasan" w:date="2024-07-18T15:20:00Z" w16du:dateUtc="2024-07-18T09:20:00Z">
              <w:r w:rsidRPr="00DF6BDB" w:rsidDel="00D73460">
                <w:rPr>
                  <w:rFonts w:ascii="Times New Roman" w:eastAsia="Times New Roman" w:hAnsi="Times New Roman" w:cs="Times New Roman"/>
                  <w:color w:val="000000"/>
                  <w:sz w:val="24"/>
                  <w:szCs w:val="24"/>
                  <w:rPrChange w:id="10139" w:author="Mohammad Nayeem Hasan" w:date="2024-07-18T16:12:00Z" w16du:dateUtc="2024-07-18T10:12:00Z">
                    <w:rPr>
                      <w:rFonts w:ascii="Times New Roman" w:eastAsia="Times New Roman" w:hAnsi="Times New Roman" w:cs="Times New Roman"/>
                      <w:color w:val="000000"/>
                      <w:sz w:val="20"/>
                      <w:szCs w:val="20"/>
                    </w:rPr>
                  </w:rPrChange>
                </w:rPr>
                <w:delText>-0.0054</w:delText>
              </w:r>
            </w:del>
          </w:p>
        </w:tc>
        <w:tc>
          <w:tcPr>
            <w:tcW w:w="1443" w:type="dxa"/>
            <w:shd w:val="clear" w:color="auto" w:fill="auto"/>
            <w:noWrap/>
            <w:vAlign w:val="center"/>
            <w:hideMark/>
          </w:tcPr>
          <w:p w14:paraId="4CAD4989" w14:textId="190B2613" w:rsidR="00A60F15" w:rsidRPr="00DF6BDB" w:rsidDel="00D73460" w:rsidRDefault="00A60F15">
            <w:pPr>
              <w:spacing w:line="240" w:lineRule="auto"/>
              <w:jc w:val="center"/>
              <w:rPr>
                <w:del w:id="10140" w:author="Mohammad Nayeem Hasan" w:date="2024-07-18T15:20:00Z" w16du:dateUtc="2024-07-18T09:20:00Z"/>
                <w:rFonts w:ascii="Times New Roman" w:eastAsia="Times New Roman" w:hAnsi="Times New Roman" w:cs="Times New Roman"/>
                <w:color w:val="000000"/>
                <w:sz w:val="24"/>
                <w:szCs w:val="24"/>
                <w:rPrChange w:id="10141" w:author="Mohammad Nayeem Hasan" w:date="2024-07-18T16:12:00Z" w16du:dateUtc="2024-07-18T10:12:00Z">
                  <w:rPr>
                    <w:del w:id="10142" w:author="Mohammad Nayeem Hasan" w:date="2024-07-18T15:20:00Z" w16du:dateUtc="2024-07-18T09:20:00Z"/>
                    <w:rFonts w:ascii="Times New Roman" w:eastAsia="Times New Roman" w:hAnsi="Times New Roman" w:cs="Times New Roman"/>
                    <w:color w:val="000000"/>
                    <w:sz w:val="20"/>
                    <w:szCs w:val="20"/>
                  </w:rPr>
                </w:rPrChange>
              </w:rPr>
              <w:pPrChange w:id="10143" w:author="Mohammad Nayeem Hasan" w:date="2024-07-18T16:13:00Z" w16du:dateUtc="2024-07-18T10:13:00Z">
                <w:pPr>
                  <w:spacing w:after="0" w:line="240" w:lineRule="auto"/>
                  <w:jc w:val="center"/>
                </w:pPr>
              </w:pPrChange>
            </w:pPr>
            <w:del w:id="10144" w:author="Mohammad Nayeem Hasan" w:date="2024-07-18T15:20:00Z" w16du:dateUtc="2024-07-18T09:20:00Z">
              <w:r w:rsidRPr="00DF6BDB" w:rsidDel="00D73460">
                <w:rPr>
                  <w:rFonts w:ascii="Times New Roman" w:eastAsia="Times New Roman" w:hAnsi="Times New Roman" w:cs="Times New Roman"/>
                  <w:color w:val="000000"/>
                  <w:sz w:val="24"/>
                  <w:szCs w:val="24"/>
                  <w:rPrChange w:id="10145" w:author="Mohammad Nayeem Hasan" w:date="2024-07-18T16:12:00Z" w16du:dateUtc="2024-07-18T10:12:00Z">
                    <w:rPr>
                      <w:rFonts w:ascii="Times New Roman" w:eastAsia="Times New Roman" w:hAnsi="Times New Roman" w:cs="Times New Roman"/>
                      <w:color w:val="000000"/>
                      <w:sz w:val="20"/>
                      <w:szCs w:val="20"/>
                    </w:rPr>
                  </w:rPrChange>
                </w:rPr>
                <w:delText>-1.22E-04</w:delText>
              </w:r>
            </w:del>
          </w:p>
        </w:tc>
        <w:tc>
          <w:tcPr>
            <w:tcW w:w="1443" w:type="dxa"/>
            <w:shd w:val="clear" w:color="auto" w:fill="auto"/>
            <w:noWrap/>
            <w:vAlign w:val="center"/>
            <w:hideMark/>
          </w:tcPr>
          <w:p w14:paraId="2EEAEF87" w14:textId="7FD91011" w:rsidR="00A60F15" w:rsidRPr="00DF6BDB" w:rsidDel="00D73460" w:rsidRDefault="00A60F15">
            <w:pPr>
              <w:spacing w:line="240" w:lineRule="auto"/>
              <w:jc w:val="center"/>
              <w:rPr>
                <w:del w:id="10146" w:author="Mohammad Nayeem Hasan" w:date="2024-07-18T15:20:00Z" w16du:dateUtc="2024-07-18T09:20:00Z"/>
                <w:rFonts w:ascii="Times New Roman" w:eastAsia="Times New Roman" w:hAnsi="Times New Roman" w:cs="Times New Roman"/>
                <w:color w:val="000000"/>
                <w:sz w:val="24"/>
                <w:szCs w:val="24"/>
                <w:rPrChange w:id="10147" w:author="Mohammad Nayeem Hasan" w:date="2024-07-18T16:12:00Z" w16du:dateUtc="2024-07-18T10:12:00Z">
                  <w:rPr>
                    <w:del w:id="10148" w:author="Mohammad Nayeem Hasan" w:date="2024-07-18T15:20:00Z" w16du:dateUtc="2024-07-18T09:20:00Z"/>
                    <w:rFonts w:ascii="Times New Roman" w:eastAsia="Times New Roman" w:hAnsi="Times New Roman" w:cs="Times New Roman"/>
                    <w:color w:val="000000"/>
                    <w:sz w:val="20"/>
                    <w:szCs w:val="20"/>
                  </w:rPr>
                </w:rPrChange>
              </w:rPr>
              <w:pPrChange w:id="10149" w:author="Mohammad Nayeem Hasan" w:date="2024-07-18T16:13:00Z" w16du:dateUtc="2024-07-18T10:13:00Z">
                <w:pPr>
                  <w:spacing w:after="0" w:line="240" w:lineRule="auto"/>
                  <w:jc w:val="center"/>
                </w:pPr>
              </w:pPrChange>
            </w:pPr>
            <w:del w:id="10150" w:author="Mohammad Nayeem Hasan" w:date="2024-07-18T15:20:00Z" w16du:dateUtc="2024-07-18T09:20:00Z">
              <w:r w:rsidRPr="00DF6BDB" w:rsidDel="00D73460">
                <w:rPr>
                  <w:rFonts w:ascii="Times New Roman" w:eastAsia="Times New Roman" w:hAnsi="Times New Roman" w:cs="Times New Roman"/>
                  <w:color w:val="000000"/>
                  <w:sz w:val="24"/>
                  <w:szCs w:val="24"/>
                  <w:rPrChange w:id="10151" w:author="Mohammad Nayeem Hasan" w:date="2024-07-18T16:12:00Z" w16du:dateUtc="2024-07-18T10:12:00Z">
                    <w:rPr>
                      <w:rFonts w:ascii="Times New Roman" w:eastAsia="Times New Roman" w:hAnsi="Times New Roman" w:cs="Times New Roman"/>
                      <w:color w:val="000000"/>
                      <w:sz w:val="20"/>
                      <w:szCs w:val="20"/>
                    </w:rPr>
                  </w:rPrChange>
                </w:rPr>
                <w:delText>2.27</w:delText>
              </w:r>
            </w:del>
          </w:p>
        </w:tc>
      </w:tr>
      <w:tr w:rsidR="00A60F15" w:rsidRPr="00DF6BDB" w:rsidDel="00D73460" w14:paraId="0C6515D9" w14:textId="11EED219" w:rsidTr="00145582">
        <w:trPr>
          <w:trHeight w:val="255"/>
          <w:del w:id="10152" w:author="Mohammad Nayeem Hasan" w:date="2024-07-18T15:20:00Z"/>
        </w:trPr>
        <w:tc>
          <w:tcPr>
            <w:tcW w:w="5041" w:type="dxa"/>
            <w:shd w:val="clear" w:color="auto" w:fill="auto"/>
            <w:noWrap/>
            <w:vAlign w:val="center"/>
            <w:hideMark/>
          </w:tcPr>
          <w:p w14:paraId="75A40258" w14:textId="4776BA2D" w:rsidR="00A60F15" w:rsidRPr="00DF6BDB" w:rsidDel="00D73460" w:rsidRDefault="00A60F15">
            <w:pPr>
              <w:spacing w:line="240" w:lineRule="auto"/>
              <w:rPr>
                <w:del w:id="10153" w:author="Mohammad Nayeem Hasan" w:date="2024-07-18T15:20:00Z" w16du:dateUtc="2024-07-18T09:20:00Z"/>
                <w:rFonts w:ascii="Times New Roman" w:eastAsia="Times New Roman" w:hAnsi="Times New Roman" w:cs="Times New Roman"/>
                <w:b/>
                <w:bCs/>
                <w:color w:val="000000"/>
                <w:sz w:val="24"/>
                <w:szCs w:val="24"/>
                <w:rPrChange w:id="10154" w:author="Mohammad Nayeem Hasan" w:date="2024-07-18T16:12:00Z" w16du:dateUtc="2024-07-18T10:12:00Z">
                  <w:rPr>
                    <w:del w:id="10155" w:author="Mohammad Nayeem Hasan" w:date="2024-07-18T15:20:00Z" w16du:dateUtc="2024-07-18T09:20:00Z"/>
                    <w:rFonts w:ascii="Times New Roman" w:eastAsia="Times New Roman" w:hAnsi="Times New Roman" w:cs="Times New Roman"/>
                    <w:b/>
                    <w:bCs/>
                    <w:color w:val="000000"/>
                    <w:sz w:val="20"/>
                    <w:szCs w:val="20"/>
                  </w:rPr>
                </w:rPrChange>
              </w:rPr>
              <w:pPrChange w:id="10156" w:author="Mohammad Nayeem Hasan" w:date="2024-07-18T16:13:00Z" w16du:dateUtc="2024-07-18T10:13:00Z">
                <w:pPr>
                  <w:spacing w:after="0" w:line="240" w:lineRule="auto"/>
                </w:pPr>
              </w:pPrChange>
            </w:pPr>
            <w:del w:id="10157"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58" w:author="Mohammad Nayeem Hasan" w:date="2024-07-18T16:12:00Z" w16du:dateUtc="2024-07-18T10:12:00Z">
                    <w:rPr>
                      <w:rFonts w:ascii="Times New Roman" w:eastAsia="Times New Roman" w:hAnsi="Times New Roman" w:cs="Times New Roman"/>
                      <w:b/>
                      <w:bCs/>
                      <w:color w:val="000000"/>
                      <w:sz w:val="20"/>
                      <w:szCs w:val="20"/>
                    </w:rPr>
                  </w:rPrChange>
                </w:rPr>
                <w:delText>Child sex</w:delText>
              </w:r>
            </w:del>
          </w:p>
        </w:tc>
        <w:tc>
          <w:tcPr>
            <w:tcW w:w="1443" w:type="dxa"/>
            <w:shd w:val="clear" w:color="auto" w:fill="auto"/>
            <w:noWrap/>
            <w:vAlign w:val="center"/>
            <w:hideMark/>
          </w:tcPr>
          <w:p w14:paraId="2FFAE4C7" w14:textId="62830E29" w:rsidR="00A60F15" w:rsidRPr="00DF6BDB" w:rsidDel="00D73460" w:rsidRDefault="00A60F15">
            <w:pPr>
              <w:spacing w:line="240" w:lineRule="auto"/>
              <w:jc w:val="center"/>
              <w:rPr>
                <w:del w:id="10159" w:author="Mohammad Nayeem Hasan" w:date="2024-07-18T15:20:00Z" w16du:dateUtc="2024-07-18T09:20:00Z"/>
                <w:rFonts w:ascii="Times New Roman" w:eastAsia="Times New Roman" w:hAnsi="Times New Roman" w:cs="Times New Roman"/>
                <w:color w:val="000000"/>
                <w:sz w:val="24"/>
                <w:szCs w:val="24"/>
                <w:rPrChange w:id="10160" w:author="Mohammad Nayeem Hasan" w:date="2024-07-18T16:12:00Z" w16du:dateUtc="2024-07-18T10:12:00Z">
                  <w:rPr>
                    <w:del w:id="10161" w:author="Mohammad Nayeem Hasan" w:date="2024-07-18T15:20:00Z" w16du:dateUtc="2024-07-18T09:20:00Z"/>
                    <w:rFonts w:ascii="Times New Roman" w:eastAsia="Times New Roman" w:hAnsi="Times New Roman" w:cs="Times New Roman"/>
                    <w:color w:val="000000"/>
                  </w:rPr>
                </w:rPrChange>
              </w:rPr>
              <w:pPrChange w:id="10162" w:author="Mohammad Nayeem Hasan" w:date="2024-07-18T16:13:00Z" w16du:dateUtc="2024-07-18T10:13:00Z">
                <w:pPr>
                  <w:spacing w:after="0" w:line="240" w:lineRule="auto"/>
                  <w:jc w:val="center"/>
                </w:pPr>
              </w:pPrChange>
            </w:pPr>
            <w:del w:id="10163" w:author="Mohammad Nayeem Hasan" w:date="2024-07-18T15:20:00Z" w16du:dateUtc="2024-07-18T09:20:00Z">
              <w:r w:rsidRPr="00DF6BDB" w:rsidDel="00D73460">
                <w:rPr>
                  <w:rFonts w:ascii="Times New Roman" w:eastAsia="Times New Roman" w:hAnsi="Times New Roman" w:cs="Times New Roman"/>
                  <w:color w:val="000000"/>
                  <w:sz w:val="24"/>
                  <w:szCs w:val="24"/>
                  <w:rPrChange w:id="10164" w:author="Mohammad Nayeem Hasan" w:date="2024-07-18T16:12:00Z" w16du:dateUtc="2024-07-18T10:12:00Z">
                    <w:rPr>
                      <w:rFonts w:ascii="Times New Roman" w:eastAsia="Times New Roman" w:hAnsi="Times New Roman" w:cs="Times New Roman"/>
                      <w:color w:val="000000"/>
                    </w:rPr>
                  </w:rPrChange>
                </w:rPr>
                <w:delText>-0.020</w:delText>
              </w:r>
            </w:del>
          </w:p>
        </w:tc>
        <w:tc>
          <w:tcPr>
            <w:tcW w:w="1443" w:type="dxa"/>
            <w:shd w:val="clear" w:color="auto" w:fill="auto"/>
            <w:noWrap/>
            <w:vAlign w:val="center"/>
            <w:hideMark/>
          </w:tcPr>
          <w:p w14:paraId="4727750B" w14:textId="51EAA058" w:rsidR="00A60F15" w:rsidRPr="00DF6BDB" w:rsidDel="00D73460" w:rsidRDefault="00A60F15">
            <w:pPr>
              <w:spacing w:line="240" w:lineRule="auto"/>
              <w:jc w:val="center"/>
              <w:rPr>
                <w:del w:id="10165" w:author="Mohammad Nayeem Hasan" w:date="2024-07-18T15:20:00Z" w16du:dateUtc="2024-07-18T09:20:00Z"/>
                <w:rFonts w:ascii="Times New Roman" w:eastAsia="Times New Roman" w:hAnsi="Times New Roman" w:cs="Times New Roman"/>
                <w:color w:val="000000"/>
                <w:sz w:val="24"/>
                <w:szCs w:val="24"/>
                <w:rPrChange w:id="10166" w:author="Mohammad Nayeem Hasan" w:date="2024-07-18T16:12:00Z" w16du:dateUtc="2024-07-18T10:12:00Z">
                  <w:rPr>
                    <w:del w:id="10167" w:author="Mohammad Nayeem Hasan" w:date="2024-07-18T15:20:00Z" w16du:dateUtc="2024-07-18T09:20:00Z"/>
                    <w:rFonts w:ascii="Times New Roman" w:eastAsia="Times New Roman" w:hAnsi="Times New Roman" w:cs="Times New Roman"/>
                    <w:color w:val="000000"/>
                    <w:sz w:val="20"/>
                    <w:szCs w:val="20"/>
                  </w:rPr>
                </w:rPrChange>
              </w:rPr>
              <w:pPrChange w:id="10168" w:author="Mohammad Nayeem Hasan" w:date="2024-07-18T16:13:00Z" w16du:dateUtc="2024-07-18T10:13:00Z">
                <w:pPr>
                  <w:spacing w:after="0" w:line="240" w:lineRule="auto"/>
                  <w:jc w:val="center"/>
                </w:pPr>
              </w:pPrChange>
            </w:pPr>
            <w:del w:id="10169" w:author="Mohammad Nayeem Hasan" w:date="2024-07-18T15:20:00Z" w16du:dateUtc="2024-07-18T09:20:00Z">
              <w:r w:rsidRPr="00DF6BDB" w:rsidDel="00D73460">
                <w:rPr>
                  <w:rFonts w:ascii="Times New Roman" w:eastAsia="Times New Roman" w:hAnsi="Times New Roman" w:cs="Times New Roman"/>
                  <w:color w:val="000000"/>
                  <w:sz w:val="24"/>
                  <w:szCs w:val="24"/>
                  <w:rPrChange w:id="10170" w:author="Mohammad Nayeem Hasan" w:date="2024-07-18T16:12:00Z" w16du:dateUtc="2024-07-18T10:12:00Z">
                    <w:rPr>
                      <w:rFonts w:ascii="Times New Roman" w:eastAsia="Times New Roman" w:hAnsi="Times New Roman" w:cs="Times New Roman"/>
                      <w:color w:val="000000"/>
                      <w:sz w:val="20"/>
                      <w:szCs w:val="20"/>
                    </w:rPr>
                  </w:rPrChange>
                </w:rPr>
                <w:delText>-0.140</w:delText>
              </w:r>
            </w:del>
          </w:p>
        </w:tc>
        <w:tc>
          <w:tcPr>
            <w:tcW w:w="1443" w:type="dxa"/>
            <w:shd w:val="clear" w:color="auto" w:fill="auto"/>
            <w:noWrap/>
            <w:vAlign w:val="center"/>
            <w:hideMark/>
          </w:tcPr>
          <w:p w14:paraId="4FC1FD2A" w14:textId="3AA4F7FE" w:rsidR="00A60F15" w:rsidRPr="00DF6BDB" w:rsidDel="00D73460" w:rsidRDefault="00A60F15">
            <w:pPr>
              <w:spacing w:line="240" w:lineRule="auto"/>
              <w:jc w:val="center"/>
              <w:rPr>
                <w:del w:id="10171" w:author="Mohammad Nayeem Hasan" w:date="2024-07-18T15:20:00Z" w16du:dateUtc="2024-07-18T09:20:00Z"/>
                <w:rFonts w:ascii="Times New Roman" w:eastAsia="Times New Roman" w:hAnsi="Times New Roman" w:cs="Times New Roman"/>
                <w:color w:val="000000"/>
                <w:sz w:val="24"/>
                <w:szCs w:val="24"/>
                <w:rPrChange w:id="10172" w:author="Mohammad Nayeem Hasan" w:date="2024-07-18T16:12:00Z" w16du:dateUtc="2024-07-18T10:12:00Z">
                  <w:rPr>
                    <w:del w:id="10173" w:author="Mohammad Nayeem Hasan" w:date="2024-07-18T15:20:00Z" w16du:dateUtc="2024-07-18T09:20:00Z"/>
                    <w:rFonts w:ascii="Times New Roman" w:eastAsia="Times New Roman" w:hAnsi="Times New Roman" w:cs="Times New Roman"/>
                    <w:color w:val="000000"/>
                    <w:sz w:val="20"/>
                    <w:szCs w:val="20"/>
                  </w:rPr>
                </w:rPrChange>
              </w:rPr>
              <w:pPrChange w:id="10174" w:author="Mohammad Nayeem Hasan" w:date="2024-07-18T16:13:00Z" w16du:dateUtc="2024-07-18T10:13:00Z">
                <w:pPr>
                  <w:spacing w:after="0" w:line="240" w:lineRule="auto"/>
                  <w:jc w:val="center"/>
                </w:pPr>
              </w:pPrChange>
            </w:pPr>
            <w:del w:id="10175" w:author="Mohammad Nayeem Hasan" w:date="2024-07-18T15:20:00Z" w16du:dateUtc="2024-07-18T09:20:00Z">
              <w:r w:rsidRPr="00DF6BDB" w:rsidDel="00D73460">
                <w:rPr>
                  <w:rFonts w:ascii="Times New Roman" w:eastAsia="Times New Roman" w:hAnsi="Times New Roman" w:cs="Times New Roman"/>
                  <w:color w:val="000000"/>
                  <w:sz w:val="24"/>
                  <w:szCs w:val="24"/>
                  <w:rPrChange w:id="10176" w:author="Mohammad Nayeem Hasan" w:date="2024-07-18T16:12:00Z" w16du:dateUtc="2024-07-18T10:12:00Z">
                    <w:rPr>
                      <w:rFonts w:ascii="Times New Roman" w:eastAsia="Times New Roman" w:hAnsi="Times New Roman" w:cs="Times New Roman"/>
                      <w:color w:val="000000"/>
                      <w:sz w:val="20"/>
                      <w:szCs w:val="20"/>
                    </w:rPr>
                  </w:rPrChange>
                </w:rPr>
                <w:delText>0.0001</w:delText>
              </w:r>
            </w:del>
          </w:p>
        </w:tc>
        <w:tc>
          <w:tcPr>
            <w:tcW w:w="1443" w:type="dxa"/>
            <w:shd w:val="clear" w:color="auto" w:fill="auto"/>
            <w:noWrap/>
            <w:vAlign w:val="center"/>
            <w:hideMark/>
          </w:tcPr>
          <w:p w14:paraId="601A09C0" w14:textId="28D42ABA" w:rsidR="00A60F15" w:rsidRPr="00DF6BDB" w:rsidDel="00D73460" w:rsidRDefault="00A60F15">
            <w:pPr>
              <w:spacing w:line="240" w:lineRule="auto"/>
              <w:jc w:val="center"/>
              <w:rPr>
                <w:del w:id="10177" w:author="Mohammad Nayeem Hasan" w:date="2024-07-18T15:20:00Z" w16du:dateUtc="2024-07-18T09:20:00Z"/>
                <w:rFonts w:ascii="Times New Roman" w:eastAsia="Times New Roman" w:hAnsi="Times New Roman" w:cs="Times New Roman"/>
                <w:color w:val="000000"/>
                <w:sz w:val="24"/>
                <w:szCs w:val="24"/>
                <w:rPrChange w:id="10178" w:author="Mohammad Nayeem Hasan" w:date="2024-07-18T16:12:00Z" w16du:dateUtc="2024-07-18T10:12:00Z">
                  <w:rPr>
                    <w:del w:id="10179" w:author="Mohammad Nayeem Hasan" w:date="2024-07-18T15:20:00Z" w16du:dateUtc="2024-07-18T09:20:00Z"/>
                    <w:rFonts w:ascii="Times New Roman" w:eastAsia="Times New Roman" w:hAnsi="Times New Roman" w:cs="Times New Roman"/>
                    <w:color w:val="000000"/>
                    <w:sz w:val="20"/>
                    <w:szCs w:val="20"/>
                  </w:rPr>
                </w:rPrChange>
              </w:rPr>
              <w:pPrChange w:id="10180" w:author="Mohammad Nayeem Hasan" w:date="2024-07-18T16:13:00Z" w16du:dateUtc="2024-07-18T10:13:00Z">
                <w:pPr>
                  <w:spacing w:after="0" w:line="240" w:lineRule="auto"/>
                  <w:jc w:val="center"/>
                </w:pPr>
              </w:pPrChange>
            </w:pPr>
            <w:del w:id="10181" w:author="Mohammad Nayeem Hasan" w:date="2024-07-18T15:20:00Z" w16du:dateUtc="2024-07-18T09:20:00Z">
              <w:r w:rsidRPr="00DF6BDB" w:rsidDel="00D73460">
                <w:rPr>
                  <w:rFonts w:ascii="Times New Roman" w:eastAsia="Times New Roman" w:hAnsi="Times New Roman" w:cs="Times New Roman"/>
                  <w:color w:val="000000"/>
                  <w:sz w:val="24"/>
                  <w:szCs w:val="24"/>
                  <w:rPrChange w:id="10182" w:author="Mohammad Nayeem Hasan" w:date="2024-07-18T16:12:00Z" w16du:dateUtc="2024-07-18T10:12:00Z">
                    <w:rPr>
                      <w:rFonts w:ascii="Times New Roman" w:eastAsia="Times New Roman" w:hAnsi="Times New Roman" w:cs="Times New Roman"/>
                      <w:color w:val="000000"/>
                      <w:sz w:val="20"/>
                      <w:szCs w:val="20"/>
                    </w:rPr>
                  </w:rPrChange>
                </w:rPr>
                <w:delText>-2.06E-05</w:delText>
              </w:r>
            </w:del>
          </w:p>
        </w:tc>
        <w:tc>
          <w:tcPr>
            <w:tcW w:w="1443" w:type="dxa"/>
            <w:shd w:val="clear" w:color="auto" w:fill="auto"/>
            <w:noWrap/>
            <w:vAlign w:val="center"/>
            <w:hideMark/>
          </w:tcPr>
          <w:p w14:paraId="61F4EE41" w14:textId="0B4284D7" w:rsidR="00A60F15" w:rsidRPr="00DF6BDB" w:rsidDel="00D73460" w:rsidRDefault="00A60F15">
            <w:pPr>
              <w:spacing w:line="240" w:lineRule="auto"/>
              <w:jc w:val="center"/>
              <w:rPr>
                <w:del w:id="10183" w:author="Mohammad Nayeem Hasan" w:date="2024-07-18T15:20:00Z" w16du:dateUtc="2024-07-18T09:20:00Z"/>
                <w:rFonts w:ascii="Times New Roman" w:eastAsia="Times New Roman" w:hAnsi="Times New Roman" w:cs="Times New Roman"/>
                <w:color w:val="000000"/>
                <w:sz w:val="24"/>
                <w:szCs w:val="24"/>
                <w:rPrChange w:id="10184" w:author="Mohammad Nayeem Hasan" w:date="2024-07-18T16:12:00Z" w16du:dateUtc="2024-07-18T10:12:00Z">
                  <w:rPr>
                    <w:del w:id="10185" w:author="Mohammad Nayeem Hasan" w:date="2024-07-18T15:20:00Z" w16du:dateUtc="2024-07-18T09:20:00Z"/>
                    <w:rFonts w:ascii="Times New Roman" w:eastAsia="Times New Roman" w:hAnsi="Times New Roman" w:cs="Times New Roman"/>
                    <w:color w:val="000000"/>
                    <w:sz w:val="20"/>
                    <w:szCs w:val="20"/>
                  </w:rPr>
                </w:rPrChange>
              </w:rPr>
              <w:pPrChange w:id="10186" w:author="Mohammad Nayeem Hasan" w:date="2024-07-18T16:13:00Z" w16du:dateUtc="2024-07-18T10:13:00Z">
                <w:pPr>
                  <w:spacing w:after="0" w:line="240" w:lineRule="auto"/>
                  <w:jc w:val="center"/>
                </w:pPr>
              </w:pPrChange>
            </w:pPr>
            <w:del w:id="10187" w:author="Mohammad Nayeem Hasan" w:date="2024-07-18T15:20:00Z" w16du:dateUtc="2024-07-18T09:20:00Z">
              <w:r w:rsidRPr="00DF6BDB" w:rsidDel="00D73460">
                <w:rPr>
                  <w:rFonts w:ascii="Times New Roman" w:eastAsia="Times New Roman" w:hAnsi="Times New Roman" w:cs="Times New Roman"/>
                  <w:color w:val="000000"/>
                  <w:sz w:val="24"/>
                  <w:szCs w:val="24"/>
                  <w:rPrChange w:id="10188" w:author="Mohammad Nayeem Hasan" w:date="2024-07-18T16:12:00Z" w16du:dateUtc="2024-07-18T10:12:00Z">
                    <w:rPr>
                      <w:rFonts w:ascii="Times New Roman" w:eastAsia="Times New Roman" w:hAnsi="Times New Roman" w:cs="Times New Roman"/>
                      <w:color w:val="000000"/>
                      <w:sz w:val="20"/>
                      <w:szCs w:val="20"/>
                    </w:rPr>
                  </w:rPrChange>
                </w:rPr>
                <w:delText>-13.97</w:delText>
              </w:r>
            </w:del>
          </w:p>
        </w:tc>
      </w:tr>
      <w:tr w:rsidR="00A60F15" w:rsidRPr="00DF6BDB" w:rsidDel="00D73460" w14:paraId="20832534" w14:textId="43D4D9D7" w:rsidTr="00145582">
        <w:trPr>
          <w:trHeight w:val="255"/>
          <w:del w:id="10189" w:author="Mohammad Nayeem Hasan" w:date="2024-07-18T15:20:00Z"/>
        </w:trPr>
        <w:tc>
          <w:tcPr>
            <w:tcW w:w="5041" w:type="dxa"/>
            <w:shd w:val="clear" w:color="auto" w:fill="auto"/>
            <w:noWrap/>
            <w:vAlign w:val="center"/>
            <w:hideMark/>
          </w:tcPr>
          <w:p w14:paraId="1D03DE55" w14:textId="751BA58A" w:rsidR="00A60F15" w:rsidRPr="00DF6BDB" w:rsidDel="00D73460" w:rsidRDefault="00A60F15">
            <w:pPr>
              <w:spacing w:line="240" w:lineRule="auto"/>
              <w:rPr>
                <w:del w:id="10190" w:author="Mohammad Nayeem Hasan" w:date="2024-07-18T15:20:00Z" w16du:dateUtc="2024-07-18T09:20:00Z"/>
                <w:rFonts w:ascii="Times New Roman" w:eastAsia="Times New Roman" w:hAnsi="Times New Roman" w:cs="Times New Roman"/>
                <w:b/>
                <w:bCs/>
                <w:color w:val="000000"/>
                <w:sz w:val="24"/>
                <w:szCs w:val="24"/>
                <w:rPrChange w:id="10191" w:author="Mohammad Nayeem Hasan" w:date="2024-07-18T16:12:00Z" w16du:dateUtc="2024-07-18T10:12:00Z">
                  <w:rPr>
                    <w:del w:id="10192" w:author="Mohammad Nayeem Hasan" w:date="2024-07-18T15:20:00Z" w16du:dateUtc="2024-07-18T09:20:00Z"/>
                    <w:rFonts w:ascii="Times New Roman" w:eastAsia="Times New Roman" w:hAnsi="Times New Roman" w:cs="Times New Roman"/>
                    <w:b/>
                    <w:bCs/>
                    <w:color w:val="000000"/>
                    <w:sz w:val="20"/>
                    <w:szCs w:val="20"/>
                  </w:rPr>
                </w:rPrChange>
              </w:rPr>
              <w:pPrChange w:id="10193" w:author="Mohammad Nayeem Hasan" w:date="2024-07-18T16:13:00Z" w16du:dateUtc="2024-07-18T10:13:00Z">
                <w:pPr>
                  <w:spacing w:after="0" w:line="240" w:lineRule="auto"/>
                </w:pPr>
              </w:pPrChange>
            </w:pPr>
            <w:del w:id="10194"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95" w:author="Mohammad Nayeem Hasan" w:date="2024-07-18T16:12:00Z" w16du:dateUtc="2024-07-18T10:12:00Z">
                    <w:rPr>
                      <w:rFonts w:ascii="Times New Roman" w:eastAsia="Times New Roman" w:hAnsi="Times New Roman" w:cs="Times New Roman"/>
                      <w:b/>
                      <w:bCs/>
                      <w:color w:val="000000"/>
                      <w:sz w:val="20"/>
                      <w:szCs w:val="20"/>
                    </w:rPr>
                  </w:rPrChange>
                </w:rPr>
                <w:delText>Mother’s Education Level</w:delText>
              </w:r>
            </w:del>
          </w:p>
        </w:tc>
        <w:tc>
          <w:tcPr>
            <w:tcW w:w="1443" w:type="dxa"/>
            <w:shd w:val="clear" w:color="auto" w:fill="auto"/>
            <w:noWrap/>
            <w:vAlign w:val="center"/>
            <w:hideMark/>
          </w:tcPr>
          <w:p w14:paraId="387514B5" w14:textId="6C565BEC" w:rsidR="00A60F15" w:rsidRPr="00DF6BDB" w:rsidDel="00D73460" w:rsidRDefault="00A60F15">
            <w:pPr>
              <w:spacing w:line="240" w:lineRule="auto"/>
              <w:jc w:val="center"/>
              <w:rPr>
                <w:del w:id="10196" w:author="Mohammad Nayeem Hasan" w:date="2024-07-18T15:20:00Z" w16du:dateUtc="2024-07-18T09:20:00Z"/>
                <w:rFonts w:ascii="Times New Roman" w:eastAsia="Times New Roman" w:hAnsi="Times New Roman" w:cs="Times New Roman"/>
                <w:color w:val="000000"/>
                <w:sz w:val="24"/>
                <w:szCs w:val="24"/>
                <w:rPrChange w:id="10197" w:author="Mohammad Nayeem Hasan" w:date="2024-07-18T16:12:00Z" w16du:dateUtc="2024-07-18T10:12:00Z">
                  <w:rPr>
                    <w:del w:id="10198" w:author="Mohammad Nayeem Hasan" w:date="2024-07-18T15:20:00Z" w16du:dateUtc="2024-07-18T09:20:00Z"/>
                    <w:rFonts w:ascii="Times New Roman" w:eastAsia="Times New Roman" w:hAnsi="Times New Roman" w:cs="Times New Roman"/>
                    <w:color w:val="000000"/>
                  </w:rPr>
                </w:rPrChange>
              </w:rPr>
              <w:pPrChange w:id="10199" w:author="Mohammad Nayeem Hasan" w:date="2024-07-18T16:13:00Z" w16du:dateUtc="2024-07-18T10:13:00Z">
                <w:pPr>
                  <w:spacing w:after="0" w:line="240" w:lineRule="auto"/>
                  <w:jc w:val="center"/>
                </w:pPr>
              </w:pPrChange>
            </w:pPr>
            <w:del w:id="10200" w:author="Mohammad Nayeem Hasan" w:date="2024-07-18T15:20:00Z" w16du:dateUtc="2024-07-18T09:20:00Z">
              <w:r w:rsidRPr="00DF6BDB" w:rsidDel="00D73460">
                <w:rPr>
                  <w:rFonts w:ascii="Times New Roman" w:eastAsia="Times New Roman" w:hAnsi="Times New Roman" w:cs="Times New Roman"/>
                  <w:color w:val="000000"/>
                  <w:sz w:val="24"/>
                  <w:szCs w:val="24"/>
                  <w:rPrChange w:id="10201" w:author="Mohammad Nayeem Hasan" w:date="2024-07-18T16:12:00Z" w16du:dateUtc="2024-07-18T10:12:00Z">
                    <w:rPr>
                      <w:rFonts w:ascii="Times New Roman" w:eastAsia="Times New Roman" w:hAnsi="Times New Roman" w:cs="Times New Roman"/>
                      <w:color w:val="000000"/>
                    </w:rPr>
                  </w:rPrChange>
                </w:rPr>
                <w:delText>0.014</w:delText>
              </w:r>
            </w:del>
          </w:p>
        </w:tc>
        <w:tc>
          <w:tcPr>
            <w:tcW w:w="1443" w:type="dxa"/>
            <w:shd w:val="clear" w:color="auto" w:fill="auto"/>
            <w:noWrap/>
            <w:vAlign w:val="center"/>
            <w:hideMark/>
          </w:tcPr>
          <w:p w14:paraId="7EA83592" w14:textId="5BA1D224" w:rsidR="00A60F15" w:rsidRPr="00DF6BDB" w:rsidDel="00D73460" w:rsidRDefault="00A60F15">
            <w:pPr>
              <w:spacing w:line="240" w:lineRule="auto"/>
              <w:jc w:val="center"/>
              <w:rPr>
                <w:del w:id="10202" w:author="Mohammad Nayeem Hasan" w:date="2024-07-18T15:20:00Z" w16du:dateUtc="2024-07-18T09:20:00Z"/>
                <w:rFonts w:ascii="Times New Roman" w:eastAsia="Times New Roman" w:hAnsi="Times New Roman" w:cs="Times New Roman"/>
                <w:color w:val="000000"/>
                <w:sz w:val="24"/>
                <w:szCs w:val="24"/>
                <w:rPrChange w:id="10203" w:author="Mohammad Nayeem Hasan" w:date="2024-07-18T16:12:00Z" w16du:dateUtc="2024-07-18T10:12:00Z">
                  <w:rPr>
                    <w:del w:id="10204" w:author="Mohammad Nayeem Hasan" w:date="2024-07-18T15:20:00Z" w16du:dateUtc="2024-07-18T09:20:00Z"/>
                    <w:rFonts w:ascii="Times New Roman" w:eastAsia="Times New Roman" w:hAnsi="Times New Roman" w:cs="Times New Roman"/>
                    <w:color w:val="000000"/>
                    <w:sz w:val="20"/>
                    <w:szCs w:val="20"/>
                  </w:rPr>
                </w:rPrChange>
              </w:rPr>
              <w:pPrChange w:id="10205" w:author="Mohammad Nayeem Hasan" w:date="2024-07-18T16:13:00Z" w16du:dateUtc="2024-07-18T10:13:00Z">
                <w:pPr>
                  <w:spacing w:after="0" w:line="240" w:lineRule="auto"/>
                  <w:jc w:val="center"/>
                </w:pPr>
              </w:pPrChange>
            </w:pPr>
            <w:del w:id="10206" w:author="Mohammad Nayeem Hasan" w:date="2024-07-18T15:20:00Z" w16du:dateUtc="2024-07-18T09:20:00Z">
              <w:r w:rsidRPr="00DF6BDB" w:rsidDel="00D73460">
                <w:rPr>
                  <w:rFonts w:ascii="Times New Roman" w:eastAsia="Times New Roman" w:hAnsi="Times New Roman" w:cs="Times New Roman"/>
                  <w:color w:val="000000"/>
                  <w:sz w:val="24"/>
                  <w:szCs w:val="24"/>
                  <w:rPrChange w:id="10207" w:author="Mohammad Nayeem Hasan" w:date="2024-07-18T16:12:00Z" w16du:dateUtc="2024-07-18T10:12:00Z">
                    <w:rPr>
                      <w:rFonts w:ascii="Times New Roman" w:eastAsia="Times New Roman" w:hAnsi="Times New Roman" w:cs="Times New Roman"/>
                      <w:color w:val="000000"/>
                      <w:sz w:val="20"/>
                      <w:szCs w:val="20"/>
                    </w:rPr>
                  </w:rPrChange>
                </w:rPr>
                <w:delText>0.353</w:delText>
              </w:r>
            </w:del>
          </w:p>
        </w:tc>
        <w:tc>
          <w:tcPr>
            <w:tcW w:w="1443" w:type="dxa"/>
            <w:shd w:val="clear" w:color="auto" w:fill="auto"/>
            <w:noWrap/>
            <w:vAlign w:val="center"/>
            <w:hideMark/>
          </w:tcPr>
          <w:p w14:paraId="161C2FBB" w14:textId="42F3594E" w:rsidR="00A60F15" w:rsidRPr="00DF6BDB" w:rsidDel="00D73460" w:rsidRDefault="00A60F15">
            <w:pPr>
              <w:spacing w:line="240" w:lineRule="auto"/>
              <w:jc w:val="center"/>
              <w:rPr>
                <w:del w:id="10208" w:author="Mohammad Nayeem Hasan" w:date="2024-07-18T15:20:00Z" w16du:dateUtc="2024-07-18T09:20:00Z"/>
                <w:rFonts w:ascii="Times New Roman" w:eastAsia="Times New Roman" w:hAnsi="Times New Roman" w:cs="Times New Roman"/>
                <w:color w:val="000000"/>
                <w:sz w:val="24"/>
                <w:szCs w:val="24"/>
                <w:rPrChange w:id="10209" w:author="Mohammad Nayeem Hasan" w:date="2024-07-18T16:12:00Z" w16du:dateUtc="2024-07-18T10:12:00Z">
                  <w:rPr>
                    <w:del w:id="10210" w:author="Mohammad Nayeem Hasan" w:date="2024-07-18T15:20:00Z" w16du:dateUtc="2024-07-18T09:20:00Z"/>
                    <w:rFonts w:ascii="Times New Roman" w:eastAsia="Times New Roman" w:hAnsi="Times New Roman" w:cs="Times New Roman"/>
                    <w:color w:val="000000"/>
                    <w:sz w:val="20"/>
                    <w:szCs w:val="20"/>
                  </w:rPr>
                </w:rPrChange>
              </w:rPr>
              <w:pPrChange w:id="10211" w:author="Mohammad Nayeem Hasan" w:date="2024-07-18T16:13:00Z" w16du:dateUtc="2024-07-18T10:13:00Z">
                <w:pPr>
                  <w:spacing w:after="0" w:line="240" w:lineRule="auto"/>
                  <w:jc w:val="center"/>
                </w:pPr>
              </w:pPrChange>
            </w:pPr>
            <w:del w:id="10212" w:author="Mohammad Nayeem Hasan" w:date="2024-07-18T15:20:00Z" w16du:dateUtc="2024-07-18T09:20:00Z">
              <w:r w:rsidRPr="00DF6BDB" w:rsidDel="00D73460">
                <w:rPr>
                  <w:rFonts w:ascii="Times New Roman" w:eastAsia="Times New Roman" w:hAnsi="Times New Roman" w:cs="Times New Roman"/>
                  <w:color w:val="000000"/>
                  <w:sz w:val="24"/>
                  <w:szCs w:val="24"/>
                  <w:rPrChange w:id="10213" w:author="Mohammad Nayeem Hasan" w:date="2024-07-18T16:12:00Z" w16du:dateUtc="2024-07-18T10:12:00Z">
                    <w:rPr>
                      <w:rFonts w:ascii="Times New Roman" w:eastAsia="Times New Roman" w:hAnsi="Times New Roman" w:cs="Times New Roman"/>
                      <w:color w:val="000000"/>
                      <w:sz w:val="20"/>
                      <w:szCs w:val="20"/>
                    </w:rPr>
                  </w:rPrChange>
                </w:rPr>
                <w:delText>0.1253</w:delText>
              </w:r>
            </w:del>
          </w:p>
        </w:tc>
        <w:tc>
          <w:tcPr>
            <w:tcW w:w="1443" w:type="dxa"/>
            <w:shd w:val="clear" w:color="auto" w:fill="auto"/>
            <w:noWrap/>
            <w:vAlign w:val="center"/>
            <w:hideMark/>
          </w:tcPr>
          <w:p w14:paraId="525FDEFE" w14:textId="36768795" w:rsidR="00A60F15" w:rsidRPr="00DF6BDB" w:rsidDel="00D73460" w:rsidRDefault="00A60F15">
            <w:pPr>
              <w:spacing w:line="240" w:lineRule="auto"/>
              <w:jc w:val="center"/>
              <w:rPr>
                <w:del w:id="10214" w:author="Mohammad Nayeem Hasan" w:date="2024-07-18T15:20:00Z" w16du:dateUtc="2024-07-18T09:20:00Z"/>
                <w:rFonts w:ascii="Times New Roman" w:eastAsia="Times New Roman" w:hAnsi="Times New Roman" w:cs="Times New Roman"/>
                <w:color w:val="000000"/>
                <w:sz w:val="24"/>
                <w:szCs w:val="24"/>
                <w:rPrChange w:id="10215" w:author="Mohammad Nayeem Hasan" w:date="2024-07-18T16:12:00Z" w16du:dateUtc="2024-07-18T10:12:00Z">
                  <w:rPr>
                    <w:del w:id="10216" w:author="Mohammad Nayeem Hasan" w:date="2024-07-18T15:20:00Z" w16du:dateUtc="2024-07-18T09:20:00Z"/>
                    <w:rFonts w:ascii="Times New Roman" w:eastAsia="Times New Roman" w:hAnsi="Times New Roman" w:cs="Times New Roman"/>
                    <w:color w:val="000000"/>
                    <w:sz w:val="20"/>
                    <w:szCs w:val="20"/>
                  </w:rPr>
                </w:rPrChange>
              </w:rPr>
              <w:pPrChange w:id="10217" w:author="Mohammad Nayeem Hasan" w:date="2024-07-18T16:13:00Z" w16du:dateUtc="2024-07-18T10:13:00Z">
                <w:pPr>
                  <w:spacing w:after="0" w:line="240" w:lineRule="auto"/>
                  <w:jc w:val="center"/>
                </w:pPr>
              </w:pPrChange>
            </w:pPr>
            <w:del w:id="10218" w:author="Mohammad Nayeem Hasan" w:date="2024-07-18T15:20:00Z" w16du:dateUtc="2024-07-18T09:20:00Z">
              <w:r w:rsidRPr="00DF6BDB" w:rsidDel="00D73460">
                <w:rPr>
                  <w:rFonts w:ascii="Times New Roman" w:eastAsia="Times New Roman" w:hAnsi="Times New Roman" w:cs="Times New Roman"/>
                  <w:color w:val="000000"/>
                  <w:sz w:val="24"/>
                  <w:szCs w:val="24"/>
                  <w:rPrChange w:id="10219" w:author="Mohammad Nayeem Hasan" w:date="2024-07-18T16:12:00Z" w16du:dateUtc="2024-07-18T10:12:00Z">
                    <w:rPr>
                      <w:rFonts w:ascii="Times New Roman" w:eastAsia="Times New Roman" w:hAnsi="Times New Roman" w:cs="Times New Roman"/>
                      <w:color w:val="000000"/>
                      <w:sz w:val="20"/>
                      <w:szCs w:val="20"/>
                    </w:rPr>
                  </w:rPrChange>
                </w:rPr>
                <w:delText>4.42E-02</w:delText>
              </w:r>
            </w:del>
          </w:p>
        </w:tc>
        <w:tc>
          <w:tcPr>
            <w:tcW w:w="1443" w:type="dxa"/>
            <w:shd w:val="clear" w:color="auto" w:fill="auto"/>
            <w:noWrap/>
            <w:vAlign w:val="center"/>
            <w:hideMark/>
          </w:tcPr>
          <w:p w14:paraId="42FA89BE" w14:textId="2DC6EF3E" w:rsidR="00A60F15" w:rsidRPr="00DF6BDB" w:rsidDel="00D73460" w:rsidRDefault="00A60F15">
            <w:pPr>
              <w:spacing w:line="240" w:lineRule="auto"/>
              <w:jc w:val="center"/>
              <w:rPr>
                <w:del w:id="10220" w:author="Mohammad Nayeem Hasan" w:date="2024-07-18T15:20:00Z" w16du:dateUtc="2024-07-18T09:20:00Z"/>
                <w:rFonts w:ascii="Times New Roman" w:eastAsia="Times New Roman" w:hAnsi="Times New Roman" w:cs="Times New Roman"/>
                <w:color w:val="000000"/>
                <w:sz w:val="24"/>
                <w:szCs w:val="24"/>
                <w:rPrChange w:id="10221" w:author="Mohammad Nayeem Hasan" w:date="2024-07-18T16:12:00Z" w16du:dateUtc="2024-07-18T10:12:00Z">
                  <w:rPr>
                    <w:del w:id="10222" w:author="Mohammad Nayeem Hasan" w:date="2024-07-18T15:20:00Z" w16du:dateUtc="2024-07-18T09:20:00Z"/>
                    <w:rFonts w:ascii="Times New Roman" w:eastAsia="Times New Roman" w:hAnsi="Times New Roman" w:cs="Times New Roman"/>
                    <w:color w:val="000000"/>
                    <w:sz w:val="20"/>
                    <w:szCs w:val="20"/>
                  </w:rPr>
                </w:rPrChange>
              </w:rPr>
              <w:pPrChange w:id="10223" w:author="Mohammad Nayeem Hasan" w:date="2024-07-18T16:13:00Z" w16du:dateUtc="2024-07-18T10:13:00Z">
                <w:pPr>
                  <w:spacing w:after="0" w:line="240" w:lineRule="auto"/>
                  <w:jc w:val="center"/>
                </w:pPr>
              </w:pPrChange>
            </w:pPr>
            <w:del w:id="10224" w:author="Mohammad Nayeem Hasan" w:date="2024-07-18T15:20:00Z" w16du:dateUtc="2024-07-18T09:20:00Z">
              <w:r w:rsidRPr="00DF6BDB" w:rsidDel="00D73460">
                <w:rPr>
                  <w:rFonts w:ascii="Times New Roman" w:eastAsia="Times New Roman" w:hAnsi="Times New Roman" w:cs="Times New Roman"/>
                  <w:color w:val="000000"/>
                  <w:sz w:val="24"/>
                  <w:szCs w:val="24"/>
                  <w:rPrChange w:id="10225" w:author="Mohammad Nayeem Hasan" w:date="2024-07-18T16:12:00Z" w16du:dateUtc="2024-07-18T10:12:00Z">
                    <w:rPr>
                      <w:rFonts w:ascii="Times New Roman" w:eastAsia="Times New Roman" w:hAnsi="Times New Roman" w:cs="Times New Roman"/>
                      <w:color w:val="000000"/>
                      <w:sz w:val="20"/>
                      <w:szCs w:val="20"/>
                    </w:rPr>
                  </w:rPrChange>
                </w:rPr>
                <w:delText>35.28</w:delText>
              </w:r>
            </w:del>
          </w:p>
        </w:tc>
      </w:tr>
      <w:tr w:rsidR="00A60F15" w:rsidRPr="00DF6BDB" w:rsidDel="00D73460" w14:paraId="040D3242" w14:textId="489BC961" w:rsidTr="00145582">
        <w:trPr>
          <w:trHeight w:val="255"/>
          <w:del w:id="10226" w:author="Mohammad Nayeem Hasan" w:date="2024-07-18T15:20:00Z"/>
        </w:trPr>
        <w:tc>
          <w:tcPr>
            <w:tcW w:w="5041" w:type="dxa"/>
            <w:shd w:val="clear" w:color="auto" w:fill="auto"/>
            <w:noWrap/>
            <w:vAlign w:val="center"/>
            <w:hideMark/>
          </w:tcPr>
          <w:p w14:paraId="6236F3EF" w14:textId="79AE74F8" w:rsidR="00A60F15" w:rsidRPr="00DF6BDB" w:rsidDel="00D73460" w:rsidRDefault="00A60F15">
            <w:pPr>
              <w:spacing w:line="240" w:lineRule="auto"/>
              <w:rPr>
                <w:del w:id="10227" w:author="Mohammad Nayeem Hasan" w:date="2024-07-18T15:20:00Z" w16du:dateUtc="2024-07-18T09:20:00Z"/>
                <w:rFonts w:ascii="Times New Roman" w:eastAsia="Times New Roman" w:hAnsi="Times New Roman" w:cs="Times New Roman"/>
                <w:b/>
                <w:bCs/>
                <w:color w:val="000000"/>
                <w:sz w:val="24"/>
                <w:szCs w:val="24"/>
                <w:rPrChange w:id="10228" w:author="Mohammad Nayeem Hasan" w:date="2024-07-18T16:12:00Z" w16du:dateUtc="2024-07-18T10:12:00Z">
                  <w:rPr>
                    <w:del w:id="10229" w:author="Mohammad Nayeem Hasan" w:date="2024-07-18T15:20:00Z" w16du:dateUtc="2024-07-18T09:20:00Z"/>
                    <w:rFonts w:ascii="Times New Roman" w:eastAsia="Times New Roman" w:hAnsi="Times New Roman" w:cs="Times New Roman"/>
                    <w:b/>
                    <w:bCs/>
                    <w:color w:val="000000"/>
                    <w:sz w:val="20"/>
                    <w:szCs w:val="20"/>
                  </w:rPr>
                </w:rPrChange>
              </w:rPr>
              <w:pPrChange w:id="10230" w:author="Mohammad Nayeem Hasan" w:date="2024-07-18T16:13:00Z" w16du:dateUtc="2024-07-18T10:13:00Z">
                <w:pPr>
                  <w:spacing w:after="0" w:line="240" w:lineRule="auto"/>
                </w:pPr>
              </w:pPrChange>
            </w:pPr>
            <w:del w:id="10231"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232" w:author="Mohammad Nayeem Hasan" w:date="2024-07-18T16:12:00Z" w16du:dateUtc="2024-07-18T10:12:00Z">
                    <w:rPr>
                      <w:rFonts w:ascii="Times New Roman" w:eastAsia="Times New Roman" w:hAnsi="Times New Roman" w:cs="Times New Roman"/>
                      <w:b/>
                      <w:bCs/>
                      <w:color w:val="000000"/>
                      <w:sz w:val="20"/>
                      <w:szCs w:val="20"/>
                    </w:rPr>
                  </w:rPrChange>
                </w:rPr>
                <w:delText>Household Members</w:delText>
              </w:r>
            </w:del>
          </w:p>
        </w:tc>
        <w:tc>
          <w:tcPr>
            <w:tcW w:w="1443" w:type="dxa"/>
            <w:shd w:val="clear" w:color="auto" w:fill="auto"/>
            <w:noWrap/>
            <w:vAlign w:val="center"/>
            <w:hideMark/>
          </w:tcPr>
          <w:p w14:paraId="713912EE" w14:textId="4F4D3563" w:rsidR="00A60F15" w:rsidRPr="00DF6BDB" w:rsidDel="00D73460" w:rsidRDefault="00A60F15">
            <w:pPr>
              <w:spacing w:line="240" w:lineRule="auto"/>
              <w:jc w:val="center"/>
              <w:rPr>
                <w:del w:id="10233" w:author="Mohammad Nayeem Hasan" w:date="2024-07-18T15:20:00Z" w16du:dateUtc="2024-07-18T09:20:00Z"/>
                <w:rFonts w:ascii="Times New Roman" w:eastAsia="Times New Roman" w:hAnsi="Times New Roman" w:cs="Times New Roman"/>
                <w:color w:val="000000"/>
                <w:sz w:val="24"/>
                <w:szCs w:val="24"/>
                <w:rPrChange w:id="10234" w:author="Mohammad Nayeem Hasan" w:date="2024-07-18T16:12:00Z" w16du:dateUtc="2024-07-18T10:12:00Z">
                  <w:rPr>
                    <w:del w:id="10235" w:author="Mohammad Nayeem Hasan" w:date="2024-07-18T15:20:00Z" w16du:dateUtc="2024-07-18T09:20:00Z"/>
                    <w:rFonts w:ascii="Times New Roman" w:eastAsia="Times New Roman" w:hAnsi="Times New Roman" w:cs="Times New Roman"/>
                    <w:color w:val="000000"/>
                  </w:rPr>
                </w:rPrChange>
              </w:rPr>
              <w:pPrChange w:id="10236" w:author="Mohammad Nayeem Hasan" w:date="2024-07-18T16:13:00Z" w16du:dateUtc="2024-07-18T10:13:00Z">
                <w:pPr>
                  <w:spacing w:after="0" w:line="240" w:lineRule="auto"/>
                  <w:jc w:val="center"/>
                </w:pPr>
              </w:pPrChange>
            </w:pPr>
            <w:del w:id="10237" w:author="Mohammad Nayeem Hasan" w:date="2024-07-18T15:20:00Z" w16du:dateUtc="2024-07-18T09:20:00Z">
              <w:r w:rsidRPr="00DF6BDB" w:rsidDel="00D73460">
                <w:rPr>
                  <w:rFonts w:ascii="Times New Roman" w:eastAsia="Times New Roman" w:hAnsi="Times New Roman" w:cs="Times New Roman"/>
                  <w:color w:val="000000"/>
                  <w:sz w:val="24"/>
                  <w:szCs w:val="24"/>
                  <w:rPrChange w:id="10238" w:author="Mohammad Nayeem Hasan" w:date="2024-07-18T16:12:00Z" w16du:dateUtc="2024-07-18T10:12:00Z">
                    <w:rPr>
                      <w:rFonts w:ascii="Times New Roman" w:eastAsia="Times New Roman" w:hAnsi="Times New Roman" w:cs="Times New Roman"/>
                      <w:color w:val="000000"/>
                    </w:rPr>
                  </w:rPrChange>
                </w:rPr>
                <w:delText>-0.002</w:delText>
              </w:r>
            </w:del>
          </w:p>
        </w:tc>
        <w:tc>
          <w:tcPr>
            <w:tcW w:w="1443" w:type="dxa"/>
            <w:shd w:val="clear" w:color="auto" w:fill="auto"/>
            <w:noWrap/>
            <w:vAlign w:val="center"/>
            <w:hideMark/>
          </w:tcPr>
          <w:p w14:paraId="35981F03" w14:textId="6288D740" w:rsidR="00A60F15" w:rsidRPr="00DF6BDB" w:rsidDel="00D73460" w:rsidRDefault="00A60F15">
            <w:pPr>
              <w:spacing w:line="240" w:lineRule="auto"/>
              <w:jc w:val="center"/>
              <w:rPr>
                <w:del w:id="10239" w:author="Mohammad Nayeem Hasan" w:date="2024-07-18T15:20:00Z" w16du:dateUtc="2024-07-18T09:20:00Z"/>
                <w:rFonts w:ascii="Times New Roman" w:eastAsia="Times New Roman" w:hAnsi="Times New Roman" w:cs="Times New Roman"/>
                <w:color w:val="000000"/>
                <w:sz w:val="24"/>
                <w:szCs w:val="24"/>
                <w:rPrChange w:id="10240" w:author="Mohammad Nayeem Hasan" w:date="2024-07-18T16:12:00Z" w16du:dateUtc="2024-07-18T10:12:00Z">
                  <w:rPr>
                    <w:del w:id="10241" w:author="Mohammad Nayeem Hasan" w:date="2024-07-18T15:20:00Z" w16du:dateUtc="2024-07-18T09:20:00Z"/>
                    <w:rFonts w:ascii="Times New Roman" w:eastAsia="Times New Roman" w:hAnsi="Times New Roman" w:cs="Times New Roman"/>
                    <w:color w:val="000000"/>
                    <w:sz w:val="20"/>
                    <w:szCs w:val="20"/>
                  </w:rPr>
                </w:rPrChange>
              </w:rPr>
              <w:pPrChange w:id="10242" w:author="Mohammad Nayeem Hasan" w:date="2024-07-18T16:13:00Z" w16du:dateUtc="2024-07-18T10:13:00Z">
                <w:pPr>
                  <w:spacing w:after="0" w:line="240" w:lineRule="auto"/>
                  <w:jc w:val="center"/>
                </w:pPr>
              </w:pPrChange>
            </w:pPr>
            <w:del w:id="10243" w:author="Mohammad Nayeem Hasan" w:date="2024-07-18T15:20:00Z" w16du:dateUtc="2024-07-18T09:20:00Z">
              <w:r w:rsidRPr="00DF6BDB" w:rsidDel="00D73460">
                <w:rPr>
                  <w:rFonts w:ascii="Times New Roman" w:eastAsia="Times New Roman" w:hAnsi="Times New Roman" w:cs="Times New Roman"/>
                  <w:color w:val="000000"/>
                  <w:sz w:val="24"/>
                  <w:szCs w:val="24"/>
                  <w:rPrChange w:id="10244" w:author="Mohammad Nayeem Hasan" w:date="2024-07-18T16:12:00Z" w16du:dateUtc="2024-07-18T10:12:00Z">
                    <w:rPr>
                      <w:rFonts w:ascii="Times New Roman" w:eastAsia="Times New Roman" w:hAnsi="Times New Roman" w:cs="Times New Roman"/>
                      <w:color w:val="000000"/>
                      <w:sz w:val="20"/>
                      <w:szCs w:val="20"/>
                    </w:rPr>
                  </w:rPrChange>
                </w:rPr>
                <w:delText>-0.021</w:delText>
              </w:r>
            </w:del>
          </w:p>
        </w:tc>
        <w:tc>
          <w:tcPr>
            <w:tcW w:w="1443" w:type="dxa"/>
            <w:shd w:val="clear" w:color="auto" w:fill="auto"/>
            <w:noWrap/>
            <w:vAlign w:val="center"/>
            <w:hideMark/>
          </w:tcPr>
          <w:p w14:paraId="27EA74F5" w14:textId="184DD04F" w:rsidR="00A60F15" w:rsidRPr="00DF6BDB" w:rsidDel="00D73460" w:rsidRDefault="00A60F15">
            <w:pPr>
              <w:spacing w:line="240" w:lineRule="auto"/>
              <w:jc w:val="center"/>
              <w:rPr>
                <w:del w:id="10245" w:author="Mohammad Nayeem Hasan" w:date="2024-07-18T15:20:00Z" w16du:dateUtc="2024-07-18T09:20:00Z"/>
                <w:rFonts w:ascii="Times New Roman" w:eastAsia="Times New Roman" w:hAnsi="Times New Roman" w:cs="Times New Roman"/>
                <w:color w:val="000000"/>
                <w:sz w:val="24"/>
                <w:szCs w:val="24"/>
                <w:rPrChange w:id="10246" w:author="Mohammad Nayeem Hasan" w:date="2024-07-18T16:12:00Z" w16du:dateUtc="2024-07-18T10:12:00Z">
                  <w:rPr>
                    <w:del w:id="10247" w:author="Mohammad Nayeem Hasan" w:date="2024-07-18T15:20:00Z" w16du:dateUtc="2024-07-18T09:20:00Z"/>
                    <w:rFonts w:ascii="Times New Roman" w:eastAsia="Times New Roman" w:hAnsi="Times New Roman" w:cs="Times New Roman"/>
                    <w:color w:val="000000"/>
                    <w:sz w:val="20"/>
                    <w:szCs w:val="20"/>
                  </w:rPr>
                </w:rPrChange>
              </w:rPr>
              <w:pPrChange w:id="10248" w:author="Mohammad Nayeem Hasan" w:date="2024-07-18T16:13:00Z" w16du:dateUtc="2024-07-18T10:13:00Z">
                <w:pPr>
                  <w:spacing w:after="0" w:line="240" w:lineRule="auto"/>
                  <w:jc w:val="center"/>
                </w:pPr>
              </w:pPrChange>
            </w:pPr>
            <w:del w:id="10249" w:author="Mohammad Nayeem Hasan" w:date="2024-07-18T15:20:00Z" w16du:dateUtc="2024-07-18T09:20:00Z">
              <w:r w:rsidRPr="00DF6BDB" w:rsidDel="00D73460">
                <w:rPr>
                  <w:rFonts w:ascii="Times New Roman" w:eastAsia="Times New Roman" w:hAnsi="Times New Roman" w:cs="Times New Roman"/>
                  <w:color w:val="000000"/>
                  <w:sz w:val="24"/>
                  <w:szCs w:val="24"/>
                  <w:rPrChange w:id="10250" w:author="Mohammad Nayeem Hasan" w:date="2024-07-18T16:12:00Z" w16du:dateUtc="2024-07-18T10:12:00Z">
                    <w:rPr>
                      <w:rFonts w:ascii="Times New Roman" w:eastAsia="Times New Roman" w:hAnsi="Times New Roman" w:cs="Times New Roman"/>
                      <w:color w:val="000000"/>
                      <w:sz w:val="20"/>
                      <w:szCs w:val="20"/>
                    </w:rPr>
                  </w:rPrChange>
                </w:rPr>
                <w:delText>0.0004</w:delText>
              </w:r>
            </w:del>
          </w:p>
        </w:tc>
        <w:tc>
          <w:tcPr>
            <w:tcW w:w="1443" w:type="dxa"/>
            <w:shd w:val="clear" w:color="auto" w:fill="auto"/>
            <w:noWrap/>
            <w:vAlign w:val="center"/>
            <w:hideMark/>
          </w:tcPr>
          <w:p w14:paraId="68959DB0" w14:textId="51248ADF" w:rsidR="00A60F15" w:rsidRPr="00DF6BDB" w:rsidDel="00D73460" w:rsidRDefault="00A60F15">
            <w:pPr>
              <w:spacing w:line="240" w:lineRule="auto"/>
              <w:jc w:val="center"/>
              <w:rPr>
                <w:del w:id="10251" w:author="Mohammad Nayeem Hasan" w:date="2024-07-18T15:20:00Z" w16du:dateUtc="2024-07-18T09:20:00Z"/>
                <w:rFonts w:ascii="Times New Roman" w:eastAsia="Times New Roman" w:hAnsi="Times New Roman" w:cs="Times New Roman"/>
                <w:color w:val="000000"/>
                <w:sz w:val="24"/>
                <w:szCs w:val="24"/>
                <w:rPrChange w:id="10252" w:author="Mohammad Nayeem Hasan" w:date="2024-07-18T16:12:00Z" w16du:dateUtc="2024-07-18T10:12:00Z">
                  <w:rPr>
                    <w:del w:id="10253" w:author="Mohammad Nayeem Hasan" w:date="2024-07-18T15:20:00Z" w16du:dateUtc="2024-07-18T09:20:00Z"/>
                    <w:rFonts w:ascii="Times New Roman" w:eastAsia="Times New Roman" w:hAnsi="Times New Roman" w:cs="Times New Roman"/>
                    <w:color w:val="000000"/>
                    <w:sz w:val="20"/>
                    <w:szCs w:val="20"/>
                  </w:rPr>
                </w:rPrChange>
              </w:rPr>
              <w:pPrChange w:id="10254" w:author="Mohammad Nayeem Hasan" w:date="2024-07-18T16:13:00Z" w16du:dateUtc="2024-07-18T10:13:00Z">
                <w:pPr>
                  <w:spacing w:after="0" w:line="240" w:lineRule="auto"/>
                  <w:jc w:val="center"/>
                </w:pPr>
              </w:pPrChange>
            </w:pPr>
            <w:del w:id="10255" w:author="Mohammad Nayeem Hasan" w:date="2024-07-18T15:20:00Z" w16du:dateUtc="2024-07-18T09:20:00Z">
              <w:r w:rsidRPr="00DF6BDB" w:rsidDel="00D73460">
                <w:rPr>
                  <w:rFonts w:ascii="Times New Roman" w:eastAsia="Times New Roman" w:hAnsi="Times New Roman" w:cs="Times New Roman"/>
                  <w:color w:val="000000"/>
                  <w:sz w:val="24"/>
                  <w:szCs w:val="24"/>
                  <w:rPrChange w:id="10256" w:author="Mohammad Nayeem Hasan" w:date="2024-07-18T16:12:00Z" w16du:dateUtc="2024-07-18T10:12:00Z">
                    <w:rPr>
                      <w:rFonts w:ascii="Times New Roman" w:eastAsia="Times New Roman" w:hAnsi="Times New Roman" w:cs="Times New Roman"/>
                      <w:color w:val="000000"/>
                      <w:sz w:val="20"/>
                      <w:szCs w:val="20"/>
                    </w:rPr>
                  </w:rPrChange>
                </w:rPr>
                <w:delText>-7.25E-06</w:delText>
              </w:r>
            </w:del>
          </w:p>
        </w:tc>
        <w:tc>
          <w:tcPr>
            <w:tcW w:w="1443" w:type="dxa"/>
            <w:shd w:val="clear" w:color="auto" w:fill="auto"/>
            <w:noWrap/>
            <w:vAlign w:val="center"/>
            <w:hideMark/>
          </w:tcPr>
          <w:p w14:paraId="4ECF5C1A" w14:textId="7D47DAA4" w:rsidR="00A60F15" w:rsidRPr="00DF6BDB" w:rsidDel="00D73460" w:rsidRDefault="00A60F15">
            <w:pPr>
              <w:spacing w:line="240" w:lineRule="auto"/>
              <w:jc w:val="center"/>
              <w:rPr>
                <w:del w:id="10257" w:author="Mohammad Nayeem Hasan" w:date="2024-07-18T15:20:00Z" w16du:dateUtc="2024-07-18T09:20:00Z"/>
                <w:rFonts w:ascii="Times New Roman" w:eastAsia="Times New Roman" w:hAnsi="Times New Roman" w:cs="Times New Roman"/>
                <w:color w:val="000000"/>
                <w:sz w:val="24"/>
                <w:szCs w:val="24"/>
                <w:rPrChange w:id="10258" w:author="Mohammad Nayeem Hasan" w:date="2024-07-18T16:12:00Z" w16du:dateUtc="2024-07-18T10:12:00Z">
                  <w:rPr>
                    <w:del w:id="10259" w:author="Mohammad Nayeem Hasan" w:date="2024-07-18T15:20:00Z" w16du:dateUtc="2024-07-18T09:20:00Z"/>
                    <w:rFonts w:ascii="Times New Roman" w:eastAsia="Times New Roman" w:hAnsi="Times New Roman" w:cs="Times New Roman"/>
                    <w:color w:val="000000"/>
                    <w:sz w:val="20"/>
                    <w:szCs w:val="20"/>
                  </w:rPr>
                </w:rPrChange>
              </w:rPr>
              <w:pPrChange w:id="10260" w:author="Mohammad Nayeem Hasan" w:date="2024-07-18T16:13:00Z" w16du:dateUtc="2024-07-18T10:13:00Z">
                <w:pPr>
                  <w:spacing w:after="0" w:line="240" w:lineRule="auto"/>
                  <w:jc w:val="center"/>
                </w:pPr>
              </w:pPrChange>
            </w:pPr>
            <w:del w:id="10261" w:author="Mohammad Nayeem Hasan" w:date="2024-07-18T15:20:00Z" w16du:dateUtc="2024-07-18T09:20:00Z">
              <w:r w:rsidRPr="00DF6BDB" w:rsidDel="00D73460">
                <w:rPr>
                  <w:rFonts w:ascii="Times New Roman" w:eastAsia="Times New Roman" w:hAnsi="Times New Roman" w:cs="Times New Roman"/>
                  <w:color w:val="000000"/>
                  <w:sz w:val="24"/>
                  <w:szCs w:val="24"/>
                  <w:rPrChange w:id="10262" w:author="Mohammad Nayeem Hasan" w:date="2024-07-18T16:12:00Z" w16du:dateUtc="2024-07-18T10:12:00Z">
                    <w:rPr>
                      <w:rFonts w:ascii="Times New Roman" w:eastAsia="Times New Roman" w:hAnsi="Times New Roman" w:cs="Times New Roman"/>
                      <w:color w:val="000000"/>
                      <w:sz w:val="20"/>
                      <w:szCs w:val="20"/>
                    </w:rPr>
                  </w:rPrChange>
                </w:rPr>
                <w:delText>-2.05</w:delText>
              </w:r>
            </w:del>
          </w:p>
        </w:tc>
      </w:tr>
      <w:tr w:rsidR="00A60F15" w:rsidRPr="00DF6BDB" w:rsidDel="00D73460" w14:paraId="5BB99E6D" w14:textId="2AF5E1CF" w:rsidTr="00145582">
        <w:trPr>
          <w:trHeight w:val="255"/>
          <w:del w:id="10263" w:author="Mohammad Nayeem Hasan" w:date="2024-07-18T15:20:00Z"/>
        </w:trPr>
        <w:tc>
          <w:tcPr>
            <w:tcW w:w="5041" w:type="dxa"/>
            <w:shd w:val="clear" w:color="auto" w:fill="auto"/>
            <w:noWrap/>
            <w:vAlign w:val="center"/>
            <w:hideMark/>
          </w:tcPr>
          <w:p w14:paraId="094DB52B" w14:textId="0205D1F5" w:rsidR="00A60F15" w:rsidRPr="00DF6BDB" w:rsidDel="00D73460" w:rsidRDefault="00A60F15">
            <w:pPr>
              <w:spacing w:line="240" w:lineRule="auto"/>
              <w:rPr>
                <w:del w:id="10264" w:author="Mohammad Nayeem Hasan" w:date="2024-07-18T15:20:00Z" w16du:dateUtc="2024-07-18T09:20:00Z"/>
                <w:rFonts w:ascii="Times New Roman" w:eastAsia="Times New Roman" w:hAnsi="Times New Roman" w:cs="Times New Roman"/>
                <w:b/>
                <w:bCs/>
                <w:color w:val="000000"/>
                <w:sz w:val="24"/>
                <w:szCs w:val="24"/>
                <w:rPrChange w:id="10265" w:author="Mohammad Nayeem Hasan" w:date="2024-07-18T16:12:00Z" w16du:dateUtc="2024-07-18T10:12:00Z">
                  <w:rPr>
                    <w:del w:id="10266" w:author="Mohammad Nayeem Hasan" w:date="2024-07-18T15:20:00Z" w16du:dateUtc="2024-07-18T09:20:00Z"/>
                    <w:rFonts w:ascii="Times New Roman" w:eastAsia="Times New Roman" w:hAnsi="Times New Roman" w:cs="Times New Roman"/>
                    <w:b/>
                    <w:bCs/>
                    <w:color w:val="000000"/>
                    <w:sz w:val="20"/>
                    <w:szCs w:val="20"/>
                  </w:rPr>
                </w:rPrChange>
              </w:rPr>
              <w:pPrChange w:id="10267" w:author="Mohammad Nayeem Hasan" w:date="2024-07-18T16:13:00Z" w16du:dateUtc="2024-07-18T10:13:00Z">
                <w:pPr>
                  <w:spacing w:after="0" w:line="240" w:lineRule="auto"/>
                </w:pPr>
              </w:pPrChange>
            </w:pPr>
            <w:del w:id="10268"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269" w:author="Mohammad Nayeem Hasan" w:date="2024-07-18T16:12:00Z" w16du:dateUtc="2024-07-18T10:12:00Z">
                    <w:rPr>
                      <w:rFonts w:ascii="Times New Roman" w:eastAsia="Times New Roman" w:hAnsi="Times New Roman" w:cs="Times New Roman"/>
                      <w:b/>
                      <w:bCs/>
                      <w:color w:val="000000"/>
                      <w:sz w:val="20"/>
                      <w:szCs w:val="20"/>
                    </w:rPr>
                  </w:rPrChange>
                </w:rPr>
                <w:delText>Animal</w:delText>
              </w:r>
            </w:del>
          </w:p>
        </w:tc>
        <w:tc>
          <w:tcPr>
            <w:tcW w:w="1443" w:type="dxa"/>
            <w:shd w:val="clear" w:color="auto" w:fill="auto"/>
            <w:noWrap/>
            <w:vAlign w:val="center"/>
            <w:hideMark/>
          </w:tcPr>
          <w:p w14:paraId="052BE607" w14:textId="23C0CEF2" w:rsidR="00A60F15" w:rsidRPr="00DF6BDB" w:rsidDel="00D73460" w:rsidRDefault="00A60F15">
            <w:pPr>
              <w:spacing w:line="240" w:lineRule="auto"/>
              <w:jc w:val="center"/>
              <w:rPr>
                <w:del w:id="10270" w:author="Mohammad Nayeem Hasan" w:date="2024-07-18T15:20:00Z" w16du:dateUtc="2024-07-18T09:20:00Z"/>
                <w:rFonts w:ascii="Times New Roman" w:eastAsia="Times New Roman" w:hAnsi="Times New Roman" w:cs="Times New Roman"/>
                <w:color w:val="000000"/>
                <w:sz w:val="24"/>
                <w:szCs w:val="24"/>
                <w:rPrChange w:id="10271" w:author="Mohammad Nayeem Hasan" w:date="2024-07-18T16:12:00Z" w16du:dateUtc="2024-07-18T10:12:00Z">
                  <w:rPr>
                    <w:del w:id="10272" w:author="Mohammad Nayeem Hasan" w:date="2024-07-18T15:20:00Z" w16du:dateUtc="2024-07-18T09:20:00Z"/>
                    <w:rFonts w:ascii="Times New Roman" w:eastAsia="Times New Roman" w:hAnsi="Times New Roman" w:cs="Times New Roman"/>
                    <w:color w:val="000000"/>
                  </w:rPr>
                </w:rPrChange>
              </w:rPr>
              <w:pPrChange w:id="10273" w:author="Mohammad Nayeem Hasan" w:date="2024-07-18T16:13:00Z" w16du:dateUtc="2024-07-18T10:13:00Z">
                <w:pPr>
                  <w:spacing w:after="0" w:line="240" w:lineRule="auto"/>
                  <w:jc w:val="center"/>
                </w:pPr>
              </w:pPrChange>
            </w:pPr>
            <w:del w:id="10274" w:author="Mohammad Nayeem Hasan" w:date="2024-07-18T15:20:00Z" w16du:dateUtc="2024-07-18T09:20:00Z">
              <w:r w:rsidRPr="00DF6BDB" w:rsidDel="00D73460">
                <w:rPr>
                  <w:rFonts w:ascii="Times New Roman" w:eastAsia="Times New Roman" w:hAnsi="Times New Roman" w:cs="Times New Roman"/>
                  <w:color w:val="000000"/>
                  <w:sz w:val="24"/>
                  <w:szCs w:val="24"/>
                  <w:rPrChange w:id="10275" w:author="Mohammad Nayeem Hasan" w:date="2024-07-18T16:12:00Z" w16du:dateUtc="2024-07-18T10:12:00Z">
                    <w:rPr>
                      <w:rFonts w:ascii="Times New Roman" w:eastAsia="Times New Roman" w:hAnsi="Times New Roman" w:cs="Times New Roman"/>
                      <w:color w:val="000000"/>
                    </w:rPr>
                  </w:rPrChange>
                </w:rPr>
                <w:delText>-0.024</w:delText>
              </w:r>
            </w:del>
          </w:p>
        </w:tc>
        <w:tc>
          <w:tcPr>
            <w:tcW w:w="1443" w:type="dxa"/>
            <w:shd w:val="clear" w:color="auto" w:fill="auto"/>
            <w:noWrap/>
            <w:vAlign w:val="center"/>
            <w:hideMark/>
          </w:tcPr>
          <w:p w14:paraId="00243EE3" w14:textId="5E9C94C3" w:rsidR="00A60F15" w:rsidRPr="00DF6BDB" w:rsidDel="00D73460" w:rsidRDefault="00A60F15">
            <w:pPr>
              <w:spacing w:line="240" w:lineRule="auto"/>
              <w:jc w:val="center"/>
              <w:rPr>
                <w:del w:id="10276" w:author="Mohammad Nayeem Hasan" w:date="2024-07-18T15:20:00Z" w16du:dateUtc="2024-07-18T09:20:00Z"/>
                <w:rFonts w:ascii="Times New Roman" w:eastAsia="Times New Roman" w:hAnsi="Times New Roman" w:cs="Times New Roman"/>
                <w:color w:val="000000"/>
                <w:sz w:val="24"/>
                <w:szCs w:val="24"/>
                <w:rPrChange w:id="10277" w:author="Mohammad Nayeem Hasan" w:date="2024-07-18T16:12:00Z" w16du:dateUtc="2024-07-18T10:12:00Z">
                  <w:rPr>
                    <w:del w:id="10278" w:author="Mohammad Nayeem Hasan" w:date="2024-07-18T15:20:00Z" w16du:dateUtc="2024-07-18T09:20:00Z"/>
                    <w:rFonts w:ascii="Times New Roman" w:eastAsia="Times New Roman" w:hAnsi="Times New Roman" w:cs="Times New Roman"/>
                    <w:color w:val="000000"/>
                    <w:sz w:val="20"/>
                    <w:szCs w:val="20"/>
                  </w:rPr>
                </w:rPrChange>
              </w:rPr>
              <w:pPrChange w:id="10279" w:author="Mohammad Nayeem Hasan" w:date="2024-07-18T16:13:00Z" w16du:dateUtc="2024-07-18T10:13:00Z">
                <w:pPr>
                  <w:spacing w:after="0" w:line="240" w:lineRule="auto"/>
                  <w:jc w:val="center"/>
                </w:pPr>
              </w:pPrChange>
            </w:pPr>
            <w:del w:id="10280" w:author="Mohammad Nayeem Hasan" w:date="2024-07-18T15:20:00Z" w16du:dateUtc="2024-07-18T09:20:00Z">
              <w:r w:rsidRPr="00DF6BDB" w:rsidDel="00D73460">
                <w:rPr>
                  <w:rFonts w:ascii="Times New Roman" w:eastAsia="Times New Roman" w:hAnsi="Times New Roman" w:cs="Times New Roman"/>
                  <w:color w:val="000000"/>
                  <w:sz w:val="24"/>
                  <w:szCs w:val="24"/>
                  <w:rPrChange w:id="10281" w:author="Mohammad Nayeem Hasan" w:date="2024-07-18T16:12:00Z" w16du:dateUtc="2024-07-18T10:12:00Z">
                    <w:rPr>
                      <w:rFonts w:ascii="Times New Roman" w:eastAsia="Times New Roman" w:hAnsi="Times New Roman" w:cs="Times New Roman"/>
                      <w:color w:val="000000"/>
                      <w:sz w:val="20"/>
                      <w:szCs w:val="20"/>
                    </w:rPr>
                  </w:rPrChange>
                </w:rPr>
                <w:delText>-0.173</w:delText>
              </w:r>
            </w:del>
          </w:p>
        </w:tc>
        <w:tc>
          <w:tcPr>
            <w:tcW w:w="1443" w:type="dxa"/>
            <w:shd w:val="clear" w:color="auto" w:fill="auto"/>
            <w:noWrap/>
            <w:vAlign w:val="center"/>
            <w:hideMark/>
          </w:tcPr>
          <w:p w14:paraId="098D419E" w14:textId="0B268B26" w:rsidR="00A60F15" w:rsidRPr="00DF6BDB" w:rsidDel="00D73460" w:rsidRDefault="00A60F15">
            <w:pPr>
              <w:spacing w:line="240" w:lineRule="auto"/>
              <w:jc w:val="center"/>
              <w:rPr>
                <w:del w:id="10282" w:author="Mohammad Nayeem Hasan" w:date="2024-07-18T15:20:00Z" w16du:dateUtc="2024-07-18T09:20:00Z"/>
                <w:rFonts w:ascii="Times New Roman" w:eastAsia="Times New Roman" w:hAnsi="Times New Roman" w:cs="Times New Roman"/>
                <w:color w:val="000000"/>
                <w:sz w:val="24"/>
                <w:szCs w:val="24"/>
                <w:rPrChange w:id="10283" w:author="Mohammad Nayeem Hasan" w:date="2024-07-18T16:12:00Z" w16du:dateUtc="2024-07-18T10:12:00Z">
                  <w:rPr>
                    <w:del w:id="10284" w:author="Mohammad Nayeem Hasan" w:date="2024-07-18T15:20:00Z" w16du:dateUtc="2024-07-18T09:20:00Z"/>
                    <w:rFonts w:ascii="Times New Roman" w:eastAsia="Times New Roman" w:hAnsi="Times New Roman" w:cs="Times New Roman"/>
                    <w:color w:val="000000"/>
                    <w:sz w:val="20"/>
                    <w:szCs w:val="20"/>
                  </w:rPr>
                </w:rPrChange>
              </w:rPr>
              <w:pPrChange w:id="10285" w:author="Mohammad Nayeem Hasan" w:date="2024-07-18T16:13:00Z" w16du:dateUtc="2024-07-18T10:13:00Z">
                <w:pPr>
                  <w:spacing w:after="0" w:line="240" w:lineRule="auto"/>
                  <w:jc w:val="center"/>
                </w:pPr>
              </w:pPrChange>
            </w:pPr>
            <w:del w:id="10286" w:author="Mohammad Nayeem Hasan" w:date="2024-07-18T15:20:00Z" w16du:dateUtc="2024-07-18T09:20:00Z">
              <w:r w:rsidRPr="00DF6BDB" w:rsidDel="00D73460">
                <w:rPr>
                  <w:rFonts w:ascii="Times New Roman" w:eastAsia="Times New Roman" w:hAnsi="Times New Roman" w:cs="Times New Roman"/>
                  <w:color w:val="000000"/>
                  <w:sz w:val="24"/>
                  <w:szCs w:val="24"/>
                  <w:rPrChange w:id="10287" w:author="Mohammad Nayeem Hasan" w:date="2024-07-18T16:12:00Z" w16du:dateUtc="2024-07-18T10:12:00Z">
                    <w:rPr>
                      <w:rFonts w:ascii="Times New Roman" w:eastAsia="Times New Roman" w:hAnsi="Times New Roman" w:cs="Times New Roman"/>
                      <w:color w:val="000000"/>
                      <w:sz w:val="20"/>
                      <w:szCs w:val="20"/>
                    </w:rPr>
                  </w:rPrChange>
                </w:rPr>
                <w:delText>-0.0224</w:delText>
              </w:r>
            </w:del>
          </w:p>
        </w:tc>
        <w:tc>
          <w:tcPr>
            <w:tcW w:w="1443" w:type="dxa"/>
            <w:shd w:val="clear" w:color="auto" w:fill="auto"/>
            <w:noWrap/>
            <w:vAlign w:val="center"/>
            <w:hideMark/>
          </w:tcPr>
          <w:p w14:paraId="0B1AF1E4" w14:textId="14DD6465" w:rsidR="00A60F15" w:rsidRPr="00DF6BDB" w:rsidDel="00D73460" w:rsidRDefault="00A60F15">
            <w:pPr>
              <w:spacing w:line="240" w:lineRule="auto"/>
              <w:jc w:val="center"/>
              <w:rPr>
                <w:del w:id="10288" w:author="Mohammad Nayeem Hasan" w:date="2024-07-18T15:20:00Z" w16du:dateUtc="2024-07-18T09:20:00Z"/>
                <w:rFonts w:ascii="Times New Roman" w:eastAsia="Times New Roman" w:hAnsi="Times New Roman" w:cs="Times New Roman"/>
                <w:color w:val="000000"/>
                <w:sz w:val="24"/>
                <w:szCs w:val="24"/>
                <w:rPrChange w:id="10289" w:author="Mohammad Nayeem Hasan" w:date="2024-07-18T16:12:00Z" w16du:dateUtc="2024-07-18T10:12:00Z">
                  <w:rPr>
                    <w:del w:id="10290" w:author="Mohammad Nayeem Hasan" w:date="2024-07-18T15:20:00Z" w16du:dateUtc="2024-07-18T09:20:00Z"/>
                    <w:rFonts w:ascii="Times New Roman" w:eastAsia="Times New Roman" w:hAnsi="Times New Roman" w:cs="Times New Roman"/>
                    <w:color w:val="000000"/>
                    <w:sz w:val="20"/>
                    <w:szCs w:val="20"/>
                  </w:rPr>
                </w:rPrChange>
              </w:rPr>
              <w:pPrChange w:id="10291" w:author="Mohammad Nayeem Hasan" w:date="2024-07-18T16:13:00Z" w16du:dateUtc="2024-07-18T10:13:00Z">
                <w:pPr>
                  <w:spacing w:after="0" w:line="240" w:lineRule="auto"/>
                  <w:jc w:val="center"/>
                </w:pPr>
              </w:pPrChange>
            </w:pPr>
            <w:del w:id="10292" w:author="Mohammad Nayeem Hasan" w:date="2024-07-18T15:20:00Z" w16du:dateUtc="2024-07-18T09:20:00Z">
              <w:r w:rsidRPr="00DF6BDB" w:rsidDel="00D73460">
                <w:rPr>
                  <w:rFonts w:ascii="Times New Roman" w:eastAsia="Times New Roman" w:hAnsi="Times New Roman" w:cs="Times New Roman"/>
                  <w:color w:val="000000"/>
                  <w:sz w:val="24"/>
                  <w:szCs w:val="24"/>
                  <w:rPrChange w:id="10293" w:author="Mohammad Nayeem Hasan" w:date="2024-07-18T16:12:00Z" w16du:dateUtc="2024-07-18T10:12:00Z">
                    <w:rPr>
                      <w:rFonts w:ascii="Times New Roman" w:eastAsia="Times New Roman" w:hAnsi="Times New Roman" w:cs="Times New Roman"/>
                      <w:color w:val="000000"/>
                      <w:sz w:val="20"/>
                      <w:szCs w:val="20"/>
                    </w:rPr>
                  </w:rPrChange>
                </w:rPr>
                <w:delText>3.88E-03</w:delText>
              </w:r>
            </w:del>
          </w:p>
        </w:tc>
        <w:tc>
          <w:tcPr>
            <w:tcW w:w="1443" w:type="dxa"/>
            <w:shd w:val="clear" w:color="auto" w:fill="auto"/>
            <w:noWrap/>
            <w:vAlign w:val="center"/>
            <w:hideMark/>
          </w:tcPr>
          <w:p w14:paraId="23BE6F1E" w14:textId="070020C5" w:rsidR="00A60F15" w:rsidRPr="00DF6BDB" w:rsidDel="00D73460" w:rsidRDefault="00A60F15">
            <w:pPr>
              <w:spacing w:line="240" w:lineRule="auto"/>
              <w:jc w:val="center"/>
              <w:rPr>
                <w:del w:id="10294" w:author="Mohammad Nayeem Hasan" w:date="2024-07-18T15:20:00Z" w16du:dateUtc="2024-07-18T09:20:00Z"/>
                <w:rFonts w:ascii="Times New Roman" w:eastAsia="Times New Roman" w:hAnsi="Times New Roman" w:cs="Times New Roman"/>
                <w:color w:val="000000"/>
                <w:sz w:val="24"/>
                <w:szCs w:val="24"/>
                <w:rPrChange w:id="10295" w:author="Mohammad Nayeem Hasan" w:date="2024-07-18T16:12:00Z" w16du:dateUtc="2024-07-18T10:12:00Z">
                  <w:rPr>
                    <w:del w:id="10296" w:author="Mohammad Nayeem Hasan" w:date="2024-07-18T15:20:00Z" w16du:dateUtc="2024-07-18T09:20:00Z"/>
                    <w:rFonts w:ascii="Times New Roman" w:eastAsia="Times New Roman" w:hAnsi="Times New Roman" w:cs="Times New Roman"/>
                    <w:color w:val="000000"/>
                    <w:sz w:val="20"/>
                    <w:szCs w:val="20"/>
                  </w:rPr>
                </w:rPrChange>
              </w:rPr>
              <w:pPrChange w:id="10297" w:author="Mohammad Nayeem Hasan" w:date="2024-07-18T16:13:00Z" w16du:dateUtc="2024-07-18T10:13:00Z">
                <w:pPr>
                  <w:spacing w:after="0" w:line="240" w:lineRule="auto"/>
                  <w:jc w:val="center"/>
                </w:pPr>
              </w:pPrChange>
            </w:pPr>
            <w:del w:id="10298" w:author="Mohammad Nayeem Hasan" w:date="2024-07-18T15:20:00Z" w16du:dateUtc="2024-07-18T09:20:00Z">
              <w:r w:rsidRPr="00DF6BDB" w:rsidDel="00D73460">
                <w:rPr>
                  <w:rFonts w:ascii="Times New Roman" w:eastAsia="Times New Roman" w:hAnsi="Times New Roman" w:cs="Times New Roman"/>
                  <w:color w:val="000000"/>
                  <w:sz w:val="24"/>
                  <w:szCs w:val="24"/>
                  <w:rPrChange w:id="10299" w:author="Mohammad Nayeem Hasan" w:date="2024-07-18T16:12:00Z" w16du:dateUtc="2024-07-18T10:12:00Z">
                    <w:rPr>
                      <w:rFonts w:ascii="Times New Roman" w:eastAsia="Times New Roman" w:hAnsi="Times New Roman" w:cs="Times New Roman"/>
                      <w:color w:val="000000"/>
                      <w:sz w:val="20"/>
                      <w:szCs w:val="20"/>
                    </w:rPr>
                  </w:rPrChange>
                </w:rPr>
                <w:delText>-17.31</w:delText>
              </w:r>
            </w:del>
          </w:p>
        </w:tc>
      </w:tr>
      <w:tr w:rsidR="00A60F15" w:rsidRPr="00DF6BDB" w:rsidDel="00D73460" w14:paraId="678E8233" w14:textId="2345FAFC" w:rsidTr="00145582">
        <w:trPr>
          <w:trHeight w:val="255"/>
          <w:del w:id="10300" w:author="Mohammad Nayeem Hasan" w:date="2024-07-18T15:20:00Z"/>
        </w:trPr>
        <w:tc>
          <w:tcPr>
            <w:tcW w:w="5041" w:type="dxa"/>
            <w:shd w:val="clear" w:color="auto" w:fill="auto"/>
            <w:noWrap/>
            <w:vAlign w:val="center"/>
            <w:hideMark/>
          </w:tcPr>
          <w:p w14:paraId="7AFFAE4F" w14:textId="1E7C7AB8" w:rsidR="00A60F15" w:rsidRPr="00DF6BDB" w:rsidDel="00D73460" w:rsidRDefault="00A60F15">
            <w:pPr>
              <w:spacing w:line="240" w:lineRule="auto"/>
              <w:rPr>
                <w:del w:id="10301" w:author="Mohammad Nayeem Hasan" w:date="2024-07-18T15:20:00Z" w16du:dateUtc="2024-07-18T09:20:00Z"/>
                <w:rFonts w:ascii="Times New Roman" w:eastAsia="Times New Roman" w:hAnsi="Times New Roman" w:cs="Times New Roman"/>
                <w:b/>
                <w:bCs/>
                <w:color w:val="000000"/>
                <w:sz w:val="24"/>
                <w:szCs w:val="24"/>
                <w:rPrChange w:id="10302" w:author="Mohammad Nayeem Hasan" w:date="2024-07-18T16:12:00Z" w16du:dateUtc="2024-07-18T10:12:00Z">
                  <w:rPr>
                    <w:del w:id="10303" w:author="Mohammad Nayeem Hasan" w:date="2024-07-18T15:20:00Z" w16du:dateUtc="2024-07-18T09:20:00Z"/>
                    <w:rFonts w:ascii="Times New Roman" w:eastAsia="Times New Roman" w:hAnsi="Times New Roman" w:cs="Times New Roman"/>
                    <w:b/>
                    <w:bCs/>
                    <w:color w:val="000000"/>
                    <w:sz w:val="20"/>
                    <w:szCs w:val="20"/>
                  </w:rPr>
                </w:rPrChange>
              </w:rPr>
              <w:pPrChange w:id="10304" w:author="Mohammad Nayeem Hasan" w:date="2024-07-18T16:13:00Z" w16du:dateUtc="2024-07-18T10:13:00Z">
                <w:pPr>
                  <w:spacing w:after="0" w:line="240" w:lineRule="auto"/>
                </w:pPr>
              </w:pPrChange>
            </w:pPr>
            <w:del w:id="10305"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306" w:author="Mohammad Nayeem Hasan" w:date="2024-07-18T16:12:00Z" w16du:dateUtc="2024-07-18T10:12:00Z">
                    <w:rPr>
                      <w:rFonts w:ascii="Times New Roman" w:eastAsia="Times New Roman" w:hAnsi="Times New Roman" w:cs="Times New Roman"/>
                      <w:b/>
                      <w:bCs/>
                      <w:color w:val="000000"/>
                      <w:sz w:val="20"/>
                      <w:szCs w:val="20"/>
                    </w:rPr>
                  </w:rPrChange>
                </w:rPr>
                <w:delText>Wealth Index</w:delText>
              </w:r>
            </w:del>
          </w:p>
        </w:tc>
        <w:tc>
          <w:tcPr>
            <w:tcW w:w="1443" w:type="dxa"/>
            <w:shd w:val="clear" w:color="auto" w:fill="auto"/>
            <w:noWrap/>
            <w:vAlign w:val="center"/>
            <w:hideMark/>
          </w:tcPr>
          <w:p w14:paraId="3DCF106C" w14:textId="53C05BDA" w:rsidR="00A60F15" w:rsidRPr="00DF6BDB" w:rsidDel="00D73460" w:rsidRDefault="00A60F15">
            <w:pPr>
              <w:spacing w:line="240" w:lineRule="auto"/>
              <w:jc w:val="center"/>
              <w:rPr>
                <w:del w:id="10307" w:author="Mohammad Nayeem Hasan" w:date="2024-07-18T15:20:00Z" w16du:dateUtc="2024-07-18T09:20:00Z"/>
                <w:rFonts w:ascii="Times New Roman" w:eastAsia="Times New Roman" w:hAnsi="Times New Roman" w:cs="Times New Roman"/>
                <w:color w:val="000000"/>
                <w:sz w:val="24"/>
                <w:szCs w:val="24"/>
                <w:rPrChange w:id="10308" w:author="Mohammad Nayeem Hasan" w:date="2024-07-18T16:12:00Z" w16du:dateUtc="2024-07-18T10:12:00Z">
                  <w:rPr>
                    <w:del w:id="10309" w:author="Mohammad Nayeem Hasan" w:date="2024-07-18T15:20:00Z" w16du:dateUtc="2024-07-18T09:20:00Z"/>
                    <w:rFonts w:ascii="Times New Roman" w:eastAsia="Times New Roman" w:hAnsi="Times New Roman" w:cs="Times New Roman"/>
                    <w:color w:val="000000"/>
                  </w:rPr>
                </w:rPrChange>
              </w:rPr>
              <w:pPrChange w:id="10310" w:author="Mohammad Nayeem Hasan" w:date="2024-07-18T16:13:00Z" w16du:dateUtc="2024-07-18T10:13:00Z">
                <w:pPr>
                  <w:spacing w:after="0" w:line="240" w:lineRule="auto"/>
                  <w:jc w:val="center"/>
                </w:pPr>
              </w:pPrChange>
            </w:pPr>
            <w:del w:id="10311" w:author="Mohammad Nayeem Hasan" w:date="2024-07-18T15:20:00Z" w16du:dateUtc="2024-07-18T09:20:00Z">
              <w:r w:rsidRPr="00DF6BDB" w:rsidDel="00D73460">
                <w:rPr>
                  <w:rFonts w:ascii="Times New Roman" w:eastAsia="Times New Roman" w:hAnsi="Times New Roman" w:cs="Times New Roman"/>
                  <w:color w:val="000000"/>
                  <w:sz w:val="24"/>
                  <w:szCs w:val="24"/>
                  <w:rPrChange w:id="10312" w:author="Mohammad Nayeem Hasan" w:date="2024-07-18T16:12:00Z" w16du:dateUtc="2024-07-18T10:12:00Z">
                    <w:rPr>
                      <w:rFonts w:ascii="Times New Roman" w:eastAsia="Times New Roman" w:hAnsi="Times New Roman" w:cs="Times New Roman"/>
                      <w:color w:val="000000"/>
                    </w:rPr>
                  </w:rPrChange>
                </w:rPr>
                <w:delText>-0.011</w:delText>
              </w:r>
            </w:del>
          </w:p>
        </w:tc>
        <w:tc>
          <w:tcPr>
            <w:tcW w:w="1443" w:type="dxa"/>
            <w:shd w:val="clear" w:color="auto" w:fill="auto"/>
            <w:noWrap/>
            <w:vAlign w:val="center"/>
            <w:hideMark/>
          </w:tcPr>
          <w:p w14:paraId="4BB5E5A9" w14:textId="6560FC64" w:rsidR="00A60F15" w:rsidRPr="00DF6BDB" w:rsidDel="00D73460" w:rsidRDefault="00A60F15">
            <w:pPr>
              <w:spacing w:line="240" w:lineRule="auto"/>
              <w:jc w:val="center"/>
              <w:rPr>
                <w:del w:id="10313" w:author="Mohammad Nayeem Hasan" w:date="2024-07-18T15:20:00Z" w16du:dateUtc="2024-07-18T09:20:00Z"/>
                <w:rFonts w:ascii="Times New Roman" w:eastAsia="Times New Roman" w:hAnsi="Times New Roman" w:cs="Times New Roman"/>
                <w:color w:val="000000"/>
                <w:sz w:val="24"/>
                <w:szCs w:val="24"/>
                <w:rPrChange w:id="10314" w:author="Mohammad Nayeem Hasan" w:date="2024-07-18T16:12:00Z" w16du:dateUtc="2024-07-18T10:12:00Z">
                  <w:rPr>
                    <w:del w:id="10315" w:author="Mohammad Nayeem Hasan" w:date="2024-07-18T15:20:00Z" w16du:dateUtc="2024-07-18T09:20:00Z"/>
                    <w:rFonts w:ascii="Times New Roman" w:eastAsia="Times New Roman" w:hAnsi="Times New Roman" w:cs="Times New Roman"/>
                    <w:color w:val="000000"/>
                    <w:sz w:val="20"/>
                    <w:szCs w:val="20"/>
                  </w:rPr>
                </w:rPrChange>
              </w:rPr>
              <w:pPrChange w:id="10316" w:author="Mohammad Nayeem Hasan" w:date="2024-07-18T16:13:00Z" w16du:dateUtc="2024-07-18T10:13:00Z">
                <w:pPr>
                  <w:spacing w:after="0" w:line="240" w:lineRule="auto"/>
                  <w:jc w:val="center"/>
                </w:pPr>
              </w:pPrChange>
            </w:pPr>
            <w:del w:id="10317" w:author="Mohammad Nayeem Hasan" w:date="2024-07-18T15:20:00Z" w16du:dateUtc="2024-07-18T09:20:00Z">
              <w:r w:rsidRPr="00DF6BDB" w:rsidDel="00D73460">
                <w:rPr>
                  <w:rFonts w:ascii="Times New Roman" w:eastAsia="Times New Roman" w:hAnsi="Times New Roman" w:cs="Times New Roman"/>
                  <w:color w:val="000000"/>
                  <w:sz w:val="24"/>
                  <w:szCs w:val="24"/>
                  <w:rPrChange w:id="10318" w:author="Mohammad Nayeem Hasan" w:date="2024-07-18T16:12:00Z" w16du:dateUtc="2024-07-18T10:12:00Z">
                    <w:rPr>
                      <w:rFonts w:ascii="Times New Roman" w:eastAsia="Times New Roman" w:hAnsi="Times New Roman" w:cs="Times New Roman"/>
                      <w:color w:val="000000"/>
                      <w:sz w:val="20"/>
                      <w:szCs w:val="20"/>
                    </w:rPr>
                  </w:rPrChange>
                </w:rPr>
                <w:delText>-0.318</w:delText>
              </w:r>
            </w:del>
          </w:p>
        </w:tc>
        <w:tc>
          <w:tcPr>
            <w:tcW w:w="1443" w:type="dxa"/>
            <w:shd w:val="clear" w:color="auto" w:fill="auto"/>
            <w:noWrap/>
            <w:vAlign w:val="center"/>
            <w:hideMark/>
          </w:tcPr>
          <w:p w14:paraId="1C3869DA" w14:textId="4E1192B0" w:rsidR="00A60F15" w:rsidRPr="00DF6BDB" w:rsidDel="00D73460" w:rsidRDefault="00A60F15">
            <w:pPr>
              <w:spacing w:line="240" w:lineRule="auto"/>
              <w:jc w:val="center"/>
              <w:rPr>
                <w:del w:id="10319" w:author="Mohammad Nayeem Hasan" w:date="2024-07-18T15:20:00Z" w16du:dateUtc="2024-07-18T09:20:00Z"/>
                <w:rFonts w:ascii="Times New Roman" w:eastAsia="Times New Roman" w:hAnsi="Times New Roman" w:cs="Times New Roman"/>
                <w:color w:val="000000"/>
                <w:sz w:val="24"/>
                <w:szCs w:val="24"/>
                <w:rPrChange w:id="10320" w:author="Mohammad Nayeem Hasan" w:date="2024-07-18T16:12:00Z" w16du:dateUtc="2024-07-18T10:12:00Z">
                  <w:rPr>
                    <w:del w:id="10321" w:author="Mohammad Nayeem Hasan" w:date="2024-07-18T15:20:00Z" w16du:dateUtc="2024-07-18T09:20:00Z"/>
                    <w:rFonts w:ascii="Times New Roman" w:eastAsia="Times New Roman" w:hAnsi="Times New Roman" w:cs="Times New Roman"/>
                    <w:color w:val="000000"/>
                    <w:sz w:val="20"/>
                    <w:szCs w:val="20"/>
                  </w:rPr>
                </w:rPrChange>
              </w:rPr>
              <w:pPrChange w:id="10322" w:author="Mohammad Nayeem Hasan" w:date="2024-07-18T16:13:00Z" w16du:dateUtc="2024-07-18T10:13:00Z">
                <w:pPr>
                  <w:spacing w:after="0" w:line="240" w:lineRule="auto"/>
                  <w:jc w:val="center"/>
                </w:pPr>
              </w:pPrChange>
            </w:pPr>
            <w:del w:id="10323" w:author="Mohammad Nayeem Hasan" w:date="2024-07-18T15:20:00Z" w16du:dateUtc="2024-07-18T09:20:00Z">
              <w:r w:rsidRPr="00DF6BDB" w:rsidDel="00D73460">
                <w:rPr>
                  <w:rFonts w:ascii="Times New Roman" w:eastAsia="Times New Roman" w:hAnsi="Times New Roman" w:cs="Times New Roman"/>
                  <w:color w:val="000000"/>
                  <w:sz w:val="24"/>
                  <w:szCs w:val="24"/>
                  <w:rPrChange w:id="10324" w:author="Mohammad Nayeem Hasan" w:date="2024-07-18T16:12:00Z" w16du:dateUtc="2024-07-18T10:12:00Z">
                    <w:rPr>
                      <w:rFonts w:ascii="Times New Roman" w:eastAsia="Times New Roman" w:hAnsi="Times New Roman" w:cs="Times New Roman"/>
                      <w:color w:val="000000"/>
                      <w:sz w:val="20"/>
                      <w:szCs w:val="20"/>
                    </w:rPr>
                  </w:rPrChange>
                </w:rPr>
                <w:delText>0.4163</w:delText>
              </w:r>
            </w:del>
          </w:p>
        </w:tc>
        <w:tc>
          <w:tcPr>
            <w:tcW w:w="1443" w:type="dxa"/>
            <w:shd w:val="clear" w:color="auto" w:fill="auto"/>
            <w:noWrap/>
            <w:vAlign w:val="center"/>
            <w:hideMark/>
          </w:tcPr>
          <w:p w14:paraId="3B41816C" w14:textId="7E7E6F10" w:rsidR="00A60F15" w:rsidRPr="00DF6BDB" w:rsidDel="00D73460" w:rsidRDefault="00A60F15">
            <w:pPr>
              <w:spacing w:line="240" w:lineRule="auto"/>
              <w:jc w:val="center"/>
              <w:rPr>
                <w:del w:id="10325" w:author="Mohammad Nayeem Hasan" w:date="2024-07-18T15:20:00Z" w16du:dateUtc="2024-07-18T09:20:00Z"/>
                <w:rFonts w:ascii="Times New Roman" w:eastAsia="Times New Roman" w:hAnsi="Times New Roman" w:cs="Times New Roman"/>
                <w:color w:val="000000"/>
                <w:sz w:val="24"/>
                <w:szCs w:val="24"/>
                <w:rPrChange w:id="10326" w:author="Mohammad Nayeem Hasan" w:date="2024-07-18T16:12:00Z" w16du:dateUtc="2024-07-18T10:12:00Z">
                  <w:rPr>
                    <w:del w:id="10327" w:author="Mohammad Nayeem Hasan" w:date="2024-07-18T15:20:00Z" w16du:dateUtc="2024-07-18T09:20:00Z"/>
                    <w:rFonts w:ascii="Times New Roman" w:eastAsia="Times New Roman" w:hAnsi="Times New Roman" w:cs="Times New Roman"/>
                    <w:color w:val="000000"/>
                    <w:sz w:val="20"/>
                    <w:szCs w:val="20"/>
                  </w:rPr>
                </w:rPrChange>
              </w:rPr>
              <w:pPrChange w:id="10328" w:author="Mohammad Nayeem Hasan" w:date="2024-07-18T16:13:00Z" w16du:dateUtc="2024-07-18T10:13:00Z">
                <w:pPr>
                  <w:spacing w:after="0" w:line="240" w:lineRule="auto"/>
                  <w:jc w:val="center"/>
                </w:pPr>
              </w:pPrChange>
            </w:pPr>
            <w:del w:id="10329" w:author="Mohammad Nayeem Hasan" w:date="2024-07-18T15:20:00Z" w16du:dateUtc="2024-07-18T09:20:00Z">
              <w:r w:rsidRPr="00DF6BDB" w:rsidDel="00D73460">
                <w:rPr>
                  <w:rFonts w:ascii="Times New Roman" w:eastAsia="Times New Roman" w:hAnsi="Times New Roman" w:cs="Times New Roman"/>
                  <w:color w:val="000000"/>
                  <w:sz w:val="24"/>
                  <w:szCs w:val="24"/>
                  <w:rPrChange w:id="10330" w:author="Mohammad Nayeem Hasan" w:date="2024-07-18T16:12:00Z" w16du:dateUtc="2024-07-18T10:12:00Z">
                    <w:rPr>
                      <w:rFonts w:ascii="Times New Roman" w:eastAsia="Times New Roman" w:hAnsi="Times New Roman" w:cs="Times New Roman"/>
                      <w:color w:val="000000"/>
                      <w:sz w:val="20"/>
                      <w:szCs w:val="20"/>
                    </w:rPr>
                  </w:rPrChange>
                </w:rPr>
                <w:delText>-1.32E-01</w:delText>
              </w:r>
            </w:del>
          </w:p>
        </w:tc>
        <w:tc>
          <w:tcPr>
            <w:tcW w:w="1443" w:type="dxa"/>
            <w:shd w:val="clear" w:color="auto" w:fill="auto"/>
            <w:noWrap/>
            <w:vAlign w:val="center"/>
            <w:hideMark/>
          </w:tcPr>
          <w:p w14:paraId="5B0EF309" w14:textId="339CD938" w:rsidR="00A60F15" w:rsidRPr="00DF6BDB" w:rsidDel="00D73460" w:rsidRDefault="00A60F15">
            <w:pPr>
              <w:spacing w:line="240" w:lineRule="auto"/>
              <w:jc w:val="center"/>
              <w:rPr>
                <w:del w:id="10331" w:author="Mohammad Nayeem Hasan" w:date="2024-07-18T15:20:00Z" w16du:dateUtc="2024-07-18T09:20:00Z"/>
                <w:rFonts w:ascii="Times New Roman" w:eastAsia="Times New Roman" w:hAnsi="Times New Roman" w:cs="Times New Roman"/>
                <w:color w:val="000000"/>
                <w:sz w:val="24"/>
                <w:szCs w:val="24"/>
                <w:rPrChange w:id="10332" w:author="Mohammad Nayeem Hasan" w:date="2024-07-18T16:12:00Z" w16du:dateUtc="2024-07-18T10:12:00Z">
                  <w:rPr>
                    <w:del w:id="10333" w:author="Mohammad Nayeem Hasan" w:date="2024-07-18T15:20:00Z" w16du:dateUtc="2024-07-18T09:20:00Z"/>
                    <w:rFonts w:ascii="Times New Roman" w:eastAsia="Times New Roman" w:hAnsi="Times New Roman" w:cs="Times New Roman"/>
                    <w:color w:val="000000"/>
                    <w:sz w:val="20"/>
                    <w:szCs w:val="20"/>
                  </w:rPr>
                </w:rPrChange>
              </w:rPr>
              <w:pPrChange w:id="10334" w:author="Mohammad Nayeem Hasan" w:date="2024-07-18T16:13:00Z" w16du:dateUtc="2024-07-18T10:13:00Z">
                <w:pPr>
                  <w:spacing w:after="0" w:line="240" w:lineRule="auto"/>
                  <w:jc w:val="center"/>
                </w:pPr>
              </w:pPrChange>
            </w:pPr>
            <w:del w:id="10335" w:author="Mohammad Nayeem Hasan" w:date="2024-07-18T15:20:00Z" w16du:dateUtc="2024-07-18T09:20:00Z">
              <w:r w:rsidRPr="00DF6BDB" w:rsidDel="00D73460">
                <w:rPr>
                  <w:rFonts w:ascii="Times New Roman" w:eastAsia="Times New Roman" w:hAnsi="Times New Roman" w:cs="Times New Roman"/>
                  <w:color w:val="000000"/>
                  <w:sz w:val="24"/>
                  <w:szCs w:val="24"/>
                  <w:rPrChange w:id="10336" w:author="Mohammad Nayeem Hasan" w:date="2024-07-18T16:12:00Z" w16du:dateUtc="2024-07-18T10:12:00Z">
                    <w:rPr>
                      <w:rFonts w:ascii="Times New Roman" w:eastAsia="Times New Roman" w:hAnsi="Times New Roman" w:cs="Times New Roman"/>
                      <w:color w:val="000000"/>
                      <w:sz w:val="20"/>
                      <w:szCs w:val="20"/>
                    </w:rPr>
                  </w:rPrChange>
                </w:rPr>
                <w:delText>-31.77</w:delText>
              </w:r>
            </w:del>
          </w:p>
        </w:tc>
      </w:tr>
      <w:tr w:rsidR="00A60F15" w:rsidRPr="00DF6BDB" w:rsidDel="00D73460" w14:paraId="1D40C6F5" w14:textId="3D8AA5D5" w:rsidTr="00145582">
        <w:trPr>
          <w:trHeight w:val="255"/>
          <w:del w:id="10337" w:author="Mohammad Nayeem Hasan" w:date="2024-07-18T15:20:00Z"/>
        </w:trPr>
        <w:tc>
          <w:tcPr>
            <w:tcW w:w="5041" w:type="dxa"/>
            <w:shd w:val="clear" w:color="auto" w:fill="auto"/>
            <w:noWrap/>
            <w:vAlign w:val="center"/>
            <w:hideMark/>
          </w:tcPr>
          <w:p w14:paraId="6125C7E0" w14:textId="5C3CB517" w:rsidR="00A60F15" w:rsidRPr="00DF6BDB" w:rsidDel="00D73460" w:rsidRDefault="00A60F15">
            <w:pPr>
              <w:spacing w:line="240" w:lineRule="auto"/>
              <w:rPr>
                <w:del w:id="10338" w:author="Mohammad Nayeem Hasan" w:date="2024-07-18T15:20:00Z" w16du:dateUtc="2024-07-18T09:20:00Z"/>
                <w:rFonts w:ascii="Times New Roman" w:eastAsia="Times New Roman" w:hAnsi="Times New Roman" w:cs="Times New Roman"/>
                <w:b/>
                <w:bCs/>
                <w:color w:val="000000"/>
                <w:sz w:val="24"/>
                <w:szCs w:val="24"/>
                <w:rPrChange w:id="10339" w:author="Mohammad Nayeem Hasan" w:date="2024-07-18T16:12:00Z" w16du:dateUtc="2024-07-18T10:12:00Z">
                  <w:rPr>
                    <w:del w:id="10340" w:author="Mohammad Nayeem Hasan" w:date="2024-07-18T15:20:00Z" w16du:dateUtc="2024-07-18T09:20:00Z"/>
                    <w:rFonts w:ascii="Times New Roman" w:eastAsia="Times New Roman" w:hAnsi="Times New Roman" w:cs="Times New Roman"/>
                    <w:b/>
                    <w:bCs/>
                    <w:color w:val="000000"/>
                    <w:sz w:val="20"/>
                    <w:szCs w:val="20"/>
                  </w:rPr>
                </w:rPrChange>
              </w:rPr>
              <w:pPrChange w:id="10341" w:author="Mohammad Nayeem Hasan" w:date="2024-07-18T16:13:00Z" w16du:dateUtc="2024-07-18T10:13:00Z">
                <w:pPr>
                  <w:spacing w:after="0" w:line="240" w:lineRule="auto"/>
                </w:pPr>
              </w:pPrChange>
            </w:pPr>
            <w:del w:id="10342"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343" w:author="Mohammad Nayeem Hasan" w:date="2024-07-18T16:12:00Z" w16du:dateUtc="2024-07-18T10:12:00Z">
                    <w:rPr>
                      <w:rFonts w:ascii="Times New Roman" w:eastAsia="Times New Roman" w:hAnsi="Times New Roman" w:cs="Times New Roman"/>
                      <w:b/>
                      <w:bCs/>
                      <w:color w:val="000000"/>
                      <w:sz w:val="20"/>
                      <w:szCs w:val="20"/>
                    </w:rPr>
                  </w:rPrChange>
                </w:rPr>
                <w:delText>Source water type</w:delText>
              </w:r>
            </w:del>
          </w:p>
        </w:tc>
        <w:tc>
          <w:tcPr>
            <w:tcW w:w="1443" w:type="dxa"/>
            <w:shd w:val="clear" w:color="auto" w:fill="auto"/>
            <w:noWrap/>
            <w:vAlign w:val="center"/>
            <w:hideMark/>
          </w:tcPr>
          <w:p w14:paraId="0171C50E" w14:textId="26B224E3" w:rsidR="00A60F15" w:rsidRPr="00DF6BDB" w:rsidDel="00D73460" w:rsidRDefault="00A60F15">
            <w:pPr>
              <w:spacing w:line="240" w:lineRule="auto"/>
              <w:jc w:val="center"/>
              <w:rPr>
                <w:del w:id="10344" w:author="Mohammad Nayeem Hasan" w:date="2024-07-18T15:20:00Z" w16du:dateUtc="2024-07-18T09:20:00Z"/>
                <w:rFonts w:ascii="Times New Roman" w:eastAsia="Times New Roman" w:hAnsi="Times New Roman" w:cs="Times New Roman"/>
                <w:color w:val="000000"/>
                <w:sz w:val="24"/>
                <w:szCs w:val="24"/>
                <w:rPrChange w:id="10345" w:author="Mohammad Nayeem Hasan" w:date="2024-07-18T16:12:00Z" w16du:dateUtc="2024-07-18T10:12:00Z">
                  <w:rPr>
                    <w:del w:id="10346" w:author="Mohammad Nayeem Hasan" w:date="2024-07-18T15:20:00Z" w16du:dateUtc="2024-07-18T09:20:00Z"/>
                    <w:rFonts w:ascii="Times New Roman" w:eastAsia="Times New Roman" w:hAnsi="Times New Roman" w:cs="Times New Roman"/>
                    <w:color w:val="000000"/>
                  </w:rPr>
                </w:rPrChange>
              </w:rPr>
              <w:pPrChange w:id="10347" w:author="Mohammad Nayeem Hasan" w:date="2024-07-18T16:13:00Z" w16du:dateUtc="2024-07-18T10:13:00Z">
                <w:pPr>
                  <w:spacing w:after="0" w:line="240" w:lineRule="auto"/>
                  <w:jc w:val="center"/>
                </w:pPr>
              </w:pPrChange>
            </w:pPr>
            <w:del w:id="10348" w:author="Mohammad Nayeem Hasan" w:date="2024-07-18T15:20:00Z" w16du:dateUtc="2024-07-18T09:20:00Z">
              <w:r w:rsidRPr="00DF6BDB" w:rsidDel="00D73460">
                <w:rPr>
                  <w:rFonts w:ascii="Times New Roman" w:eastAsia="Times New Roman" w:hAnsi="Times New Roman" w:cs="Times New Roman"/>
                  <w:color w:val="000000"/>
                  <w:sz w:val="24"/>
                  <w:szCs w:val="24"/>
                  <w:rPrChange w:id="10349" w:author="Mohammad Nayeem Hasan" w:date="2024-07-18T16:12:00Z" w16du:dateUtc="2024-07-18T10:12:00Z">
                    <w:rPr>
                      <w:rFonts w:ascii="Times New Roman" w:eastAsia="Times New Roman" w:hAnsi="Times New Roman" w:cs="Times New Roman"/>
                      <w:color w:val="000000"/>
                    </w:rPr>
                  </w:rPrChange>
                </w:rPr>
                <w:delText>0.073</w:delText>
              </w:r>
            </w:del>
          </w:p>
        </w:tc>
        <w:tc>
          <w:tcPr>
            <w:tcW w:w="1443" w:type="dxa"/>
            <w:shd w:val="clear" w:color="auto" w:fill="auto"/>
            <w:noWrap/>
            <w:vAlign w:val="center"/>
            <w:hideMark/>
          </w:tcPr>
          <w:p w14:paraId="04A1540D" w14:textId="2D7DA5F2" w:rsidR="00A60F15" w:rsidRPr="00DF6BDB" w:rsidDel="00D73460" w:rsidRDefault="00A60F15">
            <w:pPr>
              <w:spacing w:line="240" w:lineRule="auto"/>
              <w:jc w:val="center"/>
              <w:rPr>
                <w:del w:id="10350" w:author="Mohammad Nayeem Hasan" w:date="2024-07-18T15:20:00Z" w16du:dateUtc="2024-07-18T09:20:00Z"/>
                <w:rFonts w:ascii="Times New Roman" w:eastAsia="Times New Roman" w:hAnsi="Times New Roman" w:cs="Times New Roman"/>
                <w:color w:val="000000"/>
                <w:sz w:val="24"/>
                <w:szCs w:val="24"/>
                <w:rPrChange w:id="10351" w:author="Mohammad Nayeem Hasan" w:date="2024-07-18T16:12:00Z" w16du:dateUtc="2024-07-18T10:12:00Z">
                  <w:rPr>
                    <w:del w:id="10352" w:author="Mohammad Nayeem Hasan" w:date="2024-07-18T15:20:00Z" w16du:dateUtc="2024-07-18T09:20:00Z"/>
                    <w:rFonts w:ascii="Times New Roman" w:eastAsia="Times New Roman" w:hAnsi="Times New Roman" w:cs="Times New Roman"/>
                    <w:color w:val="000000"/>
                    <w:sz w:val="20"/>
                    <w:szCs w:val="20"/>
                  </w:rPr>
                </w:rPrChange>
              </w:rPr>
              <w:pPrChange w:id="10353" w:author="Mohammad Nayeem Hasan" w:date="2024-07-18T16:13:00Z" w16du:dateUtc="2024-07-18T10:13:00Z">
                <w:pPr>
                  <w:spacing w:after="0" w:line="240" w:lineRule="auto"/>
                  <w:jc w:val="center"/>
                </w:pPr>
              </w:pPrChange>
            </w:pPr>
            <w:del w:id="10354" w:author="Mohammad Nayeem Hasan" w:date="2024-07-18T15:20:00Z" w16du:dateUtc="2024-07-18T09:20:00Z">
              <w:r w:rsidRPr="00DF6BDB" w:rsidDel="00D73460">
                <w:rPr>
                  <w:rFonts w:ascii="Times New Roman" w:eastAsia="Times New Roman" w:hAnsi="Times New Roman" w:cs="Times New Roman"/>
                  <w:color w:val="000000"/>
                  <w:sz w:val="24"/>
                  <w:szCs w:val="24"/>
                  <w:rPrChange w:id="10355" w:author="Mohammad Nayeem Hasan" w:date="2024-07-18T16:12:00Z" w16du:dateUtc="2024-07-18T10:12:00Z">
                    <w:rPr>
                      <w:rFonts w:ascii="Times New Roman" w:eastAsia="Times New Roman" w:hAnsi="Times New Roman" w:cs="Times New Roman"/>
                      <w:color w:val="000000"/>
                      <w:sz w:val="20"/>
                      <w:szCs w:val="20"/>
                    </w:rPr>
                  </w:rPrChange>
                </w:rPr>
                <w:delText>1.015</w:delText>
              </w:r>
            </w:del>
          </w:p>
        </w:tc>
        <w:tc>
          <w:tcPr>
            <w:tcW w:w="1443" w:type="dxa"/>
            <w:shd w:val="clear" w:color="auto" w:fill="auto"/>
            <w:noWrap/>
            <w:vAlign w:val="center"/>
            <w:hideMark/>
          </w:tcPr>
          <w:p w14:paraId="3C221F69" w14:textId="5C6D8C48" w:rsidR="00A60F15" w:rsidRPr="00DF6BDB" w:rsidDel="00D73460" w:rsidRDefault="00A60F15">
            <w:pPr>
              <w:spacing w:line="240" w:lineRule="auto"/>
              <w:jc w:val="center"/>
              <w:rPr>
                <w:del w:id="10356" w:author="Mohammad Nayeem Hasan" w:date="2024-07-18T15:20:00Z" w16du:dateUtc="2024-07-18T09:20:00Z"/>
                <w:rFonts w:ascii="Times New Roman" w:eastAsia="Times New Roman" w:hAnsi="Times New Roman" w:cs="Times New Roman"/>
                <w:color w:val="000000"/>
                <w:sz w:val="24"/>
                <w:szCs w:val="24"/>
                <w:rPrChange w:id="10357" w:author="Mohammad Nayeem Hasan" w:date="2024-07-18T16:12:00Z" w16du:dateUtc="2024-07-18T10:12:00Z">
                  <w:rPr>
                    <w:del w:id="10358" w:author="Mohammad Nayeem Hasan" w:date="2024-07-18T15:20:00Z" w16du:dateUtc="2024-07-18T09:20:00Z"/>
                    <w:rFonts w:ascii="Times New Roman" w:eastAsia="Times New Roman" w:hAnsi="Times New Roman" w:cs="Times New Roman"/>
                    <w:color w:val="000000"/>
                    <w:sz w:val="20"/>
                    <w:szCs w:val="20"/>
                  </w:rPr>
                </w:rPrChange>
              </w:rPr>
              <w:pPrChange w:id="10359" w:author="Mohammad Nayeem Hasan" w:date="2024-07-18T16:13:00Z" w16du:dateUtc="2024-07-18T10:13:00Z">
                <w:pPr>
                  <w:spacing w:after="0" w:line="240" w:lineRule="auto"/>
                  <w:jc w:val="center"/>
                </w:pPr>
              </w:pPrChange>
            </w:pPr>
            <w:del w:id="10360" w:author="Mohammad Nayeem Hasan" w:date="2024-07-18T15:20:00Z" w16du:dateUtc="2024-07-18T09:20:00Z">
              <w:r w:rsidRPr="00DF6BDB" w:rsidDel="00D73460">
                <w:rPr>
                  <w:rFonts w:ascii="Times New Roman" w:eastAsia="Times New Roman" w:hAnsi="Times New Roman" w:cs="Times New Roman"/>
                  <w:color w:val="000000"/>
                  <w:sz w:val="24"/>
                  <w:szCs w:val="24"/>
                  <w:rPrChange w:id="10361" w:author="Mohammad Nayeem Hasan" w:date="2024-07-18T16:12:00Z" w16du:dateUtc="2024-07-18T10:12:00Z">
                    <w:rPr>
                      <w:rFonts w:ascii="Times New Roman" w:eastAsia="Times New Roman" w:hAnsi="Times New Roman" w:cs="Times New Roman"/>
                      <w:color w:val="000000"/>
                      <w:sz w:val="20"/>
                      <w:szCs w:val="20"/>
                    </w:rPr>
                  </w:rPrChange>
                </w:rPr>
                <w:delText>0.0055</w:delText>
              </w:r>
            </w:del>
          </w:p>
        </w:tc>
        <w:tc>
          <w:tcPr>
            <w:tcW w:w="1443" w:type="dxa"/>
            <w:shd w:val="clear" w:color="auto" w:fill="auto"/>
            <w:noWrap/>
            <w:vAlign w:val="center"/>
            <w:hideMark/>
          </w:tcPr>
          <w:p w14:paraId="041BD653" w14:textId="5FB57921" w:rsidR="00A60F15" w:rsidRPr="00DF6BDB" w:rsidDel="00D73460" w:rsidRDefault="00A60F15">
            <w:pPr>
              <w:spacing w:line="240" w:lineRule="auto"/>
              <w:jc w:val="center"/>
              <w:rPr>
                <w:del w:id="10362" w:author="Mohammad Nayeem Hasan" w:date="2024-07-18T15:20:00Z" w16du:dateUtc="2024-07-18T09:20:00Z"/>
                <w:rFonts w:ascii="Times New Roman" w:eastAsia="Times New Roman" w:hAnsi="Times New Roman" w:cs="Times New Roman"/>
                <w:color w:val="000000"/>
                <w:sz w:val="24"/>
                <w:szCs w:val="24"/>
                <w:rPrChange w:id="10363" w:author="Mohammad Nayeem Hasan" w:date="2024-07-18T16:12:00Z" w16du:dateUtc="2024-07-18T10:12:00Z">
                  <w:rPr>
                    <w:del w:id="10364" w:author="Mohammad Nayeem Hasan" w:date="2024-07-18T15:20:00Z" w16du:dateUtc="2024-07-18T09:20:00Z"/>
                    <w:rFonts w:ascii="Times New Roman" w:eastAsia="Times New Roman" w:hAnsi="Times New Roman" w:cs="Times New Roman"/>
                    <w:color w:val="000000"/>
                    <w:sz w:val="20"/>
                    <w:szCs w:val="20"/>
                  </w:rPr>
                </w:rPrChange>
              </w:rPr>
              <w:pPrChange w:id="10365" w:author="Mohammad Nayeem Hasan" w:date="2024-07-18T16:13:00Z" w16du:dateUtc="2024-07-18T10:13:00Z">
                <w:pPr>
                  <w:spacing w:after="0" w:line="240" w:lineRule="auto"/>
                  <w:jc w:val="center"/>
                </w:pPr>
              </w:pPrChange>
            </w:pPr>
            <w:del w:id="10366" w:author="Mohammad Nayeem Hasan" w:date="2024-07-18T15:20:00Z" w16du:dateUtc="2024-07-18T09:20:00Z">
              <w:r w:rsidRPr="00DF6BDB" w:rsidDel="00D73460">
                <w:rPr>
                  <w:rFonts w:ascii="Times New Roman" w:eastAsia="Times New Roman" w:hAnsi="Times New Roman" w:cs="Times New Roman"/>
                  <w:color w:val="000000"/>
                  <w:sz w:val="24"/>
                  <w:szCs w:val="24"/>
                  <w:rPrChange w:id="10367" w:author="Mohammad Nayeem Hasan" w:date="2024-07-18T16:12:00Z" w16du:dateUtc="2024-07-18T10:12:00Z">
                    <w:rPr>
                      <w:rFonts w:ascii="Times New Roman" w:eastAsia="Times New Roman" w:hAnsi="Times New Roman" w:cs="Times New Roman"/>
                      <w:color w:val="000000"/>
                      <w:sz w:val="20"/>
                      <w:szCs w:val="20"/>
                    </w:rPr>
                  </w:rPrChange>
                </w:rPr>
                <w:delText>5.53E-03</w:delText>
              </w:r>
            </w:del>
          </w:p>
        </w:tc>
        <w:tc>
          <w:tcPr>
            <w:tcW w:w="1443" w:type="dxa"/>
            <w:shd w:val="clear" w:color="auto" w:fill="auto"/>
            <w:noWrap/>
            <w:vAlign w:val="center"/>
            <w:hideMark/>
          </w:tcPr>
          <w:p w14:paraId="3AF9D3D8" w14:textId="7D6241FE" w:rsidR="00A60F15" w:rsidRPr="00DF6BDB" w:rsidDel="00D73460" w:rsidRDefault="00A60F15">
            <w:pPr>
              <w:spacing w:line="240" w:lineRule="auto"/>
              <w:jc w:val="center"/>
              <w:rPr>
                <w:del w:id="10368" w:author="Mohammad Nayeem Hasan" w:date="2024-07-18T15:20:00Z" w16du:dateUtc="2024-07-18T09:20:00Z"/>
                <w:rFonts w:ascii="Times New Roman" w:eastAsia="Times New Roman" w:hAnsi="Times New Roman" w:cs="Times New Roman"/>
                <w:color w:val="000000"/>
                <w:sz w:val="24"/>
                <w:szCs w:val="24"/>
                <w:rPrChange w:id="10369" w:author="Mohammad Nayeem Hasan" w:date="2024-07-18T16:12:00Z" w16du:dateUtc="2024-07-18T10:12:00Z">
                  <w:rPr>
                    <w:del w:id="10370" w:author="Mohammad Nayeem Hasan" w:date="2024-07-18T15:20:00Z" w16du:dateUtc="2024-07-18T09:20:00Z"/>
                    <w:rFonts w:ascii="Times New Roman" w:eastAsia="Times New Roman" w:hAnsi="Times New Roman" w:cs="Times New Roman"/>
                    <w:color w:val="000000"/>
                    <w:sz w:val="20"/>
                    <w:szCs w:val="20"/>
                  </w:rPr>
                </w:rPrChange>
              </w:rPr>
              <w:pPrChange w:id="10371" w:author="Mohammad Nayeem Hasan" w:date="2024-07-18T16:13:00Z" w16du:dateUtc="2024-07-18T10:13:00Z">
                <w:pPr>
                  <w:spacing w:after="0" w:line="240" w:lineRule="auto"/>
                  <w:jc w:val="center"/>
                </w:pPr>
              </w:pPrChange>
            </w:pPr>
            <w:del w:id="10372" w:author="Mohammad Nayeem Hasan" w:date="2024-07-18T15:20:00Z" w16du:dateUtc="2024-07-18T09:20:00Z">
              <w:r w:rsidRPr="00DF6BDB" w:rsidDel="00D73460">
                <w:rPr>
                  <w:rFonts w:ascii="Times New Roman" w:eastAsia="Times New Roman" w:hAnsi="Times New Roman" w:cs="Times New Roman"/>
                  <w:color w:val="000000"/>
                  <w:sz w:val="24"/>
                  <w:szCs w:val="24"/>
                  <w:rPrChange w:id="10373" w:author="Mohammad Nayeem Hasan" w:date="2024-07-18T16:12:00Z" w16du:dateUtc="2024-07-18T10:12:00Z">
                    <w:rPr>
                      <w:rFonts w:ascii="Times New Roman" w:eastAsia="Times New Roman" w:hAnsi="Times New Roman" w:cs="Times New Roman"/>
                      <w:color w:val="000000"/>
                      <w:sz w:val="20"/>
                      <w:szCs w:val="20"/>
                    </w:rPr>
                  </w:rPrChange>
                </w:rPr>
                <w:delText>101.51</w:delText>
              </w:r>
            </w:del>
          </w:p>
        </w:tc>
      </w:tr>
      <w:tr w:rsidR="00A60F15" w:rsidRPr="00DF6BDB" w:rsidDel="00D73460" w14:paraId="48C557E1" w14:textId="34549E16" w:rsidTr="00145582">
        <w:trPr>
          <w:trHeight w:val="255"/>
          <w:del w:id="10374" w:author="Mohammad Nayeem Hasan" w:date="2024-07-18T15:20:00Z"/>
        </w:trPr>
        <w:tc>
          <w:tcPr>
            <w:tcW w:w="5041" w:type="dxa"/>
            <w:shd w:val="clear" w:color="auto" w:fill="auto"/>
            <w:noWrap/>
            <w:vAlign w:val="center"/>
            <w:hideMark/>
          </w:tcPr>
          <w:p w14:paraId="591D7567" w14:textId="69C482AF" w:rsidR="00A60F15" w:rsidRPr="00DF6BDB" w:rsidDel="00D73460" w:rsidRDefault="00A60F15">
            <w:pPr>
              <w:spacing w:line="240" w:lineRule="auto"/>
              <w:rPr>
                <w:del w:id="10375" w:author="Mohammad Nayeem Hasan" w:date="2024-07-18T15:20:00Z" w16du:dateUtc="2024-07-18T09:20:00Z"/>
                <w:rFonts w:ascii="Times New Roman" w:eastAsia="Times New Roman" w:hAnsi="Times New Roman" w:cs="Times New Roman"/>
                <w:b/>
                <w:bCs/>
                <w:color w:val="000000"/>
                <w:sz w:val="24"/>
                <w:szCs w:val="24"/>
                <w:rPrChange w:id="10376" w:author="Mohammad Nayeem Hasan" w:date="2024-07-18T16:12:00Z" w16du:dateUtc="2024-07-18T10:12:00Z">
                  <w:rPr>
                    <w:del w:id="10377" w:author="Mohammad Nayeem Hasan" w:date="2024-07-18T15:20:00Z" w16du:dateUtc="2024-07-18T09:20:00Z"/>
                    <w:rFonts w:ascii="Times New Roman" w:eastAsia="Times New Roman" w:hAnsi="Times New Roman" w:cs="Times New Roman"/>
                    <w:b/>
                    <w:bCs/>
                    <w:color w:val="000000"/>
                    <w:sz w:val="20"/>
                    <w:szCs w:val="20"/>
                  </w:rPr>
                </w:rPrChange>
              </w:rPr>
              <w:pPrChange w:id="10378" w:author="Mohammad Nayeem Hasan" w:date="2024-07-18T16:13:00Z" w16du:dateUtc="2024-07-18T10:13:00Z">
                <w:pPr>
                  <w:spacing w:after="0" w:line="240" w:lineRule="auto"/>
                </w:pPr>
              </w:pPrChange>
            </w:pPr>
            <w:del w:id="10379"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380" w:author="Mohammad Nayeem Hasan" w:date="2024-07-18T16:12:00Z" w16du:dateUtc="2024-07-18T10:12:00Z">
                    <w:rPr>
                      <w:rFonts w:ascii="Times New Roman" w:eastAsia="Times New Roman" w:hAnsi="Times New Roman" w:cs="Times New Roman"/>
                      <w:b/>
                      <w:bCs/>
                      <w:color w:val="000000"/>
                      <w:sz w:val="20"/>
                      <w:szCs w:val="20"/>
                    </w:rPr>
                  </w:rPrChange>
                </w:rPr>
                <w:delText>Type of toilet facility</w:delText>
              </w:r>
            </w:del>
          </w:p>
        </w:tc>
        <w:tc>
          <w:tcPr>
            <w:tcW w:w="1443" w:type="dxa"/>
            <w:shd w:val="clear" w:color="auto" w:fill="auto"/>
            <w:noWrap/>
            <w:vAlign w:val="center"/>
            <w:hideMark/>
          </w:tcPr>
          <w:p w14:paraId="5A2DC66F" w14:textId="65CE85DD" w:rsidR="00A60F15" w:rsidRPr="00DF6BDB" w:rsidDel="00D73460" w:rsidRDefault="00A60F15">
            <w:pPr>
              <w:spacing w:line="240" w:lineRule="auto"/>
              <w:jc w:val="center"/>
              <w:rPr>
                <w:del w:id="10381" w:author="Mohammad Nayeem Hasan" w:date="2024-07-18T15:20:00Z" w16du:dateUtc="2024-07-18T09:20:00Z"/>
                <w:rFonts w:ascii="Times New Roman" w:eastAsia="Times New Roman" w:hAnsi="Times New Roman" w:cs="Times New Roman"/>
                <w:color w:val="000000"/>
                <w:sz w:val="24"/>
                <w:szCs w:val="24"/>
                <w:rPrChange w:id="10382" w:author="Mohammad Nayeem Hasan" w:date="2024-07-18T16:12:00Z" w16du:dateUtc="2024-07-18T10:12:00Z">
                  <w:rPr>
                    <w:del w:id="10383" w:author="Mohammad Nayeem Hasan" w:date="2024-07-18T15:20:00Z" w16du:dateUtc="2024-07-18T09:20:00Z"/>
                    <w:rFonts w:ascii="Times New Roman" w:eastAsia="Times New Roman" w:hAnsi="Times New Roman" w:cs="Times New Roman"/>
                    <w:color w:val="000000"/>
                  </w:rPr>
                </w:rPrChange>
              </w:rPr>
              <w:pPrChange w:id="10384" w:author="Mohammad Nayeem Hasan" w:date="2024-07-18T16:13:00Z" w16du:dateUtc="2024-07-18T10:13:00Z">
                <w:pPr>
                  <w:spacing w:after="0" w:line="240" w:lineRule="auto"/>
                  <w:jc w:val="center"/>
                </w:pPr>
              </w:pPrChange>
            </w:pPr>
            <w:del w:id="10385" w:author="Mohammad Nayeem Hasan" w:date="2024-07-18T15:20:00Z" w16du:dateUtc="2024-07-18T09:20:00Z">
              <w:r w:rsidRPr="00DF6BDB" w:rsidDel="00D73460">
                <w:rPr>
                  <w:rFonts w:ascii="Times New Roman" w:eastAsia="Times New Roman" w:hAnsi="Times New Roman" w:cs="Times New Roman"/>
                  <w:color w:val="000000"/>
                  <w:sz w:val="24"/>
                  <w:szCs w:val="24"/>
                  <w:rPrChange w:id="10386" w:author="Mohammad Nayeem Hasan" w:date="2024-07-18T16:12:00Z" w16du:dateUtc="2024-07-18T10:12:00Z">
                    <w:rPr>
                      <w:rFonts w:ascii="Times New Roman" w:eastAsia="Times New Roman" w:hAnsi="Times New Roman" w:cs="Times New Roman"/>
                      <w:color w:val="000000"/>
                    </w:rPr>
                  </w:rPrChange>
                </w:rPr>
                <w:delText>-0.033</w:delText>
              </w:r>
            </w:del>
          </w:p>
        </w:tc>
        <w:tc>
          <w:tcPr>
            <w:tcW w:w="1443" w:type="dxa"/>
            <w:shd w:val="clear" w:color="auto" w:fill="auto"/>
            <w:noWrap/>
            <w:vAlign w:val="center"/>
            <w:hideMark/>
          </w:tcPr>
          <w:p w14:paraId="29227E3F" w14:textId="71D4CC4F" w:rsidR="00A60F15" w:rsidRPr="00DF6BDB" w:rsidDel="00D73460" w:rsidRDefault="00A60F15">
            <w:pPr>
              <w:spacing w:line="240" w:lineRule="auto"/>
              <w:jc w:val="center"/>
              <w:rPr>
                <w:del w:id="10387" w:author="Mohammad Nayeem Hasan" w:date="2024-07-18T15:20:00Z" w16du:dateUtc="2024-07-18T09:20:00Z"/>
                <w:rFonts w:ascii="Times New Roman" w:eastAsia="Times New Roman" w:hAnsi="Times New Roman" w:cs="Times New Roman"/>
                <w:color w:val="000000"/>
                <w:sz w:val="24"/>
                <w:szCs w:val="24"/>
                <w:rPrChange w:id="10388" w:author="Mohammad Nayeem Hasan" w:date="2024-07-18T16:12:00Z" w16du:dateUtc="2024-07-18T10:12:00Z">
                  <w:rPr>
                    <w:del w:id="10389" w:author="Mohammad Nayeem Hasan" w:date="2024-07-18T15:20:00Z" w16du:dateUtc="2024-07-18T09:20:00Z"/>
                    <w:rFonts w:ascii="Times New Roman" w:eastAsia="Times New Roman" w:hAnsi="Times New Roman" w:cs="Times New Roman"/>
                    <w:color w:val="000000"/>
                    <w:sz w:val="20"/>
                    <w:szCs w:val="20"/>
                  </w:rPr>
                </w:rPrChange>
              </w:rPr>
              <w:pPrChange w:id="10390" w:author="Mohammad Nayeem Hasan" w:date="2024-07-18T16:13:00Z" w16du:dateUtc="2024-07-18T10:13:00Z">
                <w:pPr>
                  <w:spacing w:after="0" w:line="240" w:lineRule="auto"/>
                  <w:jc w:val="center"/>
                </w:pPr>
              </w:pPrChange>
            </w:pPr>
            <w:del w:id="10391" w:author="Mohammad Nayeem Hasan" w:date="2024-07-18T15:20:00Z" w16du:dateUtc="2024-07-18T09:20:00Z">
              <w:r w:rsidRPr="00DF6BDB" w:rsidDel="00D73460">
                <w:rPr>
                  <w:rFonts w:ascii="Times New Roman" w:eastAsia="Times New Roman" w:hAnsi="Times New Roman" w:cs="Times New Roman"/>
                  <w:color w:val="000000"/>
                  <w:sz w:val="24"/>
                  <w:szCs w:val="24"/>
                  <w:rPrChange w:id="10392" w:author="Mohammad Nayeem Hasan" w:date="2024-07-18T16:12:00Z" w16du:dateUtc="2024-07-18T10:12:00Z">
                    <w:rPr>
                      <w:rFonts w:ascii="Times New Roman" w:eastAsia="Times New Roman" w:hAnsi="Times New Roman" w:cs="Times New Roman"/>
                      <w:color w:val="000000"/>
                      <w:sz w:val="20"/>
                      <w:szCs w:val="20"/>
                    </w:rPr>
                  </w:rPrChange>
                </w:rPr>
                <w:delText>-0.043</w:delText>
              </w:r>
            </w:del>
          </w:p>
        </w:tc>
        <w:tc>
          <w:tcPr>
            <w:tcW w:w="1443" w:type="dxa"/>
            <w:shd w:val="clear" w:color="auto" w:fill="auto"/>
            <w:noWrap/>
            <w:vAlign w:val="center"/>
            <w:hideMark/>
          </w:tcPr>
          <w:p w14:paraId="2B51FC46" w14:textId="5016EBC5" w:rsidR="00A60F15" w:rsidRPr="00DF6BDB" w:rsidDel="00D73460" w:rsidRDefault="00A60F15">
            <w:pPr>
              <w:spacing w:line="240" w:lineRule="auto"/>
              <w:jc w:val="center"/>
              <w:rPr>
                <w:del w:id="10393" w:author="Mohammad Nayeem Hasan" w:date="2024-07-18T15:20:00Z" w16du:dateUtc="2024-07-18T09:20:00Z"/>
                <w:rFonts w:ascii="Times New Roman" w:eastAsia="Times New Roman" w:hAnsi="Times New Roman" w:cs="Times New Roman"/>
                <w:color w:val="000000"/>
                <w:sz w:val="24"/>
                <w:szCs w:val="24"/>
                <w:rPrChange w:id="10394" w:author="Mohammad Nayeem Hasan" w:date="2024-07-18T16:12:00Z" w16du:dateUtc="2024-07-18T10:12:00Z">
                  <w:rPr>
                    <w:del w:id="10395" w:author="Mohammad Nayeem Hasan" w:date="2024-07-18T15:20:00Z" w16du:dateUtc="2024-07-18T09:20:00Z"/>
                    <w:rFonts w:ascii="Times New Roman" w:eastAsia="Times New Roman" w:hAnsi="Times New Roman" w:cs="Times New Roman"/>
                    <w:color w:val="000000"/>
                    <w:sz w:val="20"/>
                    <w:szCs w:val="20"/>
                  </w:rPr>
                </w:rPrChange>
              </w:rPr>
              <w:pPrChange w:id="10396" w:author="Mohammad Nayeem Hasan" w:date="2024-07-18T16:13:00Z" w16du:dateUtc="2024-07-18T10:13:00Z">
                <w:pPr>
                  <w:spacing w:after="0" w:line="240" w:lineRule="auto"/>
                  <w:jc w:val="center"/>
                </w:pPr>
              </w:pPrChange>
            </w:pPr>
            <w:del w:id="10397" w:author="Mohammad Nayeem Hasan" w:date="2024-07-18T15:20:00Z" w16du:dateUtc="2024-07-18T09:20:00Z">
              <w:r w:rsidRPr="00DF6BDB" w:rsidDel="00D73460">
                <w:rPr>
                  <w:rFonts w:ascii="Times New Roman" w:eastAsia="Times New Roman" w:hAnsi="Times New Roman" w:cs="Times New Roman"/>
                  <w:color w:val="000000"/>
                  <w:sz w:val="24"/>
                  <w:szCs w:val="24"/>
                  <w:rPrChange w:id="10398" w:author="Mohammad Nayeem Hasan" w:date="2024-07-18T16:12:00Z" w16du:dateUtc="2024-07-18T10:12:00Z">
                    <w:rPr>
                      <w:rFonts w:ascii="Times New Roman" w:eastAsia="Times New Roman" w:hAnsi="Times New Roman" w:cs="Times New Roman"/>
                      <w:color w:val="000000"/>
                      <w:sz w:val="20"/>
                      <w:szCs w:val="20"/>
                    </w:rPr>
                  </w:rPrChange>
                </w:rPr>
                <w:delText>-0.0114</w:delText>
              </w:r>
            </w:del>
          </w:p>
        </w:tc>
        <w:tc>
          <w:tcPr>
            <w:tcW w:w="1443" w:type="dxa"/>
            <w:shd w:val="clear" w:color="auto" w:fill="auto"/>
            <w:noWrap/>
            <w:vAlign w:val="center"/>
            <w:hideMark/>
          </w:tcPr>
          <w:p w14:paraId="0347C48D" w14:textId="674BFF9D" w:rsidR="00A60F15" w:rsidRPr="00DF6BDB" w:rsidDel="00D73460" w:rsidRDefault="00A60F15">
            <w:pPr>
              <w:spacing w:line="240" w:lineRule="auto"/>
              <w:jc w:val="center"/>
              <w:rPr>
                <w:del w:id="10399" w:author="Mohammad Nayeem Hasan" w:date="2024-07-18T15:20:00Z" w16du:dateUtc="2024-07-18T09:20:00Z"/>
                <w:rFonts w:ascii="Times New Roman" w:eastAsia="Times New Roman" w:hAnsi="Times New Roman" w:cs="Times New Roman"/>
                <w:color w:val="000000"/>
                <w:sz w:val="24"/>
                <w:szCs w:val="24"/>
                <w:rPrChange w:id="10400" w:author="Mohammad Nayeem Hasan" w:date="2024-07-18T16:12:00Z" w16du:dateUtc="2024-07-18T10:12:00Z">
                  <w:rPr>
                    <w:del w:id="10401" w:author="Mohammad Nayeem Hasan" w:date="2024-07-18T15:20:00Z" w16du:dateUtc="2024-07-18T09:20:00Z"/>
                    <w:rFonts w:ascii="Times New Roman" w:eastAsia="Times New Roman" w:hAnsi="Times New Roman" w:cs="Times New Roman"/>
                    <w:color w:val="000000"/>
                    <w:sz w:val="20"/>
                    <w:szCs w:val="20"/>
                  </w:rPr>
                </w:rPrChange>
              </w:rPr>
              <w:pPrChange w:id="10402" w:author="Mohammad Nayeem Hasan" w:date="2024-07-18T16:13:00Z" w16du:dateUtc="2024-07-18T10:13:00Z">
                <w:pPr>
                  <w:spacing w:after="0" w:line="240" w:lineRule="auto"/>
                  <w:jc w:val="center"/>
                </w:pPr>
              </w:pPrChange>
            </w:pPr>
            <w:del w:id="10403" w:author="Mohammad Nayeem Hasan" w:date="2024-07-18T15:20:00Z" w16du:dateUtc="2024-07-18T09:20:00Z">
              <w:r w:rsidRPr="00DF6BDB" w:rsidDel="00D73460">
                <w:rPr>
                  <w:rFonts w:ascii="Times New Roman" w:eastAsia="Times New Roman" w:hAnsi="Times New Roman" w:cs="Times New Roman"/>
                  <w:color w:val="000000"/>
                  <w:sz w:val="24"/>
                  <w:szCs w:val="24"/>
                  <w:rPrChange w:id="10404" w:author="Mohammad Nayeem Hasan" w:date="2024-07-18T16:12:00Z" w16du:dateUtc="2024-07-18T10:12:00Z">
                    <w:rPr>
                      <w:rFonts w:ascii="Times New Roman" w:eastAsia="Times New Roman" w:hAnsi="Times New Roman" w:cs="Times New Roman"/>
                      <w:color w:val="000000"/>
                      <w:sz w:val="20"/>
                      <w:szCs w:val="20"/>
                    </w:rPr>
                  </w:rPrChange>
                </w:rPr>
                <w:delText>4.89E-04</w:delText>
              </w:r>
            </w:del>
          </w:p>
        </w:tc>
        <w:tc>
          <w:tcPr>
            <w:tcW w:w="1443" w:type="dxa"/>
            <w:shd w:val="clear" w:color="auto" w:fill="auto"/>
            <w:noWrap/>
            <w:vAlign w:val="center"/>
            <w:hideMark/>
          </w:tcPr>
          <w:p w14:paraId="734C14C2" w14:textId="576AB954" w:rsidR="00A60F15" w:rsidRPr="00DF6BDB" w:rsidDel="00D73460" w:rsidRDefault="00A60F15">
            <w:pPr>
              <w:spacing w:line="240" w:lineRule="auto"/>
              <w:jc w:val="center"/>
              <w:rPr>
                <w:del w:id="10405" w:author="Mohammad Nayeem Hasan" w:date="2024-07-18T15:20:00Z" w16du:dateUtc="2024-07-18T09:20:00Z"/>
                <w:rFonts w:ascii="Times New Roman" w:eastAsia="Times New Roman" w:hAnsi="Times New Roman" w:cs="Times New Roman"/>
                <w:color w:val="000000"/>
                <w:sz w:val="24"/>
                <w:szCs w:val="24"/>
                <w:rPrChange w:id="10406" w:author="Mohammad Nayeem Hasan" w:date="2024-07-18T16:12:00Z" w16du:dateUtc="2024-07-18T10:12:00Z">
                  <w:rPr>
                    <w:del w:id="10407" w:author="Mohammad Nayeem Hasan" w:date="2024-07-18T15:20:00Z" w16du:dateUtc="2024-07-18T09:20:00Z"/>
                    <w:rFonts w:ascii="Times New Roman" w:eastAsia="Times New Roman" w:hAnsi="Times New Roman" w:cs="Times New Roman"/>
                    <w:color w:val="000000"/>
                    <w:sz w:val="20"/>
                    <w:szCs w:val="20"/>
                  </w:rPr>
                </w:rPrChange>
              </w:rPr>
              <w:pPrChange w:id="10408" w:author="Mohammad Nayeem Hasan" w:date="2024-07-18T16:13:00Z" w16du:dateUtc="2024-07-18T10:13:00Z">
                <w:pPr>
                  <w:spacing w:after="0" w:line="240" w:lineRule="auto"/>
                  <w:jc w:val="center"/>
                </w:pPr>
              </w:pPrChange>
            </w:pPr>
            <w:del w:id="10409" w:author="Mohammad Nayeem Hasan" w:date="2024-07-18T15:20:00Z" w16du:dateUtc="2024-07-18T09:20:00Z">
              <w:r w:rsidRPr="00DF6BDB" w:rsidDel="00D73460">
                <w:rPr>
                  <w:rFonts w:ascii="Times New Roman" w:eastAsia="Times New Roman" w:hAnsi="Times New Roman" w:cs="Times New Roman"/>
                  <w:color w:val="000000"/>
                  <w:sz w:val="24"/>
                  <w:szCs w:val="24"/>
                  <w:rPrChange w:id="10410" w:author="Mohammad Nayeem Hasan" w:date="2024-07-18T16:12:00Z" w16du:dateUtc="2024-07-18T10:12:00Z">
                    <w:rPr>
                      <w:rFonts w:ascii="Times New Roman" w:eastAsia="Times New Roman" w:hAnsi="Times New Roman" w:cs="Times New Roman"/>
                      <w:color w:val="000000"/>
                      <w:sz w:val="20"/>
                      <w:szCs w:val="20"/>
                    </w:rPr>
                  </w:rPrChange>
                </w:rPr>
                <w:delText>-4.30</w:delText>
              </w:r>
            </w:del>
          </w:p>
        </w:tc>
      </w:tr>
      <w:tr w:rsidR="00A60F15" w:rsidRPr="00DF6BDB" w:rsidDel="00D73460" w14:paraId="144A0DA7" w14:textId="091354A3" w:rsidTr="00145582">
        <w:trPr>
          <w:trHeight w:val="255"/>
          <w:del w:id="10411" w:author="Mohammad Nayeem Hasan" w:date="2024-07-18T15:20:00Z"/>
        </w:trPr>
        <w:tc>
          <w:tcPr>
            <w:tcW w:w="5041" w:type="dxa"/>
            <w:shd w:val="clear" w:color="auto" w:fill="auto"/>
            <w:noWrap/>
            <w:vAlign w:val="center"/>
            <w:hideMark/>
          </w:tcPr>
          <w:p w14:paraId="55C937D1" w14:textId="479570EE" w:rsidR="00A60F15" w:rsidRPr="00DF6BDB" w:rsidDel="00D73460" w:rsidRDefault="00A60F15">
            <w:pPr>
              <w:spacing w:line="240" w:lineRule="auto"/>
              <w:rPr>
                <w:del w:id="10412" w:author="Mohammad Nayeem Hasan" w:date="2024-07-18T15:20:00Z" w16du:dateUtc="2024-07-18T09:20:00Z"/>
                <w:rFonts w:ascii="Times New Roman" w:eastAsia="Times New Roman" w:hAnsi="Times New Roman" w:cs="Times New Roman"/>
                <w:b/>
                <w:bCs/>
                <w:color w:val="000000"/>
                <w:sz w:val="24"/>
                <w:szCs w:val="24"/>
                <w:rPrChange w:id="10413" w:author="Mohammad Nayeem Hasan" w:date="2024-07-18T16:12:00Z" w16du:dateUtc="2024-07-18T10:12:00Z">
                  <w:rPr>
                    <w:del w:id="10414" w:author="Mohammad Nayeem Hasan" w:date="2024-07-18T15:20:00Z" w16du:dateUtc="2024-07-18T09:20:00Z"/>
                    <w:rFonts w:ascii="Times New Roman" w:eastAsia="Times New Roman" w:hAnsi="Times New Roman" w:cs="Times New Roman"/>
                    <w:b/>
                    <w:bCs/>
                    <w:color w:val="000000"/>
                    <w:sz w:val="20"/>
                    <w:szCs w:val="20"/>
                  </w:rPr>
                </w:rPrChange>
              </w:rPr>
              <w:pPrChange w:id="10415" w:author="Mohammad Nayeem Hasan" w:date="2024-07-18T16:13:00Z" w16du:dateUtc="2024-07-18T10:13:00Z">
                <w:pPr>
                  <w:spacing w:after="0" w:line="240" w:lineRule="auto"/>
                </w:pPr>
              </w:pPrChange>
            </w:pPr>
            <w:del w:id="10416"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417" w:author="Mohammad Nayeem Hasan" w:date="2024-07-18T16:12:00Z" w16du:dateUtc="2024-07-18T10:12:00Z">
                    <w:rPr>
                      <w:rFonts w:ascii="Times New Roman" w:eastAsia="Times New Roman" w:hAnsi="Times New Roman" w:cs="Times New Roman"/>
                      <w:b/>
                      <w:bCs/>
                      <w:color w:val="000000"/>
                      <w:sz w:val="20"/>
                      <w:szCs w:val="20"/>
                    </w:rPr>
                  </w:rPrChange>
                </w:rPr>
                <w:delText>Toilet facility shared</w:delText>
              </w:r>
            </w:del>
          </w:p>
        </w:tc>
        <w:tc>
          <w:tcPr>
            <w:tcW w:w="1443" w:type="dxa"/>
            <w:shd w:val="clear" w:color="auto" w:fill="auto"/>
            <w:noWrap/>
            <w:vAlign w:val="center"/>
            <w:hideMark/>
          </w:tcPr>
          <w:p w14:paraId="236F280A" w14:textId="45E55033" w:rsidR="00A60F15" w:rsidRPr="00DF6BDB" w:rsidDel="00D73460" w:rsidRDefault="00A60F15">
            <w:pPr>
              <w:spacing w:line="240" w:lineRule="auto"/>
              <w:jc w:val="center"/>
              <w:rPr>
                <w:del w:id="10418" w:author="Mohammad Nayeem Hasan" w:date="2024-07-18T15:20:00Z" w16du:dateUtc="2024-07-18T09:20:00Z"/>
                <w:rFonts w:ascii="Times New Roman" w:eastAsia="Times New Roman" w:hAnsi="Times New Roman" w:cs="Times New Roman"/>
                <w:color w:val="000000"/>
                <w:sz w:val="24"/>
                <w:szCs w:val="24"/>
                <w:rPrChange w:id="10419" w:author="Mohammad Nayeem Hasan" w:date="2024-07-18T16:12:00Z" w16du:dateUtc="2024-07-18T10:12:00Z">
                  <w:rPr>
                    <w:del w:id="10420" w:author="Mohammad Nayeem Hasan" w:date="2024-07-18T15:20:00Z" w16du:dateUtc="2024-07-18T09:20:00Z"/>
                    <w:rFonts w:ascii="Times New Roman" w:eastAsia="Times New Roman" w:hAnsi="Times New Roman" w:cs="Times New Roman"/>
                    <w:color w:val="000000"/>
                  </w:rPr>
                </w:rPrChange>
              </w:rPr>
              <w:pPrChange w:id="10421" w:author="Mohammad Nayeem Hasan" w:date="2024-07-18T16:13:00Z" w16du:dateUtc="2024-07-18T10:13:00Z">
                <w:pPr>
                  <w:spacing w:after="0" w:line="240" w:lineRule="auto"/>
                  <w:jc w:val="center"/>
                </w:pPr>
              </w:pPrChange>
            </w:pPr>
            <w:del w:id="10422" w:author="Mohammad Nayeem Hasan" w:date="2024-07-18T15:20:00Z" w16du:dateUtc="2024-07-18T09:20:00Z">
              <w:r w:rsidRPr="00DF6BDB" w:rsidDel="00D73460">
                <w:rPr>
                  <w:rFonts w:ascii="Times New Roman" w:eastAsia="Times New Roman" w:hAnsi="Times New Roman" w:cs="Times New Roman"/>
                  <w:color w:val="000000"/>
                  <w:sz w:val="24"/>
                  <w:szCs w:val="24"/>
                  <w:rPrChange w:id="10423" w:author="Mohammad Nayeem Hasan" w:date="2024-07-18T16:12:00Z" w16du:dateUtc="2024-07-18T10:12:00Z">
                    <w:rPr>
                      <w:rFonts w:ascii="Times New Roman" w:eastAsia="Times New Roman" w:hAnsi="Times New Roman" w:cs="Times New Roman"/>
                      <w:color w:val="000000"/>
                    </w:rPr>
                  </w:rPrChange>
                </w:rPr>
                <w:delText>0.025</w:delText>
              </w:r>
            </w:del>
          </w:p>
        </w:tc>
        <w:tc>
          <w:tcPr>
            <w:tcW w:w="1443" w:type="dxa"/>
            <w:shd w:val="clear" w:color="auto" w:fill="auto"/>
            <w:noWrap/>
            <w:vAlign w:val="center"/>
            <w:hideMark/>
          </w:tcPr>
          <w:p w14:paraId="7A5FDCAC" w14:textId="57DB4F26" w:rsidR="00A60F15" w:rsidRPr="00DF6BDB" w:rsidDel="00D73460" w:rsidRDefault="00A60F15">
            <w:pPr>
              <w:spacing w:line="240" w:lineRule="auto"/>
              <w:jc w:val="center"/>
              <w:rPr>
                <w:del w:id="10424" w:author="Mohammad Nayeem Hasan" w:date="2024-07-18T15:20:00Z" w16du:dateUtc="2024-07-18T09:20:00Z"/>
                <w:rFonts w:ascii="Times New Roman" w:eastAsia="Times New Roman" w:hAnsi="Times New Roman" w:cs="Times New Roman"/>
                <w:color w:val="000000"/>
                <w:sz w:val="24"/>
                <w:szCs w:val="24"/>
                <w:rPrChange w:id="10425" w:author="Mohammad Nayeem Hasan" w:date="2024-07-18T16:12:00Z" w16du:dateUtc="2024-07-18T10:12:00Z">
                  <w:rPr>
                    <w:del w:id="10426" w:author="Mohammad Nayeem Hasan" w:date="2024-07-18T15:20:00Z" w16du:dateUtc="2024-07-18T09:20:00Z"/>
                    <w:rFonts w:ascii="Times New Roman" w:eastAsia="Times New Roman" w:hAnsi="Times New Roman" w:cs="Times New Roman"/>
                    <w:color w:val="000000"/>
                    <w:sz w:val="20"/>
                    <w:szCs w:val="20"/>
                  </w:rPr>
                </w:rPrChange>
              </w:rPr>
              <w:pPrChange w:id="10427" w:author="Mohammad Nayeem Hasan" w:date="2024-07-18T16:13:00Z" w16du:dateUtc="2024-07-18T10:13:00Z">
                <w:pPr>
                  <w:spacing w:after="0" w:line="240" w:lineRule="auto"/>
                  <w:jc w:val="center"/>
                </w:pPr>
              </w:pPrChange>
            </w:pPr>
            <w:del w:id="10428" w:author="Mohammad Nayeem Hasan" w:date="2024-07-18T15:20:00Z" w16du:dateUtc="2024-07-18T09:20:00Z">
              <w:r w:rsidRPr="00DF6BDB" w:rsidDel="00D73460">
                <w:rPr>
                  <w:rFonts w:ascii="Times New Roman" w:eastAsia="Times New Roman" w:hAnsi="Times New Roman" w:cs="Times New Roman"/>
                  <w:color w:val="000000"/>
                  <w:sz w:val="24"/>
                  <w:szCs w:val="24"/>
                  <w:rPrChange w:id="10429" w:author="Mohammad Nayeem Hasan" w:date="2024-07-18T16:12:00Z" w16du:dateUtc="2024-07-18T10:12:00Z">
                    <w:rPr>
                      <w:rFonts w:ascii="Times New Roman" w:eastAsia="Times New Roman" w:hAnsi="Times New Roman" w:cs="Times New Roman"/>
                      <w:color w:val="000000"/>
                      <w:sz w:val="20"/>
                      <w:szCs w:val="20"/>
                    </w:rPr>
                  </w:rPrChange>
                </w:rPr>
                <w:delText>0.280</w:delText>
              </w:r>
            </w:del>
          </w:p>
        </w:tc>
        <w:tc>
          <w:tcPr>
            <w:tcW w:w="1443" w:type="dxa"/>
            <w:shd w:val="clear" w:color="auto" w:fill="auto"/>
            <w:noWrap/>
            <w:vAlign w:val="center"/>
            <w:hideMark/>
          </w:tcPr>
          <w:p w14:paraId="4AA1B8E8" w14:textId="093B7845" w:rsidR="00A60F15" w:rsidRPr="00DF6BDB" w:rsidDel="00D73460" w:rsidRDefault="00A60F15">
            <w:pPr>
              <w:spacing w:line="240" w:lineRule="auto"/>
              <w:jc w:val="center"/>
              <w:rPr>
                <w:del w:id="10430" w:author="Mohammad Nayeem Hasan" w:date="2024-07-18T15:20:00Z" w16du:dateUtc="2024-07-18T09:20:00Z"/>
                <w:rFonts w:ascii="Times New Roman" w:eastAsia="Times New Roman" w:hAnsi="Times New Roman" w:cs="Times New Roman"/>
                <w:color w:val="000000"/>
                <w:sz w:val="24"/>
                <w:szCs w:val="24"/>
                <w:rPrChange w:id="10431" w:author="Mohammad Nayeem Hasan" w:date="2024-07-18T16:12:00Z" w16du:dateUtc="2024-07-18T10:12:00Z">
                  <w:rPr>
                    <w:del w:id="10432" w:author="Mohammad Nayeem Hasan" w:date="2024-07-18T15:20:00Z" w16du:dateUtc="2024-07-18T09:20:00Z"/>
                    <w:rFonts w:ascii="Times New Roman" w:eastAsia="Times New Roman" w:hAnsi="Times New Roman" w:cs="Times New Roman"/>
                    <w:color w:val="000000"/>
                    <w:sz w:val="20"/>
                    <w:szCs w:val="20"/>
                  </w:rPr>
                </w:rPrChange>
              </w:rPr>
              <w:pPrChange w:id="10433" w:author="Mohammad Nayeem Hasan" w:date="2024-07-18T16:13:00Z" w16du:dateUtc="2024-07-18T10:13:00Z">
                <w:pPr>
                  <w:spacing w:after="0" w:line="240" w:lineRule="auto"/>
                  <w:jc w:val="center"/>
                </w:pPr>
              </w:pPrChange>
            </w:pPr>
            <w:del w:id="10434" w:author="Mohammad Nayeem Hasan" w:date="2024-07-18T15:20:00Z" w16du:dateUtc="2024-07-18T09:20:00Z">
              <w:r w:rsidRPr="00DF6BDB" w:rsidDel="00D73460">
                <w:rPr>
                  <w:rFonts w:ascii="Times New Roman" w:eastAsia="Times New Roman" w:hAnsi="Times New Roman" w:cs="Times New Roman"/>
                  <w:color w:val="000000"/>
                  <w:sz w:val="24"/>
                  <w:szCs w:val="24"/>
                  <w:rPrChange w:id="10435" w:author="Mohammad Nayeem Hasan" w:date="2024-07-18T16:12:00Z" w16du:dateUtc="2024-07-18T10:12:00Z">
                    <w:rPr>
                      <w:rFonts w:ascii="Times New Roman" w:eastAsia="Times New Roman" w:hAnsi="Times New Roman" w:cs="Times New Roman"/>
                      <w:color w:val="000000"/>
                      <w:sz w:val="20"/>
                      <w:szCs w:val="20"/>
                    </w:rPr>
                  </w:rPrChange>
                </w:rPr>
                <w:delText>0.0090</w:delText>
              </w:r>
            </w:del>
          </w:p>
        </w:tc>
        <w:tc>
          <w:tcPr>
            <w:tcW w:w="1443" w:type="dxa"/>
            <w:shd w:val="clear" w:color="auto" w:fill="auto"/>
            <w:noWrap/>
            <w:vAlign w:val="center"/>
            <w:hideMark/>
          </w:tcPr>
          <w:p w14:paraId="393F7107" w14:textId="0CE3C492" w:rsidR="00A60F15" w:rsidRPr="00DF6BDB" w:rsidDel="00D73460" w:rsidRDefault="00A60F15">
            <w:pPr>
              <w:spacing w:line="240" w:lineRule="auto"/>
              <w:jc w:val="center"/>
              <w:rPr>
                <w:del w:id="10436" w:author="Mohammad Nayeem Hasan" w:date="2024-07-18T15:20:00Z" w16du:dateUtc="2024-07-18T09:20:00Z"/>
                <w:rFonts w:ascii="Times New Roman" w:eastAsia="Times New Roman" w:hAnsi="Times New Roman" w:cs="Times New Roman"/>
                <w:color w:val="000000"/>
                <w:sz w:val="24"/>
                <w:szCs w:val="24"/>
                <w:rPrChange w:id="10437" w:author="Mohammad Nayeem Hasan" w:date="2024-07-18T16:12:00Z" w16du:dateUtc="2024-07-18T10:12:00Z">
                  <w:rPr>
                    <w:del w:id="10438" w:author="Mohammad Nayeem Hasan" w:date="2024-07-18T15:20:00Z" w16du:dateUtc="2024-07-18T09:20:00Z"/>
                    <w:rFonts w:ascii="Times New Roman" w:eastAsia="Times New Roman" w:hAnsi="Times New Roman" w:cs="Times New Roman"/>
                    <w:color w:val="000000"/>
                    <w:sz w:val="20"/>
                    <w:szCs w:val="20"/>
                  </w:rPr>
                </w:rPrChange>
              </w:rPr>
              <w:pPrChange w:id="10439" w:author="Mohammad Nayeem Hasan" w:date="2024-07-18T16:13:00Z" w16du:dateUtc="2024-07-18T10:13:00Z">
                <w:pPr>
                  <w:spacing w:after="0" w:line="240" w:lineRule="auto"/>
                  <w:jc w:val="center"/>
                </w:pPr>
              </w:pPrChange>
            </w:pPr>
            <w:del w:id="10440" w:author="Mohammad Nayeem Hasan" w:date="2024-07-18T15:20:00Z" w16du:dateUtc="2024-07-18T09:20:00Z">
              <w:r w:rsidRPr="00DF6BDB" w:rsidDel="00D73460">
                <w:rPr>
                  <w:rFonts w:ascii="Times New Roman" w:eastAsia="Times New Roman" w:hAnsi="Times New Roman" w:cs="Times New Roman"/>
                  <w:color w:val="000000"/>
                  <w:sz w:val="24"/>
                  <w:szCs w:val="24"/>
                  <w:rPrChange w:id="10441" w:author="Mohammad Nayeem Hasan" w:date="2024-07-18T16:12:00Z" w16du:dateUtc="2024-07-18T10:12:00Z">
                    <w:rPr>
                      <w:rFonts w:ascii="Times New Roman" w:eastAsia="Times New Roman" w:hAnsi="Times New Roman" w:cs="Times New Roman"/>
                      <w:color w:val="000000"/>
                      <w:sz w:val="20"/>
                      <w:szCs w:val="20"/>
                    </w:rPr>
                  </w:rPrChange>
                </w:rPr>
                <w:delText>2.52E-03</w:delText>
              </w:r>
            </w:del>
          </w:p>
        </w:tc>
        <w:tc>
          <w:tcPr>
            <w:tcW w:w="1443" w:type="dxa"/>
            <w:shd w:val="clear" w:color="auto" w:fill="auto"/>
            <w:noWrap/>
            <w:vAlign w:val="center"/>
            <w:hideMark/>
          </w:tcPr>
          <w:p w14:paraId="51DFDDBA" w14:textId="1920596C" w:rsidR="00A60F15" w:rsidRPr="00DF6BDB" w:rsidDel="00D73460" w:rsidRDefault="00A60F15">
            <w:pPr>
              <w:spacing w:line="240" w:lineRule="auto"/>
              <w:jc w:val="center"/>
              <w:rPr>
                <w:del w:id="10442" w:author="Mohammad Nayeem Hasan" w:date="2024-07-18T15:20:00Z" w16du:dateUtc="2024-07-18T09:20:00Z"/>
                <w:rFonts w:ascii="Times New Roman" w:eastAsia="Times New Roman" w:hAnsi="Times New Roman" w:cs="Times New Roman"/>
                <w:color w:val="000000"/>
                <w:sz w:val="24"/>
                <w:szCs w:val="24"/>
                <w:rPrChange w:id="10443" w:author="Mohammad Nayeem Hasan" w:date="2024-07-18T16:12:00Z" w16du:dateUtc="2024-07-18T10:12:00Z">
                  <w:rPr>
                    <w:del w:id="10444" w:author="Mohammad Nayeem Hasan" w:date="2024-07-18T15:20:00Z" w16du:dateUtc="2024-07-18T09:20:00Z"/>
                    <w:rFonts w:ascii="Times New Roman" w:eastAsia="Times New Roman" w:hAnsi="Times New Roman" w:cs="Times New Roman"/>
                    <w:color w:val="000000"/>
                    <w:sz w:val="20"/>
                    <w:szCs w:val="20"/>
                  </w:rPr>
                </w:rPrChange>
              </w:rPr>
              <w:pPrChange w:id="10445" w:author="Mohammad Nayeem Hasan" w:date="2024-07-18T16:13:00Z" w16du:dateUtc="2024-07-18T10:13:00Z">
                <w:pPr>
                  <w:spacing w:after="0" w:line="240" w:lineRule="auto"/>
                  <w:jc w:val="center"/>
                </w:pPr>
              </w:pPrChange>
            </w:pPr>
            <w:del w:id="10446" w:author="Mohammad Nayeem Hasan" w:date="2024-07-18T15:20:00Z" w16du:dateUtc="2024-07-18T09:20:00Z">
              <w:r w:rsidRPr="00DF6BDB" w:rsidDel="00D73460">
                <w:rPr>
                  <w:rFonts w:ascii="Times New Roman" w:eastAsia="Times New Roman" w:hAnsi="Times New Roman" w:cs="Times New Roman"/>
                  <w:color w:val="000000"/>
                  <w:sz w:val="24"/>
                  <w:szCs w:val="24"/>
                  <w:rPrChange w:id="10447" w:author="Mohammad Nayeem Hasan" w:date="2024-07-18T16:12:00Z" w16du:dateUtc="2024-07-18T10:12:00Z">
                    <w:rPr>
                      <w:rFonts w:ascii="Times New Roman" w:eastAsia="Times New Roman" w:hAnsi="Times New Roman" w:cs="Times New Roman"/>
                      <w:color w:val="000000"/>
                      <w:sz w:val="20"/>
                      <w:szCs w:val="20"/>
                    </w:rPr>
                  </w:rPrChange>
                </w:rPr>
                <w:delText>27.96</w:delText>
              </w:r>
            </w:del>
          </w:p>
        </w:tc>
      </w:tr>
      <w:tr w:rsidR="00A60F15" w:rsidRPr="00DF6BDB" w:rsidDel="00D73460" w14:paraId="6210F0DA" w14:textId="6D3555AD" w:rsidTr="00145582">
        <w:trPr>
          <w:trHeight w:val="255"/>
          <w:del w:id="10448" w:author="Mohammad Nayeem Hasan" w:date="2024-07-18T15:20:00Z"/>
        </w:trPr>
        <w:tc>
          <w:tcPr>
            <w:tcW w:w="5041" w:type="dxa"/>
            <w:shd w:val="clear" w:color="auto" w:fill="auto"/>
            <w:noWrap/>
            <w:vAlign w:val="center"/>
            <w:hideMark/>
          </w:tcPr>
          <w:p w14:paraId="77FA746A" w14:textId="0B025292" w:rsidR="00A60F15" w:rsidRPr="00DF6BDB" w:rsidDel="00D73460" w:rsidRDefault="00A60F15">
            <w:pPr>
              <w:spacing w:line="240" w:lineRule="auto"/>
              <w:rPr>
                <w:del w:id="10449" w:author="Mohammad Nayeem Hasan" w:date="2024-07-18T15:20:00Z" w16du:dateUtc="2024-07-18T09:20:00Z"/>
                <w:rFonts w:ascii="Times New Roman" w:eastAsia="Times New Roman" w:hAnsi="Times New Roman" w:cs="Times New Roman"/>
                <w:b/>
                <w:bCs/>
                <w:color w:val="000000"/>
                <w:sz w:val="24"/>
                <w:szCs w:val="24"/>
                <w:rPrChange w:id="10450" w:author="Mohammad Nayeem Hasan" w:date="2024-07-18T16:12:00Z" w16du:dateUtc="2024-07-18T10:12:00Z">
                  <w:rPr>
                    <w:del w:id="10451" w:author="Mohammad Nayeem Hasan" w:date="2024-07-18T15:20:00Z" w16du:dateUtc="2024-07-18T09:20:00Z"/>
                    <w:rFonts w:ascii="Times New Roman" w:eastAsia="Times New Roman" w:hAnsi="Times New Roman" w:cs="Times New Roman"/>
                    <w:b/>
                    <w:bCs/>
                    <w:color w:val="000000"/>
                    <w:sz w:val="20"/>
                    <w:szCs w:val="20"/>
                  </w:rPr>
                </w:rPrChange>
              </w:rPr>
              <w:pPrChange w:id="10452" w:author="Mohammad Nayeem Hasan" w:date="2024-07-18T16:13:00Z" w16du:dateUtc="2024-07-18T10:13:00Z">
                <w:pPr>
                  <w:spacing w:after="0" w:line="240" w:lineRule="auto"/>
                </w:pPr>
              </w:pPrChange>
            </w:pPr>
            <w:del w:id="10453"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454" w:author="Mohammad Nayeem Hasan" w:date="2024-07-18T16:12:00Z" w16du:dateUtc="2024-07-18T10:12:00Z">
                    <w:rPr>
                      <w:rFonts w:ascii="Times New Roman" w:eastAsia="Times New Roman" w:hAnsi="Times New Roman" w:cs="Times New Roman"/>
                      <w:b/>
                      <w:bCs/>
                      <w:color w:val="000000"/>
                      <w:sz w:val="20"/>
                      <w:szCs w:val="20"/>
                    </w:rPr>
                  </w:rPrChange>
                </w:rPr>
                <w:delText>Household water test</w:delText>
              </w:r>
            </w:del>
          </w:p>
        </w:tc>
        <w:tc>
          <w:tcPr>
            <w:tcW w:w="1443" w:type="dxa"/>
            <w:shd w:val="clear" w:color="auto" w:fill="auto"/>
            <w:noWrap/>
            <w:vAlign w:val="center"/>
            <w:hideMark/>
          </w:tcPr>
          <w:p w14:paraId="5E5101EA" w14:textId="24B3C0B8" w:rsidR="00A60F15" w:rsidRPr="00DF6BDB" w:rsidDel="00D73460" w:rsidRDefault="00A60F15">
            <w:pPr>
              <w:spacing w:line="240" w:lineRule="auto"/>
              <w:jc w:val="center"/>
              <w:rPr>
                <w:del w:id="10455" w:author="Mohammad Nayeem Hasan" w:date="2024-07-18T15:20:00Z" w16du:dateUtc="2024-07-18T09:20:00Z"/>
                <w:rFonts w:ascii="Times New Roman" w:eastAsia="Times New Roman" w:hAnsi="Times New Roman" w:cs="Times New Roman"/>
                <w:color w:val="000000"/>
                <w:sz w:val="24"/>
                <w:szCs w:val="24"/>
                <w:rPrChange w:id="10456" w:author="Mohammad Nayeem Hasan" w:date="2024-07-18T16:12:00Z" w16du:dateUtc="2024-07-18T10:12:00Z">
                  <w:rPr>
                    <w:del w:id="10457" w:author="Mohammad Nayeem Hasan" w:date="2024-07-18T15:20:00Z" w16du:dateUtc="2024-07-18T09:20:00Z"/>
                    <w:rFonts w:ascii="Times New Roman" w:eastAsia="Times New Roman" w:hAnsi="Times New Roman" w:cs="Times New Roman"/>
                    <w:color w:val="000000"/>
                  </w:rPr>
                </w:rPrChange>
              </w:rPr>
              <w:pPrChange w:id="10458" w:author="Mohammad Nayeem Hasan" w:date="2024-07-18T16:13:00Z" w16du:dateUtc="2024-07-18T10:13:00Z">
                <w:pPr>
                  <w:spacing w:after="0" w:line="240" w:lineRule="auto"/>
                  <w:jc w:val="center"/>
                </w:pPr>
              </w:pPrChange>
            </w:pPr>
            <w:del w:id="10459" w:author="Mohammad Nayeem Hasan" w:date="2024-07-18T15:20:00Z" w16du:dateUtc="2024-07-18T09:20:00Z">
              <w:r w:rsidRPr="00DF6BDB" w:rsidDel="00D73460">
                <w:rPr>
                  <w:rFonts w:ascii="Times New Roman" w:eastAsia="Times New Roman" w:hAnsi="Times New Roman" w:cs="Times New Roman"/>
                  <w:color w:val="000000"/>
                  <w:sz w:val="24"/>
                  <w:szCs w:val="24"/>
                  <w:rPrChange w:id="10460" w:author="Mohammad Nayeem Hasan" w:date="2024-07-18T16:12:00Z" w16du:dateUtc="2024-07-18T10:12:00Z">
                    <w:rPr>
                      <w:rFonts w:ascii="Times New Roman" w:eastAsia="Times New Roman" w:hAnsi="Times New Roman" w:cs="Times New Roman"/>
                      <w:color w:val="000000"/>
                    </w:rPr>
                  </w:rPrChange>
                </w:rPr>
                <w:delText>-0.002</w:delText>
              </w:r>
            </w:del>
          </w:p>
        </w:tc>
        <w:tc>
          <w:tcPr>
            <w:tcW w:w="1443" w:type="dxa"/>
            <w:shd w:val="clear" w:color="auto" w:fill="auto"/>
            <w:noWrap/>
            <w:vAlign w:val="center"/>
            <w:hideMark/>
          </w:tcPr>
          <w:p w14:paraId="64C34E24" w14:textId="3AD1F483" w:rsidR="00A60F15" w:rsidRPr="00DF6BDB" w:rsidDel="00D73460" w:rsidRDefault="00A60F15">
            <w:pPr>
              <w:spacing w:line="240" w:lineRule="auto"/>
              <w:jc w:val="center"/>
              <w:rPr>
                <w:del w:id="10461" w:author="Mohammad Nayeem Hasan" w:date="2024-07-18T15:20:00Z" w16du:dateUtc="2024-07-18T09:20:00Z"/>
                <w:rFonts w:ascii="Times New Roman" w:eastAsia="Times New Roman" w:hAnsi="Times New Roman" w:cs="Times New Roman"/>
                <w:color w:val="000000"/>
                <w:sz w:val="24"/>
                <w:szCs w:val="24"/>
                <w:rPrChange w:id="10462" w:author="Mohammad Nayeem Hasan" w:date="2024-07-18T16:12:00Z" w16du:dateUtc="2024-07-18T10:12:00Z">
                  <w:rPr>
                    <w:del w:id="10463" w:author="Mohammad Nayeem Hasan" w:date="2024-07-18T15:20:00Z" w16du:dateUtc="2024-07-18T09:20:00Z"/>
                    <w:rFonts w:ascii="Times New Roman" w:eastAsia="Times New Roman" w:hAnsi="Times New Roman" w:cs="Times New Roman"/>
                    <w:color w:val="000000"/>
                    <w:sz w:val="20"/>
                    <w:szCs w:val="20"/>
                  </w:rPr>
                </w:rPrChange>
              </w:rPr>
              <w:pPrChange w:id="10464" w:author="Mohammad Nayeem Hasan" w:date="2024-07-18T16:13:00Z" w16du:dateUtc="2024-07-18T10:13:00Z">
                <w:pPr>
                  <w:spacing w:after="0" w:line="240" w:lineRule="auto"/>
                  <w:jc w:val="center"/>
                </w:pPr>
              </w:pPrChange>
            </w:pPr>
            <w:del w:id="10465" w:author="Mohammad Nayeem Hasan" w:date="2024-07-18T15:20:00Z" w16du:dateUtc="2024-07-18T09:20:00Z">
              <w:r w:rsidRPr="00DF6BDB" w:rsidDel="00D73460">
                <w:rPr>
                  <w:rFonts w:ascii="Times New Roman" w:eastAsia="Times New Roman" w:hAnsi="Times New Roman" w:cs="Times New Roman"/>
                  <w:color w:val="000000"/>
                  <w:sz w:val="24"/>
                  <w:szCs w:val="24"/>
                  <w:rPrChange w:id="10466" w:author="Mohammad Nayeem Hasan" w:date="2024-07-18T16:12:00Z" w16du:dateUtc="2024-07-18T10:12:00Z">
                    <w:rPr>
                      <w:rFonts w:ascii="Times New Roman" w:eastAsia="Times New Roman" w:hAnsi="Times New Roman" w:cs="Times New Roman"/>
                      <w:color w:val="000000"/>
                      <w:sz w:val="20"/>
                      <w:szCs w:val="20"/>
                    </w:rPr>
                  </w:rPrChange>
                </w:rPr>
                <w:delText>-0.044</w:delText>
              </w:r>
            </w:del>
          </w:p>
        </w:tc>
        <w:tc>
          <w:tcPr>
            <w:tcW w:w="1443" w:type="dxa"/>
            <w:shd w:val="clear" w:color="auto" w:fill="auto"/>
            <w:noWrap/>
            <w:vAlign w:val="center"/>
            <w:hideMark/>
          </w:tcPr>
          <w:p w14:paraId="339996A4" w14:textId="01C72C0E" w:rsidR="00A60F15" w:rsidRPr="00DF6BDB" w:rsidDel="00D73460" w:rsidRDefault="00A60F15">
            <w:pPr>
              <w:spacing w:line="240" w:lineRule="auto"/>
              <w:jc w:val="center"/>
              <w:rPr>
                <w:del w:id="10467" w:author="Mohammad Nayeem Hasan" w:date="2024-07-18T15:20:00Z" w16du:dateUtc="2024-07-18T09:20:00Z"/>
                <w:rFonts w:ascii="Times New Roman" w:eastAsia="Times New Roman" w:hAnsi="Times New Roman" w:cs="Times New Roman"/>
                <w:color w:val="000000"/>
                <w:sz w:val="24"/>
                <w:szCs w:val="24"/>
                <w:rPrChange w:id="10468" w:author="Mohammad Nayeem Hasan" w:date="2024-07-18T16:12:00Z" w16du:dateUtc="2024-07-18T10:12:00Z">
                  <w:rPr>
                    <w:del w:id="10469" w:author="Mohammad Nayeem Hasan" w:date="2024-07-18T15:20:00Z" w16du:dateUtc="2024-07-18T09:20:00Z"/>
                    <w:rFonts w:ascii="Times New Roman" w:eastAsia="Times New Roman" w:hAnsi="Times New Roman" w:cs="Times New Roman"/>
                    <w:color w:val="000000"/>
                    <w:sz w:val="20"/>
                    <w:szCs w:val="20"/>
                  </w:rPr>
                </w:rPrChange>
              </w:rPr>
              <w:pPrChange w:id="10470" w:author="Mohammad Nayeem Hasan" w:date="2024-07-18T16:13:00Z" w16du:dateUtc="2024-07-18T10:13:00Z">
                <w:pPr>
                  <w:spacing w:after="0" w:line="240" w:lineRule="auto"/>
                  <w:jc w:val="center"/>
                </w:pPr>
              </w:pPrChange>
            </w:pPr>
            <w:del w:id="10471" w:author="Mohammad Nayeem Hasan" w:date="2024-07-18T15:20:00Z" w16du:dateUtc="2024-07-18T09:20:00Z">
              <w:r w:rsidRPr="00DF6BDB" w:rsidDel="00D73460">
                <w:rPr>
                  <w:rFonts w:ascii="Times New Roman" w:eastAsia="Times New Roman" w:hAnsi="Times New Roman" w:cs="Times New Roman"/>
                  <w:color w:val="000000"/>
                  <w:sz w:val="24"/>
                  <w:szCs w:val="24"/>
                  <w:rPrChange w:id="10472" w:author="Mohammad Nayeem Hasan" w:date="2024-07-18T16:12:00Z" w16du:dateUtc="2024-07-18T10:12:00Z">
                    <w:rPr>
                      <w:rFonts w:ascii="Times New Roman" w:eastAsia="Times New Roman" w:hAnsi="Times New Roman" w:cs="Times New Roman"/>
                      <w:color w:val="000000"/>
                      <w:sz w:val="20"/>
                      <w:szCs w:val="20"/>
                    </w:rPr>
                  </w:rPrChange>
                </w:rPr>
                <w:delText>-0.0011</w:delText>
              </w:r>
            </w:del>
          </w:p>
        </w:tc>
        <w:tc>
          <w:tcPr>
            <w:tcW w:w="1443" w:type="dxa"/>
            <w:shd w:val="clear" w:color="auto" w:fill="auto"/>
            <w:noWrap/>
            <w:vAlign w:val="center"/>
            <w:hideMark/>
          </w:tcPr>
          <w:p w14:paraId="2634EA12" w14:textId="65495DC3" w:rsidR="00A60F15" w:rsidRPr="00DF6BDB" w:rsidDel="00D73460" w:rsidRDefault="00A60F15">
            <w:pPr>
              <w:spacing w:line="240" w:lineRule="auto"/>
              <w:jc w:val="center"/>
              <w:rPr>
                <w:del w:id="10473" w:author="Mohammad Nayeem Hasan" w:date="2024-07-18T15:20:00Z" w16du:dateUtc="2024-07-18T09:20:00Z"/>
                <w:rFonts w:ascii="Times New Roman" w:eastAsia="Times New Roman" w:hAnsi="Times New Roman" w:cs="Times New Roman"/>
                <w:color w:val="000000"/>
                <w:sz w:val="24"/>
                <w:szCs w:val="24"/>
                <w:rPrChange w:id="10474" w:author="Mohammad Nayeem Hasan" w:date="2024-07-18T16:12:00Z" w16du:dateUtc="2024-07-18T10:12:00Z">
                  <w:rPr>
                    <w:del w:id="10475" w:author="Mohammad Nayeem Hasan" w:date="2024-07-18T15:20:00Z" w16du:dateUtc="2024-07-18T09:20:00Z"/>
                    <w:rFonts w:ascii="Times New Roman" w:eastAsia="Times New Roman" w:hAnsi="Times New Roman" w:cs="Times New Roman"/>
                    <w:color w:val="000000"/>
                    <w:sz w:val="20"/>
                    <w:szCs w:val="20"/>
                  </w:rPr>
                </w:rPrChange>
              </w:rPr>
              <w:pPrChange w:id="10476" w:author="Mohammad Nayeem Hasan" w:date="2024-07-18T16:13:00Z" w16du:dateUtc="2024-07-18T10:13:00Z">
                <w:pPr>
                  <w:spacing w:after="0" w:line="240" w:lineRule="auto"/>
                  <w:jc w:val="center"/>
                </w:pPr>
              </w:pPrChange>
            </w:pPr>
            <w:del w:id="10477" w:author="Mohammad Nayeem Hasan" w:date="2024-07-18T15:20:00Z" w16du:dateUtc="2024-07-18T09:20:00Z">
              <w:r w:rsidRPr="00DF6BDB" w:rsidDel="00D73460">
                <w:rPr>
                  <w:rFonts w:ascii="Times New Roman" w:eastAsia="Times New Roman" w:hAnsi="Times New Roman" w:cs="Times New Roman"/>
                  <w:color w:val="000000"/>
                  <w:sz w:val="24"/>
                  <w:szCs w:val="24"/>
                  <w:rPrChange w:id="10478" w:author="Mohammad Nayeem Hasan" w:date="2024-07-18T16:12:00Z" w16du:dateUtc="2024-07-18T10:12:00Z">
                    <w:rPr>
                      <w:rFonts w:ascii="Times New Roman" w:eastAsia="Times New Roman" w:hAnsi="Times New Roman" w:cs="Times New Roman"/>
                      <w:color w:val="000000"/>
                      <w:sz w:val="20"/>
                      <w:szCs w:val="20"/>
                    </w:rPr>
                  </w:rPrChange>
                </w:rPr>
                <w:delText>4.67E-05</w:delText>
              </w:r>
            </w:del>
          </w:p>
        </w:tc>
        <w:tc>
          <w:tcPr>
            <w:tcW w:w="1443" w:type="dxa"/>
            <w:shd w:val="clear" w:color="auto" w:fill="auto"/>
            <w:noWrap/>
            <w:vAlign w:val="center"/>
            <w:hideMark/>
          </w:tcPr>
          <w:p w14:paraId="57047BDF" w14:textId="4F5AE5F9" w:rsidR="00A60F15" w:rsidRPr="00DF6BDB" w:rsidDel="00D73460" w:rsidRDefault="00A60F15">
            <w:pPr>
              <w:spacing w:line="240" w:lineRule="auto"/>
              <w:jc w:val="center"/>
              <w:rPr>
                <w:del w:id="10479" w:author="Mohammad Nayeem Hasan" w:date="2024-07-18T15:20:00Z" w16du:dateUtc="2024-07-18T09:20:00Z"/>
                <w:rFonts w:ascii="Times New Roman" w:eastAsia="Times New Roman" w:hAnsi="Times New Roman" w:cs="Times New Roman"/>
                <w:color w:val="000000"/>
                <w:sz w:val="24"/>
                <w:szCs w:val="24"/>
                <w:rPrChange w:id="10480" w:author="Mohammad Nayeem Hasan" w:date="2024-07-18T16:12:00Z" w16du:dateUtc="2024-07-18T10:12:00Z">
                  <w:rPr>
                    <w:del w:id="10481" w:author="Mohammad Nayeem Hasan" w:date="2024-07-18T15:20:00Z" w16du:dateUtc="2024-07-18T09:20:00Z"/>
                    <w:rFonts w:ascii="Times New Roman" w:eastAsia="Times New Roman" w:hAnsi="Times New Roman" w:cs="Times New Roman"/>
                    <w:color w:val="000000"/>
                    <w:sz w:val="20"/>
                    <w:szCs w:val="20"/>
                  </w:rPr>
                </w:rPrChange>
              </w:rPr>
              <w:pPrChange w:id="10482" w:author="Mohammad Nayeem Hasan" w:date="2024-07-18T16:13:00Z" w16du:dateUtc="2024-07-18T10:13:00Z">
                <w:pPr>
                  <w:spacing w:after="0" w:line="240" w:lineRule="auto"/>
                  <w:jc w:val="center"/>
                </w:pPr>
              </w:pPrChange>
            </w:pPr>
            <w:del w:id="10483" w:author="Mohammad Nayeem Hasan" w:date="2024-07-18T15:20:00Z" w16du:dateUtc="2024-07-18T09:20:00Z">
              <w:r w:rsidRPr="00DF6BDB" w:rsidDel="00D73460">
                <w:rPr>
                  <w:rFonts w:ascii="Times New Roman" w:eastAsia="Times New Roman" w:hAnsi="Times New Roman" w:cs="Times New Roman"/>
                  <w:color w:val="000000"/>
                  <w:sz w:val="24"/>
                  <w:szCs w:val="24"/>
                  <w:rPrChange w:id="10484" w:author="Mohammad Nayeem Hasan" w:date="2024-07-18T16:12:00Z" w16du:dateUtc="2024-07-18T10:12:00Z">
                    <w:rPr>
                      <w:rFonts w:ascii="Times New Roman" w:eastAsia="Times New Roman" w:hAnsi="Times New Roman" w:cs="Times New Roman"/>
                      <w:color w:val="000000"/>
                      <w:sz w:val="20"/>
                      <w:szCs w:val="20"/>
                    </w:rPr>
                  </w:rPrChange>
                </w:rPr>
                <w:delText>-4.36</w:delText>
              </w:r>
            </w:del>
          </w:p>
        </w:tc>
      </w:tr>
      <w:tr w:rsidR="00A60F15" w:rsidRPr="00DF6BDB" w:rsidDel="00D73460" w14:paraId="3D216F5D" w14:textId="1533A88E" w:rsidTr="00145582">
        <w:trPr>
          <w:trHeight w:val="255"/>
          <w:del w:id="10485" w:author="Mohammad Nayeem Hasan" w:date="2024-07-18T15:20:00Z"/>
        </w:trPr>
        <w:tc>
          <w:tcPr>
            <w:tcW w:w="5041" w:type="dxa"/>
            <w:shd w:val="clear" w:color="auto" w:fill="auto"/>
            <w:noWrap/>
            <w:vAlign w:val="center"/>
            <w:hideMark/>
          </w:tcPr>
          <w:p w14:paraId="3EF4C90A" w14:textId="443351D2" w:rsidR="00A60F15" w:rsidRPr="00DF6BDB" w:rsidDel="00D73460" w:rsidRDefault="00A60F15">
            <w:pPr>
              <w:spacing w:line="240" w:lineRule="auto"/>
              <w:rPr>
                <w:del w:id="10486" w:author="Mohammad Nayeem Hasan" w:date="2024-07-18T15:20:00Z" w16du:dateUtc="2024-07-18T09:20:00Z"/>
                <w:rFonts w:ascii="Times New Roman" w:eastAsia="Times New Roman" w:hAnsi="Times New Roman" w:cs="Times New Roman"/>
                <w:b/>
                <w:bCs/>
                <w:color w:val="000000"/>
                <w:sz w:val="24"/>
                <w:szCs w:val="24"/>
                <w:rPrChange w:id="10487" w:author="Mohammad Nayeem Hasan" w:date="2024-07-18T16:12:00Z" w16du:dateUtc="2024-07-18T10:12:00Z">
                  <w:rPr>
                    <w:del w:id="10488" w:author="Mohammad Nayeem Hasan" w:date="2024-07-18T15:20:00Z" w16du:dateUtc="2024-07-18T09:20:00Z"/>
                    <w:rFonts w:ascii="Times New Roman" w:eastAsia="Times New Roman" w:hAnsi="Times New Roman" w:cs="Times New Roman"/>
                    <w:b/>
                    <w:bCs/>
                    <w:color w:val="000000"/>
                    <w:sz w:val="20"/>
                    <w:szCs w:val="20"/>
                  </w:rPr>
                </w:rPrChange>
              </w:rPr>
              <w:pPrChange w:id="10489" w:author="Mohammad Nayeem Hasan" w:date="2024-07-18T16:13:00Z" w16du:dateUtc="2024-07-18T10:13:00Z">
                <w:pPr>
                  <w:spacing w:after="0" w:line="240" w:lineRule="auto"/>
                </w:pPr>
              </w:pPrChange>
            </w:pPr>
            <w:del w:id="10490"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491" w:author="Mohammad Nayeem Hasan" w:date="2024-07-18T16:12:00Z" w16du:dateUtc="2024-07-18T10:12:00Z">
                    <w:rPr>
                      <w:rFonts w:ascii="Times New Roman" w:eastAsia="Times New Roman" w:hAnsi="Times New Roman" w:cs="Times New Roman"/>
                      <w:b/>
                      <w:bCs/>
                      <w:color w:val="000000"/>
                      <w:sz w:val="20"/>
                      <w:szCs w:val="20"/>
                    </w:rPr>
                  </w:rPrChange>
                </w:rPr>
                <w:delText>Source of water</w:delText>
              </w:r>
            </w:del>
          </w:p>
        </w:tc>
        <w:tc>
          <w:tcPr>
            <w:tcW w:w="1443" w:type="dxa"/>
            <w:shd w:val="clear" w:color="auto" w:fill="auto"/>
            <w:noWrap/>
            <w:vAlign w:val="center"/>
            <w:hideMark/>
          </w:tcPr>
          <w:p w14:paraId="4FD16969" w14:textId="6D46BCF5" w:rsidR="00A60F15" w:rsidRPr="00DF6BDB" w:rsidDel="00D73460" w:rsidRDefault="00A60F15">
            <w:pPr>
              <w:spacing w:line="240" w:lineRule="auto"/>
              <w:jc w:val="center"/>
              <w:rPr>
                <w:del w:id="10492" w:author="Mohammad Nayeem Hasan" w:date="2024-07-18T15:20:00Z" w16du:dateUtc="2024-07-18T09:20:00Z"/>
                <w:rFonts w:ascii="Times New Roman" w:eastAsia="Times New Roman" w:hAnsi="Times New Roman" w:cs="Times New Roman"/>
                <w:color w:val="000000"/>
                <w:sz w:val="24"/>
                <w:szCs w:val="24"/>
                <w:rPrChange w:id="10493" w:author="Mohammad Nayeem Hasan" w:date="2024-07-18T16:12:00Z" w16du:dateUtc="2024-07-18T10:12:00Z">
                  <w:rPr>
                    <w:del w:id="10494" w:author="Mohammad Nayeem Hasan" w:date="2024-07-18T15:20:00Z" w16du:dateUtc="2024-07-18T09:20:00Z"/>
                    <w:rFonts w:ascii="Times New Roman" w:eastAsia="Times New Roman" w:hAnsi="Times New Roman" w:cs="Times New Roman"/>
                    <w:color w:val="000000"/>
                  </w:rPr>
                </w:rPrChange>
              </w:rPr>
              <w:pPrChange w:id="10495" w:author="Mohammad Nayeem Hasan" w:date="2024-07-18T16:13:00Z" w16du:dateUtc="2024-07-18T10:13:00Z">
                <w:pPr>
                  <w:spacing w:after="0" w:line="240" w:lineRule="auto"/>
                  <w:jc w:val="center"/>
                </w:pPr>
              </w:pPrChange>
            </w:pPr>
            <w:del w:id="10496" w:author="Mohammad Nayeem Hasan" w:date="2024-07-18T15:20:00Z" w16du:dateUtc="2024-07-18T09:20:00Z">
              <w:r w:rsidRPr="00DF6BDB" w:rsidDel="00D73460">
                <w:rPr>
                  <w:rFonts w:ascii="Times New Roman" w:eastAsia="Times New Roman" w:hAnsi="Times New Roman" w:cs="Times New Roman"/>
                  <w:color w:val="000000"/>
                  <w:sz w:val="24"/>
                  <w:szCs w:val="24"/>
                  <w:rPrChange w:id="10497" w:author="Mohammad Nayeem Hasan" w:date="2024-07-18T16:12:00Z" w16du:dateUtc="2024-07-18T10:12:00Z">
                    <w:rPr>
                      <w:rFonts w:ascii="Times New Roman" w:eastAsia="Times New Roman" w:hAnsi="Times New Roman" w:cs="Times New Roman"/>
                      <w:color w:val="000000"/>
                    </w:rPr>
                  </w:rPrChange>
                </w:rPr>
                <w:delText>0.005</w:delText>
              </w:r>
            </w:del>
          </w:p>
        </w:tc>
        <w:tc>
          <w:tcPr>
            <w:tcW w:w="1443" w:type="dxa"/>
            <w:shd w:val="clear" w:color="auto" w:fill="auto"/>
            <w:noWrap/>
            <w:vAlign w:val="center"/>
            <w:hideMark/>
          </w:tcPr>
          <w:p w14:paraId="2FC5C6C0" w14:textId="26421E66" w:rsidR="00A60F15" w:rsidRPr="00DF6BDB" w:rsidDel="00D73460" w:rsidRDefault="00A60F15">
            <w:pPr>
              <w:spacing w:line="240" w:lineRule="auto"/>
              <w:jc w:val="center"/>
              <w:rPr>
                <w:del w:id="10498" w:author="Mohammad Nayeem Hasan" w:date="2024-07-18T15:20:00Z" w16du:dateUtc="2024-07-18T09:20:00Z"/>
                <w:rFonts w:ascii="Times New Roman" w:eastAsia="Times New Roman" w:hAnsi="Times New Roman" w:cs="Times New Roman"/>
                <w:color w:val="000000"/>
                <w:sz w:val="24"/>
                <w:szCs w:val="24"/>
                <w:rPrChange w:id="10499" w:author="Mohammad Nayeem Hasan" w:date="2024-07-18T16:12:00Z" w16du:dateUtc="2024-07-18T10:12:00Z">
                  <w:rPr>
                    <w:del w:id="10500" w:author="Mohammad Nayeem Hasan" w:date="2024-07-18T15:20:00Z" w16du:dateUtc="2024-07-18T09:20:00Z"/>
                    <w:rFonts w:ascii="Times New Roman" w:eastAsia="Times New Roman" w:hAnsi="Times New Roman" w:cs="Times New Roman"/>
                    <w:color w:val="000000"/>
                    <w:sz w:val="20"/>
                    <w:szCs w:val="20"/>
                  </w:rPr>
                </w:rPrChange>
              </w:rPr>
              <w:pPrChange w:id="10501" w:author="Mohammad Nayeem Hasan" w:date="2024-07-18T16:13:00Z" w16du:dateUtc="2024-07-18T10:13:00Z">
                <w:pPr>
                  <w:spacing w:after="0" w:line="240" w:lineRule="auto"/>
                  <w:jc w:val="center"/>
                </w:pPr>
              </w:pPrChange>
            </w:pPr>
            <w:del w:id="10502" w:author="Mohammad Nayeem Hasan" w:date="2024-07-18T15:20:00Z" w16du:dateUtc="2024-07-18T09:20:00Z">
              <w:r w:rsidRPr="00DF6BDB" w:rsidDel="00D73460">
                <w:rPr>
                  <w:rFonts w:ascii="Times New Roman" w:eastAsia="Times New Roman" w:hAnsi="Times New Roman" w:cs="Times New Roman"/>
                  <w:color w:val="000000"/>
                  <w:sz w:val="24"/>
                  <w:szCs w:val="24"/>
                  <w:rPrChange w:id="10503" w:author="Mohammad Nayeem Hasan" w:date="2024-07-18T16:12:00Z" w16du:dateUtc="2024-07-18T10:12:00Z">
                    <w:rPr>
                      <w:rFonts w:ascii="Times New Roman" w:eastAsia="Times New Roman" w:hAnsi="Times New Roman" w:cs="Times New Roman"/>
                      <w:color w:val="000000"/>
                      <w:sz w:val="20"/>
                      <w:szCs w:val="20"/>
                    </w:rPr>
                  </w:rPrChange>
                </w:rPr>
                <w:delText>0.083</w:delText>
              </w:r>
            </w:del>
          </w:p>
        </w:tc>
        <w:tc>
          <w:tcPr>
            <w:tcW w:w="1443" w:type="dxa"/>
            <w:shd w:val="clear" w:color="auto" w:fill="auto"/>
            <w:noWrap/>
            <w:vAlign w:val="center"/>
            <w:hideMark/>
          </w:tcPr>
          <w:p w14:paraId="516672EA" w14:textId="5C7D76A1" w:rsidR="00A60F15" w:rsidRPr="00DF6BDB" w:rsidDel="00D73460" w:rsidRDefault="00A60F15">
            <w:pPr>
              <w:spacing w:line="240" w:lineRule="auto"/>
              <w:jc w:val="center"/>
              <w:rPr>
                <w:del w:id="10504" w:author="Mohammad Nayeem Hasan" w:date="2024-07-18T15:20:00Z" w16du:dateUtc="2024-07-18T09:20:00Z"/>
                <w:rFonts w:ascii="Times New Roman" w:eastAsia="Times New Roman" w:hAnsi="Times New Roman" w:cs="Times New Roman"/>
                <w:color w:val="000000"/>
                <w:sz w:val="24"/>
                <w:szCs w:val="24"/>
                <w:rPrChange w:id="10505" w:author="Mohammad Nayeem Hasan" w:date="2024-07-18T16:12:00Z" w16du:dateUtc="2024-07-18T10:12:00Z">
                  <w:rPr>
                    <w:del w:id="10506" w:author="Mohammad Nayeem Hasan" w:date="2024-07-18T15:20:00Z" w16du:dateUtc="2024-07-18T09:20:00Z"/>
                    <w:rFonts w:ascii="Times New Roman" w:eastAsia="Times New Roman" w:hAnsi="Times New Roman" w:cs="Times New Roman"/>
                    <w:color w:val="000000"/>
                    <w:sz w:val="20"/>
                    <w:szCs w:val="20"/>
                  </w:rPr>
                </w:rPrChange>
              </w:rPr>
              <w:pPrChange w:id="10507" w:author="Mohammad Nayeem Hasan" w:date="2024-07-18T16:13:00Z" w16du:dateUtc="2024-07-18T10:13:00Z">
                <w:pPr>
                  <w:spacing w:after="0" w:line="240" w:lineRule="auto"/>
                  <w:jc w:val="center"/>
                </w:pPr>
              </w:pPrChange>
            </w:pPr>
            <w:del w:id="10508" w:author="Mohammad Nayeem Hasan" w:date="2024-07-18T15:20:00Z" w16du:dateUtc="2024-07-18T09:20:00Z">
              <w:r w:rsidRPr="00DF6BDB" w:rsidDel="00D73460">
                <w:rPr>
                  <w:rFonts w:ascii="Times New Roman" w:eastAsia="Times New Roman" w:hAnsi="Times New Roman" w:cs="Times New Roman"/>
                  <w:color w:val="000000"/>
                  <w:sz w:val="24"/>
                  <w:szCs w:val="24"/>
                  <w:rPrChange w:id="10509" w:author="Mohammad Nayeem Hasan" w:date="2024-07-18T16:12:00Z" w16du:dateUtc="2024-07-18T10:12:00Z">
                    <w:rPr>
                      <w:rFonts w:ascii="Times New Roman" w:eastAsia="Times New Roman" w:hAnsi="Times New Roman" w:cs="Times New Roman"/>
                      <w:color w:val="000000"/>
                      <w:sz w:val="20"/>
                      <w:szCs w:val="20"/>
                    </w:rPr>
                  </w:rPrChange>
                </w:rPr>
                <w:delText>-0.0036</w:delText>
              </w:r>
            </w:del>
          </w:p>
        </w:tc>
        <w:tc>
          <w:tcPr>
            <w:tcW w:w="1443" w:type="dxa"/>
            <w:shd w:val="clear" w:color="auto" w:fill="auto"/>
            <w:noWrap/>
            <w:vAlign w:val="center"/>
            <w:hideMark/>
          </w:tcPr>
          <w:p w14:paraId="62535991" w14:textId="41A7CD9F" w:rsidR="00A60F15" w:rsidRPr="00DF6BDB" w:rsidDel="00D73460" w:rsidRDefault="00A60F15">
            <w:pPr>
              <w:spacing w:line="240" w:lineRule="auto"/>
              <w:jc w:val="center"/>
              <w:rPr>
                <w:del w:id="10510" w:author="Mohammad Nayeem Hasan" w:date="2024-07-18T15:20:00Z" w16du:dateUtc="2024-07-18T09:20:00Z"/>
                <w:rFonts w:ascii="Times New Roman" w:eastAsia="Times New Roman" w:hAnsi="Times New Roman" w:cs="Times New Roman"/>
                <w:color w:val="000000"/>
                <w:sz w:val="24"/>
                <w:szCs w:val="24"/>
                <w:rPrChange w:id="10511" w:author="Mohammad Nayeem Hasan" w:date="2024-07-18T16:12:00Z" w16du:dateUtc="2024-07-18T10:12:00Z">
                  <w:rPr>
                    <w:del w:id="10512" w:author="Mohammad Nayeem Hasan" w:date="2024-07-18T15:20:00Z" w16du:dateUtc="2024-07-18T09:20:00Z"/>
                    <w:rFonts w:ascii="Times New Roman" w:eastAsia="Times New Roman" w:hAnsi="Times New Roman" w:cs="Times New Roman"/>
                    <w:color w:val="000000"/>
                    <w:sz w:val="20"/>
                    <w:szCs w:val="20"/>
                  </w:rPr>
                </w:rPrChange>
              </w:rPr>
              <w:pPrChange w:id="10513" w:author="Mohammad Nayeem Hasan" w:date="2024-07-18T16:13:00Z" w16du:dateUtc="2024-07-18T10:13:00Z">
                <w:pPr>
                  <w:spacing w:after="0" w:line="240" w:lineRule="auto"/>
                  <w:jc w:val="center"/>
                </w:pPr>
              </w:pPrChange>
            </w:pPr>
            <w:del w:id="10514" w:author="Mohammad Nayeem Hasan" w:date="2024-07-18T15:20:00Z" w16du:dateUtc="2024-07-18T09:20:00Z">
              <w:r w:rsidRPr="00DF6BDB" w:rsidDel="00D73460">
                <w:rPr>
                  <w:rFonts w:ascii="Times New Roman" w:eastAsia="Times New Roman" w:hAnsi="Times New Roman" w:cs="Times New Roman"/>
                  <w:color w:val="000000"/>
                  <w:sz w:val="24"/>
                  <w:szCs w:val="24"/>
                  <w:rPrChange w:id="10515" w:author="Mohammad Nayeem Hasan" w:date="2024-07-18T16:12:00Z" w16du:dateUtc="2024-07-18T10:12:00Z">
                    <w:rPr>
                      <w:rFonts w:ascii="Times New Roman" w:eastAsia="Times New Roman" w:hAnsi="Times New Roman" w:cs="Times New Roman"/>
                      <w:color w:val="000000"/>
                      <w:sz w:val="20"/>
                      <w:szCs w:val="20"/>
                    </w:rPr>
                  </w:rPrChange>
                </w:rPr>
                <w:delText>-2.98E-04</w:delText>
              </w:r>
            </w:del>
          </w:p>
        </w:tc>
        <w:tc>
          <w:tcPr>
            <w:tcW w:w="1443" w:type="dxa"/>
            <w:shd w:val="clear" w:color="auto" w:fill="auto"/>
            <w:noWrap/>
            <w:vAlign w:val="center"/>
            <w:hideMark/>
          </w:tcPr>
          <w:p w14:paraId="329FF25C" w14:textId="4B299486" w:rsidR="00A60F15" w:rsidRPr="00DF6BDB" w:rsidDel="00D73460" w:rsidRDefault="00A60F15">
            <w:pPr>
              <w:spacing w:line="240" w:lineRule="auto"/>
              <w:jc w:val="center"/>
              <w:rPr>
                <w:del w:id="10516" w:author="Mohammad Nayeem Hasan" w:date="2024-07-18T15:20:00Z" w16du:dateUtc="2024-07-18T09:20:00Z"/>
                <w:rFonts w:ascii="Times New Roman" w:eastAsia="Times New Roman" w:hAnsi="Times New Roman" w:cs="Times New Roman"/>
                <w:color w:val="000000"/>
                <w:sz w:val="24"/>
                <w:szCs w:val="24"/>
                <w:rPrChange w:id="10517" w:author="Mohammad Nayeem Hasan" w:date="2024-07-18T16:12:00Z" w16du:dateUtc="2024-07-18T10:12:00Z">
                  <w:rPr>
                    <w:del w:id="10518" w:author="Mohammad Nayeem Hasan" w:date="2024-07-18T15:20:00Z" w16du:dateUtc="2024-07-18T09:20:00Z"/>
                    <w:rFonts w:ascii="Times New Roman" w:eastAsia="Times New Roman" w:hAnsi="Times New Roman" w:cs="Times New Roman"/>
                    <w:color w:val="000000"/>
                    <w:sz w:val="20"/>
                    <w:szCs w:val="20"/>
                  </w:rPr>
                </w:rPrChange>
              </w:rPr>
              <w:pPrChange w:id="10519" w:author="Mohammad Nayeem Hasan" w:date="2024-07-18T16:13:00Z" w16du:dateUtc="2024-07-18T10:13:00Z">
                <w:pPr>
                  <w:spacing w:after="0" w:line="240" w:lineRule="auto"/>
                  <w:jc w:val="center"/>
                </w:pPr>
              </w:pPrChange>
            </w:pPr>
            <w:del w:id="10520" w:author="Mohammad Nayeem Hasan" w:date="2024-07-18T15:20:00Z" w16du:dateUtc="2024-07-18T09:20:00Z">
              <w:r w:rsidRPr="00DF6BDB" w:rsidDel="00D73460">
                <w:rPr>
                  <w:rFonts w:ascii="Times New Roman" w:eastAsia="Times New Roman" w:hAnsi="Times New Roman" w:cs="Times New Roman"/>
                  <w:color w:val="000000"/>
                  <w:sz w:val="24"/>
                  <w:szCs w:val="24"/>
                  <w:rPrChange w:id="10521" w:author="Mohammad Nayeem Hasan" w:date="2024-07-18T16:12:00Z" w16du:dateUtc="2024-07-18T10:12:00Z">
                    <w:rPr>
                      <w:rFonts w:ascii="Times New Roman" w:eastAsia="Times New Roman" w:hAnsi="Times New Roman" w:cs="Times New Roman"/>
                      <w:color w:val="000000"/>
                      <w:sz w:val="20"/>
                      <w:szCs w:val="20"/>
                    </w:rPr>
                  </w:rPrChange>
                </w:rPr>
                <w:delText>8.25</w:delText>
              </w:r>
            </w:del>
          </w:p>
        </w:tc>
      </w:tr>
      <w:tr w:rsidR="00A60F15" w:rsidRPr="00DF6BDB" w:rsidDel="00D73460" w14:paraId="1AA63CCA" w14:textId="47813E59" w:rsidTr="00145582">
        <w:trPr>
          <w:trHeight w:val="255"/>
          <w:del w:id="10522" w:author="Mohammad Nayeem Hasan" w:date="2024-07-18T15:20:00Z"/>
        </w:trPr>
        <w:tc>
          <w:tcPr>
            <w:tcW w:w="5041" w:type="dxa"/>
            <w:shd w:val="clear" w:color="auto" w:fill="auto"/>
            <w:noWrap/>
            <w:vAlign w:val="center"/>
            <w:hideMark/>
          </w:tcPr>
          <w:p w14:paraId="46BA289D" w14:textId="25DDE4D8" w:rsidR="00A60F15" w:rsidRPr="00DF6BDB" w:rsidDel="00D73460" w:rsidRDefault="00A60F15">
            <w:pPr>
              <w:spacing w:line="240" w:lineRule="auto"/>
              <w:rPr>
                <w:del w:id="10523" w:author="Mohammad Nayeem Hasan" w:date="2024-07-18T15:20:00Z" w16du:dateUtc="2024-07-18T09:20:00Z"/>
                <w:rFonts w:ascii="Times New Roman" w:eastAsia="Times New Roman" w:hAnsi="Times New Roman" w:cs="Times New Roman"/>
                <w:b/>
                <w:bCs/>
                <w:color w:val="000000"/>
                <w:sz w:val="24"/>
                <w:szCs w:val="24"/>
                <w:rPrChange w:id="10524" w:author="Mohammad Nayeem Hasan" w:date="2024-07-18T16:12:00Z" w16du:dateUtc="2024-07-18T10:12:00Z">
                  <w:rPr>
                    <w:del w:id="10525" w:author="Mohammad Nayeem Hasan" w:date="2024-07-18T15:20:00Z" w16du:dateUtc="2024-07-18T09:20:00Z"/>
                    <w:rFonts w:ascii="Times New Roman" w:eastAsia="Times New Roman" w:hAnsi="Times New Roman" w:cs="Times New Roman"/>
                    <w:b/>
                    <w:bCs/>
                    <w:color w:val="000000"/>
                    <w:sz w:val="20"/>
                    <w:szCs w:val="20"/>
                  </w:rPr>
                </w:rPrChange>
              </w:rPr>
              <w:pPrChange w:id="10526" w:author="Mohammad Nayeem Hasan" w:date="2024-07-18T16:13:00Z" w16du:dateUtc="2024-07-18T10:13:00Z">
                <w:pPr>
                  <w:spacing w:after="0" w:line="240" w:lineRule="auto"/>
                </w:pPr>
              </w:pPrChange>
            </w:pPr>
            <w:del w:id="10527"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528" w:author="Mohammad Nayeem Hasan" w:date="2024-07-18T16:12:00Z" w16du:dateUtc="2024-07-18T10:12:00Z">
                    <w:rPr>
                      <w:rFonts w:ascii="Times New Roman" w:eastAsia="Times New Roman" w:hAnsi="Times New Roman" w:cs="Times New Roman"/>
                      <w:b/>
                      <w:bCs/>
                      <w:color w:val="000000"/>
                      <w:sz w:val="20"/>
                      <w:szCs w:val="20"/>
                    </w:rPr>
                  </w:rPrChange>
                </w:rPr>
                <w:delText>Source water Quality</w:delText>
              </w:r>
            </w:del>
          </w:p>
        </w:tc>
        <w:tc>
          <w:tcPr>
            <w:tcW w:w="1443" w:type="dxa"/>
            <w:shd w:val="clear" w:color="auto" w:fill="auto"/>
            <w:noWrap/>
            <w:vAlign w:val="center"/>
            <w:hideMark/>
          </w:tcPr>
          <w:p w14:paraId="6EB4E31A" w14:textId="55ECAC34" w:rsidR="00A60F15" w:rsidRPr="00DF6BDB" w:rsidDel="00D73460" w:rsidRDefault="00A60F15">
            <w:pPr>
              <w:spacing w:line="240" w:lineRule="auto"/>
              <w:jc w:val="center"/>
              <w:rPr>
                <w:del w:id="10529" w:author="Mohammad Nayeem Hasan" w:date="2024-07-18T15:20:00Z" w16du:dateUtc="2024-07-18T09:20:00Z"/>
                <w:rFonts w:ascii="Times New Roman" w:eastAsia="Times New Roman" w:hAnsi="Times New Roman" w:cs="Times New Roman"/>
                <w:color w:val="000000"/>
                <w:sz w:val="24"/>
                <w:szCs w:val="24"/>
                <w:rPrChange w:id="10530" w:author="Mohammad Nayeem Hasan" w:date="2024-07-18T16:12:00Z" w16du:dateUtc="2024-07-18T10:12:00Z">
                  <w:rPr>
                    <w:del w:id="10531" w:author="Mohammad Nayeem Hasan" w:date="2024-07-18T15:20:00Z" w16du:dateUtc="2024-07-18T09:20:00Z"/>
                    <w:rFonts w:ascii="Times New Roman" w:eastAsia="Times New Roman" w:hAnsi="Times New Roman" w:cs="Times New Roman"/>
                    <w:color w:val="000000"/>
                  </w:rPr>
                </w:rPrChange>
              </w:rPr>
              <w:pPrChange w:id="10532" w:author="Mohammad Nayeem Hasan" w:date="2024-07-18T16:13:00Z" w16du:dateUtc="2024-07-18T10:13:00Z">
                <w:pPr>
                  <w:spacing w:after="0" w:line="240" w:lineRule="auto"/>
                  <w:jc w:val="center"/>
                </w:pPr>
              </w:pPrChange>
            </w:pPr>
            <w:del w:id="10533" w:author="Mohammad Nayeem Hasan" w:date="2024-07-18T15:20:00Z" w16du:dateUtc="2024-07-18T09:20:00Z">
              <w:r w:rsidRPr="00DF6BDB" w:rsidDel="00D73460">
                <w:rPr>
                  <w:rFonts w:ascii="Times New Roman" w:eastAsia="Times New Roman" w:hAnsi="Times New Roman" w:cs="Times New Roman"/>
                  <w:color w:val="000000"/>
                  <w:sz w:val="24"/>
                  <w:szCs w:val="24"/>
                  <w:rPrChange w:id="10534" w:author="Mohammad Nayeem Hasan" w:date="2024-07-18T16:12:00Z" w16du:dateUtc="2024-07-18T10:12:00Z">
                    <w:rPr>
                      <w:rFonts w:ascii="Times New Roman" w:eastAsia="Times New Roman" w:hAnsi="Times New Roman" w:cs="Times New Roman"/>
                      <w:color w:val="000000"/>
                    </w:rPr>
                  </w:rPrChange>
                </w:rPr>
                <w:delText>0.010</w:delText>
              </w:r>
            </w:del>
          </w:p>
        </w:tc>
        <w:tc>
          <w:tcPr>
            <w:tcW w:w="1443" w:type="dxa"/>
            <w:shd w:val="clear" w:color="auto" w:fill="auto"/>
            <w:noWrap/>
            <w:vAlign w:val="center"/>
            <w:hideMark/>
          </w:tcPr>
          <w:p w14:paraId="2C795502" w14:textId="083CB2B2" w:rsidR="00A60F15" w:rsidRPr="00DF6BDB" w:rsidDel="00D73460" w:rsidRDefault="00A60F15">
            <w:pPr>
              <w:spacing w:line="240" w:lineRule="auto"/>
              <w:jc w:val="center"/>
              <w:rPr>
                <w:del w:id="10535" w:author="Mohammad Nayeem Hasan" w:date="2024-07-18T15:20:00Z" w16du:dateUtc="2024-07-18T09:20:00Z"/>
                <w:rFonts w:ascii="Times New Roman" w:eastAsia="Times New Roman" w:hAnsi="Times New Roman" w:cs="Times New Roman"/>
                <w:color w:val="000000"/>
                <w:sz w:val="24"/>
                <w:szCs w:val="24"/>
                <w:rPrChange w:id="10536" w:author="Mohammad Nayeem Hasan" w:date="2024-07-18T16:12:00Z" w16du:dateUtc="2024-07-18T10:12:00Z">
                  <w:rPr>
                    <w:del w:id="10537" w:author="Mohammad Nayeem Hasan" w:date="2024-07-18T15:20:00Z" w16du:dateUtc="2024-07-18T09:20:00Z"/>
                    <w:rFonts w:ascii="Times New Roman" w:eastAsia="Times New Roman" w:hAnsi="Times New Roman" w:cs="Times New Roman"/>
                    <w:color w:val="000000"/>
                    <w:sz w:val="20"/>
                    <w:szCs w:val="20"/>
                  </w:rPr>
                </w:rPrChange>
              </w:rPr>
              <w:pPrChange w:id="10538" w:author="Mohammad Nayeem Hasan" w:date="2024-07-18T16:13:00Z" w16du:dateUtc="2024-07-18T10:13:00Z">
                <w:pPr>
                  <w:spacing w:after="0" w:line="240" w:lineRule="auto"/>
                  <w:jc w:val="center"/>
                </w:pPr>
              </w:pPrChange>
            </w:pPr>
            <w:del w:id="10539" w:author="Mohammad Nayeem Hasan" w:date="2024-07-18T15:20:00Z" w16du:dateUtc="2024-07-18T09:20:00Z">
              <w:r w:rsidRPr="00DF6BDB" w:rsidDel="00D73460">
                <w:rPr>
                  <w:rFonts w:ascii="Times New Roman" w:eastAsia="Times New Roman" w:hAnsi="Times New Roman" w:cs="Times New Roman"/>
                  <w:color w:val="000000"/>
                  <w:sz w:val="24"/>
                  <w:szCs w:val="24"/>
                  <w:rPrChange w:id="10540" w:author="Mohammad Nayeem Hasan" w:date="2024-07-18T16:12:00Z" w16du:dateUtc="2024-07-18T10:12:00Z">
                    <w:rPr>
                      <w:rFonts w:ascii="Times New Roman" w:eastAsia="Times New Roman" w:hAnsi="Times New Roman" w:cs="Times New Roman"/>
                      <w:color w:val="000000"/>
                      <w:sz w:val="20"/>
                      <w:szCs w:val="20"/>
                    </w:rPr>
                  </w:rPrChange>
                </w:rPr>
                <w:delText>0.264</w:delText>
              </w:r>
            </w:del>
          </w:p>
        </w:tc>
        <w:tc>
          <w:tcPr>
            <w:tcW w:w="1443" w:type="dxa"/>
            <w:shd w:val="clear" w:color="auto" w:fill="auto"/>
            <w:noWrap/>
            <w:vAlign w:val="center"/>
            <w:hideMark/>
          </w:tcPr>
          <w:p w14:paraId="45BEEB3E" w14:textId="6527DEF5" w:rsidR="00A60F15" w:rsidRPr="00DF6BDB" w:rsidDel="00D73460" w:rsidRDefault="00A60F15">
            <w:pPr>
              <w:spacing w:line="240" w:lineRule="auto"/>
              <w:jc w:val="center"/>
              <w:rPr>
                <w:del w:id="10541" w:author="Mohammad Nayeem Hasan" w:date="2024-07-18T15:20:00Z" w16du:dateUtc="2024-07-18T09:20:00Z"/>
                <w:rFonts w:ascii="Times New Roman" w:eastAsia="Times New Roman" w:hAnsi="Times New Roman" w:cs="Times New Roman"/>
                <w:color w:val="000000"/>
                <w:sz w:val="24"/>
                <w:szCs w:val="24"/>
                <w:rPrChange w:id="10542" w:author="Mohammad Nayeem Hasan" w:date="2024-07-18T16:12:00Z" w16du:dateUtc="2024-07-18T10:12:00Z">
                  <w:rPr>
                    <w:del w:id="10543" w:author="Mohammad Nayeem Hasan" w:date="2024-07-18T15:20:00Z" w16du:dateUtc="2024-07-18T09:20:00Z"/>
                    <w:rFonts w:ascii="Times New Roman" w:eastAsia="Times New Roman" w:hAnsi="Times New Roman" w:cs="Times New Roman"/>
                    <w:color w:val="000000"/>
                    <w:sz w:val="20"/>
                    <w:szCs w:val="20"/>
                  </w:rPr>
                </w:rPrChange>
              </w:rPr>
              <w:pPrChange w:id="10544" w:author="Mohammad Nayeem Hasan" w:date="2024-07-18T16:13:00Z" w16du:dateUtc="2024-07-18T10:13:00Z">
                <w:pPr>
                  <w:spacing w:after="0" w:line="240" w:lineRule="auto"/>
                  <w:jc w:val="center"/>
                </w:pPr>
              </w:pPrChange>
            </w:pPr>
            <w:del w:id="10545" w:author="Mohammad Nayeem Hasan" w:date="2024-07-18T15:20:00Z" w16du:dateUtc="2024-07-18T09:20:00Z">
              <w:r w:rsidRPr="00DF6BDB" w:rsidDel="00D73460">
                <w:rPr>
                  <w:rFonts w:ascii="Times New Roman" w:eastAsia="Times New Roman" w:hAnsi="Times New Roman" w:cs="Times New Roman"/>
                  <w:color w:val="000000"/>
                  <w:sz w:val="24"/>
                  <w:szCs w:val="24"/>
                  <w:rPrChange w:id="10546" w:author="Mohammad Nayeem Hasan" w:date="2024-07-18T16:12:00Z" w16du:dateUtc="2024-07-18T10:12:00Z">
                    <w:rPr>
                      <w:rFonts w:ascii="Times New Roman" w:eastAsia="Times New Roman" w:hAnsi="Times New Roman" w:cs="Times New Roman"/>
                      <w:color w:val="000000"/>
                      <w:sz w:val="20"/>
                      <w:szCs w:val="20"/>
                    </w:rPr>
                  </w:rPrChange>
                </w:rPr>
                <w:delText>-0.0014</w:delText>
              </w:r>
            </w:del>
          </w:p>
        </w:tc>
        <w:tc>
          <w:tcPr>
            <w:tcW w:w="1443" w:type="dxa"/>
            <w:shd w:val="clear" w:color="auto" w:fill="auto"/>
            <w:noWrap/>
            <w:vAlign w:val="center"/>
            <w:hideMark/>
          </w:tcPr>
          <w:p w14:paraId="4853883C" w14:textId="55968492" w:rsidR="00A60F15" w:rsidRPr="00DF6BDB" w:rsidDel="00D73460" w:rsidRDefault="00A60F15">
            <w:pPr>
              <w:spacing w:line="240" w:lineRule="auto"/>
              <w:jc w:val="center"/>
              <w:rPr>
                <w:del w:id="10547" w:author="Mohammad Nayeem Hasan" w:date="2024-07-18T15:20:00Z" w16du:dateUtc="2024-07-18T09:20:00Z"/>
                <w:rFonts w:ascii="Times New Roman" w:eastAsia="Times New Roman" w:hAnsi="Times New Roman" w:cs="Times New Roman"/>
                <w:color w:val="000000"/>
                <w:sz w:val="24"/>
                <w:szCs w:val="24"/>
                <w:rPrChange w:id="10548" w:author="Mohammad Nayeem Hasan" w:date="2024-07-18T16:12:00Z" w16du:dateUtc="2024-07-18T10:12:00Z">
                  <w:rPr>
                    <w:del w:id="10549" w:author="Mohammad Nayeem Hasan" w:date="2024-07-18T15:20:00Z" w16du:dateUtc="2024-07-18T09:20:00Z"/>
                    <w:rFonts w:ascii="Times New Roman" w:eastAsia="Times New Roman" w:hAnsi="Times New Roman" w:cs="Times New Roman"/>
                    <w:color w:val="000000"/>
                    <w:sz w:val="20"/>
                    <w:szCs w:val="20"/>
                  </w:rPr>
                </w:rPrChange>
              </w:rPr>
              <w:pPrChange w:id="10550" w:author="Mohammad Nayeem Hasan" w:date="2024-07-18T16:13:00Z" w16du:dateUtc="2024-07-18T10:13:00Z">
                <w:pPr>
                  <w:spacing w:after="0" w:line="240" w:lineRule="auto"/>
                  <w:jc w:val="center"/>
                </w:pPr>
              </w:pPrChange>
            </w:pPr>
            <w:del w:id="10551" w:author="Mohammad Nayeem Hasan" w:date="2024-07-18T15:20:00Z" w16du:dateUtc="2024-07-18T09:20:00Z">
              <w:r w:rsidRPr="00DF6BDB" w:rsidDel="00D73460">
                <w:rPr>
                  <w:rFonts w:ascii="Times New Roman" w:eastAsia="Times New Roman" w:hAnsi="Times New Roman" w:cs="Times New Roman"/>
                  <w:color w:val="000000"/>
                  <w:sz w:val="24"/>
                  <w:szCs w:val="24"/>
                  <w:rPrChange w:id="10552" w:author="Mohammad Nayeem Hasan" w:date="2024-07-18T16:12:00Z" w16du:dateUtc="2024-07-18T10:12:00Z">
                    <w:rPr>
                      <w:rFonts w:ascii="Times New Roman" w:eastAsia="Times New Roman" w:hAnsi="Times New Roman" w:cs="Times New Roman"/>
                      <w:color w:val="000000"/>
                      <w:sz w:val="20"/>
                      <w:szCs w:val="20"/>
                    </w:rPr>
                  </w:rPrChange>
                </w:rPr>
                <w:delText>-3.65E-04</w:delText>
              </w:r>
            </w:del>
          </w:p>
        </w:tc>
        <w:tc>
          <w:tcPr>
            <w:tcW w:w="1443" w:type="dxa"/>
            <w:shd w:val="clear" w:color="auto" w:fill="auto"/>
            <w:noWrap/>
            <w:vAlign w:val="center"/>
            <w:hideMark/>
          </w:tcPr>
          <w:p w14:paraId="479E300D" w14:textId="6D433CD2" w:rsidR="00A60F15" w:rsidRPr="00DF6BDB" w:rsidDel="00D73460" w:rsidRDefault="00A60F15">
            <w:pPr>
              <w:spacing w:line="240" w:lineRule="auto"/>
              <w:jc w:val="center"/>
              <w:rPr>
                <w:del w:id="10553" w:author="Mohammad Nayeem Hasan" w:date="2024-07-18T15:20:00Z" w16du:dateUtc="2024-07-18T09:20:00Z"/>
                <w:rFonts w:ascii="Times New Roman" w:eastAsia="Times New Roman" w:hAnsi="Times New Roman" w:cs="Times New Roman"/>
                <w:color w:val="000000"/>
                <w:sz w:val="24"/>
                <w:szCs w:val="24"/>
                <w:rPrChange w:id="10554" w:author="Mohammad Nayeem Hasan" w:date="2024-07-18T16:12:00Z" w16du:dateUtc="2024-07-18T10:12:00Z">
                  <w:rPr>
                    <w:del w:id="10555" w:author="Mohammad Nayeem Hasan" w:date="2024-07-18T15:20:00Z" w16du:dateUtc="2024-07-18T09:20:00Z"/>
                    <w:rFonts w:ascii="Times New Roman" w:eastAsia="Times New Roman" w:hAnsi="Times New Roman" w:cs="Times New Roman"/>
                    <w:color w:val="000000"/>
                    <w:sz w:val="20"/>
                    <w:szCs w:val="20"/>
                  </w:rPr>
                </w:rPrChange>
              </w:rPr>
              <w:pPrChange w:id="10556" w:author="Mohammad Nayeem Hasan" w:date="2024-07-18T16:13:00Z" w16du:dateUtc="2024-07-18T10:13:00Z">
                <w:pPr>
                  <w:spacing w:after="0" w:line="240" w:lineRule="auto"/>
                  <w:jc w:val="center"/>
                </w:pPr>
              </w:pPrChange>
            </w:pPr>
            <w:del w:id="10557" w:author="Mohammad Nayeem Hasan" w:date="2024-07-18T15:20:00Z" w16du:dateUtc="2024-07-18T09:20:00Z">
              <w:r w:rsidRPr="00DF6BDB" w:rsidDel="00D73460">
                <w:rPr>
                  <w:rFonts w:ascii="Times New Roman" w:eastAsia="Times New Roman" w:hAnsi="Times New Roman" w:cs="Times New Roman"/>
                  <w:color w:val="000000"/>
                  <w:sz w:val="24"/>
                  <w:szCs w:val="24"/>
                  <w:rPrChange w:id="10558" w:author="Mohammad Nayeem Hasan" w:date="2024-07-18T16:12:00Z" w16du:dateUtc="2024-07-18T10:12:00Z">
                    <w:rPr>
                      <w:rFonts w:ascii="Times New Roman" w:eastAsia="Times New Roman" w:hAnsi="Times New Roman" w:cs="Times New Roman"/>
                      <w:color w:val="000000"/>
                      <w:sz w:val="20"/>
                      <w:szCs w:val="20"/>
                    </w:rPr>
                  </w:rPrChange>
                </w:rPr>
                <w:delText>26.44</w:delText>
              </w:r>
            </w:del>
          </w:p>
        </w:tc>
      </w:tr>
      <w:tr w:rsidR="00A60F15" w:rsidRPr="00DF6BDB" w:rsidDel="00D73460" w14:paraId="6BFF6FC4" w14:textId="1F8E41A8" w:rsidTr="00145582">
        <w:trPr>
          <w:trHeight w:val="255"/>
          <w:del w:id="10559" w:author="Mohammad Nayeem Hasan" w:date="2024-07-18T15:20:00Z"/>
        </w:trPr>
        <w:tc>
          <w:tcPr>
            <w:tcW w:w="5041" w:type="dxa"/>
            <w:shd w:val="clear" w:color="auto" w:fill="auto"/>
            <w:noWrap/>
            <w:vAlign w:val="center"/>
            <w:hideMark/>
          </w:tcPr>
          <w:p w14:paraId="7676D198" w14:textId="275B4EA4" w:rsidR="00A60F15" w:rsidRPr="00DF6BDB" w:rsidDel="00D73460" w:rsidRDefault="00A60F15">
            <w:pPr>
              <w:spacing w:line="240" w:lineRule="auto"/>
              <w:rPr>
                <w:del w:id="10560" w:author="Mohammad Nayeem Hasan" w:date="2024-07-18T15:20:00Z" w16du:dateUtc="2024-07-18T09:20:00Z"/>
                <w:rFonts w:ascii="Times New Roman" w:eastAsia="Times New Roman" w:hAnsi="Times New Roman" w:cs="Times New Roman"/>
                <w:b/>
                <w:bCs/>
                <w:color w:val="000000"/>
                <w:sz w:val="24"/>
                <w:szCs w:val="24"/>
                <w:rPrChange w:id="10561" w:author="Mohammad Nayeem Hasan" w:date="2024-07-18T16:12:00Z" w16du:dateUtc="2024-07-18T10:12:00Z">
                  <w:rPr>
                    <w:del w:id="10562" w:author="Mohammad Nayeem Hasan" w:date="2024-07-18T15:20:00Z" w16du:dateUtc="2024-07-18T09:20:00Z"/>
                    <w:rFonts w:ascii="Times New Roman" w:eastAsia="Times New Roman" w:hAnsi="Times New Roman" w:cs="Times New Roman"/>
                    <w:b/>
                    <w:bCs/>
                    <w:color w:val="000000"/>
                    <w:sz w:val="20"/>
                    <w:szCs w:val="20"/>
                  </w:rPr>
                </w:rPrChange>
              </w:rPr>
              <w:pPrChange w:id="10563" w:author="Mohammad Nayeem Hasan" w:date="2024-07-18T16:13:00Z" w16du:dateUtc="2024-07-18T10:13:00Z">
                <w:pPr>
                  <w:spacing w:after="0" w:line="240" w:lineRule="auto"/>
                </w:pPr>
              </w:pPrChange>
            </w:pPr>
            <w:del w:id="10564"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565" w:author="Mohammad Nayeem Hasan" w:date="2024-07-18T16:12:00Z" w16du:dateUtc="2024-07-18T10:12:00Z">
                    <w:rPr>
                      <w:rFonts w:ascii="Times New Roman" w:eastAsia="Times New Roman" w:hAnsi="Times New Roman" w:cs="Times New Roman"/>
                      <w:b/>
                      <w:bCs/>
                      <w:color w:val="000000"/>
                      <w:sz w:val="20"/>
                      <w:szCs w:val="20"/>
                    </w:rPr>
                  </w:rPrChange>
                </w:rPr>
                <w:delText>Treat water to make safer for drinking</w:delText>
              </w:r>
            </w:del>
          </w:p>
        </w:tc>
        <w:tc>
          <w:tcPr>
            <w:tcW w:w="1443" w:type="dxa"/>
            <w:shd w:val="clear" w:color="auto" w:fill="auto"/>
            <w:noWrap/>
            <w:vAlign w:val="center"/>
            <w:hideMark/>
          </w:tcPr>
          <w:p w14:paraId="4753A79C" w14:textId="05F33F84" w:rsidR="00A60F15" w:rsidRPr="00DF6BDB" w:rsidDel="00D73460" w:rsidRDefault="00A60F15">
            <w:pPr>
              <w:spacing w:line="240" w:lineRule="auto"/>
              <w:jc w:val="center"/>
              <w:rPr>
                <w:del w:id="10566" w:author="Mohammad Nayeem Hasan" w:date="2024-07-18T15:20:00Z" w16du:dateUtc="2024-07-18T09:20:00Z"/>
                <w:rFonts w:ascii="Times New Roman" w:eastAsia="Times New Roman" w:hAnsi="Times New Roman" w:cs="Times New Roman"/>
                <w:color w:val="000000"/>
                <w:sz w:val="24"/>
                <w:szCs w:val="24"/>
                <w:rPrChange w:id="10567" w:author="Mohammad Nayeem Hasan" w:date="2024-07-18T16:12:00Z" w16du:dateUtc="2024-07-18T10:12:00Z">
                  <w:rPr>
                    <w:del w:id="10568" w:author="Mohammad Nayeem Hasan" w:date="2024-07-18T15:20:00Z" w16du:dateUtc="2024-07-18T09:20:00Z"/>
                    <w:rFonts w:ascii="Times New Roman" w:eastAsia="Times New Roman" w:hAnsi="Times New Roman" w:cs="Times New Roman"/>
                    <w:color w:val="000000"/>
                  </w:rPr>
                </w:rPrChange>
              </w:rPr>
              <w:pPrChange w:id="10569" w:author="Mohammad Nayeem Hasan" w:date="2024-07-18T16:13:00Z" w16du:dateUtc="2024-07-18T10:13:00Z">
                <w:pPr>
                  <w:spacing w:after="0" w:line="240" w:lineRule="auto"/>
                  <w:jc w:val="center"/>
                </w:pPr>
              </w:pPrChange>
            </w:pPr>
            <w:del w:id="10570" w:author="Mohammad Nayeem Hasan" w:date="2024-07-18T15:20:00Z" w16du:dateUtc="2024-07-18T09:20:00Z">
              <w:r w:rsidRPr="00DF6BDB" w:rsidDel="00D73460">
                <w:rPr>
                  <w:rFonts w:ascii="Times New Roman" w:eastAsia="Times New Roman" w:hAnsi="Times New Roman" w:cs="Times New Roman"/>
                  <w:color w:val="000000"/>
                  <w:sz w:val="24"/>
                  <w:szCs w:val="24"/>
                  <w:rPrChange w:id="10571" w:author="Mohammad Nayeem Hasan" w:date="2024-07-18T16:12:00Z" w16du:dateUtc="2024-07-18T10:12:00Z">
                    <w:rPr>
                      <w:rFonts w:ascii="Times New Roman" w:eastAsia="Times New Roman" w:hAnsi="Times New Roman" w:cs="Times New Roman"/>
                      <w:color w:val="000000"/>
                    </w:rPr>
                  </w:rPrChange>
                </w:rPr>
                <w:delText>-0.023</w:delText>
              </w:r>
            </w:del>
          </w:p>
        </w:tc>
        <w:tc>
          <w:tcPr>
            <w:tcW w:w="1443" w:type="dxa"/>
            <w:shd w:val="clear" w:color="auto" w:fill="auto"/>
            <w:noWrap/>
            <w:vAlign w:val="center"/>
            <w:hideMark/>
          </w:tcPr>
          <w:p w14:paraId="6F51DB05" w14:textId="08558E89" w:rsidR="00A60F15" w:rsidRPr="00DF6BDB" w:rsidDel="00D73460" w:rsidRDefault="00A60F15">
            <w:pPr>
              <w:spacing w:line="240" w:lineRule="auto"/>
              <w:jc w:val="center"/>
              <w:rPr>
                <w:del w:id="10572" w:author="Mohammad Nayeem Hasan" w:date="2024-07-18T15:20:00Z" w16du:dateUtc="2024-07-18T09:20:00Z"/>
                <w:rFonts w:ascii="Times New Roman" w:eastAsia="Times New Roman" w:hAnsi="Times New Roman" w:cs="Times New Roman"/>
                <w:color w:val="000000"/>
                <w:sz w:val="24"/>
                <w:szCs w:val="24"/>
                <w:rPrChange w:id="10573" w:author="Mohammad Nayeem Hasan" w:date="2024-07-18T16:12:00Z" w16du:dateUtc="2024-07-18T10:12:00Z">
                  <w:rPr>
                    <w:del w:id="10574" w:author="Mohammad Nayeem Hasan" w:date="2024-07-18T15:20:00Z" w16du:dateUtc="2024-07-18T09:20:00Z"/>
                    <w:rFonts w:ascii="Times New Roman" w:eastAsia="Times New Roman" w:hAnsi="Times New Roman" w:cs="Times New Roman"/>
                    <w:color w:val="000000"/>
                    <w:sz w:val="20"/>
                    <w:szCs w:val="20"/>
                  </w:rPr>
                </w:rPrChange>
              </w:rPr>
              <w:pPrChange w:id="10575" w:author="Mohammad Nayeem Hasan" w:date="2024-07-18T16:13:00Z" w16du:dateUtc="2024-07-18T10:13:00Z">
                <w:pPr>
                  <w:spacing w:after="0" w:line="240" w:lineRule="auto"/>
                  <w:jc w:val="center"/>
                </w:pPr>
              </w:pPrChange>
            </w:pPr>
            <w:del w:id="10576" w:author="Mohammad Nayeem Hasan" w:date="2024-07-18T15:20:00Z" w16du:dateUtc="2024-07-18T09:20:00Z">
              <w:r w:rsidRPr="00DF6BDB" w:rsidDel="00D73460">
                <w:rPr>
                  <w:rFonts w:ascii="Times New Roman" w:eastAsia="Times New Roman" w:hAnsi="Times New Roman" w:cs="Times New Roman"/>
                  <w:color w:val="000000"/>
                  <w:sz w:val="24"/>
                  <w:szCs w:val="24"/>
                  <w:rPrChange w:id="10577" w:author="Mohammad Nayeem Hasan" w:date="2024-07-18T16:12:00Z" w16du:dateUtc="2024-07-18T10:12:00Z">
                    <w:rPr>
                      <w:rFonts w:ascii="Times New Roman" w:eastAsia="Times New Roman" w:hAnsi="Times New Roman" w:cs="Times New Roman"/>
                      <w:color w:val="000000"/>
                      <w:sz w:val="20"/>
                      <w:szCs w:val="20"/>
                    </w:rPr>
                  </w:rPrChange>
                </w:rPr>
                <w:delText>-0.289</w:delText>
              </w:r>
            </w:del>
          </w:p>
        </w:tc>
        <w:tc>
          <w:tcPr>
            <w:tcW w:w="1443" w:type="dxa"/>
            <w:shd w:val="clear" w:color="auto" w:fill="auto"/>
            <w:noWrap/>
            <w:vAlign w:val="center"/>
            <w:hideMark/>
          </w:tcPr>
          <w:p w14:paraId="324C365E" w14:textId="0DD5D994" w:rsidR="00A60F15" w:rsidRPr="00DF6BDB" w:rsidDel="00D73460" w:rsidRDefault="00A60F15">
            <w:pPr>
              <w:spacing w:line="240" w:lineRule="auto"/>
              <w:jc w:val="center"/>
              <w:rPr>
                <w:del w:id="10578" w:author="Mohammad Nayeem Hasan" w:date="2024-07-18T15:20:00Z" w16du:dateUtc="2024-07-18T09:20:00Z"/>
                <w:rFonts w:ascii="Times New Roman" w:eastAsia="Times New Roman" w:hAnsi="Times New Roman" w:cs="Times New Roman"/>
                <w:color w:val="000000"/>
                <w:sz w:val="24"/>
                <w:szCs w:val="24"/>
                <w:rPrChange w:id="10579" w:author="Mohammad Nayeem Hasan" w:date="2024-07-18T16:12:00Z" w16du:dateUtc="2024-07-18T10:12:00Z">
                  <w:rPr>
                    <w:del w:id="10580" w:author="Mohammad Nayeem Hasan" w:date="2024-07-18T15:20:00Z" w16du:dateUtc="2024-07-18T09:20:00Z"/>
                    <w:rFonts w:ascii="Times New Roman" w:eastAsia="Times New Roman" w:hAnsi="Times New Roman" w:cs="Times New Roman"/>
                    <w:color w:val="000000"/>
                    <w:sz w:val="20"/>
                    <w:szCs w:val="20"/>
                  </w:rPr>
                </w:rPrChange>
              </w:rPr>
              <w:pPrChange w:id="10581" w:author="Mohammad Nayeem Hasan" w:date="2024-07-18T16:13:00Z" w16du:dateUtc="2024-07-18T10:13:00Z">
                <w:pPr>
                  <w:spacing w:after="0" w:line="240" w:lineRule="auto"/>
                  <w:jc w:val="center"/>
                </w:pPr>
              </w:pPrChange>
            </w:pPr>
            <w:del w:id="10582" w:author="Mohammad Nayeem Hasan" w:date="2024-07-18T15:20:00Z" w16du:dateUtc="2024-07-18T09:20:00Z">
              <w:r w:rsidRPr="00DF6BDB" w:rsidDel="00D73460">
                <w:rPr>
                  <w:rFonts w:ascii="Times New Roman" w:eastAsia="Times New Roman" w:hAnsi="Times New Roman" w:cs="Times New Roman"/>
                  <w:color w:val="000000"/>
                  <w:sz w:val="24"/>
                  <w:szCs w:val="24"/>
                  <w:rPrChange w:id="10583" w:author="Mohammad Nayeem Hasan" w:date="2024-07-18T16:12:00Z" w16du:dateUtc="2024-07-18T10:12:00Z">
                    <w:rPr>
                      <w:rFonts w:ascii="Times New Roman" w:eastAsia="Times New Roman" w:hAnsi="Times New Roman" w:cs="Times New Roman"/>
                      <w:color w:val="000000"/>
                      <w:sz w:val="20"/>
                      <w:szCs w:val="20"/>
                    </w:rPr>
                  </w:rPrChange>
                </w:rPr>
                <w:delText>-0.0007</w:delText>
              </w:r>
            </w:del>
          </w:p>
        </w:tc>
        <w:tc>
          <w:tcPr>
            <w:tcW w:w="1443" w:type="dxa"/>
            <w:shd w:val="clear" w:color="auto" w:fill="auto"/>
            <w:noWrap/>
            <w:vAlign w:val="center"/>
            <w:hideMark/>
          </w:tcPr>
          <w:p w14:paraId="30CE8F30" w14:textId="47B1CC4D" w:rsidR="00A60F15" w:rsidRPr="00DF6BDB" w:rsidDel="00D73460" w:rsidRDefault="00A60F15">
            <w:pPr>
              <w:spacing w:line="240" w:lineRule="auto"/>
              <w:jc w:val="center"/>
              <w:rPr>
                <w:del w:id="10584" w:author="Mohammad Nayeem Hasan" w:date="2024-07-18T15:20:00Z" w16du:dateUtc="2024-07-18T09:20:00Z"/>
                <w:rFonts w:ascii="Times New Roman" w:eastAsia="Times New Roman" w:hAnsi="Times New Roman" w:cs="Times New Roman"/>
                <w:color w:val="000000"/>
                <w:sz w:val="24"/>
                <w:szCs w:val="24"/>
                <w:rPrChange w:id="10585" w:author="Mohammad Nayeem Hasan" w:date="2024-07-18T16:12:00Z" w16du:dateUtc="2024-07-18T10:12:00Z">
                  <w:rPr>
                    <w:del w:id="10586" w:author="Mohammad Nayeem Hasan" w:date="2024-07-18T15:20:00Z" w16du:dateUtc="2024-07-18T09:20:00Z"/>
                    <w:rFonts w:ascii="Times New Roman" w:eastAsia="Times New Roman" w:hAnsi="Times New Roman" w:cs="Times New Roman"/>
                    <w:color w:val="000000"/>
                    <w:sz w:val="20"/>
                    <w:szCs w:val="20"/>
                  </w:rPr>
                </w:rPrChange>
              </w:rPr>
              <w:pPrChange w:id="10587" w:author="Mohammad Nayeem Hasan" w:date="2024-07-18T16:13:00Z" w16du:dateUtc="2024-07-18T10:13:00Z">
                <w:pPr>
                  <w:spacing w:after="0" w:line="240" w:lineRule="auto"/>
                  <w:jc w:val="center"/>
                </w:pPr>
              </w:pPrChange>
            </w:pPr>
            <w:del w:id="10588" w:author="Mohammad Nayeem Hasan" w:date="2024-07-18T15:20:00Z" w16du:dateUtc="2024-07-18T09:20:00Z">
              <w:r w:rsidRPr="00DF6BDB" w:rsidDel="00D73460">
                <w:rPr>
                  <w:rFonts w:ascii="Times New Roman" w:eastAsia="Times New Roman" w:hAnsi="Times New Roman" w:cs="Times New Roman"/>
                  <w:color w:val="000000"/>
                  <w:sz w:val="24"/>
                  <w:szCs w:val="24"/>
                  <w:rPrChange w:id="10589" w:author="Mohammad Nayeem Hasan" w:date="2024-07-18T16:12:00Z" w16du:dateUtc="2024-07-18T10:12:00Z">
                    <w:rPr>
                      <w:rFonts w:ascii="Times New Roman" w:eastAsia="Times New Roman" w:hAnsi="Times New Roman" w:cs="Times New Roman"/>
                      <w:color w:val="000000"/>
                      <w:sz w:val="20"/>
                      <w:szCs w:val="20"/>
                    </w:rPr>
                  </w:rPrChange>
                </w:rPr>
                <w:delText>1.95E-04</w:delText>
              </w:r>
            </w:del>
          </w:p>
        </w:tc>
        <w:tc>
          <w:tcPr>
            <w:tcW w:w="1443" w:type="dxa"/>
            <w:shd w:val="clear" w:color="auto" w:fill="auto"/>
            <w:noWrap/>
            <w:vAlign w:val="center"/>
            <w:hideMark/>
          </w:tcPr>
          <w:p w14:paraId="7F57F282" w14:textId="54175E6C" w:rsidR="00A60F15" w:rsidRPr="00DF6BDB" w:rsidDel="00D73460" w:rsidRDefault="00A60F15">
            <w:pPr>
              <w:spacing w:line="240" w:lineRule="auto"/>
              <w:jc w:val="center"/>
              <w:rPr>
                <w:del w:id="10590" w:author="Mohammad Nayeem Hasan" w:date="2024-07-18T15:20:00Z" w16du:dateUtc="2024-07-18T09:20:00Z"/>
                <w:rFonts w:ascii="Times New Roman" w:eastAsia="Times New Roman" w:hAnsi="Times New Roman" w:cs="Times New Roman"/>
                <w:color w:val="000000"/>
                <w:sz w:val="24"/>
                <w:szCs w:val="24"/>
                <w:rPrChange w:id="10591" w:author="Mohammad Nayeem Hasan" w:date="2024-07-18T16:12:00Z" w16du:dateUtc="2024-07-18T10:12:00Z">
                  <w:rPr>
                    <w:del w:id="10592" w:author="Mohammad Nayeem Hasan" w:date="2024-07-18T15:20:00Z" w16du:dateUtc="2024-07-18T09:20:00Z"/>
                    <w:rFonts w:ascii="Times New Roman" w:eastAsia="Times New Roman" w:hAnsi="Times New Roman" w:cs="Times New Roman"/>
                    <w:color w:val="000000"/>
                    <w:sz w:val="20"/>
                    <w:szCs w:val="20"/>
                  </w:rPr>
                </w:rPrChange>
              </w:rPr>
              <w:pPrChange w:id="10593" w:author="Mohammad Nayeem Hasan" w:date="2024-07-18T16:13:00Z" w16du:dateUtc="2024-07-18T10:13:00Z">
                <w:pPr>
                  <w:spacing w:after="0" w:line="240" w:lineRule="auto"/>
                  <w:jc w:val="center"/>
                </w:pPr>
              </w:pPrChange>
            </w:pPr>
            <w:del w:id="10594" w:author="Mohammad Nayeem Hasan" w:date="2024-07-18T15:20:00Z" w16du:dateUtc="2024-07-18T09:20:00Z">
              <w:r w:rsidRPr="00DF6BDB" w:rsidDel="00D73460">
                <w:rPr>
                  <w:rFonts w:ascii="Times New Roman" w:eastAsia="Times New Roman" w:hAnsi="Times New Roman" w:cs="Times New Roman"/>
                  <w:color w:val="000000"/>
                  <w:sz w:val="24"/>
                  <w:szCs w:val="24"/>
                  <w:rPrChange w:id="10595" w:author="Mohammad Nayeem Hasan" w:date="2024-07-18T16:12:00Z" w16du:dateUtc="2024-07-18T10:12:00Z">
                    <w:rPr>
                      <w:rFonts w:ascii="Times New Roman" w:eastAsia="Times New Roman" w:hAnsi="Times New Roman" w:cs="Times New Roman"/>
                      <w:color w:val="000000"/>
                      <w:sz w:val="20"/>
                      <w:szCs w:val="20"/>
                    </w:rPr>
                  </w:rPrChange>
                </w:rPr>
                <w:delText>-28.86</w:delText>
              </w:r>
            </w:del>
          </w:p>
        </w:tc>
      </w:tr>
      <w:tr w:rsidR="00A60F15" w:rsidRPr="00DF6BDB" w:rsidDel="00D73460" w14:paraId="036515C6" w14:textId="2650CA82" w:rsidTr="00145582">
        <w:trPr>
          <w:trHeight w:val="255"/>
          <w:del w:id="10596" w:author="Mohammad Nayeem Hasan" w:date="2024-07-18T15:20:00Z"/>
        </w:trPr>
        <w:tc>
          <w:tcPr>
            <w:tcW w:w="5041" w:type="dxa"/>
            <w:shd w:val="clear" w:color="auto" w:fill="auto"/>
            <w:noWrap/>
            <w:vAlign w:val="center"/>
            <w:hideMark/>
          </w:tcPr>
          <w:p w14:paraId="416FACDC" w14:textId="679C1EAD" w:rsidR="00A60F15" w:rsidRPr="00DF6BDB" w:rsidDel="00D73460" w:rsidRDefault="00A60F15">
            <w:pPr>
              <w:spacing w:line="240" w:lineRule="auto"/>
              <w:rPr>
                <w:del w:id="10597" w:author="Mohammad Nayeem Hasan" w:date="2024-07-18T15:20:00Z" w16du:dateUtc="2024-07-18T09:20:00Z"/>
                <w:rFonts w:ascii="Times New Roman" w:eastAsia="Times New Roman" w:hAnsi="Times New Roman" w:cs="Times New Roman"/>
                <w:b/>
                <w:bCs/>
                <w:color w:val="000000"/>
                <w:sz w:val="24"/>
                <w:szCs w:val="24"/>
                <w:rPrChange w:id="10598" w:author="Mohammad Nayeem Hasan" w:date="2024-07-18T16:12:00Z" w16du:dateUtc="2024-07-18T10:12:00Z">
                  <w:rPr>
                    <w:del w:id="10599" w:author="Mohammad Nayeem Hasan" w:date="2024-07-18T15:20:00Z" w16du:dateUtc="2024-07-18T09:20:00Z"/>
                    <w:rFonts w:ascii="Times New Roman" w:eastAsia="Times New Roman" w:hAnsi="Times New Roman" w:cs="Times New Roman"/>
                    <w:b/>
                    <w:bCs/>
                    <w:color w:val="000000"/>
                    <w:sz w:val="20"/>
                    <w:szCs w:val="20"/>
                  </w:rPr>
                </w:rPrChange>
              </w:rPr>
              <w:pPrChange w:id="10600" w:author="Mohammad Nayeem Hasan" w:date="2024-07-18T16:13:00Z" w16du:dateUtc="2024-07-18T10:13:00Z">
                <w:pPr>
                  <w:spacing w:after="0" w:line="240" w:lineRule="auto"/>
                </w:pPr>
              </w:pPrChange>
            </w:pPr>
            <w:del w:id="10601"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602" w:author="Mohammad Nayeem Hasan" w:date="2024-07-18T16:12:00Z" w16du:dateUtc="2024-07-18T10:12:00Z">
                    <w:rPr>
                      <w:rFonts w:ascii="Times New Roman" w:eastAsia="Times New Roman" w:hAnsi="Times New Roman" w:cs="Times New Roman"/>
                      <w:b/>
                      <w:bCs/>
                      <w:color w:val="000000"/>
                      <w:sz w:val="20"/>
                      <w:szCs w:val="20"/>
                    </w:rPr>
                  </w:rPrChange>
                </w:rPr>
                <w:delText>Division</w:delText>
              </w:r>
            </w:del>
          </w:p>
        </w:tc>
        <w:tc>
          <w:tcPr>
            <w:tcW w:w="1443" w:type="dxa"/>
            <w:shd w:val="clear" w:color="auto" w:fill="auto"/>
            <w:noWrap/>
            <w:vAlign w:val="center"/>
            <w:hideMark/>
          </w:tcPr>
          <w:p w14:paraId="74475B18" w14:textId="380A05B9" w:rsidR="00A60F15" w:rsidRPr="00DF6BDB" w:rsidDel="00D73460" w:rsidRDefault="00A60F15">
            <w:pPr>
              <w:spacing w:line="240" w:lineRule="auto"/>
              <w:jc w:val="center"/>
              <w:rPr>
                <w:del w:id="10603" w:author="Mohammad Nayeem Hasan" w:date="2024-07-18T15:20:00Z" w16du:dateUtc="2024-07-18T09:20:00Z"/>
                <w:rFonts w:ascii="Times New Roman" w:eastAsia="Times New Roman" w:hAnsi="Times New Roman" w:cs="Times New Roman"/>
                <w:color w:val="000000"/>
                <w:sz w:val="24"/>
                <w:szCs w:val="24"/>
                <w:rPrChange w:id="10604" w:author="Mohammad Nayeem Hasan" w:date="2024-07-18T16:12:00Z" w16du:dateUtc="2024-07-18T10:12:00Z">
                  <w:rPr>
                    <w:del w:id="10605" w:author="Mohammad Nayeem Hasan" w:date="2024-07-18T15:20:00Z" w16du:dateUtc="2024-07-18T09:20:00Z"/>
                    <w:rFonts w:ascii="Times New Roman" w:eastAsia="Times New Roman" w:hAnsi="Times New Roman" w:cs="Times New Roman"/>
                    <w:color w:val="000000"/>
                  </w:rPr>
                </w:rPrChange>
              </w:rPr>
              <w:pPrChange w:id="10606" w:author="Mohammad Nayeem Hasan" w:date="2024-07-18T16:13:00Z" w16du:dateUtc="2024-07-18T10:13:00Z">
                <w:pPr>
                  <w:spacing w:after="0" w:line="240" w:lineRule="auto"/>
                  <w:jc w:val="center"/>
                </w:pPr>
              </w:pPrChange>
            </w:pPr>
            <w:del w:id="10607" w:author="Mohammad Nayeem Hasan" w:date="2024-07-18T15:20:00Z" w16du:dateUtc="2024-07-18T09:20:00Z">
              <w:r w:rsidRPr="00DF6BDB" w:rsidDel="00D73460">
                <w:rPr>
                  <w:rFonts w:ascii="Times New Roman" w:eastAsia="Times New Roman" w:hAnsi="Times New Roman" w:cs="Times New Roman"/>
                  <w:color w:val="000000"/>
                  <w:sz w:val="24"/>
                  <w:szCs w:val="24"/>
                  <w:rPrChange w:id="10608" w:author="Mohammad Nayeem Hasan" w:date="2024-07-18T16:12:00Z" w16du:dateUtc="2024-07-18T10:12:00Z">
                    <w:rPr>
                      <w:rFonts w:ascii="Times New Roman" w:eastAsia="Times New Roman" w:hAnsi="Times New Roman" w:cs="Times New Roman"/>
                      <w:color w:val="000000"/>
                    </w:rPr>
                  </w:rPrChange>
                </w:rPr>
                <w:delText>-0.004</w:delText>
              </w:r>
            </w:del>
          </w:p>
        </w:tc>
        <w:tc>
          <w:tcPr>
            <w:tcW w:w="1443" w:type="dxa"/>
            <w:shd w:val="clear" w:color="auto" w:fill="auto"/>
            <w:noWrap/>
            <w:vAlign w:val="center"/>
            <w:hideMark/>
          </w:tcPr>
          <w:p w14:paraId="707EAC7D" w14:textId="1BF11748" w:rsidR="00A60F15" w:rsidRPr="00DF6BDB" w:rsidDel="00D73460" w:rsidRDefault="00A60F15">
            <w:pPr>
              <w:spacing w:line="240" w:lineRule="auto"/>
              <w:jc w:val="center"/>
              <w:rPr>
                <w:del w:id="10609" w:author="Mohammad Nayeem Hasan" w:date="2024-07-18T15:20:00Z" w16du:dateUtc="2024-07-18T09:20:00Z"/>
                <w:rFonts w:ascii="Times New Roman" w:eastAsia="Times New Roman" w:hAnsi="Times New Roman" w:cs="Times New Roman"/>
                <w:color w:val="000000"/>
                <w:sz w:val="24"/>
                <w:szCs w:val="24"/>
                <w:rPrChange w:id="10610" w:author="Mohammad Nayeem Hasan" w:date="2024-07-18T16:12:00Z" w16du:dateUtc="2024-07-18T10:12:00Z">
                  <w:rPr>
                    <w:del w:id="10611" w:author="Mohammad Nayeem Hasan" w:date="2024-07-18T15:20:00Z" w16du:dateUtc="2024-07-18T09:20:00Z"/>
                    <w:rFonts w:ascii="Times New Roman" w:eastAsia="Times New Roman" w:hAnsi="Times New Roman" w:cs="Times New Roman"/>
                    <w:color w:val="000000"/>
                    <w:sz w:val="20"/>
                    <w:szCs w:val="20"/>
                  </w:rPr>
                </w:rPrChange>
              </w:rPr>
              <w:pPrChange w:id="10612" w:author="Mohammad Nayeem Hasan" w:date="2024-07-18T16:13:00Z" w16du:dateUtc="2024-07-18T10:13:00Z">
                <w:pPr>
                  <w:spacing w:after="0" w:line="240" w:lineRule="auto"/>
                  <w:jc w:val="center"/>
                </w:pPr>
              </w:pPrChange>
            </w:pPr>
            <w:del w:id="10613" w:author="Mohammad Nayeem Hasan" w:date="2024-07-18T15:20:00Z" w16du:dateUtc="2024-07-18T09:20:00Z">
              <w:r w:rsidRPr="00DF6BDB" w:rsidDel="00D73460">
                <w:rPr>
                  <w:rFonts w:ascii="Times New Roman" w:eastAsia="Times New Roman" w:hAnsi="Times New Roman" w:cs="Times New Roman"/>
                  <w:color w:val="000000"/>
                  <w:sz w:val="24"/>
                  <w:szCs w:val="24"/>
                  <w:rPrChange w:id="10614" w:author="Mohammad Nayeem Hasan" w:date="2024-07-18T16:12:00Z" w16du:dateUtc="2024-07-18T10:12:00Z">
                    <w:rPr>
                      <w:rFonts w:ascii="Times New Roman" w:eastAsia="Times New Roman" w:hAnsi="Times New Roman" w:cs="Times New Roman"/>
                      <w:color w:val="000000"/>
                      <w:sz w:val="20"/>
                      <w:szCs w:val="20"/>
                    </w:rPr>
                  </w:rPrChange>
                </w:rPr>
                <w:delText>-0.173</w:delText>
              </w:r>
            </w:del>
          </w:p>
        </w:tc>
        <w:tc>
          <w:tcPr>
            <w:tcW w:w="1443" w:type="dxa"/>
            <w:shd w:val="clear" w:color="auto" w:fill="auto"/>
            <w:noWrap/>
            <w:vAlign w:val="center"/>
            <w:hideMark/>
          </w:tcPr>
          <w:p w14:paraId="46AC3284" w14:textId="061A152F" w:rsidR="00A60F15" w:rsidRPr="00DF6BDB" w:rsidDel="00D73460" w:rsidRDefault="00A60F15">
            <w:pPr>
              <w:spacing w:line="240" w:lineRule="auto"/>
              <w:jc w:val="center"/>
              <w:rPr>
                <w:del w:id="10615" w:author="Mohammad Nayeem Hasan" w:date="2024-07-18T15:20:00Z" w16du:dateUtc="2024-07-18T09:20:00Z"/>
                <w:rFonts w:ascii="Times New Roman" w:eastAsia="Times New Roman" w:hAnsi="Times New Roman" w:cs="Times New Roman"/>
                <w:color w:val="000000"/>
                <w:sz w:val="24"/>
                <w:szCs w:val="24"/>
                <w:rPrChange w:id="10616" w:author="Mohammad Nayeem Hasan" w:date="2024-07-18T16:12:00Z" w16du:dateUtc="2024-07-18T10:12:00Z">
                  <w:rPr>
                    <w:del w:id="10617" w:author="Mohammad Nayeem Hasan" w:date="2024-07-18T15:20:00Z" w16du:dateUtc="2024-07-18T09:20:00Z"/>
                    <w:rFonts w:ascii="Times New Roman" w:eastAsia="Times New Roman" w:hAnsi="Times New Roman" w:cs="Times New Roman"/>
                    <w:color w:val="000000"/>
                    <w:sz w:val="20"/>
                    <w:szCs w:val="20"/>
                  </w:rPr>
                </w:rPrChange>
              </w:rPr>
              <w:pPrChange w:id="10618" w:author="Mohammad Nayeem Hasan" w:date="2024-07-18T16:13:00Z" w16du:dateUtc="2024-07-18T10:13:00Z">
                <w:pPr>
                  <w:spacing w:after="0" w:line="240" w:lineRule="auto"/>
                  <w:jc w:val="center"/>
                </w:pPr>
              </w:pPrChange>
            </w:pPr>
            <w:del w:id="10619" w:author="Mohammad Nayeem Hasan" w:date="2024-07-18T15:20:00Z" w16du:dateUtc="2024-07-18T09:20:00Z">
              <w:r w:rsidRPr="00DF6BDB" w:rsidDel="00D73460">
                <w:rPr>
                  <w:rFonts w:ascii="Times New Roman" w:eastAsia="Times New Roman" w:hAnsi="Times New Roman" w:cs="Times New Roman"/>
                  <w:color w:val="000000"/>
                  <w:sz w:val="24"/>
                  <w:szCs w:val="24"/>
                  <w:rPrChange w:id="10620" w:author="Mohammad Nayeem Hasan" w:date="2024-07-18T16:12:00Z" w16du:dateUtc="2024-07-18T10:12:00Z">
                    <w:rPr>
                      <w:rFonts w:ascii="Times New Roman" w:eastAsia="Times New Roman" w:hAnsi="Times New Roman" w:cs="Times New Roman"/>
                      <w:color w:val="000000"/>
                      <w:sz w:val="20"/>
                      <w:szCs w:val="20"/>
                    </w:rPr>
                  </w:rPrChange>
                </w:rPr>
                <w:delText>-0.0604</w:delText>
              </w:r>
            </w:del>
          </w:p>
        </w:tc>
        <w:tc>
          <w:tcPr>
            <w:tcW w:w="1443" w:type="dxa"/>
            <w:shd w:val="clear" w:color="auto" w:fill="auto"/>
            <w:noWrap/>
            <w:vAlign w:val="center"/>
            <w:hideMark/>
          </w:tcPr>
          <w:p w14:paraId="571ADC93" w14:textId="15A8BF78" w:rsidR="00A60F15" w:rsidRPr="00DF6BDB" w:rsidDel="00D73460" w:rsidRDefault="00A60F15">
            <w:pPr>
              <w:spacing w:line="240" w:lineRule="auto"/>
              <w:jc w:val="center"/>
              <w:rPr>
                <w:del w:id="10621" w:author="Mohammad Nayeem Hasan" w:date="2024-07-18T15:20:00Z" w16du:dateUtc="2024-07-18T09:20:00Z"/>
                <w:rFonts w:ascii="Times New Roman" w:eastAsia="Times New Roman" w:hAnsi="Times New Roman" w:cs="Times New Roman"/>
                <w:color w:val="000000"/>
                <w:sz w:val="24"/>
                <w:szCs w:val="24"/>
                <w:rPrChange w:id="10622" w:author="Mohammad Nayeem Hasan" w:date="2024-07-18T16:12:00Z" w16du:dateUtc="2024-07-18T10:12:00Z">
                  <w:rPr>
                    <w:del w:id="10623" w:author="Mohammad Nayeem Hasan" w:date="2024-07-18T15:20:00Z" w16du:dateUtc="2024-07-18T09:20:00Z"/>
                    <w:rFonts w:ascii="Times New Roman" w:eastAsia="Times New Roman" w:hAnsi="Times New Roman" w:cs="Times New Roman"/>
                    <w:color w:val="000000"/>
                    <w:sz w:val="20"/>
                    <w:szCs w:val="20"/>
                  </w:rPr>
                </w:rPrChange>
              </w:rPr>
              <w:pPrChange w:id="10624" w:author="Mohammad Nayeem Hasan" w:date="2024-07-18T16:13:00Z" w16du:dateUtc="2024-07-18T10:13:00Z">
                <w:pPr>
                  <w:spacing w:after="0" w:line="240" w:lineRule="auto"/>
                  <w:jc w:val="center"/>
                </w:pPr>
              </w:pPrChange>
            </w:pPr>
            <w:del w:id="10625" w:author="Mohammad Nayeem Hasan" w:date="2024-07-18T15:20:00Z" w16du:dateUtc="2024-07-18T09:20:00Z">
              <w:r w:rsidRPr="00DF6BDB" w:rsidDel="00D73460">
                <w:rPr>
                  <w:rFonts w:ascii="Times New Roman" w:eastAsia="Times New Roman" w:hAnsi="Times New Roman" w:cs="Times New Roman"/>
                  <w:color w:val="000000"/>
                  <w:sz w:val="24"/>
                  <w:szCs w:val="24"/>
                  <w:rPrChange w:id="10626" w:author="Mohammad Nayeem Hasan" w:date="2024-07-18T16:12:00Z" w16du:dateUtc="2024-07-18T10:12:00Z">
                    <w:rPr>
                      <w:rFonts w:ascii="Times New Roman" w:eastAsia="Times New Roman" w:hAnsi="Times New Roman" w:cs="Times New Roman"/>
                      <w:color w:val="000000"/>
                      <w:sz w:val="20"/>
                      <w:szCs w:val="20"/>
                    </w:rPr>
                  </w:rPrChange>
                </w:rPr>
                <w:delText>1.04E-02</w:delText>
              </w:r>
            </w:del>
          </w:p>
        </w:tc>
        <w:tc>
          <w:tcPr>
            <w:tcW w:w="1443" w:type="dxa"/>
            <w:shd w:val="clear" w:color="auto" w:fill="auto"/>
            <w:noWrap/>
            <w:vAlign w:val="center"/>
            <w:hideMark/>
          </w:tcPr>
          <w:p w14:paraId="3C8CDF73" w14:textId="1A54125A" w:rsidR="00A60F15" w:rsidRPr="00DF6BDB" w:rsidDel="00D73460" w:rsidRDefault="00A60F15">
            <w:pPr>
              <w:spacing w:line="240" w:lineRule="auto"/>
              <w:jc w:val="center"/>
              <w:rPr>
                <w:del w:id="10627" w:author="Mohammad Nayeem Hasan" w:date="2024-07-18T15:20:00Z" w16du:dateUtc="2024-07-18T09:20:00Z"/>
                <w:rFonts w:ascii="Times New Roman" w:eastAsia="Times New Roman" w:hAnsi="Times New Roman" w:cs="Times New Roman"/>
                <w:color w:val="000000"/>
                <w:sz w:val="24"/>
                <w:szCs w:val="24"/>
                <w:rPrChange w:id="10628" w:author="Mohammad Nayeem Hasan" w:date="2024-07-18T16:12:00Z" w16du:dateUtc="2024-07-18T10:12:00Z">
                  <w:rPr>
                    <w:del w:id="10629" w:author="Mohammad Nayeem Hasan" w:date="2024-07-18T15:20:00Z" w16du:dateUtc="2024-07-18T09:20:00Z"/>
                    <w:rFonts w:ascii="Times New Roman" w:eastAsia="Times New Roman" w:hAnsi="Times New Roman" w:cs="Times New Roman"/>
                    <w:color w:val="000000"/>
                    <w:sz w:val="20"/>
                    <w:szCs w:val="20"/>
                  </w:rPr>
                </w:rPrChange>
              </w:rPr>
              <w:pPrChange w:id="10630" w:author="Mohammad Nayeem Hasan" w:date="2024-07-18T16:13:00Z" w16du:dateUtc="2024-07-18T10:13:00Z">
                <w:pPr>
                  <w:spacing w:after="0" w:line="240" w:lineRule="auto"/>
                  <w:jc w:val="center"/>
                </w:pPr>
              </w:pPrChange>
            </w:pPr>
            <w:del w:id="10631" w:author="Mohammad Nayeem Hasan" w:date="2024-07-18T15:20:00Z" w16du:dateUtc="2024-07-18T09:20:00Z">
              <w:r w:rsidRPr="00DF6BDB" w:rsidDel="00D73460">
                <w:rPr>
                  <w:rFonts w:ascii="Times New Roman" w:eastAsia="Times New Roman" w:hAnsi="Times New Roman" w:cs="Times New Roman"/>
                  <w:color w:val="000000"/>
                  <w:sz w:val="24"/>
                  <w:szCs w:val="24"/>
                  <w:rPrChange w:id="10632" w:author="Mohammad Nayeem Hasan" w:date="2024-07-18T16:12:00Z" w16du:dateUtc="2024-07-18T10:12:00Z">
                    <w:rPr>
                      <w:rFonts w:ascii="Times New Roman" w:eastAsia="Times New Roman" w:hAnsi="Times New Roman" w:cs="Times New Roman"/>
                      <w:color w:val="000000"/>
                      <w:sz w:val="20"/>
                      <w:szCs w:val="20"/>
                    </w:rPr>
                  </w:rPrChange>
                </w:rPr>
                <w:delText>-17.28</w:delText>
              </w:r>
            </w:del>
          </w:p>
        </w:tc>
      </w:tr>
      <w:tr w:rsidR="00A60F15" w:rsidRPr="00DF6BDB" w:rsidDel="00D73460" w14:paraId="4C80494A" w14:textId="63A2B224" w:rsidTr="00145582">
        <w:trPr>
          <w:trHeight w:val="255"/>
          <w:del w:id="10633" w:author="Mohammad Nayeem Hasan" w:date="2024-07-18T15:20:00Z"/>
        </w:trPr>
        <w:tc>
          <w:tcPr>
            <w:tcW w:w="5041" w:type="dxa"/>
            <w:shd w:val="clear" w:color="auto" w:fill="auto"/>
            <w:noWrap/>
            <w:vAlign w:val="center"/>
            <w:hideMark/>
          </w:tcPr>
          <w:p w14:paraId="5800FBFC" w14:textId="2F736196" w:rsidR="00A60F15" w:rsidRPr="00DF6BDB" w:rsidDel="00D73460" w:rsidRDefault="00A60F15">
            <w:pPr>
              <w:spacing w:line="240" w:lineRule="auto"/>
              <w:rPr>
                <w:del w:id="10634" w:author="Mohammad Nayeem Hasan" w:date="2024-07-18T15:20:00Z" w16du:dateUtc="2024-07-18T09:20:00Z"/>
                <w:rFonts w:ascii="Times New Roman" w:eastAsia="Times New Roman" w:hAnsi="Times New Roman" w:cs="Times New Roman"/>
                <w:b/>
                <w:bCs/>
                <w:color w:val="000000"/>
                <w:sz w:val="24"/>
                <w:szCs w:val="24"/>
                <w:rPrChange w:id="10635" w:author="Mohammad Nayeem Hasan" w:date="2024-07-18T16:12:00Z" w16du:dateUtc="2024-07-18T10:12:00Z">
                  <w:rPr>
                    <w:del w:id="10636" w:author="Mohammad Nayeem Hasan" w:date="2024-07-18T15:20:00Z" w16du:dateUtc="2024-07-18T09:20:00Z"/>
                    <w:rFonts w:ascii="Times New Roman" w:eastAsia="Times New Roman" w:hAnsi="Times New Roman" w:cs="Times New Roman"/>
                    <w:b/>
                    <w:bCs/>
                    <w:color w:val="000000"/>
                    <w:sz w:val="20"/>
                    <w:szCs w:val="20"/>
                  </w:rPr>
                </w:rPrChange>
              </w:rPr>
              <w:pPrChange w:id="10637" w:author="Mohammad Nayeem Hasan" w:date="2024-07-18T16:13:00Z" w16du:dateUtc="2024-07-18T10:13:00Z">
                <w:pPr>
                  <w:spacing w:after="0" w:line="240" w:lineRule="auto"/>
                </w:pPr>
              </w:pPrChange>
            </w:pPr>
            <w:del w:id="10638"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639" w:author="Mohammad Nayeem Hasan" w:date="2024-07-18T16:12:00Z" w16du:dateUtc="2024-07-18T10:12:00Z">
                    <w:rPr>
                      <w:rFonts w:ascii="Times New Roman" w:eastAsia="Times New Roman" w:hAnsi="Times New Roman" w:cs="Times New Roman"/>
                      <w:b/>
                      <w:bCs/>
                      <w:color w:val="000000"/>
                      <w:sz w:val="20"/>
                      <w:szCs w:val="20"/>
                    </w:rPr>
                  </w:rPrChange>
                </w:rPr>
                <w:delText>Total inequality explained</w:delText>
              </w:r>
            </w:del>
          </w:p>
        </w:tc>
        <w:tc>
          <w:tcPr>
            <w:tcW w:w="5775" w:type="dxa"/>
            <w:gridSpan w:val="4"/>
            <w:shd w:val="clear" w:color="auto" w:fill="auto"/>
            <w:noWrap/>
            <w:vAlign w:val="bottom"/>
            <w:hideMark/>
          </w:tcPr>
          <w:p w14:paraId="5A3DD8D5" w14:textId="039B6711" w:rsidR="00A60F15" w:rsidRPr="00DF6BDB" w:rsidDel="00D73460" w:rsidRDefault="00A60F15">
            <w:pPr>
              <w:spacing w:line="240" w:lineRule="auto"/>
              <w:rPr>
                <w:del w:id="10640" w:author="Mohammad Nayeem Hasan" w:date="2024-07-18T15:20:00Z" w16du:dateUtc="2024-07-18T09:20:00Z"/>
                <w:rFonts w:ascii="Times New Roman" w:eastAsia="Times New Roman" w:hAnsi="Times New Roman" w:cs="Times New Roman"/>
                <w:color w:val="000000"/>
                <w:sz w:val="24"/>
                <w:szCs w:val="24"/>
                <w:rPrChange w:id="10641" w:author="Mohammad Nayeem Hasan" w:date="2024-07-18T16:12:00Z" w16du:dateUtc="2024-07-18T10:12:00Z">
                  <w:rPr>
                    <w:del w:id="10642" w:author="Mohammad Nayeem Hasan" w:date="2024-07-18T15:20:00Z" w16du:dateUtc="2024-07-18T09:20:00Z"/>
                    <w:rFonts w:ascii="Calibri" w:eastAsia="Times New Roman" w:hAnsi="Calibri" w:cs="Calibri"/>
                    <w:color w:val="000000"/>
                  </w:rPr>
                </w:rPrChange>
              </w:rPr>
              <w:pPrChange w:id="10643" w:author="Mohammad Nayeem Hasan" w:date="2024-07-18T16:13:00Z" w16du:dateUtc="2024-07-18T10:13:00Z">
                <w:pPr>
                  <w:spacing w:after="0" w:line="240" w:lineRule="auto"/>
                </w:pPr>
              </w:pPrChange>
            </w:pPr>
            <w:del w:id="10644" w:author="Mohammad Nayeem Hasan" w:date="2024-07-18T15:20:00Z" w16du:dateUtc="2024-07-18T09:20:00Z">
              <w:r w:rsidRPr="00DF6BDB" w:rsidDel="00D73460">
                <w:rPr>
                  <w:rFonts w:ascii="Times New Roman" w:eastAsia="Times New Roman" w:hAnsi="Times New Roman" w:cs="Times New Roman"/>
                  <w:color w:val="000000"/>
                  <w:sz w:val="24"/>
                  <w:szCs w:val="24"/>
                  <w:rPrChange w:id="10645" w:author="Mohammad Nayeem Hasan" w:date="2024-07-18T16:12:00Z" w16du:dateUtc="2024-07-18T10:12:00Z">
                    <w:rPr>
                      <w:rFonts w:ascii="Calibri" w:eastAsia="Times New Roman" w:hAnsi="Calibri" w:cs="Calibri"/>
                      <w:color w:val="000000"/>
                    </w:rPr>
                  </w:rPrChange>
                </w:rPr>
                <w:delText> </w:delText>
              </w:r>
            </w:del>
          </w:p>
        </w:tc>
        <w:tc>
          <w:tcPr>
            <w:tcW w:w="1443" w:type="dxa"/>
            <w:shd w:val="clear" w:color="auto" w:fill="auto"/>
            <w:noWrap/>
            <w:vAlign w:val="bottom"/>
            <w:hideMark/>
          </w:tcPr>
          <w:p w14:paraId="11B449CF" w14:textId="19837816" w:rsidR="00A60F15" w:rsidRPr="00DF6BDB" w:rsidDel="00D73460" w:rsidRDefault="00A60F15">
            <w:pPr>
              <w:spacing w:line="240" w:lineRule="auto"/>
              <w:jc w:val="right"/>
              <w:rPr>
                <w:del w:id="10646" w:author="Mohammad Nayeem Hasan" w:date="2024-07-18T15:20:00Z" w16du:dateUtc="2024-07-18T09:20:00Z"/>
                <w:rFonts w:ascii="Times New Roman" w:eastAsia="Times New Roman" w:hAnsi="Times New Roman" w:cs="Times New Roman"/>
                <w:color w:val="000000"/>
                <w:sz w:val="24"/>
                <w:szCs w:val="24"/>
                <w:rPrChange w:id="10647" w:author="Mohammad Nayeem Hasan" w:date="2024-07-18T16:12:00Z" w16du:dateUtc="2024-07-18T10:12:00Z">
                  <w:rPr>
                    <w:del w:id="10648" w:author="Mohammad Nayeem Hasan" w:date="2024-07-18T15:20:00Z" w16du:dateUtc="2024-07-18T09:20:00Z"/>
                    <w:rFonts w:ascii="Calibri" w:eastAsia="Times New Roman" w:hAnsi="Calibri" w:cs="Calibri"/>
                    <w:color w:val="000000"/>
                  </w:rPr>
                </w:rPrChange>
              </w:rPr>
              <w:pPrChange w:id="10649" w:author="Mohammad Nayeem Hasan" w:date="2024-07-18T16:13:00Z" w16du:dateUtc="2024-07-18T10:13:00Z">
                <w:pPr>
                  <w:spacing w:after="0" w:line="240" w:lineRule="auto"/>
                  <w:jc w:val="right"/>
                </w:pPr>
              </w:pPrChange>
            </w:pPr>
            <w:del w:id="10650" w:author="Mohammad Nayeem Hasan" w:date="2024-07-18T15:20:00Z" w16du:dateUtc="2024-07-18T09:20:00Z">
              <w:r w:rsidRPr="00DF6BDB" w:rsidDel="00D73460">
                <w:rPr>
                  <w:rFonts w:ascii="Times New Roman" w:eastAsia="Times New Roman" w:hAnsi="Times New Roman" w:cs="Times New Roman"/>
                  <w:color w:val="000000"/>
                  <w:sz w:val="24"/>
                  <w:szCs w:val="24"/>
                  <w:rPrChange w:id="10651" w:author="Mohammad Nayeem Hasan" w:date="2024-07-18T16:12:00Z" w16du:dateUtc="2024-07-18T10:12:00Z">
                    <w:rPr>
                      <w:rFonts w:ascii="Calibri" w:eastAsia="Times New Roman" w:hAnsi="Calibri" w:cs="Calibri"/>
                      <w:color w:val="000000"/>
                    </w:rPr>
                  </w:rPrChange>
                </w:rPr>
                <w:delText>81.82</w:delText>
              </w:r>
            </w:del>
          </w:p>
        </w:tc>
      </w:tr>
    </w:tbl>
    <w:p w14:paraId="073DA41A" w14:textId="7398FA39" w:rsidR="00A60F15" w:rsidRPr="00DF6BDB" w:rsidDel="00D73460" w:rsidRDefault="00A60F15">
      <w:pPr>
        <w:spacing w:line="240" w:lineRule="auto"/>
        <w:rPr>
          <w:del w:id="10652" w:author="Mohammad Nayeem Hasan" w:date="2024-07-18T15:20:00Z" w16du:dateUtc="2024-07-18T09:20:00Z"/>
          <w:rFonts w:ascii="Times New Roman" w:hAnsi="Times New Roman" w:cs="Times New Roman"/>
          <w:sz w:val="24"/>
          <w:szCs w:val="24"/>
          <w:rPrChange w:id="10653" w:author="Mohammad Nayeem Hasan" w:date="2024-07-18T16:12:00Z" w16du:dateUtc="2024-07-18T10:12:00Z">
            <w:rPr>
              <w:del w:id="10654" w:author="Mohammad Nayeem Hasan" w:date="2024-07-18T15:20:00Z" w16du:dateUtc="2024-07-18T09:20:00Z"/>
              <w:rFonts w:ascii="Times New Roman" w:hAnsi="Times New Roman" w:cs="Times New Roman"/>
              <w:sz w:val="16"/>
              <w:szCs w:val="16"/>
            </w:rPr>
          </w:rPrChange>
        </w:rPr>
      </w:pPr>
    </w:p>
    <w:p w14:paraId="66414489" w14:textId="0A29C3B0" w:rsidR="00000000" w:rsidRDefault="0028174A">
      <w:pPr>
        <w:spacing w:line="240" w:lineRule="auto"/>
        <w:rPr>
          <w:del w:id="10655" w:author="Mohammad Nayeem Hasan" w:date="2024-07-18T15:20:00Z" w16du:dateUtc="2024-07-18T09:20:00Z"/>
          <w:rFonts w:ascii="Times New Roman" w:hAnsi="Times New Roman" w:cs="Times New Roman"/>
          <w:sz w:val="24"/>
          <w:szCs w:val="24"/>
          <w:rPrChange w:id="10656" w:author="Mohammad Nayeem Hasan" w:date="2024-07-18T16:12:00Z" w16du:dateUtc="2024-07-18T10:12:00Z">
            <w:rPr>
              <w:del w:id="10657" w:author="Mohammad Nayeem Hasan" w:date="2024-07-18T15:20:00Z" w16du:dateUtc="2024-07-18T09:20:00Z"/>
              <w:rFonts w:ascii="Times New Roman" w:hAnsi="Times New Roman" w:cs="Times New Roman"/>
            </w:rPr>
          </w:rPrChange>
        </w:rPr>
        <w:sectPr w:rsidR="00000000" w:rsidSect="00285552">
          <w:pgSz w:w="15840" w:h="12240" w:orient="landscape"/>
          <w:pgMar w:top="1440" w:right="1440" w:bottom="1440" w:left="1440" w:header="720" w:footer="720" w:gutter="0"/>
          <w:cols w:space="720"/>
          <w:docGrid w:linePitch="360"/>
        </w:sectPr>
      </w:pPr>
      <w:del w:id="10658" w:author="Mohammad Nayeem Hasan" w:date="2024-07-18T15:20:00Z" w16du:dateUtc="2024-07-18T09:20:00Z">
        <w:r w:rsidRPr="00DF6BDB" w:rsidDel="00D73460">
          <w:rPr>
            <w:rFonts w:ascii="Times New Roman" w:hAnsi="Times New Roman" w:cs="Times New Roman"/>
            <w:sz w:val="24"/>
            <w:szCs w:val="24"/>
            <w:rPrChange w:id="10659" w:author="Mohammad Nayeem Hasan" w:date="2024-07-18T16:12:00Z" w16du:dateUtc="2024-07-18T10:12:00Z">
              <w:rPr>
                <w:rFonts w:ascii="Times New Roman" w:hAnsi="Times New Roman" w:cs="Times New Roman"/>
                <w:sz w:val="16"/>
                <w:szCs w:val="16"/>
              </w:rPr>
            </w:rPrChange>
          </w:rPr>
          <w:delText>Coff. =Coefficient</w:delText>
        </w:r>
        <w:r w:rsidRPr="00DF6BDB" w:rsidDel="00D73460">
          <w:rPr>
            <w:rFonts w:ascii="Times New Roman" w:hAnsi="Times New Roman" w:cs="Times New Roman"/>
            <w:sz w:val="24"/>
            <w:szCs w:val="24"/>
            <w:rPrChange w:id="10660" w:author="Mohammad Nayeem Hasan" w:date="2024-07-18T16:12:00Z" w16du:dateUtc="2024-07-18T10:12:00Z">
              <w:rPr>
                <w:rFonts w:ascii="Times New Roman" w:hAnsi="Times New Roman" w:cs="Times New Roman"/>
                <w:sz w:val="16"/>
                <w:szCs w:val="16"/>
              </w:rPr>
            </w:rPrChange>
          </w:rPr>
          <w:tab/>
          <w:delText xml:space="preserve"> E=Elasticity   CI=Concentration Index    C=Contribution     %C= Percentage Contribution</w:delText>
        </w:r>
      </w:del>
    </w:p>
    <w:p w14:paraId="6E22FD72" w14:textId="7F44DA26" w:rsidR="003C09F8" w:rsidRPr="00DF6BDB" w:rsidDel="00D73460" w:rsidRDefault="003C09F8">
      <w:pPr>
        <w:spacing w:line="240" w:lineRule="auto"/>
        <w:rPr>
          <w:del w:id="10661" w:author="Mohammad Nayeem Hasan" w:date="2024-07-18T15:20:00Z" w16du:dateUtc="2024-07-18T09:20:00Z"/>
          <w:rFonts w:ascii="Times New Roman" w:hAnsi="Times New Roman" w:cs="Times New Roman"/>
          <w:sz w:val="24"/>
          <w:szCs w:val="24"/>
          <w:rPrChange w:id="10662" w:author="Mohammad Nayeem Hasan" w:date="2024-07-18T16:12:00Z" w16du:dateUtc="2024-07-18T10:12:00Z">
            <w:rPr>
              <w:del w:id="10663" w:author="Mohammad Nayeem Hasan" w:date="2024-07-18T15:20:00Z" w16du:dateUtc="2024-07-18T09:20:00Z"/>
              <w:rFonts w:ascii="Times New Roman" w:hAnsi="Times New Roman" w:cs="Times New Roman"/>
            </w:rPr>
          </w:rPrChange>
        </w:rPr>
      </w:pPr>
    </w:p>
    <w:p w14:paraId="39EE46A0" w14:textId="216719E7" w:rsidR="009F5786" w:rsidRPr="00DF6BDB" w:rsidDel="00D73460" w:rsidRDefault="009F5786">
      <w:pPr>
        <w:spacing w:line="240" w:lineRule="auto"/>
        <w:rPr>
          <w:del w:id="10664" w:author="Mohammad Nayeem Hasan" w:date="2024-07-18T15:20:00Z" w16du:dateUtc="2024-07-18T09:20:00Z"/>
          <w:rFonts w:ascii="Times New Roman" w:hAnsi="Times New Roman" w:cs="Times New Roman"/>
          <w:sz w:val="24"/>
          <w:szCs w:val="24"/>
        </w:rPr>
      </w:pPr>
      <w:del w:id="10665" w:author="Mohammad Nayeem Hasan" w:date="2024-07-18T15:20:00Z" w16du:dateUtc="2024-07-18T09:20:00Z">
        <w:r w:rsidRPr="00DF6BDB" w:rsidDel="00D73460">
          <w:rPr>
            <w:rFonts w:ascii="Times New Roman" w:hAnsi="Times New Roman" w:cs="Times New Roman"/>
            <w:sz w:val="24"/>
            <w:szCs w:val="24"/>
          </w:rPr>
          <w:delText>Supplementary files</w:delText>
        </w:r>
      </w:del>
    </w:p>
    <w:tbl>
      <w:tblPr>
        <w:tblStyle w:val="TableGrid"/>
        <w:tblW w:w="0" w:type="auto"/>
        <w:tblLook w:val="04A0" w:firstRow="1" w:lastRow="0" w:firstColumn="1" w:lastColumn="0" w:noHBand="0" w:noVBand="1"/>
      </w:tblPr>
      <w:tblGrid>
        <w:gridCol w:w="9350"/>
      </w:tblGrid>
      <w:tr w:rsidR="009F5786" w:rsidRPr="00DF6BDB" w:rsidDel="00D73460" w14:paraId="0C432DF4" w14:textId="1FC11432" w:rsidTr="00755549">
        <w:trPr>
          <w:del w:id="10666" w:author="Mohammad Nayeem Hasan" w:date="2024-07-18T15:20:00Z"/>
        </w:trPr>
        <w:tc>
          <w:tcPr>
            <w:tcW w:w="9350" w:type="dxa"/>
          </w:tcPr>
          <w:p w14:paraId="05183202" w14:textId="475B971D" w:rsidR="009F5786" w:rsidRPr="00DF6BDB" w:rsidDel="00D73460" w:rsidRDefault="009F5786">
            <w:pPr>
              <w:spacing w:line="240" w:lineRule="auto"/>
              <w:jc w:val="center"/>
              <w:rPr>
                <w:del w:id="10667" w:author="Mohammad Nayeem Hasan" w:date="2024-07-18T15:20:00Z" w16du:dateUtc="2024-07-18T09:20:00Z"/>
                <w:rFonts w:ascii="Times New Roman" w:hAnsi="Times New Roman" w:cs="Times New Roman"/>
                <w:sz w:val="24"/>
                <w:szCs w:val="24"/>
              </w:rPr>
              <w:pPrChange w:id="10668" w:author="Mohammad Nayeem Hasan" w:date="2024-07-18T16:13:00Z" w16du:dateUtc="2024-07-18T10:13:00Z">
                <w:pPr>
                  <w:spacing w:after="0" w:line="240" w:lineRule="auto"/>
                  <w:jc w:val="center"/>
                </w:pPr>
              </w:pPrChange>
            </w:pPr>
            <w:del w:id="10669" w:author="Mohammad Nayeem Hasan" w:date="2024-07-18T15:20:00Z" w16du:dateUtc="2024-07-18T09:20:00Z">
              <w:r w:rsidRPr="00DF6BDB" w:rsidDel="00D73460">
                <w:rPr>
                  <w:rFonts w:ascii="Times New Roman" w:hAnsi="Times New Roman" w:cs="Times New Roman"/>
                  <w:noProof/>
                  <w:sz w:val="24"/>
                  <w:szCs w:val="24"/>
                </w:rPr>
                <w:drawing>
                  <wp:inline distT="0" distB="0" distL="0" distR="0" wp14:anchorId="0A1D1106" wp14:editId="1822BFD7">
                    <wp:extent cx="4914900" cy="3440429"/>
                    <wp:effectExtent l="0" t="0" r="0" b="8255"/>
                    <wp:docPr id="2" name="Picture 2"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del>
          </w:p>
        </w:tc>
      </w:tr>
      <w:tr w:rsidR="009F5786" w:rsidRPr="00DF6BDB" w:rsidDel="00D73460" w14:paraId="1745C23D" w14:textId="79A600EC" w:rsidTr="00755549">
        <w:trPr>
          <w:del w:id="10670" w:author="Mohammad Nayeem Hasan" w:date="2024-07-18T15:20:00Z"/>
        </w:trPr>
        <w:tc>
          <w:tcPr>
            <w:tcW w:w="9350" w:type="dxa"/>
          </w:tcPr>
          <w:p w14:paraId="0846981A" w14:textId="58EF914C" w:rsidR="009F5786" w:rsidRPr="00DF6BDB" w:rsidDel="00D73460" w:rsidRDefault="009F5786">
            <w:pPr>
              <w:spacing w:line="240" w:lineRule="auto"/>
              <w:jc w:val="center"/>
              <w:rPr>
                <w:del w:id="10671" w:author="Mohammad Nayeem Hasan" w:date="2024-07-18T15:20:00Z" w16du:dateUtc="2024-07-18T09:20:00Z"/>
                <w:rFonts w:ascii="Times New Roman" w:hAnsi="Times New Roman" w:cs="Times New Roman"/>
                <w:noProof/>
                <w:sz w:val="24"/>
                <w:szCs w:val="24"/>
              </w:rPr>
              <w:pPrChange w:id="10672" w:author="Mohammad Nayeem Hasan" w:date="2024-07-18T16:13:00Z" w16du:dateUtc="2024-07-18T10:13:00Z">
                <w:pPr>
                  <w:spacing w:after="0" w:line="240" w:lineRule="auto"/>
                  <w:jc w:val="center"/>
                </w:pPr>
              </w:pPrChange>
            </w:pPr>
            <w:del w:id="10673" w:author="Mohammad Nayeem Hasan" w:date="2024-07-18T15:20:00Z" w16du:dateUtc="2024-07-18T09:20:00Z">
              <w:r w:rsidRPr="00DF6BDB" w:rsidDel="00D73460">
                <w:rPr>
                  <w:rFonts w:ascii="Times New Roman" w:hAnsi="Times New Roman" w:cs="Times New Roman"/>
                  <w:sz w:val="24"/>
                  <w:szCs w:val="24"/>
                </w:rPr>
                <w:delText>MICS 2019</w:delText>
              </w:r>
            </w:del>
          </w:p>
        </w:tc>
      </w:tr>
      <w:tr w:rsidR="009F5786" w:rsidRPr="00DF6BDB" w:rsidDel="00D73460" w14:paraId="350EBF9A" w14:textId="3A31E7F4" w:rsidTr="00755549">
        <w:trPr>
          <w:del w:id="10674" w:author="Mohammad Nayeem Hasan" w:date="2024-07-18T15:20:00Z"/>
        </w:trPr>
        <w:tc>
          <w:tcPr>
            <w:tcW w:w="9350" w:type="dxa"/>
          </w:tcPr>
          <w:p w14:paraId="6A3958C0" w14:textId="1A228AC2" w:rsidR="009F5786" w:rsidRPr="00DF6BDB" w:rsidDel="00D73460" w:rsidRDefault="009F5786">
            <w:pPr>
              <w:spacing w:line="240" w:lineRule="auto"/>
              <w:jc w:val="center"/>
              <w:rPr>
                <w:del w:id="10675" w:author="Mohammad Nayeem Hasan" w:date="2024-07-18T15:20:00Z" w16du:dateUtc="2024-07-18T09:20:00Z"/>
                <w:rFonts w:ascii="Times New Roman" w:hAnsi="Times New Roman" w:cs="Times New Roman"/>
                <w:noProof/>
                <w:sz w:val="24"/>
                <w:szCs w:val="24"/>
              </w:rPr>
              <w:pPrChange w:id="10676" w:author="Mohammad Nayeem Hasan" w:date="2024-07-18T16:13:00Z" w16du:dateUtc="2024-07-18T10:13:00Z">
                <w:pPr>
                  <w:spacing w:after="0" w:line="240" w:lineRule="auto"/>
                  <w:jc w:val="center"/>
                </w:pPr>
              </w:pPrChange>
            </w:pPr>
            <w:del w:id="10677" w:author="Mohammad Nayeem Hasan" w:date="2024-07-18T15:20:00Z" w16du:dateUtc="2024-07-18T09:20:00Z">
              <w:r w:rsidRPr="00DF6BDB" w:rsidDel="00D73460">
                <w:rPr>
                  <w:rFonts w:ascii="Times New Roman" w:hAnsi="Times New Roman" w:cs="Times New Roman"/>
                  <w:noProof/>
                  <w:sz w:val="24"/>
                  <w:szCs w:val="24"/>
                </w:rPr>
                <w:drawing>
                  <wp:inline distT="0" distB="0" distL="0" distR="0" wp14:anchorId="0826587A" wp14:editId="421CEABB">
                    <wp:extent cx="4953000" cy="3467100"/>
                    <wp:effectExtent l="0" t="0" r="0" b="0"/>
                    <wp:docPr id="4" name="Picture 4" descr="E:\Update - Ecoli\Rplot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date - Ecoli\Rplot06.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1279" cy="3486895"/>
                            </a:xfrm>
                            <a:prstGeom prst="rect">
                              <a:avLst/>
                            </a:prstGeom>
                            <a:noFill/>
                            <a:ln>
                              <a:noFill/>
                            </a:ln>
                          </pic:spPr>
                        </pic:pic>
                      </a:graphicData>
                    </a:graphic>
                  </wp:inline>
                </w:drawing>
              </w:r>
            </w:del>
          </w:p>
        </w:tc>
      </w:tr>
      <w:tr w:rsidR="009F5786" w:rsidRPr="00DF6BDB" w:rsidDel="00D73460" w14:paraId="57BDEF0C" w14:textId="1479635E" w:rsidTr="00755549">
        <w:trPr>
          <w:del w:id="10678" w:author="Mohammad Nayeem Hasan" w:date="2024-07-18T15:20:00Z"/>
        </w:trPr>
        <w:tc>
          <w:tcPr>
            <w:tcW w:w="9350" w:type="dxa"/>
          </w:tcPr>
          <w:p w14:paraId="11D94878" w14:textId="324ECF74" w:rsidR="009F5786" w:rsidRPr="00DF6BDB" w:rsidDel="00D73460" w:rsidRDefault="009F5786">
            <w:pPr>
              <w:spacing w:line="240" w:lineRule="auto"/>
              <w:jc w:val="center"/>
              <w:rPr>
                <w:del w:id="10679" w:author="Mohammad Nayeem Hasan" w:date="2024-07-18T15:20:00Z" w16du:dateUtc="2024-07-18T09:20:00Z"/>
                <w:rFonts w:ascii="Times New Roman" w:hAnsi="Times New Roman" w:cs="Times New Roman"/>
                <w:noProof/>
                <w:sz w:val="24"/>
                <w:szCs w:val="24"/>
              </w:rPr>
              <w:pPrChange w:id="10680" w:author="Mohammad Nayeem Hasan" w:date="2024-07-18T16:13:00Z" w16du:dateUtc="2024-07-18T10:13:00Z">
                <w:pPr>
                  <w:spacing w:after="0" w:line="240" w:lineRule="auto"/>
                  <w:jc w:val="center"/>
                </w:pPr>
              </w:pPrChange>
            </w:pPr>
            <w:del w:id="10681" w:author="Mohammad Nayeem Hasan" w:date="2024-07-18T15:20:00Z" w16du:dateUtc="2024-07-18T09:20:00Z">
              <w:r w:rsidRPr="00DF6BDB" w:rsidDel="00D73460">
                <w:rPr>
                  <w:rFonts w:ascii="Times New Roman" w:hAnsi="Times New Roman" w:cs="Times New Roman"/>
                  <w:noProof/>
                  <w:sz w:val="24"/>
                  <w:szCs w:val="24"/>
                </w:rPr>
                <w:delText>MICS 2012</w:delText>
              </w:r>
            </w:del>
          </w:p>
        </w:tc>
      </w:tr>
    </w:tbl>
    <w:p w14:paraId="2C8875D4" w14:textId="04B20D24" w:rsidR="009F5786" w:rsidRPr="00DF6BDB" w:rsidDel="00D73460" w:rsidRDefault="009F5786">
      <w:pPr>
        <w:spacing w:line="240" w:lineRule="auto"/>
        <w:rPr>
          <w:del w:id="10682" w:author="Mohammad Nayeem Hasan" w:date="2024-07-18T15:20:00Z" w16du:dateUtc="2024-07-18T09:20:00Z"/>
          <w:rFonts w:ascii="Times New Roman" w:hAnsi="Times New Roman" w:cs="Times New Roman"/>
          <w:bCs/>
          <w:sz w:val="24"/>
          <w:szCs w:val="24"/>
        </w:rPr>
      </w:pPr>
      <w:del w:id="10683" w:author="Mohammad Nayeem Hasan" w:date="2024-07-18T15:20:00Z" w16du:dateUtc="2024-07-18T09:20:00Z">
        <w:r w:rsidRPr="00DF6BDB" w:rsidDel="00D73460">
          <w:rPr>
            <w:rFonts w:ascii="Times New Roman" w:hAnsi="Times New Roman" w:cs="Times New Roman"/>
            <w:bCs/>
            <w:sz w:val="24"/>
            <w:szCs w:val="24"/>
          </w:rPr>
          <w:delText>F</w:delText>
        </w:r>
        <w:r w:rsidR="003D7B7E" w:rsidRPr="00DF6BDB" w:rsidDel="00D73460">
          <w:rPr>
            <w:rFonts w:ascii="Times New Roman" w:hAnsi="Times New Roman" w:cs="Times New Roman"/>
            <w:bCs/>
            <w:sz w:val="24"/>
            <w:szCs w:val="24"/>
          </w:rPr>
          <w:delText>igure</w:delText>
        </w:r>
        <w:r w:rsidRPr="00DF6BDB" w:rsidDel="00D73460">
          <w:rPr>
            <w:rFonts w:ascii="Times New Roman" w:hAnsi="Times New Roman" w:cs="Times New Roman"/>
            <w:bCs/>
            <w:sz w:val="24"/>
            <w:szCs w:val="24"/>
          </w:rPr>
          <w:delText xml:space="preserve"> </w:delText>
        </w:r>
        <w:r w:rsidR="003D7B7E" w:rsidRPr="00DF6BDB" w:rsidDel="00D73460">
          <w:rPr>
            <w:rFonts w:ascii="Times New Roman" w:hAnsi="Times New Roman" w:cs="Times New Roman"/>
            <w:bCs/>
            <w:sz w:val="24"/>
            <w:szCs w:val="24"/>
          </w:rPr>
          <w:delText>S</w:delText>
        </w:r>
        <w:r w:rsidRPr="00DF6BDB" w:rsidDel="00D73460">
          <w:rPr>
            <w:rFonts w:ascii="Times New Roman" w:hAnsi="Times New Roman" w:cs="Times New Roman"/>
            <w:bCs/>
            <w:sz w:val="24"/>
            <w:szCs w:val="24"/>
          </w:rPr>
          <w:delText>1</w:delText>
        </w:r>
        <w:r w:rsidR="003D7B7E" w:rsidRPr="00DF6BDB" w:rsidDel="00D73460">
          <w:rPr>
            <w:rFonts w:ascii="Times New Roman" w:hAnsi="Times New Roman" w:cs="Times New Roman"/>
            <w:bCs/>
            <w:sz w:val="24"/>
            <w:szCs w:val="24"/>
          </w:rPr>
          <w:delText>.</w:delText>
        </w:r>
        <w:r w:rsidRPr="00DF6BDB" w:rsidDel="00D73460">
          <w:rPr>
            <w:rFonts w:ascii="Times New Roman" w:hAnsi="Times New Roman" w:cs="Times New Roman"/>
            <w:bCs/>
            <w:sz w:val="24"/>
            <w:szCs w:val="24"/>
          </w:rPr>
          <w:delText xml:space="preserve"> Categories of E. coli contaminations in unweighted and propensity score-weighted samples with Standardized mean differences (SMD) in household drinking water in Bangladesh</w:delText>
        </w:r>
      </w:del>
    </w:p>
    <w:p w14:paraId="16833CF3" w14:textId="3DAEC232" w:rsidR="00187B0F" w:rsidRPr="00DF6BDB" w:rsidDel="00D73460" w:rsidRDefault="00187B0F">
      <w:pPr>
        <w:spacing w:line="240" w:lineRule="auto"/>
        <w:rPr>
          <w:del w:id="10684" w:author="Mohammad Nayeem Hasan" w:date="2024-07-18T15:20:00Z" w16du:dateUtc="2024-07-18T09:20:00Z"/>
          <w:rFonts w:ascii="Times New Roman" w:hAnsi="Times New Roman" w:cs="Times New Roman"/>
          <w:sz w:val="24"/>
          <w:szCs w:val="24"/>
        </w:rPr>
      </w:pPr>
    </w:p>
    <w:p w14:paraId="199DCB94" w14:textId="77777777" w:rsidR="00707E35" w:rsidRPr="00DF6BDB" w:rsidRDefault="00707E35" w:rsidP="00DF6BDB">
      <w:pPr>
        <w:spacing w:line="240" w:lineRule="auto"/>
        <w:rPr>
          <w:rFonts w:ascii="Times New Roman" w:hAnsi="Times New Roman" w:cs="Times New Roman"/>
          <w:sz w:val="24"/>
          <w:szCs w:val="24"/>
          <w:rPrChange w:id="10685" w:author="Mohammad Nayeem Hasan" w:date="2024-07-18T16:12:00Z" w16du:dateUtc="2024-07-18T10:12:00Z">
            <w:rPr/>
          </w:rPrChange>
        </w:rPr>
      </w:pPr>
    </w:p>
    <w:sectPr w:rsidR="00707E35" w:rsidRPr="00DF6BDB" w:rsidSect="002855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3F653B" w14:textId="77777777" w:rsidR="00024E7D" w:rsidRDefault="00024E7D" w:rsidP="00B37E83">
      <w:pPr>
        <w:spacing w:after="0" w:line="240" w:lineRule="auto"/>
      </w:pPr>
      <w:r>
        <w:separator/>
      </w:r>
    </w:p>
  </w:endnote>
  <w:endnote w:type="continuationSeparator" w:id="0">
    <w:p w14:paraId="68EFDEA4" w14:textId="77777777" w:rsidR="00024E7D" w:rsidRDefault="00024E7D" w:rsidP="00B3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55B9AC" w14:textId="77777777" w:rsidR="00024E7D" w:rsidRDefault="00024E7D" w:rsidP="00B37E83">
      <w:pPr>
        <w:spacing w:after="0" w:line="240" w:lineRule="auto"/>
      </w:pPr>
      <w:r>
        <w:separator/>
      </w:r>
    </w:p>
  </w:footnote>
  <w:footnote w:type="continuationSeparator" w:id="0">
    <w:p w14:paraId="72EC89FE" w14:textId="77777777" w:rsidR="00024E7D" w:rsidRDefault="00024E7D" w:rsidP="00B37E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927BA"/>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C30DCC"/>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45C3B90"/>
    <w:multiLevelType w:val="multilevel"/>
    <w:tmpl w:val="A112CE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09C43C9"/>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F362BC5"/>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46729097">
    <w:abstractNumId w:val="1"/>
  </w:num>
  <w:num w:numId="2" w16cid:durableId="1183667369">
    <w:abstractNumId w:val="0"/>
  </w:num>
  <w:num w:numId="3" w16cid:durableId="1316568315">
    <w:abstractNumId w:val="2"/>
  </w:num>
  <w:num w:numId="4" w16cid:durableId="701629936">
    <w:abstractNumId w:val="3"/>
  </w:num>
  <w:num w:numId="5" w16cid:durableId="181201798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mad Nayeem Hasan">
    <w15:presenceInfo w15:providerId="Windows Live" w15:userId="5be14f6c7eaf8e33"/>
  </w15:person>
  <w15:person w15:author="Alam Shihab">
    <w15:presenceInfo w15:providerId="Windows Live" w15:userId="649279f7bccb07ae"/>
  </w15:person>
  <w15:person w15:author="ATM Shariful Shihab">
    <w15:presenceInfo w15:providerId="AD" w15:userId="S::at22@student.sust.edu::c0a80b45-759f-4584-8f2a-6ef904fa25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607"/>
    <w:rsid w:val="0001089E"/>
    <w:rsid w:val="00024C4D"/>
    <w:rsid w:val="00024E7D"/>
    <w:rsid w:val="00030EDE"/>
    <w:rsid w:val="00032398"/>
    <w:rsid w:val="00044B97"/>
    <w:rsid w:val="00045DD2"/>
    <w:rsid w:val="00060F38"/>
    <w:rsid w:val="000713BB"/>
    <w:rsid w:val="00071CCA"/>
    <w:rsid w:val="0008091F"/>
    <w:rsid w:val="00085CED"/>
    <w:rsid w:val="00095BFC"/>
    <w:rsid w:val="000A0339"/>
    <w:rsid w:val="000A21D3"/>
    <w:rsid w:val="000A36D7"/>
    <w:rsid w:val="000A68F9"/>
    <w:rsid w:val="000B17A4"/>
    <w:rsid w:val="000B49D7"/>
    <w:rsid w:val="000C14E2"/>
    <w:rsid w:val="000C34B3"/>
    <w:rsid w:val="000D2C0A"/>
    <w:rsid w:val="000D4983"/>
    <w:rsid w:val="000F613E"/>
    <w:rsid w:val="000F7AD2"/>
    <w:rsid w:val="00122A30"/>
    <w:rsid w:val="00122CC2"/>
    <w:rsid w:val="0012751A"/>
    <w:rsid w:val="001333D4"/>
    <w:rsid w:val="00142B18"/>
    <w:rsid w:val="00145582"/>
    <w:rsid w:val="0014610E"/>
    <w:rsid w:val="00146B31"/>
    <w:rsid w:val="00155886"/>
    <w:rsid w:val="001612D0"/>
    <w:rsid w:val="0016246B"/>
    <w:rsid w:val="00163BCD"/>
    <w:rsid w:val="0016444C"/>
    <w:rsid w:val="00166BEB"/>
    <w:rsid w:val="00170E16"/>
    <w:rsid w:val="00171F56"/>
    <w:rsid w:val="00175137"/>
    <w:rsid w:val="00177E55"/>
    <w:rsid w:val="001808DB"/>
    <w:rsid w:val="00180D13"/>
    <w:rsid w:val="0018371C"/>
    <w:rsid w:val="00187B0F"/>
    <w:rsid w:val="00190D37"/>
    <w:rsid w:val="001931DF"/>
    <w:rsid w:val="001B37A0"/>
    <w:rsid w:val="001B5BC8"/>
    <w:rsid w:val="001C1149"/>
    <w:rsid w:val="001C7CAA"/>
    <w:rsid w:val="001C7DD9"/>
    <w:rsid w:val="001D3E62"/>
    <w:rsid w:val="001D5740"/>
    <w:rsid w:val="001E3E4A"/>
    <w:rsid w:val="001E3FCF"/>
    <w:rsid w:val="001F343E"/>
    <w:rsid w:val="001F3480"/>
    <w:rsid w:val="00206EE0"/>
    <w:rsid w:val="002133A9"/>
    <w:rsid w:val="00232CE3"/>
    <w:rsid w:val="002357B2"/>
    <w:rsid w:val="00236B48"/>
    <w:rsid w:val="00251FA5"/>
    <w:rsid w:val="002532DD"/>
    <w:rsid w:val="00255AD5"/>
    <w:rsid w:val="0026635B"/>
    <w:rsid w:val="002743FF"/>
    <w:rsid w:val="00275ED7"/>
    <w:rsid w:val="0028174A"/>
    <w:rsid w:val="00285552"/>
    <w:rsid w:val="002A185E"/>
    <w:rsid w:val="002B374D"/>
    <w:rsid w:val="002B70C9"/>
    <w:rsid w:val="002C32B9"/>
    <w:rsid w:val="002C3634"/>
    <w:rsid w:val="002D39FF"/>
    <w:rsid w:val="002D7387"/>
    <w:rsid w:val="002E6931"/>
    <w:rsid w:val="002F2B80"/>
    <w:rsid w:val="002F4E66"/>
    <w:rsid w:val="002F76C0"/>
    <w:rsid w:val="00303D5E"/>
    <w:rsid w:val="0030506D"/>
    <w:rsid w:val="00306706"/>
    <w:rsid w:val="00307E84"/>
    <w:rsid w:val="00312264"/>
    <w:rsid w:val="00325C86"/>
    <w:rsid w:val="00331691"/>
    <w:rsid w:val="00331C7A"/>
    <w:rsid w:val="00334181"/>
    <w:rsid w:val="00343330"/>
    <w:rsid w:val="003437A3"/>
    <w:rsid w:val="00355102"/>
    <w:rsid w:val="00357CB8"/>
    <w:rsid w:val="00362C74"/>
    <w:rsid w:val="00365503"/>
    <w:rsid w:val="003666B3"/>
    <w:rsid w:val="00371E22"/>
    <w:rsid w:val="003750FD"/>
    <w:rsid w:val="00381D97"/>
    <w:rsid w:val="00382E0C"/>
    <w:rsid w:val="003833F8"/>
    <w:rsid w:val="00386FC8"/>
    <w:rsid w:val="00391193"/>
    <w:rsid w:val="003B2762"/>
    <w:rsid w:val="003B4B33"/>
    <w:rsid w:val="003C09F8"/>
    <w:rsid w:val="003D1DB1"/>
    <w:rsid w:val="003D2B7C"/>
    <w:rsid w:val="003D5658"/>
    <w:rsid w:val="003D5D56"/>
    <w:rsid w:val="003D7B7E"/>
    <w:rsid w:val="003E0A7D"/>
    <w:rsid w:val="003E246D"/>
    <w:rsid w:val="003F4EFD"/>
    <w:rsid w:val="003F5468"/>
    <w:rsid w:val="0040155A"/>
    <w:rsid w:val="004017F5"/>
    <w:rsid w:val="00401B31"/>
    <w:rsid w:val="00407FF2"/>
    <w:rsid w:val="00410F28"/>
    <w:rsid w:val="00415D3E"/>
    <w:rsid w:val="004204FE"/>
    <w:rsid w:val="00424177"/>
    <w:rsid w:val="0044623D"/>
    <w:rsid w:val="00461E37"/>
    <w:rsid w:val="004658F0"/>
    <w:rsid w:val="00471DC2"/>
    <w:rsid w:val="00481BD3"/>
    <w:rsid w:val="00486227"/>
    <w:rsid w:val="00494009"/>
    <w:rsid w:val="004A1933"/>
    <w:rsid w:val="004B2434"/>
    <w:rsid w:val="004B4C40"/>
    <w:rsid w:val="004B54C5"/>
    <w:rsid w:val="004B6718"/>
    <w:rsid w:val="004C52E9"/>
    <w:rsid w:val="004C5CA4"/>
    <w:rsid w:val="004C79E5"/>
    <w:rsid w:val="004D0172"/>
    <w:rsid w:val="004E1EF2"/>
    <w:rsid w:val="004F133F"/>
    <w:rsid w:val="004F1501"/>
    <w:rsid w:val="005130A0"/>
    <w:rsid w:val="00525EE4"/>
    <w:rsid w:val="005377AD"/>
    <w:rsid w:val="005425FE"/>
    <w:rsid w:val="00551AF7"/>
    <w:rsid w:val="00576E58"/>
    <w:rsid w:val="00582E74"/>
    <w:rsid w:val="00593751"/>
    <w:rsid w:val="005956AC"/>
    <w:rsid w:val="005A220E"/>
    <w:rsid w:val="005A3678"/>
    <w:rsid w:val="005C5032"/>
    <w:rsid w:val="005D5B1A"/>
    <w:rsid w:val="005E65BE"/>
    <w:rsid w:val="005F3173"/>
    <w:rsid w:val="00602806"/>
    <w:rsid w:val="006074F4"/>
    <w:rsid w:val="00610057"/>
    <w:rsid w:val="0061061F"/>
    <w:rsid w:val="006303A8"/>
    <w:rsid w:val="00632FCD"/>
    <w:rsid w:val="00643554"/>
    <w:rsid w:val="006436C3"/>
    <w:rsid w:val="00657BB7"/>
    <w:rsid w:val="00663167"/>
    <w:rsid w:val="00674EC6"/>
    <w:rsid w:val="00675DE0"/>
    <w:rsid w:val="006B708B"/>
    <w:rsid w:val="006C13F1"/>
    <w:rsid w:val="006C1A98"/>
    <w:rsid w:val="006C1EDA"/>
    <w:rsid w:val="006D6217"/>
    <w:rsid w:val="006E0378"/>
    <w:rsid w:val="006E09D8"/>
    <w:rsid w:val="006E1D15"/>
    <w:rsid w:val="006E7128"/>
    <w:rsid w:val="006F3F5A"/>
    <w:rsid w:val="007057B7"/>
    <w:rsid w:val="00707E35"/>
    <w:rsid w:val="0071460E"/>
    <w:rsid w:val="0071466D"/>
    <w:rsid w:val="00732042"/>
    <w:rsid w:val="00737B3C"/>
    <w:rsid w:val="0074300B"/>
    <w:rsid w:val="007472B9"/>
    <w:rsid w:val="00775F50"/>
    <w:rsid w:val="0078034B"/>
    <w:rsid w:val="00780F0E"/>
    <w:rsid w:val="00781B83"/>
    <w:rsid w:val="007845F8"/>
    <w:rsid w:val="007A3B77"/>
    <w:rsid w:val="007A7014"/>
    <w:rsid w:val="007B0F7D"/>
    <w:rsid w:val="007E1686"/>
    <w:rsid w:val="007F10D2"/>
    <w:rsid w:val="007F7F1D"/>
    <w:rsid w:val="0080618B"/>
    <w:rsid w:val="00822E88"/>
    <w:rsid w:val="00823AAB"/>
    <w:rsid w:val="00823CD7"/>
    <w:rsid w:val="008275F4"/>
    <w:rsid w:val="00837772"/>
    <w:rsid w:val="0086046F"/>
    <w:rsid w:val="008713C4"/>
    <w:rsid w:val="00874030"/>
    <w:rsid w:val="00875AFA"/>
    <w:rsid w:val="008A5036"/>
    <w:rsid w:val="008B2335"/>
    <w:rsid w:val="008B4896"/>
    <w:rsid w:val="008C3035"/>
    <w:rsid w:val="008D4CE7"/>
    <w:rsid w:val="008D6CDE"/>
    <w:rsid w:val="008F0FE8"/>
    <w:rsid w:val="00901D6F"/>
    <w:rsid w:val="009066D6"/>
    <w:rsid w:val="00926933"/>
    <w:rsid w:val="00944A54"/>
    <w:rsid w:val="009555AC"/>
    <w:rsid w:val="0095740D"/>
    <w:rsid w:val="0095770C"/>
    <w:rsid w:val="009601AA"/>
    <w:rsid w:val="00963607"/>
    <w:rsid w:val="0096512E"/>
    <w:rsid w:val="0097472F"/>
    <w:rsid w:val="009919DC"/>
    <w:rsid w:val="00993C80"/>
    <w:rsid w:val="00997CC2"/>
    <w:rsid w:val="009A4E07"/>
    <w:rsid w:val="009A72CB"/>
    <w:rsid w:val="009B6367"/>
    <w:rsid w:val="009B7521"/>
    <w:rsid w:val="009C3991"/>
    <w:rsid w:val="009C7219"/>
    <w:rsid w:val="009D2C4D"/>
    <w:rsid w:val="009D5F6B"/>
    <w:rsid w:val="009E1BCE"/>
    <w:rsid w:val="009E37D8"/>
    <w:rsid w:val="009E60DC"/>
    <w:rsid w:val="009E75EA"/>
    <w:rsid w:val="009F1763"/>
    <w:rsid w:val="009F5786"/>
    <w:rsid w:val="00A05585"/>
    <w:rsid w:val="00A27DD8"/>
    <w:rsid w:val="00A30D01"/>
    <w:rsid w:val="00A414DA"/>
    <w:rsid w:val="00A42492"/>
    <w:rsid w:val="00A4294E"/>
    <w:rsid w:val="00A42B30"/>
    <w:rsid w:val="00A44C0E"/>
    <w:rsid w:val="00A46692"/>
    <w:rsid w:val="00A5177C"/>
    <w:rsid w:val="00A54B7D"/>
    <w:rsid w:val="00A54FBA"/>
    <w:rsid w:val="00A55F34"/>
    <w:rsid w:val="00A577D6"/>
    <w:rsid w:val="00A57C25"/>
    <w:rsid w:val="00A60F15"/>
    <w:rsid w:val="00A617B7"/>
    <w:rsid w:val="00A6579C"/>
    <w:rsid w:val="00A75FA7"/>
    <w:rsid w:val="00A76545"/>
    <w:rsid w:val="00A808F3"/>
    <w:rsid w:val="00A93C08"/>
    <w:rsid w:val="00AA2B43"/>
    <w:rsid w:val="00AA3EE1"/>
    <w:rsid w:val="00AB70CD"/>
    <w:rsid w:val="00AB7DAA"/>
    <w:rsid w:val="00AD433E"/>
    <w:rsid w:val="00AD547E"/>
    <w:rsid w:val="00AE0700"/>
    <w:rsid w:val="00AE786C"/>
    <w:rsid w:val="00AF1889"/>
    <w:rsid w:val="00AF2A5D"/>
    <w:rsid w:val="00B10C8F"/>
    <w:rsid w:val="00B16F81"/>
    <w:rsid w:val="00B17A6E"/>
    <w:rsid w:val="00B20ECD"/>
    <w:rsid w:val="00B314AD"/>
    <w:rsid w:val="00B370A2"/>
    <w:rsid w:val="00B37E83"/>
    <w:rsid w:val="00B47A18"/>
    <w:rsid w:val="00B47BC2"/>
    <w:rsid w:val="00B62873"/>
    <w:rsid w:val="00B652B1"/>
    <w:rsid w:val="00B67F77"/>
    <w:rsid w:val="00B92CFA"/>
    <w:rsid w:val="00B92DA0"/>
    <w:rsid w:val="00BA6449"/>
    <w:rsid w:val="00BB4D91"/>
    <w:rsid w:val="00BB78CC"/>
    <w:rsid w:val="00BD35FA"/>
    <w:rsid w:val="00BF2870"/>
    <w:rsid w:val="00BF590E"/>
    <w:rsid w:val="00C013F2"/>
    <w:rsid w:val="00C037DF"/>
    <w:rsid w:val="00C11C69"/>
    <w:rsid w:val="00C23322"/>
    <w:rsid w:val="00C25A1F"/>
    <w:rsid w:val="00C26D2A"/>
    <w:rsid w:val="00C42DF6"/>
    <w:rsid w:val="00C70D6D"/>
    <w:rsid w:val="00C720CC"/>
    <w:rsid w:val="00C76D78"/>
    <w:rsid w:val="00C83D75"/>
    <w:rsid w:val="00C93FA5"/>
    <w:rsid w:val="00C9559C"/>
    <w:rsid w:val="00C96A2B"/>
    <w:rsid w:val="00C97C90"/>
    <w:rsid w:val="00C97F21"/>
    <w:rsid w:val="00CB0206"/>
    <w:rsid w:val="00CB660D"/>
    <w:rsid w:val="00CB6DDC"/>
    <w:rsid w:val="00CC33D2"/>
    <w:rsid w:val="00CD6D8D"/>
    <w:rsid w:val="00CE3B54"/>
    <w:rsid w:val="00CE45D1"/>
    <w:rsid w:val="00D107E0"/>
    <w:rsid w:val="00D2740B"/>
    <w:rsid w:val="00D35733"/>
    <w:rsid w:val="00D4428C"/>
    <w:rsid w:val="00D44F7D"/>
    <w:rsid w:val="00D61F3D"/>
    <w:rsid w:val="00D6475D"/>
    <w:rsid w:val="00D73460"/>
    <w:rsid w:val="00D818A3"/>
    <w:rsid w:val="00D82211"/>
    <w:rsid w:val="00D839E7"/>
    <w:rsid w:val="00D84A01"/>
    <w:rsid w:val="00DA377C"/>
    <w:rsid w:val="00DA576C"/>
    <w:rsid w:val="00DA5B90"/>
    <w:rsid w:val="00DA7222"/>
    <w:rsid w:val="00DB1B84"/>
    <w:rsid w:val="00DB5898"/>
    <w:rsid w:val="00DC0ECE"/>
    <w:rsid w:val="00DC7827"/>
    <w:rsid w:val="00DD0005"/>
    <w:rsid w:val="00DE079D"/>
    <w:rsid w:val="00DF18D3"/>
    <w:rsid w:val="00DF4508"/>
    <w:rsid w:val="00DF6BDB"/>
    <w:rsid w:val="00DF6FF1"/>
    <w:rsid w:val="00E071A6"/>
    <w:rsid w:val="00E3080F"/>
    <w:rsid w:val="00E37857"/>
    <w:rsid w:val="00E50017"/>
    <w:rsid w:val="00E97160"/>
    <w:rsid w:val="00EA662A"/>
    <w:rsid w:val="00EC77A0"/>
    <w:rsid w:val="00EE4509"/>
    <w:rsid w:val="00F070A1"/>
    <w:rsid w:val="00F336BA"/>
    <w:rsid w:val="00F4011D"/>
    <w:rsid w:val="00F4110D"/>
    <w:rsid w:val="00F42859"/>
    <w:rsid w:val="00F52E72"/>
    <w:rsid w:val="00F61387"/>
    <w:rsid w:val="00F65AB4"/>
    <w:rsid w:val="00F72C64"/>
    <w:rsid w:val="00F74CDE"/>
    <w:rsid w:val="00F75BF7"/>
    <w:rsid w:val="00F82902"/>
    <w:rsid w:val="00F963C1"/>
    <w:rsid w:val="00FA6FA1"/>
    <w:rsid w:val="00FB0AAA"/>
    <w:rsid w:val="00FB0AC1"/>
    <w:rsid w:val="00FB3666"/>
    <w:rsid w:val="00FB5DF3"/>
    <w:rsid w:val="00FB5F89"/>
    <w:rsid w:val="00FB7F96"/>
    <w:rsid w:val="00FE1B68"/>
    <w:rsid w:val="00FE4B6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353E1"/>
  <w15:docId w15:val="{E8A55CF8-E989-4F75-B108-FE7E55B0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B0F"/>
    <w:pPr>
      <w:spacing w:after="200" w:line="276" w:lineRule="auto"/>
    </w:pPr>
  </w:style>
  <w:style w:type="paragraph" w:styleId="Heading1">
    <w:name w:val="heading 1"/>
    <w:basedOn w:val="Normal"/>
    <w:next w:val="Normal"/>
    <w:link w:val="Heading1Char"/>
    <w:uiPriority w:val="9"/>
    <w:qFormat/>
    <w:rsid w:val="00187B0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0F"/>
    <w:rPr>
      <w:rFonts w:asciiTheme="majorHAnsi" w:eastAsiaTheme="majorEastAsia" w:hAnsiTheme="majorHAnsi" w:cstheme="majorBidi"/>
      <w:color w:val="2F5496" w:themeColor="accent1" w:themeShade="BF"/>
      <w:sz w:val="32"/>
      <w:szCs w:val="32"/>
    </w:rPr>
  </w:style>
  <w:style w:type="character" w:customStyle="1" w:styleId="muitypography-root">
    <w:name w:val="muitypography-root"/>
    <w:basedOn w:val="DefaultParagraphFont"/>
    <w:rsid w:val="00187B0F"/>
  </w:style>
  <w:style w:type="character" w:customStyle="1" w:styleId="fontstyle01">
    <w:name w:val="fontstyle01"/>
    <w:basedOn w:val="DefaultParagraphFont"/>
    <w:rsid w:val="00187B0F"/>
    <w:rPr>
      <w:rFonts w:ascii="MinionPro-Regular" w:hAnsi="MinionPro-Regular" w:hint="default"/>
      <w:b w:val="0"/>
      <w:bCs w:val="0"/>
      <w:i w:val="0"/>
      <w:iCs w:val="0"/>
      <w:color w:val="000000"/>
      <w:sz w:val="20"/>
      <w:szCs w:val="20"/>
    </w:rPr>
  </w:style>
  <w:style w:type="table" w:styleId="TableGrid">
    <w:name w:val="Table Grid"/>
    <w:basedOn w:val="TableNormal"/>
    <w:uiPriority w:val="39"/>
    <w:rsid w:val="0018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7B0F"/>
    <w:pPr>
      <w:spacing w:after="0" w:line="240" w:lineRule="auto"/>
    </w:pPr>
  </w:style>
  <w:style w:type="paragraph" w:styleId="Header">
    <w:name w:val="header"/>
    <w:basedOn w:val="Normal"/>
    <w:link w:val="HeaderChar"/>
    <w:uiPriority w:val="99"/>
    <w:unhideWhenUsed/>
    <w:rsid w:val="00187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B0F"/>
  </w:style>
  <w:style w:type="paragraph" w:styleId="Footer">
    <w:name w:val="footer"/>
    <w:basedOn w:val="Normal"/>
    <w:link w:val="FooterChar"/>
    <w:uiPriority w:val="99"/>
    <w:unhideWhenUsed/>
    <w:rsid w:val="00187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B0F"/>
  </w:style>
  <w:style w:type="paragraph" w:styleId="FootnoteText">
    <w:name w:val="footnote text"/>
    <w:basedOn w:val="Normal"/>
    <w:link w:val="FootnoteTextChar"/>
    <w:uiPriority w:val="99"/>
    <w:semiHidden/>
    <w:unhideWhenUsed/>
    <w:rsid w:val="00187B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7B0F"/>
    <w:rPr>
      <w:sz w:val="20"/>
      <w:szCs w:val="20"/>
    </w:rPr>
  </w:style>
  <w:style w:type="character" w:styleId="FootnoteReference">
    <w:name w:val="footnote reference"/>
    <w:basedOn w:val="DefaultParagraphFont"/>
    <w:uiPriority w:val="99"/>
    <w:semiHidden/>
    <w:unhideWhenUsed/>
    <w:rsid w:val="00187B0F"/>
    <w:rPr>
      <w:vertAlign w:val="superscript"/>
    </w:rPr>
  </w:style>
  <w:style w:type="paragraph" w:styleId="NormalWeb">
    <w:name w:val="Normal (Web)"/>
    <w:basedOn w:val="Normal"/>
    <w:uiPriority w:val="99"/>
    <w:semiHidden/>
    <w:unhideWhenUsed/>
    <w:rsid w:val="00187B0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7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B0F"/>
    <w:rPr>
      <w:rFonts w:ascii="Segoe UI" w:hAnsi="Segoe UI" w:cs="Segoe UI"/>
      <w:sz w:val="18"/>
      <w:szCs w:val="18"/>
    </w:rPr>
  </w:style>
  <w:style w:type="character" w:styleId="CommentReference">
    <w:name w:val="annotation reference"/>
    <w:basedOn w:val="DefaultParagraphFont"/>
    <w:uiPriority w:val="99"/>
    <w:semiHidden/>
    <w:unhideWhenUsed/>
    <w:rsid w:val="00187B0F"/>
    <w:rPr>
      <w:sz w:val="16"/>
      <w:szCs w:val="16"/>
    </w:rPr>
  </w:style>
  <w:style w:type="paragraph" w:styleId="CommentText">
    <w:name w:val="annotation text"/>
    <w:basedOn w:val="Normal"/>
    <w:link w:val="CommentTextChar"/>
    <w:uiPriority w:val="99"/>
    <w:semiHidden/>
    <w:unhideWhenUsed/>
    <w:rsid w:val="00187B0F"/>
    <w:pPr>
      <w:spacing w:line="240" w:lineRule="auto"/>
    </w:pPr>
    <w:rPr>
      <w:sz w:val="20"/>
      <w:szCs w:val="20"/>
    </w:rPr>
  </w:style>
  <w:style w:type="character" w:customStyle="1" w:styleId="CommentTextChar">
    <w:name w:val="Comment Text Char"/>
    <w:basedOn w:val="DefaultParagraphFont"/>
    <w:link w:val="CommentText"/>
    <w:uiPriority w:val="99"/>
    <w:semiHidden/>
    <w:rsid w:val="00187B0F"/>
    <w:rPr>
      <w:sz w:val="20"/>
      <w:szCs w:val="20"/>
    </w:rPr>
  </w:style>
  <w:style w:type="paragraph" w:styleId="CommentSubject">
    <w:name w:val="annotation subject"/>
    <w:basedOn w:val="CommentText"/>
    <w:next w:val="CommentText"/>
    <w:link w:val="CommentSubjectChar"/>
    <w:uiPriority w:val="99"/>
    <w:semiHidden/>
    <w:unhideWhenUsed/>
    <w:rsid w:val="00187B0F"/>
    <w:rPr>
      <w:b/>
      <w:bCs/>
    </w:rPr>
  </w:style>
  <w:style w:type="character" w:customStyle="1" w:styleId="CommentSubjectChar">
    <w:name w:val="Comment Subject Char"/>
    <w:basedOn w:val="CommentTextChar"/>
    <w:link w:val="CommentSubject"/>
    <w:uiPriority w:val="99"/>
    <w:semiHidden/>
    <w:rsid w:val="00187B0F"/>
    <w:rPr>
      <w:b/>
      <w:bCs/>
      <w:sz w:val="20"/>
      <w:szCs w:val="20"/>
    </w:rPr>
  </w:style>
  <w:style w:type="character" w:styleId="Hyperlink">
    <w:name w:val="Hyperlink"/>
    <w:basedOn w:val="DefaultParagraphFont"/>
    <w:uiPriority w:val="99"/>
    <w:unhideWhenUsed/>
    <w:rsid w:val="00187B0F"/>
    <w:rPr>
      <w:color w:val="0563C1" w:themeColor="hyperlink"/>
      <w:u w:val="single"/>
    </w:rPr>
  </w:style>
  <w:style w:type="paragraph" w:styleId="Revision">
    <w:name w:val="Revision"/>
    <w:hidden/>
    <w:uiPriority w:val="99"/>
    <w:semiHidden/>
    <w:rsid w:val="00187B0F"/>
    <w:pPr>
      <w:spacing w:after="0" w:line="240" w:lineRule="auto"/>
    </w:pPr>
  </w:style>
  <w:style w:type="character" w:customStyle="1" w:styleId="UnresolvedMention1">
    <w:name w:val="Unresolved Mention1"/>
    <w:basedOn w:val="DefaultParagraphFont"/>
    <w:uiPriority w:val="99"/>
    <w:semiHidden/>
    <w:unhideWhenUsed/>
    <w:rsid w:val="00187B0F"/>
    <w:rPr>
      <w:color w:val="605E5C"/>
      <w:shd w:val="clear" w:color="auto" w:fill="E1DFDD"/>
    </w:rPr>
  </w:style>
  <w:style w:type="paragraph" w:styleId="ListParagraph">
    <w:name w:val="List Paragraph"/>
    <w:basedOn w:val="Normal"/>
    <w:uiPriority w:val="34"/>
    <w:qFormat/>
    <w:rsid w:val="00085CED"/>
    <w:pPr>
      <w:ind w:left="720"/>
      <w:contextualSpacing/>
    </w:pPr>
  </w:style>
  <w:style w:type="character" w:styleId="PlaceholderText">
    <w:name w:val="Placeholder Text"/>
    <w:basedOn w:val="DefaultParagraphFont"/>
    <w:uiPriority w:val="99"/>
    <w:semiHidden/>
    <w:rsid w:val="009C7219"/>
    <w:rPr>
      <w:color w:val="808080"/>
    </w:rPr>
  </w:style>
  <w:style w:type="character" w:styleId="UnresolvedMention">
    <w:name w:val="Unresolved Mention"/>
    <w:basedOn w:val="DefaultParagraphFont"/>
    <w:uiPriority w:val="99"/>
    <w:semiHidden/>
    <w:unhideWhenUsed/>
    <w:rsid w:val="00B370A2"/>
    <w:rPr>
      <w:color w:val="605E5C"/>
      <w:shd w:val="clear" w:color="auto" w:fill="E1DFDD"/>
    </w:rPr>
  </w:style>
  <w:style w:type="character" w:customStyle="1" w:styleId="css-x5hiaf">
    <w:name w:val="css-x5hiaf"/>
    <w:basedOn w:val="DefaultParagraphFont"/>
    <w:rsid w:val="00823AAB"/>
  </w:style>
  <w:style w:type="character" w:customStyle="1" w:styleId="css-1eh0vfs">
    <w:name w:val="css-1eh0vfs"/>
    <w:basedOn w:val="DefaultParagraphFont"/>
    <w:rsid w:val="00823AAB"/>
  </w:style>
  <w:style w:type="character" w:customStyle="1" w:styleId="css-rh820s">
    <w:name w:val="css-rh820s"/>
    <w:basedOn w:val="DefaultParagraphFont"/>
    <w:rsid w:val="00823AAB"/>
  </w:style>
  <w:style w:type="character" w:customStyle="1" w:styleId="css-0">
    <w:name w:val="css-0"/>
    <w:basedOn w:val="DefaultParagraphFont"/>
    <w:rsid w:val="00823AAB"/>
  </w:style>
  <w:style w:type="character" w:customStyle="1" w:styleId="css-15iwe0d">
    <w:name w:val="css-15iwe0d"/>
    <w:basedOn w:val="DefaultParagraphFont"/>
    <w:rsid w:val="00823AAB"/>
  </w:style>
  <w:style w:type="character" w:customStyle="1" w:styleId="css-2yp7ui">
    <w:name w:val="css-2yp7ui"/>
    <w:basedOn w:val="DefaultParagraphFont"/>
    <w:rsid w:val="00823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7951">
      <w:bodyDiv w:val="1"/>
      <w:marLeft w:val="0"/>
      <w:marRight w:val="0"/>
      <w:marTop w:val="0"/>
      <w:marBottom w:val="0"/>
      <w:divBdr>
        <w:top w:val="none" w:sz="0" w:space="0" w:color="auto"/>
        <w:left w:val="none" w:sz="0" w:space="0" w:color="auto"/>
        <w:bottom w:val="none" w:sz="0" w:space="0" w:color="auto"/>
        <w:right w:val="none" w:sz="0" w:space="0" w:color="auto"/>
      </w:divBdr>
    </w:div>
    <w:div w:id="28995354">
      <w:bodyDiv w:val="1"/>
      <w:marLeft w:val="0"/>
      <w:marRight w:val="0"/>
      <w:marTop w:val="0"/>
      <w:marBottom w:val="0"/>
      <w:divBdr>
        <w:top w:val="none" w:sz="0" w:space="0" w:color="auto"/>
        <w:left w:val="none" w:sz="0" w:space="0" w:color="auto"/>
        <w:bottom w:val="none" w:sz="0" w:space="0" w:color="auto"/>
        <w:right w:val="none" w:sz="0" w:space="0" w:color="auto"/>
      </w:divBdr>
    </w:div>
    <w:div w:id="64379206">
      <w:bodyDiv w:val="1"/>
      <w:marLeft w:val="0"/>
      <w:marRight w:val="0"/>
      <w:marTop w:val="0"/>
      <w:marBottom w:val="0"/>
      <w:divBdr>
        <w:top w:val="none" w:sz="0" w:space="0" w:color="auto"/>
        <w:left w:val="none" w:sz="0" w:space="0" w:color="auto"/>
        <w:bottom w:val="none" w:sz="0" w:space="0" w:color="auto"/>
        <w:right w:val="none" w:sz="0" w:space="0" w:color="auto"/>
      </w:divBdr>
    </w:div>
    <w:div w:id="113523567">
      <w:bodyDiv w:val="1"/>
      <w:marLeft w:val="0"/>
      <w:marRight w:val="0"/>
      <w:marTop w:val="0"/>
      <w:marBottom w:val="0"/>
      <w:divBdr>
        <w:top w:val="none" w:sz="0" w:space="0" w:color="auto"/>
        <w:left w:val="none" w:sz="0" w:space="0" w:color="auto"/>
        <w:bottom w:val="none" w:sz="0" w:space="0" w:color="auto"/>
        <w:right w:val="none" w:sz="0" w:space="0" w:color="auto"/>
      </w:divBdr>
    </w:div>
    <w:div w:id="288512637">
      <w:bodyDiv w:val="1"/>
      <w:marLeft w:val="0"/>
      <w:marRight w:val="0"/>
      <w:marTop w:val="0"/>
      <w:marBottom w:val="0"/>
      <w:divBdr>
        <w:top w:val="none" w:sz="0" w:space="0" w:color="auto"/>
        <w:left w:val="none" w:sz="0" w:space="0" w:color="auto"/>
        <w:bottom w:val="none" w:sz="0" w:space="0" w:color="auto"/>
        <w:right w:val="none" w:sz="0" w:space="0" w:color="auto"/>
      </w:divBdr>
    </w:div>
    <w:div w:id="296837581">
      <w:bodyDiv w:val="1"/>
      <w:marLeft w:val="0"/>
      <w:marRight w:val="0"/>
      <w:marTop w:val="0"/>
      <w:marBottom w:val="0"/>
      <w:divBdr>
        <w:top w:val="none" w:sz="0" w:space="0" w:color="auto"/>
        <w:left w:val="none" w:sz="0" w:space="0" w:color="auto"/>
        <w:bottom w:val="none" w:sz="0" w:space="0" w:color="auto"/>
        <w:right w:val="none" w:sz="0" w:space="0" w:color="auto"/>
      </w:divBdr>
    </w:div>
    <w:div w:id="322203225">
      <w:bodyDiv w:val="1"/>
      <w:marLeft w:val="0"/>
      <w:marRight w:val="0"/>
      <w:marTop w:val="0"/>
      <w:marBottom w:val="0"/>
      <w:divBdr>
        <w:top w:val="none" w:sz="0" w:space="0" w:color="auto"/>
        <w:left w:val="none" w:sz="0" w:space="0" w:color="auto"/>
        <w:bottom w:val="none" w:sz="0" w:space="0" w:color="auto"/>
        <w:right w:val="none" w:sz="0" w:space="0" w:color="auto"/>
      </w:divBdr>
      <w:divsChild>
        <w:div w:id="1034227954">
          <w:marLeft w:val="640"/>
          <w:marRight w:val="0"/>
          <w:marTop w:val="0"/>
          <w:marBottom w:val="0"/>
          <w:divBdr>
            <w:top w:val="none" w:sz="0" w:space="0" w:color="auto"/>
            <w:left w:val="none" w:sz="0" w:space="0" w:color="auto"/>
            <w:bottom w:val="none" w:sz="0" w:space="0" w:color="auto"/>
            <w:right w:val="none" w:sz="0" w:space="0" w:color="auto"/>
          </w:divBdr>
        </w:div>
        <w:div w:id="1494180102">
          <w:marLeft w:val="640"/>
          <w:marRight w:val="0"/>
          <w:marTop w:val="0"/>
          <w:marBottom w:val="0"/>
          <w:divBdr>
            <w:top w:val="none" w:sz="0" w:space="0" w:color="auto"/>
            <w:left w:val="none" w:sz="0" w:space="0" w:color="auto"/>
            <w:bottom w:val="none" w:sz="0" w:space="0" w:color="auto"/>
            <w:right w:val="none" w:sz="0" w:space="0" w:color="auto"/>
          </w:divBdr>
        </w:div>
        <w:div w:id="1417821239">
          <w:marLeft w:val="640"/>
          <w:marRight w:val="0"/>
          <w:marTop w:val="0"/>
          <w:marBottom w:val="0"/>
          <w:divBdr>
            <w:top w:val="none" w:sz="0" w:space="0" w:color="auto"/>
            <w:left w:val="none" w:sz="0" w:space="0" w:color="auto"/>
            <w:bottom w:val="none" w:sz="0" w:space="0" w:color="auto"/>
            <w:right w:val="none" w:sz="0" w:space="0" w:color="auto"/>
          </w:divBdr>
        </w:div>
        <w:div w:id="2013946504">
          <w:marLeft w:val="640"/>
          <w:marRight w:val="0"/>
          <w:marTop w:val="0"/>
          <w:marBottom w:val="0"/>
          <w:divBdr>
            <w:top w:val="none" w:sz="0" w:space="0" w:color="auto"/>
            <w:left w:val="none" w:sz="0" w:space="0" w:color="auto"/>
            <w:bottom w:val="none" w:sz="0" w:space="0" w:color="auto"/>
            <w:right w:val="none" w:sz="0" w:space="0" w:color="auto"/>
          </w:divBdr>
        </w:div>
        <w:div w:id="1266035996">
          <w:marLeft w:val="640"/>
          <w:marRight w:val="0"/>
          <w:marTop w:val="0"/>
          <w:marBottom w:val="0"/>
          <w:divBdr>
            <w:top w:val="none" w:sz="0" w:space="0" w:color="auto"/>
            <w:left w:val="none" w:sz="0" w:space="0" w:color="auto"/>
            <w:bottom w:val="none" w:sz="0" w:space="0" w:color="auto"/>
            <w:right w:val="none" w:sz="0" w:space="0" w:color="auto"/>
          </w:divBdr>
        </w:div>
        <w:div w:id="1759593434">
          <w:marLeft w:val="640"/>
          <w:marRight w:val="0"/>
          <w:marTop w:val="0"/>
          <w:marBottom w:val="0"/>
          <w:divBdr>
            <w:top w:val="none" w:sz="0" w:space="0" w:color="auto"/>
            <w:left w:val="none" w:sz="0" w:space="0" w:color="auto"/>
            <w:bottom w:val="none" w:sz="0" w:space="0" w:color="auto"/>
            <w:right w:val="none" w:sz="0" w:space="0" w:color="auto"/>
          </w:divBdr>
        </w:div>
        <w:div w:id="806161636">
          <w:marLeft w:val="640"/>
          <w:marRight w:val="0"/>
          <w:marTop w:val="0"/>
          <w:marBottom w:val="0"/>
          <w:divBdr>
            <w:top w:val="none" w:sz="0" w:space="0" w:color="auto"/>
            <w:left w:val="none" w:sz="0" w:space="0" w:color="auto"/>
            <w:bottom w:val="none" w:sz="0" w:space="0" w:color="auto"/>
            <w:right w:val="none" w:sz="0" w:space="0" w:color="auto"/>
          </w:divBdr>
        </w:div>
        <w:div w:id="1978534218">
          <w:marLeft w:val="640"/>
          <w:marRight w:val="0"/>
          <w:marTop w:val="0"/>
          <w:marBottom w:val="0"/>
          <w:divBdr>
            <w:top w:val="none" w:sz="0" w:space="0" w:color="auto"/>
            <w:left w:val="none" w:sz="0" w:space="0" w:color="auto"/>
            <w:bottom w:val="none" w:sz="0" w:space="0" w:color="auto"/>
            <w:right w:val="none" w:sz="0" w:space="0" w:color="auto"/>
          </w:divBdr>
        </w:div>
        <w:div w:id="1283921682">
          <w:marLeft w:val="640"/>
          <w:marRight w:val="0"/>
          <w:marTop w:val="0"/>
          <w:marBottom w:val="0"/>
          <w:divBdr>
            <w:top w:val="none" w:sz="0" w:space="0" w:color="auto"/>
            <w:left w:val="none" w:sz="0" w:space="0" w:color="auto"/>
            <w:bottom w:val="none" w:sz="0" w:space="0" w:color="auto"/>
            <w:right w:val="none" w:sz="0" w:space="0" w:color="auto"/>
          </w:divBdr>
        </w:div>
        <w:div w:id="845364156">
          <w:marLeft w:val="640"/>
          <w:marRight w:val="0"/>
          <w:marTop w:val="0"/>
          <w:marBottom w:val="0"/>
          <w:divBdr>
            <w:top w:val="none" w:sz="0" w:space="0" w:color="auto"/>
            <w:left w:val="none" w:sz="0" w:space="0" w:color="auto"/>
            <w:bottom w:val="none" w:sz="0" w:space="0" w:color="auto"/>
            <w:right w:val="none" w:sz="0" w:space="0" w:color="auto"/>
          </w:divBdr>
        </w:div>
        <w:div w:id="1578980854">
          <w:marLeft w:val="640"/>
          <w:marRight w:val="0"/>
          <w:marTop w:val="0"/>
          <w:marBottom w:val="0"/>
          <w:divBdr>
            <w:top w:val="none" w:sz="0" w:space="0" w:color="auto"/>
            <w:left w:val="none" w:sz="0" w:space="0" w:color="auto"/>
            <w:bottom w:val="none" w:sz="0" w:space="0" w:color="auto"/>
            <w:right w:val="none" w:sz="0" w:space="0" w:color="auto"/>
          </w:divBdr>
        </w:div>
        <w:div w:id="1406105959">
          <w:marLeft w:val="640"/>
          <w:marRight w:val="0"/>
          <w:marTop w:val="0"/>
          <w:marBottom w:val="0"/>
          <w:divBdr>
            <w:top w:val="none" w:sz="0" w:space="0" w:color="auto"/>
            <w:left w:val="none" w:sz="0" w:space="0" w:color="auto"/>
            <w:bottom w:val="none" w:sz="0" w:space="0" w:color="auto"/>
            <w:right w:val="none" w:sz="0" w:space="0" w:color="auto"/>
          </w:divBdr>
        </w:div>
        <w:div w:id="175122820">
          <w:marLeft w:val="640"/>
          <w:marRight w:val="0"/>
          <w:marTop w:val="0"/>
          <w:marBottom w:val="0"/>
          <w:divBdr>
            <w:top w:val="none" w:sz="0" w:space="0" w:color="auto"/>
            <w:left w:val="none" w:sz="0" w:space="0" w:color="auto"/>
            <w:bottom w:val="none" w:sz="0" w:space="0" w:color="auto"/>
            <w:right w:val="none" w:sz="0" w:space="0" w:color="auto"/>
          </w:divBdr>
        </w:div>
        <w:div w:id="1403337360">
          <w:marLeft w:val="640"/>
          <w:marRight w:val="0"/>
          <w:marTop w:val="0"/>
          <w:marBottom w:val="0"/>
          <w:divBdr>
            <w:top w:val="none" w:sz="0" w:space="0" w:color="auto"/>
            <w:left w:val="none" w:sz="0" w:space="0" w:color="auto"/>
            <w:bottom w:val="none" w:sz="0" w:space="0" w:color="auto"/>
            <w:right w:val="none" w:sz="0" w:space="0" w:color="auto"/>
          </w:divBdr>
        </w:div>
        <w:div w:id="939410900">
          <w:marLeft w:val="640"/>
          <w:marRight w:val="0"/>
          <w:marTop w:val="0"/>
          <w:marBottom w:val="0"/>
          <w:divBdr>
            <w:top w:val="none" w:sz="0" w:space="0" w:color="auto"/>
            <w:left w:val="none" w:sz="0" w:space="0" w:color="auto"/>
            <w:bottom w:val="none" w:sz="0" w:space="0" w:color="auto"/>
            <w:right w:val="none" w:sz="0" w:space="0" w:color="auto"/>
          </w:divBdr>
        </w:div>
        <w:div w:id="1191459604">
          <w:marLeft w:val="640"/>
          <w:marRight w:val="0"/>
          <w:marTop w:val="0"/>
          <w:marBottom w:val="0"/>
          <w:divBdr>
            <w:top w:val="none" w:sz="0" w:space="0" w:color="auto"/>
            <w:left w:val="none" w:sz="0" w:space="0" w:color="auto"/>
            <w:bottom w:val="none" w:sz="0" w:space="0" w:color="auto"/>
            <w:right w:val="none" w:sz="0" w:space="0" w:color="auto"/>
          </w:divBdr>
        </w:div>
        <w:div w:id="652175539">
          <w:marLeft w:val="640"/>
          <w:marRight w:val="0"/>
          <w:marTop w:val="0"/>
          <w:marBottom w:val="0"/>
          <w:divBdr>
            <w:top w:val="none" w:sz="0" w:space="0" w:color="auto"/>
            <w:left w:val="none" w:sz="0" w:space="0" w:color="auto"/>
            <w:bottom w:val="none" w:sz="0" w:space="0" w:color="auto"/>
            <w:right w:val="none" w:sz="0" w:space="0" w:color="auto"/>
          </w:divBdr>
        </w:div>
        <w:div w:id="1603489732">
          <w:marLeft w:val="640"/>
          <w:marRight w:val="0"/>
          <w:marTop w:val="0"/>
          <w:marBottom w:val="0"/>
          <w:divBdr>
            <w:top w:val="none" w:sz="0" w:space="0" w:color="auto"/>
            <w:left w:val="none" w:sz="0" w:space="0" w:color="auto"/>
            <w:bottom w:val="none" w:sz="0" w:space="0" w:color="auto"/>
            <w:right w:val="none" w:sz="0" w:space="0" w:color="auto"/>
          </w:divBdr>
        </w:div>
        <w:div w:id="1565798317">
          <w:marLeft w:val="640"/>
          <w:marRight w:val="0"/>
          <w:marTop w:val="0"/>
          <w:marBottom w:val="0"/>
          <w:divBdr>
            <w:top w:val="none" w:sz="0" w:space="0" w:color="auto"/>
            <w:left w:val="none" w:sz="0" w:space="0" w:color="auto"/>
            <w:bottom w:val="none" w:sz="0" w:space="0" w:color="auto"/>
            <w:right w:val="none" w:sz="0" w:space="0" w:color="auto"/>
          </w:divBdr>
        </w:div>
        <w:div w:id="1972318745">
          <w:marLeft w:val="640"/>
          <w:marRight w:val="0"/>
          <w:marTop w:val="0"/>
          <w:marBottom w:val="0"/>
          <w:divBdr>
            <w:top w:val="none" w:sz="0" w:space="0" w:color="auto"/>
            <w:left w:val="none" w:sz="0" w:space="0" w:color="auto"/>
            <w:bottom w:val="none" w:sz="0" w:space="0" w:color="auto"/>
            <w:right w:val="none" w:sz="0" w:space="0" w:color="auto"/>
          </w:divBdr>
        </w:div>
        <w:div w:id="1574003613">
          <w:marLeft w:val="640"/>
          <w:marRight w:val="0"/>
          <w:marTop w:val="0"/>
          <w:marBottom w:val="0"/>
          <w:divBdr>
            <w:top w:val="none" w:sz="0" w:space="0" w:color="auto"/>
            <w:left w:val="none" w:sz="0" w:space="0" w:color="auto"/>
            <w:bottom w:val="none" w:sz="0" w:space="0" w:color="auto"/>
            <w:right w:val="none" w:sz="0" w:space="0" w:color="auto"/>
          </w:divBdr>
        </w:div>
        <w:div w:id="1969898335">
          <w:marLeft w:val="640"/>
          <w:marRight w:val="0"/>
          <w:marTop w:val="0"/>
          <w:marBottom w:val="0"/>
          <w:divBdr>
            <w:top w:val="none" w:sz="0" w:space="0" w:color="auto"/>
            <w:left w:val="none" w:sz="0" w:space="0" w:color="auto"/>
            <w:bottom w:val="none" w:sz="0" w:space="0" w:color="auto"/>
            <w:right w:val="none" w:sz="0" w:space="0" w:color="auto"/>
          </w:divBdr>
        </w:div>
        <w:div w:id="1446926494">
          <w:marLeft w:val="640"/>
          <w:marRight w:val="0"/>
          <w:marTop w:val="0"/>
          <w:marBottom w:val="0"/>
          <w:divBdr>
            <w:top w:val="none" w:sz="0" w:space="0" w:color="auto"/>
            <w:left w:val="none" w:sz="0" w:space="0" w:color="auto"/>
            <w:bottom w:val="none" w:sz="0" w:space="0" w:color="auto"/>
            <w:right w:val="none" w:sz="0" w:space="0" w:color="auto"/>
          </w:divBdr>
        </w:div>
        <w:div w:id="1683164229">
          <w:marLeft w:val="640"/>
          <w:marRight w:val="0"/>
          <w:marTop w:val="0"/>
          <w:marBottom w:val="0"/>
          <w:divBdr>
            <w:top w:val="none" w:sz="0" w:space="0" w:color="auto"/>
            <w:left w:val="none" w:sz="0" w:space="0" w:color="auto"/>
            <w:bottom w:val="none" w:sz="0" w:space="0" w:color="auto"/>
            <w:right w:val="none" w:sz="0" w:space="0" w:color="auto"/>
          </w:divBdr>
        </w:div>
        <w:div w:id="1047414178">
          <w:marLeft w:val="640"/>
          <w:marRight w:val="0"/>
          <w:marTop w:val="0"/>
          <w:marBottom w:val="0"/>
          <w:divBdr>
            <w:top w:val="none" w:sz="0" w:space="0" w:color="auto"/>
            <w:left w:val="none" w:sz="0" w:space="0" w:color="auto"/>
            <w:bottom w:val="none" w:sz="0" w:space="0" w:color="auto"/>
            <w:right w:val="none" w:sz="0" w:space="0" w:color="auto"/>
          </w:divBdr>
        </w:div>
        <w:div w:id="1521621750">
          <w:marLeft w:val="640"/>
          <w:marRight w:val="0"/>
          <w:marTop w:val="0"/>
          <w:marBottom w:val="0"/>
          <w:divBdr>
            <w:top w:val="none" w:sz="0" w:space="0" w:color="auto"/>
            <w:left w:val="none" w:sz="0" w:space="0" w:color="auto"/>
            <w:bottom w:val="none" w:sz="0" w:space="0" w:color="auto"/>
            <w:right w:val="none" w:sz="0" w:space="0" w:color="auto"/>
          </w:divBdr>
        </w:div>
        <w:div w:id="1450123657">
          <w:marLeft w:val="640"/>
          <w:marRight w:val="0"/>
          <w:marTop w:val="0"/>
          <w:marBottom w:val="0"/>
          <w:divBdr>
            <w:top w:val="none" w:sz="0" w:space="0" w:color="auto"/>
            <w:left w:val="none" w:sz="0" w:space="0" w:color="auto"/>
            <w:bottom w:val="none" w:sz="0" w:space="0" w:color="auto"/>
            <w:right w:val="none" w:sz="0" w:space="0" w:color="auto"/>
          </w:divBdr>
        </w:div>
        <w:div w:id="1604340145">
          <w:marLeft w:val="640"/>
          <w:marRight w:val="0"/>
          <w:marTop w:val="0"/>
          <w:marBottom w:val="0"/>
          <w:divBdr>
            <w:top w:val="none" w:sz="0" w:space="0" w:color="auto"/>
            <w:left w:val="none" w:sz="0" w:space="0" w:color="auto"/>
            <w:bottom w:val="none" w:sz="0" w:space="0" w:color="auto"/>
            <w:right w:val="none" w:sz="0" w:space="0" w:color="auto"/>
          </w:divBdr>
        </w:div>
        <w:div w:id="672758386">
          <w:marLeft w:val="640"/>
          <w:marRight w:val="0"/>
          <w:marTop w:val="0"/>
          <w:marBottom w:val="0"/>
          <w:divBdr>
            <w:top w:val="none" w:sz="0" w:space="0" w:color="auto"/>
            <w:left w:val="none" w:sz="0" w:space="0" w:color="auto"/>
            <w:bottom w:val="none" w:sz="0" w:space="0" w:color="auto"/>
            <w:right w:val="none" w:sz="0" w:space="0" w:color="auto"/>
          </w:divBdr>
        </w:div>
        <w:div w:id="281115184">
          <w:marLeft w:val="640"/>
          <w:marRight w:val="0"/>
          <w:marTop w:val="0"/>
          <w:marBottom w:val="0"/>
          <w:divBdr>
            <w:top w:val="none" w:sz="0" w:space="0" w:color="auto"/>
            <w:left w:val="none" w:sz="0" w:space="0" w:color="auto"/>
            <w:bottom w:val="none" w:sz="0" w:space="0" w:color="auto"/>
            <w:right w:val="none" w:sz="0" w:space="0" w:color="auto"/>
          </w:divBdr>
        </w:div>
        <w:div w:id="696661712">
          <w:marLeft w:val="640"/>
          <w:marRight w:val="0"/>
          <w:marTop w:val="0"/>
          <w:marBottom w:val="0"/>
          <w:divBdr>
            <w:top w:val="none" w:sz="0" w:space="0" w:color="auto"/>
            <w:left w:val="none" w:sz="0" w:space="0" w:color="auto"/>
            <w:bottom w:val="none" w:sz="0" w:space="0" w:color="auto"/>
            <w:right w:val="none" w:sz="0" w:space="0" w:color="auto"/>
          </w:divBdr>
        </w:div>
        <w:div w:id="732777536">
          <w:marLeft w:val="640"/>
          <w:marRight w:val="0"/>
          <w:marTop w:val="0"/>
          <w:marBottom w:val="0"/>
          <w:divBdr>
            <w:top w:val="none" w:sz="0" w:space="0" w:color="auto"/>
            <w:left w:val="none" w:sz="0" w:space="0" w:color="auto"/>
            <w:bottom w:val="none" w:sz="0" w:space="0" w:color="auto"/>
            <w:right w:val="none" w:sz="0" w:space="0" w:color="auto"/>
          </w:divBdr>
        </w:div>
        <w:div w:id="279800888">
          <w:marLeft w:val="640"/>
          <w:marRight w:val="0"/>
          <w:marTop w:val="0"/>
          <w:marBottom w:val="0"/>
          <w:divBdr>
            <w:top w:val="none" w:sz="0" w:space="0" w:color="auto"/>
            <w:left w:val="none" w:sz="0" w:space="0" w:color="auto"/>
            <w:bottom w:val="none" w:sz="0" w:space="0" w:color="auto"/>
            <w:right w:val="none" w:sz="0" w:space="0" w:color="auto"/>
          </w:divBdr>
        </w:div>
        <w:div w:id="1637906439">
          <w:marLeft w:val="640"/>
          <w:marRight w:val="0"/>
          <w:marTop w:val="0"/>
          <w:marBottom w:val="0"/>
          <w:divBdr>
            <w:top w:val="none" w:sz="0" w:space="0" w:color="auto"/>
            <w:left w:val="none" w:sz="0" w:space="0" w:color="auto"/>
            <w:bottom w:val="none" w:sz="0" w:space="0" w:color="auto"/>
            <w:right w:val="none" w:sz="0" w:space="0" w:color="auto"/>
          </w:divBdr>
        </w:div>
        <w:div w:id="1306544539">
          <w:marLeft w:val="640"/>
          <w:marRight w:val="0"/>
          <w:marTop w:val="0"/>
          <w:marBottom w:val="0"/>
          <w:divBdr>
            <w:top w:val="none" w:sz="0" w:space="0" w:color="auto"/>
            <w:left w:val="none" w:sz="0" w:space="0" w:color="auto"/>
            <w:bottom w:val="none" w:sz="0" w:space="0" w:color="auto"/>
            <w:right w:val="none" w:sz="0" w:space="0" w:color="auto"/>
          </w:divBdr>
        </w:div>
        <w:div w:id="1663240589">
          <w:marLeft w:val="640"/>
          <w:marRight w:val="0"/>
          <w:marTop w:val="0"/>
          <w:marBottom w:val="0"/>
          <w:divBdr>
            <w:top w:val="none" w:sz="0" w:space="0" w:color="auto"/>
            <w:left w:val="none" w:sz="0" w:space="0" w:color="auto"/>
            <w:bottom w:val="none" w:sz="0" w:space="0" w:color="auto"/>
            <w:right w:val="none" w:sz="0" w:space="0" w:color="auto"/>
          </w:divBdr>
        </w:div>
        <w:div w:id="1649551826">
          <w:marLeft w:val="640"/>
          <w:marRight w:val="0"/>
          <w:marTop w:val="0"/>
          <w:marBottom w:val="0"/>
          <w:divBdr>
            <w:top w:val="none" w:sz="0" w:space="0" w:color="auto"/>
            <w:left w:val="none" w:sz="0" w:space="0" w:color="auto"/>
            <w:bottom w:val="none" w:sz="0" w:space="0" w:color="auto"/>
            <w:right w:val="none" w:sz="0" w:space="0" w:color="auto"/>
          </w:divBdr>
        </w:div>
        <w:div w:id="304433361">
          <w:marLeft w:val="640"/>
          <w:marRight w:val="0"/>
          <w:marTop w:val="0"/>
          <w:marBottom w:val="0"/>
          <w:divBdr>
            <w:top w:val="none" w:sz="0" w:space="0" w:color="auto"/>
            <w:left w:val="none" w:sz="0" w:space="0" w:color="auto"/>
            <w:bottom w:val="none" w:sz="0" w:space="0" w:color="auto"/>
            <w:right w:val="none" w:sz="0" w:space="0" w:color="auto"/>
          </w:divBdr>
        </w:div>
        <w:div w:id="743642746">
          <w:marLeft w:val="640"/>
          <w:marRight w:val="0"/>
          <w:marTop w:val="0"/>
          <w:marBottom w:val="0"/>
          <w:divBdr>
            <w:top w:val="none" w:sz="0" w:space="0" w:color="auto"/>
            <w:left w:val="none" w:sz="0" w:space="0" w:color="auto"/>
            <w:bottom w:val="none" w:sz="0" w:space="0" w:color="auto"/>
            <w:right w:val="none" w:sz="0" w:space="0" w:color="auto"/>
          </w:divBdr>
        </w:div>
        <w:div w:id="170726718">
          <w:marLeft w:val="640"/>
          <w:marRight w:val="0"/>
          <w:marTop w:val="0"/>
          <w:marBottom w:val="0"/>
          <w:divBdr>
            <w:top w:val="none" w:sz="0" w:space="0" w:color="auto"/>
            <w:left w:val="none" w:sz="0" w:space="0" w:color="auto"/>
            <w:bottom w:val="none" w:sz="0" w:space="0" w:color="auto"/>
            <w:right w:val="none" w:sz="0" w:space="0" w:color="auto"/>
          </w:divBdr>
        </w:div>
        <w:div w:id="1131243889">
          <w:marLeft w:val="640"/>
          <w:marRight w:val="0"/>
          <w:marTop w:val="0"/>
          <w:marBottom w:val="0"/>
          <w:divBdr>
            <w:top w:val="none" w:sz="0" w:space="0" w:color="auto"/>
            <w:left w:val="none" w:sz="0" w:space="0" w:color="auto"/>
            <w:bottom w:val="none" w:sz="0" w:space="0" w:color="auto"/>
            <w:right w:val="none" w:sz="0" w:space="0" w:color="auto"/>
          </w:divBdr>
        </w:div>
        <w:div w:id="993610729">
          <w:marLeft w:val="640"/>
          <w:marRight w:val="0"/>
          <w:marTop w:val="0"/>
          <w:marBottom w:val="0"/>
          <w:divBdr>
            <w:top w:val="none" w:sz="0" w:space="0" w:color="auto"/>
            <w:left w:val="none" w:sz="0" w:space="0" w:color="auto"/>
            <w:bottom w:val="none" w:sz="0" w:space="0" w:color="auto"/>
            <w:right w:val="none" w:sz="0" w:space="0" w:color="auto"/>
          </w:divBdr>
        </w:div>
        <w:div w:id="1477574750">
          <w:marLeft w:val="640"/>
          <w:marRight w:val="0"/>
          <w:marTop w:val="0"/>
          <w:marBottom w:val="0"/>
          <w:divBdr>
            <w:top w:val="none" w:sz="0" w:space="0" w:color="auto"/>
            <w:left w:val="none" w:sz="0" w:space="0" w:color="auto"/>
            <w:bottom w:val="none" w:sz="0" w:space="0" w:color="auto"/>
            <w:right w:val="none" w:sz="0" w:space="0" w:color="auto"/>
          </w:divBdr>
        </w:div>
        <w:div w:id="234979190">
          <w:marLeft w:val="640"/>
          <w:marRight w:val="0"/>
          <w:marTop w:val="0"/>
          <w:marBottom w:val="0"/>
          <w:divBdr>
            <w:top w:val="none" w:sz="0" w:space="0" w:color="auto"/>
            <w:left w:val="none" w:sz="0" w:space="0" w:color="auto"/>
            <w:bottom w:val="none" w:sz="0" w:space="0" w:color="auto"/>
            <w:right w:val="none" w:sz="0" w:space="0" w:color="auto"/>
          </w:divBdr>
        </w:div>
        <w:div w:id="2097821379">
          <w:marLeft w:val="640"/>
          <w:marRight w:val="0"/>
          <w:marTop w:val="0"/>
          <w:marBottom w:val="0"/>
          <w:divBdr>
            <w:top w:val="none" w:sz="0" w:space="0" w:color="auto"/>
            <w:left w:val="none" w:sz="0" w:space="0" w:color="auto"/>
            <w:bottom w:val="none" w:sz="0" w:space="0" w:color="auto"/>
            <w:right w:val="none" w:sz="0" w:space="0" w:color="auto"/>
          </w:divBdr>
        </w:div>
        <w:div w:id="1121143018">
          <w:marLeft w:val="640"/>
          <w:marRight w:val="0"/>
          <w:marTop w:val="0"/>
          <w:marBottom w:val="0"/>
          <w:divBdr>
            <w:top w:val="none" w:sz="0" w:space="0" w:color="auto"/>
            <w:left w:val="none" w:sz="0" w:space="0" w:color="auto"/>
            <w:bottom w:val="none" w:sz="0" w:space="0" w:color="auto"/>
            <w:right w:val="none" w:sz="0" w:space="0" w:color="auto"/>
          </w:divBdr>
        </w:div>
        <w:div w:id="10033491">
          <w:marLeft w:val="640"/>
          <w:marRight w:val="0"/>
          <w:marTop w:val="0"/>
          <w:marBottom w:val="0"/>
          <w:divBdr>
            <w:top w:val="none" w:sz="0" w:space="0" w:color="auto"/>
            <w:left w:val="none" w:sz="0" w:space="0" w:color="auto"/>
            <w:bottom w:val="none" w:sz="0" w:space="0" w:color="auto"/>
            <w:right w:val="none" w:sz="0" w:space="0" w:color="auto"/>
          </w:divBdr>
        </w:div>
        <w:div w:id="268851841">
          <w:marLeft w:val="640"/>
          <w:marRight w:val="0"/>
          <w:marTop w:val="0"/>
          <w:marBottom w:val="0"/>
          <w:divBdr>
            <w:top w:val="none" w:sz="0" w:space="0" w:color="auto"/>
            <w:left w:val="none" w:sz="0" w:space="0" w:color="auto"/>
            <w:bottom w:val="none" w:sz="0" w:space="0" w:color="auto"/>
            <w:right w:val="none" w:sz="0" w:space="0" w:color="auto"/>
          </w:divBdr>
        </w:div>
        <w:div w:id="1852526321">
          <w:marLeft w:val="640"/>
          <w:marRight w:val="0"/>
          <w:marTop w:val="0"/>
          <w:marBottom w:val="0"/>
          <w:divBdr>
            <w:top w:val="none" w:sz="0" w:space="0" w:color="auto"/>
            <w:left w:val="none" w:sz="0" w:space="0" w:color="auto"/>
            <w:bottom w:val="none" w:sz="0" w:space="0" w:color="auto"/>
            <w:right w:val="none" w:sz="0" w:space="0" w:color="auto"/>
          </w:divBdr>
        </w:div>
        <w:div w:id="2038696019">
          <w:marLeft w:val="640"/>
          <w:marRight w:val="0"/>
          <w:marTop w:val="0"/>
          <w:marBottom w:val="0"/>
          <w:divBdr>
            <w:top w:val="none" w:sz="0" w:space="0" w:color="auto"/>
            <w:left w:val="none" w:sz="0" w:space="0" w:color="auto"/>
            <w:bottom w:val="none" w:sz="0" w:space="0" w:color="auto"/>
            <w:right w:val="none" w:sz="0" w:space="0" w:color="auto"/>
          </w:divBdr>
        </w:div>
        <w:div w:id="1584535596">
          <w:marLeft w:val="640"/>
          <w:marRight w:val="0"/>
          <w:marTop w:val="0"/>
          <w:marBottom w:val="0"/>
          <w:divBdr>
            <w:top w:val="none" w:sz="0" w:space="0" w:color="auto"/>
            <w:left w:val="none" w:sz="0" w:space="0" w:color="auto"/>
            <w:bottom w:val="none" w:sz="0" w:space="0" w:color="auto"/>
            <w:right w:val="none" w:sz="0" w:space="0" w:color="auto"/>
          </w:divBdr>
        </w:div>
        <w:div w:id="1815483788">
          <w:marLeft w:val="640"/>
          <w:marRight w:val="0"/>
          <w:marTop w:val="0"/>
          <w:marBottom w:val="0"/>
          <w:divBdr>
            <w:top w:val="none" w:sz="0" w:space="0" w:color="auto"/>
            <w:left w:val="none" w:sz="0" w:space="0" w:color="auto"/>
            <w:bottom w:val="none" w:sz="0" w:space="0" w:color="auto"/>
            <w:right w:val="none" w:sz="0" w:space="0" w:color="auto"/>
          </w:divBdr>
        </w:div>
        <w:div w:id="1096948294">
          <w:marLeft w:val="640"/>
          <w:marRight w:val="0"/>
          <w:marTop w:val="0"/>
          <w:marBottom w:val="0"/>
          <w:divBdr>
            <w:top w:val="none" w:sz="0" w:space="0" w:color="auto"/>
            <w:left w:val="none" w:sz="0" w:space="0" w:color="auto"/>
            <w:bottom w:val="none" w:sz="0" w:space="0" w:color="auto"/>
            <w:right w:val="none" w:sz="0" w:space="0" w:color="auto"/>
          </w:divBdr>
        </w:div>
        <w:div w:id="1279608477">
          <w:marLeft w:val="640"/>
          <w:marRight w:val="0"/>
          <w:marTop w:val="0"/>
          <w:marBottom w:val="0"/>
          <w:divBdr>
            <w:top w:val="none" w:sz="0" w:space="0" w:color="auto"/>
            <w:left w:val="none" w:sz="0" w:space="0" w:color="auto"/>
            <w:bottom w:val="none" w:sz="0" w:space="0" w:color="auto"/>
            <w:right w:val="none" w:sz="0" w:space="0" w:color="auto"/>
          </w:divBdr>
        </w:div>
        <w:div w:id="2050260291">
          <w:marLeft w:val="640"/>
          <w:marRight w:val="0"/>
          <w:marTop w:val="0"/>
          <w:marBottom w:val="0"/>
          <w:divBdr>
            <w:top w:val="none" w:sz="0" w:space="0" w:color="auto"/>
            <w:left w:val="none" w:sz="0" w:space="0" w:color="auto"/>
            <w:bottom w:val="none" w:sz="0" w:space="0" w:color="auto"/>
            <w:right w:val="none" w:sz="0" w:space="0" w:color="auto"/>
          </w:divBdr>
        </w:div>
      </w:divsChild>
    </w:div>
    <w:div w:id="365834110">
      <w:bodyDiv w:val="1"/>
      <w:marLeft w:val="0"/>
      <w:marRight w:val="0"/>
      <w:marTop w:val="0"/>
      <w:marBottom w:val="0"/>
      <w:divBdr>
        <w:top w:val="none" w:sz="0" w:space="0" w:color="auto"/>
        <w:left w:val="none" w:sz="0" w:space="0" w:color="auto"/>
        <w:bottom w:val="none" w:sz="0" w:space="0" w:color="auto"/>
        <w:right w:val="none" w:sz="0" w:space="0" w:color="auto"/>
      </w:divBdr>
    </w:div>
    <w:div w:id="392777437">
      <w:bodyDiv w:val="1"/>
      <w:marLeft w:val="0"/>
      <w:marRight w:val="0"/>
      <w:marTop w:val="0"/>
      <w:marBottom w:val="0"/>
      <w:divBdr>
        <w:top w:val="none" w:sz="0" w:space="0" w:color="auto"/>
        <w:left w:val="none" w:sz="0" w:space="0" w:color="auto"/>
        <w:bottom w:val="none" w:sz="0" w:space="0" w:color="auto"/>
        <w:right w:val="none" w:sz="0" w:space="0" w:color="auto"/>
      </w:divBdr>
      <w:divsChild>
        <w:div w:id="2001302347">
          <w:marLeft w:val="480"/>
          <w:marRight w:val="0"/>
          <w:marTop w:val="0"/>
          <w:marBottom w:val="0"/>
          <w:divBdr>
            <w:top w:val="none" w:sz="0" w:space="0" w:color="auto"/>
            <w:left w:val="none" w:sz="0" w:space="0" w:color="auto"/>
            <w:bottom w:val="none" w:sz="0" w:space="0" w:color="auto"/>
            <w:right w:val="none" w:sz="0" w:space="0" w:color="auto"/>
          </w:divBdr>
        </w:div>
        <w:div w:id="2109884622">
          <w:marLeft w:val="480"/>
          <w:marRight w:val="0"/>
          <w:marTop w:val="0"/>
          <w:marBottom w:val="0"/>
          <w:divBdr>
            <w:top w:val="none" w:sz="0" w:space="0" w:color="auto"/>
            <w:left w:val="none" w:sz="0" w:space="0" w:color="auto"/>
            <w:bottom w:val="none" w:sz="0" w:space="0" w:color="auto"/>
            <w:right w:val="none" w:sz="0" w:space="0" w:color="auto"/>
          </w:divBdr>
        </w:div>
        <w:div w:id="1985350092">
          <w:marLeft w:val="480"/>
          <w:marRight w:val="0"/>
          <w:marTop w:val="0"/>
          <w:marBottom w:val="0"/>
          <w:divBdr>
            <w:top w:val="none" w:sz="0" w:space="0" w:color="auto"/>
            <w:left w:val="none" w:sz="0" w:space="0" w:color="auto"/>
            <w:bottom w:val="none" w:sz="0" w:space="0" w:color="auto"/>
            <w:right w:val="none" w:sz="0" w:space="0" w:color="auto"/>
          </w:divBdr>
        </w:div>
        <w:div w:id="630744943">
          <w:marLeft w:val="480"/>
          <w:marRight w:val="0"/>
          <w:marTop w:val="0"/>
          <w:marBottom w:val="0"/>
          <w:divBdr>
            <w:top w:val="none" w:sz="0" w:space="0" w:color="auto"/>
            <w:left w:val="none" w:sz="0" w:space="0" w:color="auto"/>
            <w:bottom w:val="none" w:sz="0" w:space="0" w:color="auto"/>
            <w:right w:val="none" w:sz="0" w:space="0" w:color="auto"/>
          </w:divBdr>
        </w:div>
        <w:div w:id="462500432">
          <w:marLeft w:val="480"/>
          <w:marRight w:val="0"/>
          <w:marTop w:val="0"/>
          <w:marBottom w:val="0"/>
          <w:divBdr>
            <w:top w:val="none" w:sz="0" w:space="0" w:color="auto"/>
            <w:left w:val="none" w:sz="0" w:space="0" w:color="auto"/>
            <w:bottom w:val="none" w:sz="0" w:space="0" w:color="auto"/>
            <w:right w:val="none" w:sz="0" w:space="0" w:color="auto"/>
          </w:divBdr>
        </w:div>
        <w:div w:id="34624531">
          <w:marLeft w:val="480"/>
          <w:marRight w:val="0"/>
          <w:marTop w:val="0"/>
          <w:marBottom w:val="0"/>
          <w:divBdr>
            <w:top w:val="none" w:sz="0" w:space="0" w:color="auto"/>
            <w:left w:val="none" w:sz="0" w:space="0" w:color="auto"/>
            <w:bottom w:val="none" w:sz="0" w:space="0" w:color="auto"/>
            <w:right w:val="none" w:sz="0" w:space="0" w:color="auto"/>
          </w:divBdr>
        </w:div>
        <w:div w:id="2049068091">
          <w:marLeft w:val="480"/>
          <w:marRight w:val="0"/>
          <w:marTop w:val="0"/>
          <w:marBottom w:val="0"/>
          <w:divBdr>
            <w:top w:val="none" w:sz="0" w:space="0" w:color="auto"/>
            <w:left w:val="none" w:sz="0" w:space="0" w:color="auto"/>
            <w:bottom w:val="none" w:sz="0" w:space="0" w:color="auto"/>
            <w:right w:val="none" w:sz="0" w:space="0" w:color="auto"/>
          </w:divBdr>
        </w:div>
        <w:div w:id="450053021">
          <w:marLeft w:val="480"/>
          <w:marRight w:val="0"/>
          <w:marTop w:val="0"/>
          <w:marBottom w:val="0"/>
          <w:divBdr>
            <w:top w:val="none" w:sz="0" w:space="0" w:color="auto"/>
            <w:left w:val="none" w:sz="0" w:space="0" w:color="auto"/>
            <w:bottom w:val="none" w:sz="0" w:space="0" w:color="auto"/>
            <w:right w:val="none" w:sz="0" w:space="0" w:color="auto"/>
          </w:divBdr>
        </w:div>
        <w:div w:id="1292832602">
          <w:marLeft w:val="480"/>
          <w:marRight w:val="0"/>
          <w:marTop w:val="0"/>
          <w:marBottom w:val="0"/>
          <w:divBdr>
            <w:top w:val="none" w:sz="0" w:space="0" w:color="auto"/>
            <w:left w:val="none" w:sz="0" w:space="0" w:color="auto"/>
            <w:bottom w:val="none" w:sz="0" w:space="0" w:color="auto"/>
            <w:right w:val="none" w:sz="0" w:space="0" w:color="auto"/>
          </w:divBdr>
        </w:div>
        <w:div w:id="1912080209">
          <w:marLeft w:val="480"/>
          <w:marRight w:val="0"/>
          <w:marTop w:val="0"/>
          <w:marBottom w:val="0"/>
          <w:divBdr>
            <w:top w:val="none" w:sz="0" w:space="0" w:color="auto"/>
            <w:left w:val="none" w:sz="0" w:space="0" w:color="auto"/>
            <w:bottom w:val="none" w:sz="0" w:space="0" w:color="auto"/>
            <w:right w:val="none" w:sz="0" w:space="0" w:color="auto"/>
          </w:divBdr>
        </w:div>
        <w:div w:id="595554658">
          <w:marLeft w:val="480"/>
          <w:marRight w:val="0"/>
          <w:marTop w:val="0"/>
          <w:marBottom w:val="0"/>
          <w:divBdr>
            <w:top w:val="none" w:sz="0" w:space="0" w:color="auto"/>
            <w:left w:val="none" w:sz="0" w:space="0" w:color="auto"/>
            <w:bottom w:val="none" w:sz="0" w:space="0" w:color="auto"/>
            <w:right w:val="none" w:sz="0" w:space="0" w:color="auto"/>
          </w:divBdr>
        </w:div>
        <w:div w:id="575288688">
          <w:marLeft w:val="480"/>
          <w:marRight w:val="0"/>
          <w:marTop w:val="0"/>
          <w:marBottom w:val="0"/>
          <w:divBdr>
            <w:top w:val="none" w:sz="0" w:space="0" w:color="auto"/>
            <w:left w:val="none" w:sz="0" w:space="0" w:color="auto"/>
            <w:bottom w:val="none" w:sz="0" w:space="0" w:color="auto"/>
            <w:right w:val="none" w:sz="0" w:space="0" w:color="auto"/>
          </w:divBdr>
        </w:div>
        <w:div w:id="809901385">
          <w:marLeft w:val="480"/>
          <w:marRight w:val="0"/>
          <w:marTop w:val="0"/>
          <w:marBottom w:val="0"/>
          <w:divBdr>
            <w:top w:val="none" w:sz="0" w:space="0" w:color="auto"/>
            <w:left w:val="none" w:sz="0" w:space="0" w:color="auto"/>
            <w:bottom w:val="none" w:sz="0" w:space="0" w:color="auto"/>
            <w:right w:val="none" w:sz="0" w:space="0" w:color="auto"/>
          </w:divBdr>
        </w:div>
        <w:div w:id="554197345">
          <w:marLeft w:val="480"/>
          <w:marRight w:val="0"/>
          <w:marTop w:val="0"/>
          <w:marBottom w:val="0"/>
          <w:divBdr>
            <w:top w:val="none" w:sz="0" w:space="0" w:color="auto"/>
            <w:left w:val="none" w:sz="0" w:space="0" w:color="auto"/>
            <w:bottom w:val="none" w:sz="0" w:space="0" w:color="auto"/>
            <w:right w:val="none" w:sz="0" w:space="0" w:color="auto"/>
          </w:divBdr>
        </w:div>
        <w:div w:id="1648629674">
          <w:marLeft w:val="480"/>
          <w:marRight w:val="0"/>
          <w:marTop w:val="0"/>
          <w:marBottom w:val="0"/>
          <w:divBdr>
            <w:top w:val="none" w:sz="0" w:space="0" w:color="auto"/>
            <w:left w:val="none" w:sz="0" w:space="0" w:color="auto"/>
            <w:bottom w:val="none" w:sz="0" w:space="0" w:color="auto"/>
            <w:right w:val="none" w:sz="0" w:space="0" w:color="auto"/>
          </w:divBdr>
        </w:div>
        <w:div w:id="1995448779">
          <w:marLeft w:val="480"/>
          <w:marRight w:val="0"/>
          <w:marTop w:val="0"/>
          <w:marBottom w:val="0"/>
          <w:divBdr>
            <w:top w:val="none" w:sz="0" w:space="0" w:color="auto"/>
            <w:left w:val="none" w:sz="0" w:space="0" w:color="auto"/>
            <w:bottom w:val="none" w:sz="0" w:space="0" w:color="auto"/>
            <w:right w:val="none" w:sz="0" w:space="0" w:color="auto"/>
          </w:divBdr>
        </w:div>
        <w:div w:id="1296063931">
          <w:marLeft w:val="480"/>
          <w:marRight w:val="0"/>
          <w:marTop w:val="0"/>
          <w:marBottom w:val="0"/>
          <w:divBdr>
            <w:top w:val="none" w:sz="0" w:space="0" w:color="auto"/>
            <w:left w:val="none" w:sz="0" w:space="0" w:color="auto"/>
            <w:bottom w:val="none" w:sz="0" w:space="0" w:color="auto"/>
            <w:right w:val="none" w:sz="0" w:space="0" w:color="auto"/>
          </w:divBdr>
        </w:div>
        <w:div w:id="1584099929">
          <w:marLeft w:val="480"/>
          <w:marRight w:val="0"/>
          <w:marTop w:val="0"/>
          <w:marBottom w:val="0"/>
          <w:divBdr>
            <w:top w:val="none" w:sz="0" w:space="0" w:color="auto"/>
            <w:left w:val="none" w:sz="0" w:space="0" w:color="auto"/>
            <w:bottom w:val="none" w:sz="0" w:space="0" w:color="auto"/>
            <w:right w:val="none" w:sz="0" w:space="0" w:color="auto"/>
          </w:divBdr>
        </w:div>
        <w:div w:id="747506878">
          <w:marLeft w:val="480"/>
          <w:marRight w:val="0"/>
          <w:marTop w:val="0"/>
          <w:marBottom w:val="0"/>
          <w:divBdr>
            <w:top w:val="none" w:sz="0" w:space="0" w:color="auto"/>
            <w:left w:val="none" w:sz="0" w:space="0" w:color="auto"/>
            <w:bottom w:val="none" w:sz="0" w:space="0" w:color="auto"/>
            <w:right w:val="none" w:sz="0" w:space="0" w:color="auto"/>
          </w:divBdr>
        </w:div>
        <w:div w:id="741146795">
          <w:marLeft w:val="480"/>
          <w:marRight w:val="0"/>
          <w:marTop w:val="0"/>
          <w:marBottom w:val="0"/>
          <w:divBdr>
            <w:top w:val="none" w:sz="0" w:space="0" w:color="auto"/>
            <w:left w:val="none" w:sz="0" w:space="0" w:color="auto"/>
            <w:bottom w:val="none" w:sz="0" w:space="0" w:color="auto"/>
            <w:right w:val="none" w:sz="0" w:space="0" w:color="auto"/>
          </w:divBdr>
        </w:div>
        <w:div w:id="1920748505">
          <w:marLeft w:val="480"/>
          <w:marRight w:val="0"/>
          <w:marTop w:val="0"/>
          <w:marBottom w:val="0"/>
          <w:divBdr>
            <w:top w:val="none" w:sz="0" w:space="0" w:color="auto"/>
            <w:left w:val="none" w:sz="0" w:space="0" w:color="auto"/>
            <w:bottom w:val="none" w:sz="0" w:space="0" w:color="auto"/>
            <w:right w:val="none" w:sz="0" w:space="0" w:color="auto"/>
          </w:divBdr>
        </w:div>
        <w:div w:id="733427769">
          <w:marLeft w:val="480"/>
          <w:marRight w:val="0"/>
          <w:marTop w:val="0"/>
          <w:marBottom w:val="0"/>
          <w:divBdr>
            <w:top w:val="none" w:sz="0" w:space="0" w:color="auto"/>
            <w:left w:val="none" w:sz="0" w:space="0" w:color="auto"/>
            <w:bottom w:val="none" w:sz="0" w:space="0" w:color="auto"/>
            <w:right w:val="none" w:sz="0" w:space="0" w:color="auto"/>
          </w:divBdr>
        </w:div>
        <w:div w:id="1872913351">
          <w:marLeft w:val="480"/>
          <w:marRight w:val="0"/>
          <w:marTop w:val="0"/>
          <w:marBottom w:val="0"/>
          <w:divBdr>
            <w:top w:val="none" w:sz="0" w:space="0" w:color="auto"/>
            <w:left w:val="none" w:sz="0" w:space="0" w:color="auto"/>
            <w:bottom w:val="none" w:sz="0" w:space="0" w:color="auto"/>
            <w:right w:val="none" w:sz="0" w:space="0" w:color="auto"/>
          </w:divBdr>
        </w:div>
        <w:div w:id="447092361">
          <w:marLeft w:val="480"/>
          <w:marRight w:val="0"/>
          <w:marTop w:val="0"/>
          <w:marBottom w:val="0"/>
          <w:divBdr>
            <w:top w:val="none" w:sz="0" w:space="0" w:color="auto"/>
            <w:left w:val="none" w:sz="0" w:space="0" w:color="auto"/>
            <w:bottom w:val="none" w:sz="0" w:space="0" w:color="auto"/>
            <w:right w:val="none" w:sz="0" w:space="0" w:color="auto"/>
          </w:divBdr>
        </w:div>
        <w:div w:id="2016958408">
          <w:marLeft w:val="480"/>
          <w:marRight w:val="0"/>
          <w:marTop w:val="0"/>
          <w:marBottom w:val="0"/>
          <w:divBdr>
            <w:top w:val="none" w:sz="0" w:space="0" w:color="auto"/>
            <w:left w:val="none" w:sz="0" w:space="0" w:color="auto"/>
            <w:bottom w:val="none" w:sz="0" w:space="0" w:color="auto"/>
            <w:right w:val="none" w:sz="0" w:space="0" w:color="auto"/>
          </w:divBdr>
        </w:div>
        <w:div w:id="1807507669">
          <w:marLeft w:val="480"/>
          <w:marRight w:val="0"/>
          <w:marTop w:val="0"/>
          <w:marBottom w:val="0"/>
          <w:divBdr>
            <w:top w:val="none" w:sz="0" w:space="0" w:color="auto"/>
            <w:left w:val="none" w:sz="0" w:space="0" w:color="auto"/>
            <w:bottom w:val="none" w:sz="0" w:space="0" w:color="auto"/>
            <w:right w:val="none" w:sz="0" w:space="0" w:color="auto"/>
          </w:divBdr>
        </w:div>
        <w:div w:id="613755318">
          <w:marLeft w:val="480"/>
          <w:marRight w:val="0"/>
          <w:marTop w:val="0"/>
          <w:marBottom w:val="0"/>
          <w:divBdr>
            <w:top w:val="none" w:sz="0" w:space="0" w:color="auto"/>
            <w:left w:val="none" w:sz="0" w:space="0" w:color="auto"/>
            <w:bottom w:val="none" w:sz="0" w:space="0" w:color="auto"/>
            <w:right w:val="none" w:sz="0" w:space="0" w:color="auto"/>
          </w:divBdr>
        </w:div>
        <w:div w:id="979460833">
          <w:marLeft w:val="480"/>
          <w:marRight w:val="0"/>
          <w:marTop w:val="0"/>
          <w:marBottom w:val="0"/>
          <w:divBdr>
            <w:top w:val="none" w:sz="0" w:space="0" w:color="auto"/>
            <w:left w:val="none" w:sz="0" w:space="0" w:color="auto"/>
            <w:bottom w:val="none" w:sz="0" w:space="0" w:color="auto"/>
            <w:right w:val="none" w:sz="0" w:space="0" w:color="auto"/>
          </w:divBdr>
        </w:div>
        <w:div w:id="1216894305">
          <w:marLeft w:val="480"/>
          <w:marRight w:val="0"/>
          <w:marTop w:val="0"/>
          <w:marBottom w:val="0"/>
          <w:divBdr>
            <w:top w:val="none" w:sz="0" w:space="0" w:color="auto"/>
            <w:left w:val="none" w:sz="0" w:space="0" w:color="auto"/>
            <w:bottom w:val="none" w:sz="0" w:space="0" w:color="auto"/>
            <w:right w:val="none" w:sz="0" w:space="0" w:color="auto"/>
          </w:divBdr>
        </w:div>
        <w:div w:id="1931085001">
          <w:marLeft w:val="480"/>
          <w:marRight w:val="0"/>
          <w:marTop w:val="0"/>
          <w:marBottom w:val="0"/>
          <w:divBdr>
            <w:top w:val="none" w:sz="0" w:space="0" w:color="auto"/>
            <w:left w:val="none" w:sz="0" w:space="0" w:color="auto"/>
            <w:bottom w:val="none" w:sz="0" w:space="0" w:color="auto"/>
            <w:right w:val="none" w:sz="0" w:space="0" w:color="auto"/>
          </w:divBdr>
        </w:div>
        <w:div w:id="1520311229">
          <w:marLeft w:val="480"/>
          <w:marRight w:val="0"/>
          <w:marTop w:val="0"/>
          <w:marBottom w:val="0"/>
          <w:divBdr>
            <w:top w:val="none" w:sz="0" w:space="0" w:color="auto"/>
            <w:left w:val="none" w:sz="0" w:space="0" w:color="auto"/>
            <w:bottom w:val="none" w:sz="0" w:space="0" w:color="auto"/>
            <w:right w:val="none" w:sz="0" w:space="0" w:color="auto"/>
          </w:divBdr>
        </w:div>
        <w:div w:id="1230580591">
          <w:marLeft w:val="480"/>
          <w:marRight w:val="0"/>
          <w:marTop w:val="0"/>
          <w:marBottom w:val="0"/>
          <w:divBdr>
            <w:top w:val="none" w:sz="0" w:space="0" w:color="auto"/>
            <w:left w:val="none" w:sz="0" w:space="0" w:color="auto"/>
            <w:bottom w:val="none" w:sz="0" w:space="0" w:color="auto"/>
            <w:right w:val="none" w:sz="0" w:space="0" w:color="auto"/>
          </w:divBdr>
        </w:div>
        <w:div w:id="2064400839">
          <w:marLeft w:val="480"/>
          <w:marRight w:val="0"/>
          <w:marTop w:val="0"/>
          <w:marBottom w:val="0"/>
          <w:divBdr>
            <w:top w:val="none" w:sz="0" w:space="0" w:color="auto"/>
            <w:left w:val="none" w:sz="0" w:space="0" w:color="auto"/>
            <w:bottom w:val="none" w:sz="0" w:space="0" w:color="auto"/>
            <w:right w:val="none" w:sz="0" w:space="0" w:color="auto"/>
          </w:divBdr>
        </w:div>
        <w:div w:id="1656882398">
          <w:marLeft w:val="480"/>
          <w:marRight w:val="0"/>
          <w:marTop w:val="0"/>
          <w:marBottom w:val="0"/>
          <w:divBdr>
            <w:top w:val="none" w:sz="0" w:space="0" w:color="auto"/>
            <w:left w:val="none" w:sz="0" w:space="0" w:color="auto"/>
            <w:bottom w:val="none" w:sz="0" w:space="0" w:color="auto"/>
            <w:right w:val="none" w:sz="0" w:space="0" w:color="auto"/>
          </w:divBdr>
        </w:div>
        <w:div w:id="964048310">
          <w:marLeft w:val="480"/>
          <w:marRight w:val="0"/>
          <w:marTop w:val="0"/>
          <w:marBottom w:val="0"/>
          <w:divBdr>
            <w:top w:val="none" w:sz="0" w:space="0" w:color="auto"/>
            <w:left w:val="none" w:sz="0" w:space="0" w:color="auto"/>
            <w:bottom w:val="none" w:sz="0" w:space="0" w:color="auto"/>
            <w:right w:val="none" w:sz="0" w:space="0" w:color="auto"/>
          </w:divBdr>
        </w:div>
        <w:div w:id="1807698848">
          <w:marLeft w:val="480"/>
          <w:marRight w:val="0"/>
          <w:marTop w:val="0"/>
          <w:marBottom w:val="0"/>
          <w:divBdr>
            <w:top w:val="none" w:sz="0" w:space="0" w:color="auto"/>
            <w:left w:val="none" w:sz="0" w:space="0" w:color="auto"/>
            <w:bottom w:val="none" w:sz="0" w:space="0" w:color="auto"/>
            <w:right w:val="none" w:sz="0" w:space="0" w:color="auto"/>
          </w:divBdr>
        </w:div>
        <w:div w:id="1421759103">
          <w:marLeft w:val="480"/>
          <w:marRight w:val="0"/>
          <w:marTop w:val="0"/>
          <w:marBottom w:val="0"/>
          <w:divBdr>
            <w:top w:val="none" w:sz="0" w:space="0" w:color="auto"/>
            <w:left w:val="none" w:sz="0" w:space="0" w:color="auto"/>
            <w:bottom w:val="none" w:sz="0" w:space="0" w:color="auto"/>
            <w:right w:val="none" w:sz="0" w:space="0" w:color="auto"/>
          </w:divBdr>
        </w:div>
        <w:div w:id="532305376">
          <w:marLeft w:val="480"/>
          <w:marRight w:val="0"/>
          <w:marTop w:val="0"/>
          <w:marBottom w:val="0"/>
          <w:divBdr>
            <w:top w:val="none" w:sz="0" w:space="0" w:color="auto"/>
            <w:left w:val="none" w:sz="0" w:space="0" w:color="auto"/>
            <w:bottom w:val="none" w:sz="0" w:space="0" w:color="auto"/>
            <w:right w:val="none" w:sz="0" w:space="0" w:color="auto"/>
          </w:divBdr>
        </w:div>
        <w:div w:id="160898694">
          <w:marLeft w:val="480"/>
          <w:marRight w:val="0"/>
          <w:marTop w:val="0"/>
          <w:marBottom w:val="0"/>
          <w:divBdr>
            <w:top w:val="none" w:sz="0" w:space="0" w:color="auto"/>
            <w:left w:val="none" w:sz="0" w:space="0" w:color="auto"/>
            <w:bottom w:val="none" w:sz="0" w:space="0" w:color="auto"/>
            <w:right w:val="none" w:sz="0" w:space="0" w:color="auto"/>
          </w:divBdr>
        </w:div>
        <w:div w:id="544099393">
          <w:marLeft w:val="480"/>
          <w:marRight w:val="0"/>
          <w:marTop w:val="0"/>
          <w:marBottom w:val="0"/>
          <w:divBdr>
            <w:top w:val="none" w:sz="0" w:space="0" w:color="auto"/>
            <w:left w:val="none" w:sz="0" w:space="0" w:color="auto"/>
            <w:bottom w:val="none" w:sz="0" w:space="0" w:color="auto"/>
            <w:right w:val="none" w:sz="0" w:space="0" w:color="auto"/>
          </w:divBdr>
        </w:div>
        <w:div w:id="1832405708">
          <w:marLeft w:val="480"/>
          <w:marRight w:val="0"/>
          <w:marTop w:val="0"/>
          <w:marBottom w:val="0"/>
          <w:divBdr>
            <w:top w:val="none" w:sz="0" w:space="0" w:color="auto"/>
            <w:left w:val="none" w:sz="0" w:space="0" w:color="auto"/>
            <w:bottom w:val="none" w:sz="0" w:space="0" w:color="auto"/>
            <w:right w:val="none" w:sz="0" w:space="0" w:color="auto"/>
          </w:divBdr>
        </w:div>
        <w:div w:id="454178250">
          <w:marLeft w:val="480"/>
          <w:marRight w:val="0"/>
          <w:marTop w:val="0"/>
          <w:marBottom w:val="0"/>
          <w:divBdr>
            <w:top w:val="none" w:sz="0" w:space="0" w:color="auto"/>
            <w:left w:val="none" w:sz="0" w:space="0" w:color="auto"/>
            <w:bottom w:val="none" w:sz="0" w:space="0" w:color="auto"/>
            <w:right w:val="none" w:sz="0" w:space="0" w:color="auto"/>
          </w:divBdr>
        </w:div>
        <w:div w:id="410196344">
          <w:marLeft w:val="480"/>
          <w:marRight w:val="0"/>
          <w:marTop w:val="0"/>
          <w:marBottom w:val="0"/>
          <w:divBdr>
            <w:top w:val="none" w:sz="0" w:space="0" w:color="auto"/>
            <w:left w:val="none" w:sz="0" w:space="0" w:color="auto"/>
            <w:bottom w:val="none" w:sz="0" w:space="0" w:color="auto"/>
            <w:right w:val="none" w:sz="0" w:space="0" w:color="auto"/>
          </w:divBdr>
        </w:div>
        <w:div w:id="1123112547">
          <w:marLeft w:val="480"/>
          <w:marRight w:val="0"/>
          <w:marTop w:val="0"/>
          <w:marBottom w:val="0"/>
          <w:divBdr>
            <w:top w:val="none" w:sz="0" w:space="0" w:color="auto"/>
            <w:left w:val="none" w:sz="0" w:space="0" w:color="auto"/>
            <w:bottom w:val="none" w:sz="0" w:space="0" w:color="auto"/>
            <w:right w:val="none" w:sz="0" w:space="0" w:color="auto"/>
          </w:divBdr>
        </w:div>
        <w:div w:id="2142110689">
          <w:marLeft w:val="480"/>
          <w:marRight w:val="0"/>
          <w:marTop w:val="0"/>
          <w:marBottom w:val="0"/>
          <w:divBdr>
            <w:top w:val="none" w:sz="0" w:space="0" w:color="auto"/>
            <w:left w:val="none" w:sz="0" w:space="0" w:color="auto"/>
            <w:bottom w:val="none" w:sz="0" w:space="0" w:color="auto"/>
            <w:right w:val="none" w:sz="0" w:space="0" w:color="auto"/>
          </w:divBdr>
        </w:div>
        <w:div w:id="779228012">
          <w:marLeft w:val="480"/>
          <w:marRight w:val="0"/>
          <w:marTop w:val="0"/>
          <w:marBottom w:val="0"/>
          <w:divBdr>
            <w:top w:val="none" w:sz="0" w:space="0" w:color="auto"/>
            <w:left w:val="none" w:sz="0" w:space="0" w:color="auto"/>
            <w:bottom w:val="none" w:sz="0" w:space="0" w:color="auto"/>
            <w:right w:val="none" w:sz="0" w:space="0" w:color="auto"/>
          </w:divBdr>
        </w:div>
        <w:div w:id="856893586">
          <w:marLeft w:val="480"/>
          <w:marRight w:val="0"/>
          <w:marTop w:val="0"/>
          <w:marBottom w:val="0"/>
          <w:divBdr>
            <w:top w:val="none" w:sz="0" w:space="0" w:color="auto"/>
            <w:left w:val="none" w:sz="0" w:space="0" w:color="auto"/>
            <w:bottom w:val="none" w:sz="0" w:space="0" w:color="auto"/>
            <w:right w:val="none" w:sz="0" w:space="0" w:color="auto"/>
          </w:divBdr>
        </w:div>
        <w:div w:id="1611473766">
          <w:marLeft w:val="480"/>
          <w:marRight w:val="0"/>
          <w:marTop w:val="0"/>
          <w:marBottom w:val="0"/>
          <w:divBdr>
            <w:top w:val="none" w:sz="0" w:space="0" w:color="auto"/>
            <w:left w:val="none" w:sz="0" w:space="0" w:color="auto"/>
            <w:bottom w:val="none" w:sz="0" w:space="0" w:color="auto"/>
            <w:right w:val="none" w:sz="0" w:space="0" w:color="auto"/>
          </w:divBdr>
        </w:div>
        <w:div w:id="1453013383">
          <w:marLeft w:val="480"/>
          <w:marRight w:val="0"/>
          <w:marTop w:val="0"/>
          <w:marBottom w:val="0"/>
          <w:divBdr>
            <w:top w:val="none" w:sz="0" w:space="0" w:color="auto"/>
            <w:left w:val="none" w:sz="0" w:space="0" w:color="auto"/>
            <w:bottom w:val="none" w:sz="0" w:space="0" w:color="auto"/>
            <w:right w:val="none" w:sz="0" w:space="0" w:color="auto"/>
          </w:divBdr>
        </w:div>
        <w:div w:id="1501970775">
          <w:marLeft w:val="480"/>
          <w:marRight w:val="0"/>
          <w:marTop w:val="0"/>
          <w:marBottom w:val="0"/>
          <w:divBdr>
            <w:top w:val="none" w:sz="0" w:space="0" w:color="auto"/>
            <w:left w:val="none" w:sz="0" w:space="0" w:color="auto"/>
            <w:bottom w:val="none" w:sz="0" w:space="0" w:color="auto"/>
            <w:right w:val="none" w:sz="0" w:space="0" w:color="auto"/>
          </w:divBdr>
        </w:div>
        <w:div w:id="331177539">
          <w:marLeft w:val="480"/>
          <w:marRight w:val="0"/>
          <w:marTop w:val="0"/>
          <w:marBottom w:val="0"/>
          <w:divBdr>
            <w:top w:val="none" w:sz="0" w:space="0" w:color="auto"/>
            <w:left w:val="none" w:sz="0" w:space="0" w:color="auto"/>
            <w:bottom w:val="none" w:sz="0" w:space="0" w:color="auto"/>
            <w:right w:val="none" w:sz="0" w:space="0" w:color="auto"/>
          </w:divBdr>
        </w:div>
        <w:div w:id="812527744">
          <w:marLeft w:val="480"/>
          <w:marRight w:val="0"/>
          <w:marTop w:val="0"/>
          <w:marBottom w:val="0"/>
          <w:divBdr>
            <w:top w:val="none" w:sz="0" w:space="0" w:color="auto"/>
            <w:left w:val="none" w:sz="0" w:space="0" w:color="auto"/>
            <w:bottom w:val="none" w:sz="0" w:space="0" w:color="auto"/>
            <w:right w:val="none" w:sz="0" w:space="0" w:color="auto"/>
          </w:divBdr>
        </w:div>
      </w:divsChild>
    </w:div>
    <w:div w:id="442917820">
      <w:bodyDiv w:val="1"/>
      <w:marLeft w:val="0"/>
      <w:marRight w:val="0"/>
      <w:marTop w:val="0"/>
      <w:marBottom w:val="0"/>
      <w:divBdr>
        <w:top w:val="none" w:sz="0" w:space="0" w:color="auto"/>
        <w:left w:val="none" w:sz="0" w:space="0" w:color="auto"/>
        <w:bottom w:val="none" w:sz="0" w:space="0" w:color="auto"/>
        <w:right w:val="none" w:sz="0" w:space="0" w:color="auto"/>
      </w:divBdr>
    </w:div>
    <w:div w:id="477306561">
      <w:bodyDiv w:val="1"/>
      <w:marLeft w:val="0"/>
      <w:marRight w:val="0"/>
      <w:marTop w:val="0"/>
      <w:marBottom w:val="0"/>
      <w:divBdr>
        <w:top w:val="none" w:sz="0" w:space="0" w:color="auto"/>
        <w:left w:val="none" w:sz="0" w:space="0" w:color="auto"/>
        <w:bottom w:val="none" w:sz="0" w:space="0" w:color="auto"/>
        <w:right w:val="none" w:sz="0" w:space="0" w:color="auto"/>
      </w:divBdr>
    </w:div>
    <w:div w:id="530648439">
      <w:bodyDiv w:val="1"/>
      <w:marLeft w:val="0"/>
      <w:marRight w:val="0"/>
      <w:marTop w:val="0"/>
      <w:marBottom w:val="0"/>
      <w:divBdr>
        <w:top w:val="none" w:sz="0" w:space="0" w:color="auto"/>
        <w:left w:val="none" w:sz="0" w:space="0" w:color="auto"/>
        <w:bottom w:val="none" w:sz="0" w:space="0" w:color="auto"/>
        <w:right w:val="none" w:sz="0" w:space="0" w:color="auto"/>
      </w:divBdr>
    </w:div>
    <w:div w:id="678044558">
      <w:bodyDiv w:val="1"/>
      <w:marLeft w:val="0"/>
      <w:marRight w:val="0"/>
      <w:marTop w:val="0"/>
      <w:marBottom w:val="0"/>
      <w:divBdr>
        <w:top w:val="none" w:sz="0" w:space="0" w:color="auto"/>
        <w:left w:val="none" w:sz="0" w:space="0" w:color="auto"/>
        <w:bottom w:val="none" w:sz="0" w:space="0" w:color="auto"/>
        <w:right w:val="none" w:sz="0" w:space="0" w:color="auto"/>
      </w:divBdr>
    </w:div>
    <w:div w:id="710152880">
      <w:bodyDiv w:val="1"/>
      <w:marLeft w:val="0"/>
      <w:marRight w:val="0"/>
      <w:marTop w:val="0"/>
      <w:marBottom w:val="0"/>
      <w:divBdr>
        <w:top w:val="none" w:sz="0" w:space="0" w:color="auto"/>
        <w:left w:val="none" w:sz="0" w:space="0" w:color="auto"/>
        <w:bottom w:val="none" w:sz="0" w:space="0" w:color="auto"/>
        <w:right w:val="none" w:sz="0" w:space="0" w:color="auto"/>
      </w:divBdr>
      <w:divsChild>
        <w:div w:id="1775711814">
          <w:marLeft w:val="640"/>
          <w:marRight w:val="0"/>
          <w:marTop w:val="0"/>
          <w:marBottom w:val="0"/>
          <w:divBdr>
            <w:top w:val="none" w:sz="0" w:space="0" w:color="auto"/>
            <w:left w:val="none" w:sz="0" w:space="0" w:color="auto"/>
            <w:bottom w:val="none" w:sz="0" w:space="0" w:color="auto"/>
            <w:right w:val="none" w:sz="0" w:space="0" w:color="auto"/>
          </w:divBdr>
        </w:div>
        <w:div w:id="1716614673">
          <w:marLeft w:val="640"/>
          <w:marRight w:val="0"/>
          <w:marTop w:val="0"/>
          <w:marBottom w:val="0"/>
          <w:divBdr>
            <w:top w:val="none" w:sz="0" w:space="0" w:color="auto"/>
            <w:left w:val="none" w:sz="0" w:space="0" w:color="auto"/>
            <w:bottom w:val="none" w:sz="0" w:space="0" w:color="auto"/>
            <w:right w:val="none" w:sz="0" w:space="0" w:color="auto"/>
          </w:divBdr>
        </w:div>
        <w:div w:id="216205503">
          <w:marLeft w:val="640"/>
          <w:marRight w:val="0"/>
          <w:marTop w:val="0"/>
          <w:marBottom w:val="0"/>
          <w:divBdr>
            <w:top w:val="none" w:sz="0" w:space="0" w:color="auto"/>
            <w:left w:val="none" w:sz="0" w:space="0" w:color="auto"/>
            <w:bottom w:val="none" w:sz="0" w:space="0" w:color="auto"/>
            <w:right w:val="none" w:sz="0" w:space="0" w:color="auto"/>
          </w:divBdr>
        </w:div>
        <w:div w:id="1836726264">
          <w:marLeft w:val="640"/>
          <w:marRight w:val="0"/>
          <w:marTop w:val="0"/>
          <w:marBottom w:val="0"/>
          <w:divBdr>
            <w:top w:val="none" w:sz="0" w:space="0" w:color="auto"/>
            <w:left w:val="none" w:sz="0" w:space="0" w:color="auto"/>
            <w:bottom w:val="none" w:sz="0" w:space="0" w:color="auto"/>
            <w:right w:val="none" w:sz="0" w:space="0" w:color="auto"/>
          </w:divBdr>
        </w:div>
        <w:div w:id="942691300">
          <w:marLeft w:val="640"/>
          <w:marRight w:val="0"/>
          <w:marTop w:val="0"/>
          <w:marBottom w:val="0"/>
          <w:divBdr>
            <w:top w:val="none" w:sz="0" w:space="0" w:color="auto"/>
            <w:left w:val="none" w:sz="0" w:space="0" w:color="auto"/>
            <w:bottom w:val="none" w:sz="0" w:space="0" w:color="auto"/>
            <w:right w:val="none" w:sz="0" w:space="0" w:color="auto"/>
          </w:divBdr>
        </w:div>
        <w:div w:id="948241163">
          <w:marLeft w:val="640"/>
          <w:marRight w:val="0"/>
          <w:marTop w:val="0"/>
          <w:marBottom w:val="0"/>
          <w:divBdr>
            <w:top w:val="none" w:sz="0" w:space="0" w:color="auto"/>
            <w:left w:val="none" w:sz="0" w:space="0" w:color="auto"/>
            <w:bottom w:val="none" w:sz="0" w:space="0" w:color="auto"/>
            <w:right w:val="none" w:sz="0" w:space="0" w:color="auto"/>
          </w:divBdr>
        </w:div>
        <w:div w:id="1827823921">
          <w:marLeft w:val="640"/>
          <w:marRight w:val="0"/>
          <w:marTop w:val="0"/>
          <w:marBottom w:val="0"/>
          <w:divBdr>
            <w:top w:val="none" w:sz="0" w:space="0" w:color="auto"/>
            <w:left w:val="none" w:sz="0" w:space="0" w:color="auto"/>
            <w:bottom w:val="none" w:sz="0" w:space="0" w:color="auto"/>
            <w:right w:val="none" w:sz="0" w:space="0" w:color="auto"/>
          </w:divBdr>
        </w:div>
        <w:div w:id="2076121413">
          <w:marLeft w:val="640"/>
          <w:marRight w:val="0"/>
          <w:marTop w:val="0"/>
          <w:marBottom w:val="0"/>
          <w:divBdr>
            <w:top w:val="none" w:sz="0" w:space="0" w:color="auto"/>
            <w:left w:val="none" w:sz="0" w:space="0" w:color="auto"/>
            <w:bottom w:val="none" w:sz="0" w:space="0" w:color="auto"/>
            <w:right w:val="none" w:sz="0" w:space="0" w:color="auto"/>
          </w:divBdr>
        </w:div>
        <w:div w:id="1617371400">
          <w:marLeft w:val="640"/>
          <w:marRight w:val="0"/>
          <w:marTop w:val="0"/>
          <w:marBottom w:val="0"/>
          <w:divBdr>
            <w:top w:val="none" w:sz="0" w:space="0" w:color="auto"/>
            <w:left w:val="none" w:sz="0" w:space="0" w:color="auto"/>
            <w:bottom w:val="none" w:sz="0" w:space="0" w:color="auto"/>
            <w:right w:val="none" w:sz="0" w:space="0" w:color="auto"/>
          </w:divBdr>
        </w:div>
        <w:div w:id="565648874">
          <w:marLeft w:val="640"/>
          <w:marRight w:val="0"/>
          <w:marTop w:val="0"/>
          <w:marBottom w:val="0"/>
          <w:divBdr>
            <w:top w:val="none" w:sz="0" w:space="0" w:color="auto"/>
            <w:left w:val="none" w:sz="0" w:space="0" w:color="auto"/>
            <w:bottom w:val="none" w:sz="0" w:space="0" w:color="auto"/>
            <w:right w:val="none" w:sz="0" w:space="0" w:color="auto"/>
          </w:divBdr>
        </w:div>
        <w:div w:id="930547421">
          <w:marLeft w:val="640"/>
          <w:marRight w:val="0"/>
          <w:marTop w:val="0"/>
          <w:marBottom w:val="0"/>
          <w:divBdr>
            <w:top w:val="none" w:sz="0" w:space="0" w:color="auto"/>
            <w:left w:val="none" w:sz="0" w:space="0" w:color="auto"/>
            <w:bottom w:val="none" w:sz="0" w:space="0" w:color="auto"/>
            <w:right w:val="none" w:sz="0" w:space="0" w:color="auto"/>
          </w:divBdr>
        </w:div>
        <w:div w:id="1449659809">
          <w:marLeft w:val="640"/>
          <w:marRight w:val="0"/>
          <w:marTop w:val="0"/>
          <w:marBottom w:val="0"/>
          <w:divBdr>
            <w:top w:val="none" w:sz="0" w:space="0" w:color="auto"/>
            <w:left w:val="none" w:sz="0" w:space="0" w:color="auto"/>
            <w:bottom w:val="none" w:sz="0" w:space="0" w:color="auto"/>
            <w:right w:val="none" w:sz="0" w:space="0" w:color="auto"/>
          </w:divBdr>
        </w:div>
        <w:div w:id="452672268">
          <w:marLeft w:val="640"/>
          <w:marRight w:val="0"/>
          <w:marTop w:val="0"/>
          <w:marBottom w:val="0"/>
          <w:divBdr>
            <w:top w:val="none" w:sz="0" w:space="0" w:color="auto"/>
            <w:left w:val="none" w:sz="0" w:space="0" w:color="auto"/>
            <w:bottom w:val="none" w:sz="0" w:space="0" w:color="auto"/>
            <w:right w:val="none" w:sz="0" w:space="0" w:color="auto"/>
          </w:divBdr>
        </w:div>
        <w:div w:id="1193424085">
          <w:marLeft w:val="640"/>
          <w:marRight w:val="0"/>
          <w:marTop w:val="0"/>
          <w:marBottom w:val="0"/>
          <w:divBdr>
            <w:top w:val="none" w:sz="0" w:space="0" w:color="auto"/>
            <w:left w:val="none" w:sz="0" w:space="0" w:color="auto"/>
            <w:bottom w:val="none" w:sz="0" w:space="0" w:color="auto"/>
            <w:right w:val="none" w:sz="0" w:space="0" w:color="auto"/>
          </w:divBdr>
        </w:div>
        <w:div w:id="930551411">
          <w:marLeft w:val="640"/>
          <w:marRight w:val="0"/>
          <w:marTop w:val="0"/>
          <w:marBottom w:val="0"/>
          <w:divBdr>
            <w:top w:val="none" w:sz="0" w:space="0" w:color="auto"/>
            <w:left w:val="none" w:sz="0" w:space="0" w:color="auto"/>
            <w:bottom w:val="none" w:sz="0" w:space="0" w:color="auto"/>
            <w:right w:val="none" w:sz="0" w:space="0" w:color="auto"/>
          </w:divBdr>
        </w:div>
        <w:div w:id="635061562">
          <w:marLeft w:val="640"/>
          <w:marRight w:val="0"/>
          <w:marTop w:val="0"/>
          <w:marBottom w:val="0"/>
          <w:divBdr>
            <w:top w:val="none" w:sz="0" w:space="0" w:color="auto"/>
            <w:left w:val="none" w:sz="0" w:space="0" w:color="auto"/>
            <w:bottom w:val="none" w:sz="0" w:space="0" w:color="auto"/>
            <w:right w:val="none" w:sz="0" w:space="0" w:color="auto"/>
          </w:divBdr>
        </w:div>
        <w:div w:id="123039593">
          <w:marLeft w:val="640"/>
          <w:marRight w:val="0"/>
          <w:marTop w:val="0"/>
          <w:marBottom w:val="0"/>
          <w:divBdr>
            <w:top w:val="none" w:sz="0" w:space="0" w:color="auto"/>
            <w:left w:val="none" w:sz="0" w:space="0" w:color="auto"/>
            <w:bottom w:val="none" w:sz="0" w:space="0" w:color="auto"/>
            <w:right w:val="none" w:sz="0" w:space="0" w:color="auto"/>
          </w:divBdr>
        </w:div>
        <w:div w:id="859395351">
          <w:marLeft w:val="640"/>
          <w:marRight w:val="0"/>
          <w:marTop w:val="0"/>
          <w:marBottom w:val="0"/>
          <w:divBdr>
            <w:top w:val="none" w:sz="0" w:space="0" w:color="auto"/>
            <w:left w:val="none" w:sz="0" w:space="0" w:color="auto"/>
            <w:bottom w:val="none" w:sz="0" w:space="0" w:color="auto"/>
            <w:right w:val="none" w:sz="0" w:space="0" w:color="auto"/>
          </w:divBdr>
        </w:div>
        <w:div w:id="1281061749">
          <w:marLeft w:val="640"/>
          <w:marRight w:val="0"/>
          <w:marTop w:val="0"/>
          <w:marBottom w:val="0"/>
          <w:divBdr>
            <w:top w:val="none" w:sz="0" w:space="0" w:color="auto"/>
            <w:left w:val="none" w:sz="0" w:space="0" w:color="auto"/>
            <w:bottom w:val="none" w:sz="0" w:space="0" w:color="auto"/>
            <w:right w:val="none" w:sz="0" w:space="0" w:color="auto"/>
          </w:divBdr>
        </w:div>
        <w:div w:id="529152240">
          <w:marLeft w:val="640"/>
          <w:marRight w:val="0"/>
          <w:marTop w:val="0"/>
          <w:marBottom w:val="0"/>
          <w:divBdr>
            <w:top w:val="none" w:sz="0" w:space="0" w:color="auto"/>
            <w:left w:val="none" w:sz="0" w:space="0" w:color="auto"/>
            <w:bottom w:val="none" w:sz="0" w:space="0" w:color="auto"/>
            <w:right w:val="none" w:sz="0" w:space="0" w:color="auto"/>
          </w:divBdr>
        </w:div>
        <w:div w:id="1277713363">
          <w:marLeft w:val="640"/>
          <w:marRight w:val="0"/>
          <w:marTop w:val="0"/>
          <w:marBottom w:val="0"/>
          <w:divBdr>
            <w:top w:val="none" w:sz="0" w:space="0" w:color="auto"/>
            <w:left w:val="none" w:sz="0" w:space="0" w:color="auto"/>
            <w:bottom w:val="none" w:sz="0" w:space="0" w:color="auto"/>
            <w:right w:val="none" w:sz="0" w:space="0" w:color="auto"/>
          </w:divBdr>
        </w:div>
        <w:div w:id="124811244">
          <w:marLeft w:val="640"/>
          <w:marRight w:val="0"/>
          <w:marTop w:val="0"/>
          <w:marBottom w:val="0"/>
          <w:divBdr>
            <w:top w:val="none" w:sz="0" w:space="0" w:color="auto"/>
            <w:left w:val="none" w:sz="0" w:space="0" w:color="auto"/>
            <w:bottom w:val="none" w:sz="0" w:space="0" w:color="auto"/>
            <w:right w:val="none" w:sz="0" w:space="0" w:color="auto"/>
          </w:divBdr>
        </w:div>
        <w:div w:id="722295220">
          <w:marLeft w:val="640"/>
          <w:marRight w:val="0"/>
          <w:marTop w:val="0"/>
          <w:marBottom w:val="0"/>
          <w:divBdr>
            <w:top w:val="none" w:sz="0" w:space="0" w:color="auto"/>
            <w:left w:val="none" w:sz="0" w:space="0" w:color="auto"/>
            <w:bottom w:val="none" w:sz="0" w:space="0" w:color="auto"/>
            <w:right w:val="none" w:sz="0" w:space="0" w:color="auto"/>
          </w:divBdr>
        </w:div>
        <w:div w:id="1000279694">
          <w:marLeft w:val="640"/>
          <w:marRight w:val="0"/>
          <w:marTop w:val="0"/>
          <w:marBottom w:val="0"/>
          <w:divBdr>
            <w:top w:val="none" w:sz="0" w:space="0" w:color="auto"/>
            <w:left w:val="none" w:sz="0" w:space="0" w:color="auto"/>
            <w:bottom w:val="none" w:sz="0" w:space="0" w:color="auto"/>
            <w:right w:val="none" w:sz="0" w:space="0" w:color="auto"/>
          </w:divBdr>
        </w:div>
        <w:div w:id="186143650">
          <w:marLeft w:val="640"/>
          <w:marRight w:val="0"/>
          <w:marTop w:val="0"/>
          <w:marBottom w:val="0"/>
          <w:divBdr>
            <w:top w:val="none" w:sz="0" w:space="0" w:color="auto"/>
            <w:left w:val="none" w:sz="0" w:space="0" w:color="auto"/>
            <w:bottom w:val="none" w:sz="0" w:space="0" w:color="auto"/>
            <w:right w:val="none" w:sz="0" w:space="0" w:color="auto"/>
          </w:divBdr>
        </w:div>
        <w:div w:id="1303736516">
          <w:marLeft w:val="640"/>
          <w:marRight w:val="0"/>
          <w:marTop w:val="0"/>
          <w:marBottom w:val="0"/>
          <w:divBdr>
            <w:top w:val="none" w:sz="0" w:space="0" w:color="auto"/>
            <w:left w:val="none" w:sz="0" w:space="0" w:color="auto"/>
            <w:bottom w:val="none" w:sz="0" w:space="0" w:color="auto"/>
            <w:right w:val="none" w:sz="0" w:space="0" w:color="auto"/>
          </w:divBdr>
        </w:div>
        <w:div w:id="32510063">
          <w:marLeft w:val="640"/>
          <w:marRight w:val="0"/>
          <w:marTop w:val="0"/>
          <w:marBottom w:val="0"/>
          <w:divBdr>
            <w:top w:val="none" w:sz="0" w:space="0" w:color="auto"/>
            <w:left w:val="none" w:sz="0" w:space="0" w:color="auto"/>
            <w:bottom w:val="none" w:sz="0" w:space="0" w:color="auto"/>
            <w:right w:val="none" w:sz="0" w:space="0" w:color="auto"/>
          </w:divBdr>
        </w:div>
        <w:div w:id="718094036">
          <w:marLeft w:val="640"/>
          <w:marRight w:val="0"/>
          <w:marTop w:val="0"/>
          <w:marBottom w:val="0"/>
          <w:divBdr>
            <w:top w:val="none" w:sz="0" w:space="0" w:color="auto"/>
            <w:left w:val="none" w:sz="0" w:space="0" w:color="auto"/>
            <w:bottom w:val="none" w:sz="0" w:space="0" w:color="auto"/>
            <w:right w:val="none" w:sz="0" w:space="0" w:color="auto"/>
          </w:divBdr>
        </w:div>
        <w:div w:id="1298416620">
          <w:marLeft w:val="640"/>
          <w:marRight w:val="0"/>
          <w:marTop w:val="0"/>
          <w:marBottom w:val="0"/>
          <w:divBdr>
            <w:top w:val="none" w:sz="0" w:space="0" w:color="auto"/>
            <w:left w:val="none" w:sz="0" w:space="0" w:color="auto"/>
            <w:bottom w:val="none" w:sz="0" w:space="0" w:color="auto"/>
            <w:right w:val="none" w:sz="0" w:space="0" w:color="auto"/>
          </w:divBdr>
        </w:div>
        <w:div w:id="1935479294">
          <w:marLeft w:val="640"/>
          <w:marRight w:val="0"/>
          <w:marTop w:val="0"/>
          <w:marBottom w:val="0"/>
          <w:divBdr>
            <w:top w:val="none" w:sz="0" w:space="0" w:color="auto"/>
            <w:left w:val="none" w:sz="0" w:space="0" w:color="auto"/>
            <w:bottom w:val="none" w:sz="0" w:space="0" w:color="auto"/>
            <w:right w:val="none" w:sz="0" w:space="0" w:color="auto"/>
          </w:divBdr>
        </w:div>
        <w:div w:id="1106078976">
          <w:marLeft w:val="640"/>
          <w:marRight w:val="0"/>
          <w:marTop w:val="0"/>
          <w:marBottom w:val="0"/>
          <w:divBdr>
            <w:top w:val="none" w:sz="0" w:space="0" w:color="auto"/>
            <w:left w:val="none" w:sz="0" w:space="0" w:color="auto"/>
            <w:bottom w:val="none" w:sz="0" w:space="0" w:color="auto"/>
            <w:right w:val="none" w:sz="0" w:space="0" w:color="auto"/>
          </w:divBdr>
        </w:div>
        <w:div w:id="1557738105">
          <w:marLeft w:val="640"/>
          <w:marRight w:val="0"/>
          <w:marTop w:val="0"/>
          <w:marBottom w:val="0"/>
          <w:divBdr>
            <w:top w:val="none" w:sz="0" w:space="0" w:color="auto"/>
            <w:left w:val="none" w:sz="0" w:space="0" w:color="auto"/>
            <w:bottom w:val="none" w:sz="0" w:space="0" w:color="auto"/>
            <w:right w:val="none" w:sz="0" w:space="0" w:color="auto"/>
          </w:divBdr>
        </w:div>
        <w:div w:id="1336684220">
          <w:marLeft w:val="640"/>
          <w:marRight w:val="0"/>
          <w:marTop w:val="0"/>
          <w:marBottom w:val="0"/>
          <w:divBdr>
            <w:top w:val="none" w:sz="0" w:space="0" w:color="auto"/>
            <w:left w:val="none" w:sz="0" w:space="0" w:color="auto"/>
            <w:bottom w:val="none" w:sz="0" w:space="0" w:color="auto"/>
            <w:right w:val="none" w:sz="0" w:space="0" w:color="auto"/>
          </w:divBdr>
        </w:div>
        <w:div w:id="1759135055">
          <w:marLeft w:val="640"/>
          <w:marRight w:val="0"/>
          <w:marTop w:val="0"/>
          <w:marBottom w:val="0"/>
          <w:divBdr>
            <w:top w:val="none" w:sz="0" w:space="0" w:color="auto"/>
            <w:left w:val="none" w:sz="0" w:space="0" w:color="auto"/>
            <w:bottom w:val="none" w:sz="0" w:space="0" w:color="auto"/>
            <w:right w:val="none" w:sz="0" w:space="0" w:color="auto"/>
          </w:divBdr>
        </w:div>
        <w:div w:id="502360081">
          <w:marLeft w:val="640"/>
          <w:marRight w:val="0"/>
          <w:marTop w:val="0"/>
          <w:marBottom w:val="0"/>
          <w:divBdr>
            <w:top w:val="none" w:sz="0" w:space="0" w:color="auto"/>
            <w:left w:val="none" w:sz="0" w:space="0" w:color="auto"/>
            <w:bottom w:val="none" w:sz="0" w:space="0" w:color="auto"/>
            <w:right w:val="none" w:sz="0" w:space="0" w:color="auto"/>
          </w:divBdr>
        </w:div>
        <w:div w:id="1080054616">
          <w:marLeft w:val="640"/>
          <w:marRight w:val="0"/>
          <w:marTop w:val="0"/>
          <w:marBottom w:val="0"/>
          <w:divBdr>
            <w:top w:val="none" w:sz="0" w:space="0" w:color="auto"/>
            <w:left w:val="none" w:sz="0" w:space="0" w:color="auto"/>
            <w:bottom w:val="none" w:sz="0" w:space="0" w:color="auto"/>
            <w:right w:val="none" w:sz="0" w:space="0" w:color="auto"/>
          </w:divBdr>
        </w:div>
        <w:div w:id="521742193">
          <w:marLeft w:val="640"/>
          <w:marRight w:val="0"/>
          <w:marTop w:val="0"/>
          <w:marBottom w:val="0"/>
          <w:divBdr>
            <w:top w:val="none" w:sz="0" w:space="0" w:color="auto"/>
            <w:left w:val="none" w:sz="0" w:space="0" w:color="auto"/>
            <w:bottom w:val="none" w:sz="0" w:space="0" w:color="auto"/>
            <w:right w:val="none" w:sz="0" w:space="0" w:color="auto"/>
          </w:divBdr>
        </w:div>
        <w:div w:id="1207644853">
          <w:marLeft w:val="640"/>
          <w:marRight w:val="0"/>
          <w:marTop w:val="0"/>
          <w:marBottom w:val="0"/>
          <w:divBdr>
            <w:top w:val="none" w:sz="0" w:space="0" w:color="auto"/>
            <w:left w:val="none" w:sz="0" w:space="0" w:color="auto"/>
            <w:bottom w:val="none" w:sz="0" w:space="0" w:color="auto"/>
            <w:right w:val="none" w:sz="0" w:space="0" w:color="auto"/>
          </w:divBdr>
        </w:div>
        <w:div w:id="1004749188">
          <w:marLeft w:val="640"/>
          <w:marRight w:val="0"/>
          <w:marTop w:val="0"/>
          <w:marBottom w:val="0"/>
          <w:divBdr>
            <w:top w:val="none" w:sz="0" w:space="0" w:color="auto"/>
            <w:left w:val="none" w:sz="0" w:space="0" w:color="auto"/>
            <w:bottom w:val="none" w:sz="0" w:space="0" w:color="auto"/>
            <w:right w:val="none" w:sz="0" w:space="0" w:color="auto"/>
          </w:divBdr>
        </w:div>
        <w:div w:id="1565873864">
          <w:marLeft w:val="640"/>
          <w:marRight w:val="0"/>
          <w:marTop w:val="0"/>
          <w:marBottom w:val="0"/>
          <w:divBdr>
            <w:top w:val="none" w:sz="0" w:space="0" w:color="auto"/>
            <w:left w:val="none" w:sz="0" w:space="0" w:color="auto"/>
            <w:bottom w:val="none" w:sz="0" w:space="0" w:color="auto"/>
            <w:right w:val="none" w:sz="0" w:space="0" w:color="auto"/>
          </w:divBdr>
        </w:div>
        <w:div w:id="701900496">
          <w:marLeft w:val="640"/>
          <w:marRight w:val="0"/>
          <w:marTop w:val="0"/>
          <w:marBottom w:val="0"/>
          <w:divBdr>
            <w:top w:val="none" w:sz="0" w:space="0" w:color="auto"/>
            <w:left w:val="none" w:sz="0" w:space="0" w:color="auto"/>
            <w:bottom w:val="none" w:sz="0" w:space="0" w:color="auto"/>
            <w:right w:val="none" w:sz="0" w:space="0" w:color="auto"/>
          </w:divBdr>
        </w:div>
        <w:div w:id="1377966786">
          <w:marLeft w:val="640"/>
          <w:marRight w:val="0"/>
          <w:marTop w:val="0"/>
          <w:marBottom w:val="0"/>
          <w:divBdr>
            <w:top w:val="none" w:sz="0" w:space="0" w:color="auto"/>
            <w:left w:val="none" w:sz="0" w:space="0" w:color="auto"/>
            <w:bottom w:val="none" w:sz="0" w:space="0" w:color="auto"/>
            <w:right w:val="none" w:sz="0" w:space="0" w:color="auto"/>
          </w:divBdr>
        </w:div>
        <w:div w:id="579606388">
          <w:marLeft w:val="640"/>
          <w:marRight w:val="0"/>
          <w:marTop w:val="0"/>
          <w:marBottom w:val="0"/>
          <w:divBdr>
            <w:top w:val="none" w:sz="0" w:space="0" w:color="auto"/>
            <w:left w:val="none" w:sz="0" w:space="0" w:color="auto"/>
            <w:bottom w:val="none" w:sz="0" w:space="0" w:color="auto"/>
            <w:right w:val="none" w:sz="0" w:space="0" w:color="auto"/>
          </w:divBdr>
        </w:div>
        <w:div w:id="1327049758">
          <w:marLeft w:val="640"/>
          <w:marRight w:val="0"/>
          <w:marTop w:val="0"/>
          <w:marBottom w:val="0"/>
          <w:divBdr>
            <w:top w:val="none" w:sz="0" w:space="0" w:color="auto"/>
            <w:left w:val="none" w:sz="0" w:space="0" w:color="auto"/>
            <w:bottom w:val="none" w:sz="0" w:space="0" w:color="auto"/>
            <w:right w:val="none" w:sz="0" w:space="0" w:color="auto"/>
          </w:divBdr>
        </w:div>
        <w:div w:id="594752801">
          <w:marLeft w:val="640"/>
          <w:marRight w:val="0"/>
          <w:marTop w:val="0"/>
          <w:marBottom w:val="0"/>
          <w:divBdr>
            <w:top w:val="none" w:sz="0" w:space="0" w:color="auto"/>
            <w:left w:val="none" w:sz="0" w:space="0" w:color="auto"/>
            <w:bottom w:val="none" w:sz="0" w:space="0" w:color="auto"/>
            <w:right w:val="none" w:sz="0" w:space="0" w:color="auto"/>
          </w:divBdr>
        </w:div>
        <w:div w:id="1428577697">
          <w:marLeft w:val="640"/>
          <w:marRight w:val="0"/>
          <w:marTop w:val="0"/>
          <w:marBottom w:val="0"/>
          <w:divBdr>
            <w:top w:val="none" w:sz="0" w:space="0" w:color="auto"/>
            <w:left w:val="none" w:sz="0" w:space="0" w:color="auto"/>
            <w:bottom w:val="none" w:sz="0" w:space="0" w:color="auto"/>
            <w:right w:val="none" w:sz="0" w:space="0" w:color="auto"/>
          </w:divBdr>
        </w:div>
        <w:div w:id="1147816175">
          <w:marLeft w:val="640"/>
          <w:marRight w:val="0"/>
          <w:marTop w:val="0"/>
          <w:marBottom w:val="0"/>
          <w:divBdr>
            <w:top w:val="none" w:sz="0" w:space="0" w:color="auto"/>
            <w:left w:val="none" w:sz="0" w:space="0" w:color="auto"/>
            <w:bottom w:val="none" w:sz="0" w:space="0" w:color="auto"/>
            <w:right w:val="none" w:sz="0" w:space="0" w:color="auto"/>
          </w:divBdr>
        </w:div>
        <w:div w:id="1790004864">
          <w:marLeft w:val="640"/>
          <w:marRight w:val="0"/>
          <w:marTop w:val="0"/>
          <w:marBottom w:val="0"/>
          <w:divBdr>
            <w:top w:val="none" w:sz="0" w:space="0" w:color="auto"/>
            <w:left w:val="none" w:sz="0" w:space="0" w:color="auto"/>
            <w:bottom w:val="none" w:sz="0" w:space="0" w:color="auto"/>
            <w:right w:val="none" w:sz="0" w:space="0" w:color="auto"/>
          </w:divBdr>
        </w:div>
        <w:div w:id="756175613">
          <w:marLeft w:val="640"/>
          <w:marRight w:val="0"/>
          <w:marTop w:val="0"/>
          <w:marBottom w:val="0"/>
          <w:divBdr>
            <w:top w:val="none" w:sz="0" w:space="0" w:color="auto"/>
            <w:left w:val="none" w:sz="0" w:space="0" w:color="auto"/>
            <w:bottom w:val="none" w:sz="0" w:space="0" w:color="auto"/>
            <w:right w:val="none" w:sz="0" w:space="0" w:color="auto"/>
          </w:divBdr>
        </w:div>
        <w:div w:id="1155678808">
          <w:marLeft w:val="640"/>
          <w:marRight w:val="0"/>
          <w:marTop w:val="0"/>
          <w:marBottom w:val="0"/>
          <w:divBdr>
            <w:top w:val="none" w:sz="0" w:space="0" w:color="auto"/>
            <w:left w:val="none" w:sz="0" w:space="0" w:color="auto"/>
            <w:bottom w:val="none" w:sz="0" w:space="0" w:color="auto"/>
            <w:right w:val="none" w:sz="0" w:space="0" w:color="auto"/>
          </w:divBdr>
        </w:div>
        <w:div w:id="1835607365">
          <w:marLeft w:val="640"/>
          <w:marRight w:val="0"/>
          <w:marTop w:val="0"/>
          <w:marBottom w:val="0"/>
          <w:divBdr>
            <w:top w:val="none" w:sz="0" w:space="0" w:color="auto"/>
            <w:left w:val="none" w:sz="0" w:space="0" w:color="auto"/>
            <w:bottom w:val="none" w:sz="0" w:space="0" w:color="auto"/>
            <w:right w:val="none" w:sz="0" w:space="0" w:color="auto"/>
          </w:divBdr>
        </w:div>
        <w:div w:id="1554852147">
          <w:marLeft w:val="640"/>
          <w:marRight w:val="0"/>
          <w:marTop w:val="0"/>
          <w:marBottom w:val="0"/>
          <w:divBdr>
            <w:top w:val="none" w:sz="0" w:space="0" w:color="auto"/>
            <w:left w:val="none" w:sz="0" w:space="0" w:color="auto"/>
            <w:bottom w:val="none" w:sz="0" w:space="0" w:color="auto"/>
            <w:right w:val="none" w:sz="0" w:space="0" w:color="auto"/>
          </w:divBdr>
        </w:div>
        <w:div w:id="30613309">
          <w:marLeft w:val="640"/>
          <w:marRight w:val="0"/>
          <w:marTop w:val="0"/>
          <w:marBottom w:val="0"/>
          <w:divBdr>
            <w:top w:val="none" w:sz="0" w:space="0" w:color="auto"/>
            <w:left w:val="none" w:sz="0" w:space="0" w:color="auto"/>
            <w:bottom w:val="none" w:sz="0" w:space="0" w:color="auto"/>
            <w:right w:val="none" w:sz="0" w:space="0" w:color="auto"/>
          </w:divBdr>
        </w:div>
        <w:div w:id="868571947">
          <w:marLeft w:val="640"/>
          <w:marRight w:val="0"/>
          <w:marTop w:val="0"/>
          <w:marBottom w:val="0"/>
          <w:divBdr>
            <w:top w:val="none" w:sz="0" w:space="0" w:color="auto"/>
            <w:left w:val="none" w:sz="0" w:space="0" w:color="auto"/>
            <w:bottom w:val="none" w:sz="0" w:space="0" w:color="auto"/>
            <w:right w:val="none" w:sz="0" w:space="0" w:color="auto"/>
          </w:divBdr>
        </w:div>
        <w:div w:id="899483397">
          <w:marLeft w:val="640"/>
          <w:marRight w:val="0"/>
          <w:marTop w:val="0"/>
          <w:marBottom w:val="0"/>
          <w:divBdr>
            <w:top w:val="none" w:sz="0" w:space="0" w:color="auto"/>
            <w:left w:val="none" w:sz="0" w:space="0" w:color="auto"/>
            <w:bottom w:val="none" w:sz="0" w:space="0" w:color="auto"/>
            <w:right w:val="none" w:sz="0" w:space="0" w:color="auto"/>
          </w:divBdr>
        </w:div>
      </w:divsChild>
    </w:div>
    <w:div w:id="724794763">
      <w:bodyDiv w:val="1"/>
      <w:marLeft w:val="0"/>
      <w:marRight w:val="0"/>
      <w:marTop w:val="0"/>
      <w:marBottom w:val="0"/>
      <w:divBdr>
        <w:top w:val="none" w:sz="0" w:space="0" w:color="auto"/>
        <w:left w:val="none" w:sz="0" w:space="0" w:color="auto"/>
        <w:bottom w:val="none" w:sz="0" w:space="0" w:color="auto"/>
        <w:right w:val="none" w:sz="0" w:space="0" w:color="auto"/>
      </w:divBdr>
    </w:div>
    <w:div w:id="743601879">
      <w:bodyDiv w:val="1"/>
      <w:marLeft w:val="0"/>
      <w:marRight w:val="0"/>
      <w:marTop w:val="0"/>
      <w:marBottom w:val="0"/>
      <w:divBdr>
        <w:top w:val="none" w:sz="0" w:space="0" w:color="auto"/>
        <w:left w:val="none" w:sz="0" w:space="0" w:color="auto"/>
        <w:bottom w:val="none" w:sz="0" w:space="0" w:color="auto"/>
        <w:right w:val="none" w:sz="0" w:space="0" w:color="auto"/>
      </w:divBdr>
    </w:div>
    <w:div w:id="780685967">
      <w:bodyDiv w:val="1"/>
      <w:marLeft w:val="0"/>
      <w:marRight w:val="0"/>
      <w:marTop w:val="0"/>
      <w:marBottom w:val="0"/>
      <w:divBdr>
        <w:top w:val="none" w:sz="0" w:space="0" w:color="auto"/>
        <w:left w:val="none" w:sz="0" w:space="0" w:color="auto"/>
        <w:bottom w:val="none" w:sz="0" w:space="0" w:color="auto"/>
        <w:right w:val="none" w:sz="0" w:space="0" w:color="auto"/>
      </w:divBdr>
      <w:divsChild>
        <w:div w:id="356589469">
          <w:marLeft w:val="480"/>
          <w:marRight w:val="0"/>
          <w:marTop w:val="0"/>
          <w:marBottom w:val="0"/>
          <w:divBdr>
            <w:top w:val="none" w:sz="0" w:space="0" w:color="auto"/>
            <w:left w:val="none" w:sz="0" w:space="0" w:color="auto"/>
            <w:bottom w:val="none" w:sz="0" w:space="0" w:color="auto"/>
            <w:right w:val="none" w:sz="0" w:space="0" w:color="auto"/>
          </w:divBdr>
        </w:div>
        <w:div w:id="2083404379">
          <w:marLeft w:val="480"/>
          <w:marRight w:val="0"/>
          <w:marTop w:val="0"/>
          <w:marBottom w:val="0"/>
          <w:divBdr>
            <w:top w:val="none" w:sz="0" w:space="0" w:color="auto"/>
            <w:left w:val="none" w:sz="0" w:space="0" w:color="auto"/>
            <w:bottom w:val="none" w:sz="0" w:space="0" w:color="auto"/>
            <w:right w:val="none" w:sz="0" w:space="0" w:color="auto"/>
          </w:divBdr>
        </w:div>
        <w:div w:id="858204522">
          <w:marLeft w:val="480"/>
          <w:marRight w:val="0"/>
          <w:marTop w:val="0"/>
          <w:marBottom w:val="0"/>
          <w:divBdr>
            <w:top w:val="none" w:sz="0" w:space="0" w:color="auto"/>
            <w:left w:val="none" w:sz="0" w:space="0" w:color="auto"/>
            <w:bottom w:val="none" w:sz="0" w:space="0" w:color="auto"/>
            <w:right w:val="none" w:sz="0" w:space="0" w:color="auto"/>
          </w:divBdr>
        </w:div>
        <w:div w:id="1775594115">
          <w:marLeft w:val="480"/>
          <w:marRight w:val="0"/>
          <w:marTop w:val="0"/>
          <w:marBottom w:val="0"/>
          <w:divBdr>
            <w:top w:val="none" w:sz="0" w:space="0" w:color="auto"/>
            <w:left w:val="none" w:sz="0" w:space="0" w:color="auto"/>
            <w:bottom w:val="none" w:sz="0" w:space="0" w:color="auto"/>
            <w:right w:val="none" w:sz="0" w:space="0" w:color="auto"/>
          </w:divBdr>
        </w:div>
        <w:div w:id="1097021084">
          <w:marLeft w:val="480"/>
          <w:marRight w:val="0"/>
          <w:marTop w:val="0"/>
          <w:marBottom w:val="0"/>
          <w:divBdr>
            <w:top w:val="none" w:sz="0" w:space="0" w:color="auto"/>
            <w:left w:val="none" w:sz="0" w:space="0" w:color="auto"/>
            <w:bottom w:val="none" w:sz="0" w:space="0" w:color="auto"/>
            <w:right w:val="none" w:sz="0" w:space="0" w:color="auto"/>
          </w:divBdr>
        </w:div>
        <w:div w:id="1165899615">
          <w:marLeft w:val="480"/>
          <w:marRight w:val="0"/>
          <w:marTop w:val="0"/>
          <w:marBottom w:val="0"/>
          <w:divBdr>
            <w:top w:val="none" w:sz="0" w:space="0" w:color="auto"/>
            <w:left w:val="none" w:sz="0" w:space="0" w:color="auto"/>
            <w:bottom w:val="none" w:sz="0" w:space="0" w:color="auto"/>
            <w:right w:val="none" w:sz="0" w:space="0" w:color="auto"/>
          </w:divBdr>
        </w:div>
        <w:div w:id="1981300999">
          <w:marLeft w:val="480"/>
          <w:marRight w:val="0"/>
          <w:marTop w:val="0"/>
          <w:marBottom w:val="0"/>
          <w:divBdr>
            <w:top w:val="none" w:sz="0" w:space="0" w:color="auto"/>
            <w:left w:val="none" w:sz="0" w:space="0" w:color="auto"/>
            <w:bottom w:val="none" w:sz="0" w:space="0" w:color="auto"/>
            <w:right w:val="none" w:sz="0" w:space="0" w:color="auto"/>
          </w:divBdr>
        </w:div>
        <w:div w:id="112216611">
          <w:marLeft w:val="480"/>
          <w:marRight w:val="0"/>
          <w:marTop w:val="0"/>
          <w:marBottom w:val="0"/>
          <w:divBdr>
            <w:top w:val="none" w:sz="0" w:space="0" w:color="auto"/>
            <w:left w:val="none" w:sz="0" w:space="0" w:color="auto"/>
            <w:bottom w:val="none" w:sz="0" w:space="0" w:color="auto"/>
            <w:right w:val="none" w:sz="0" w:space="0" w:color="auto"/>
          </w:divBdr>
        </w:div>
        <w:div w:id="11886813">
          <w:marLeft w:val="480"/>
          <w:marRight w:val="0"/>
          <w:marTop w:val="0"/>
          <w:marBottom w:val="0"/>
          <w:divBdr>
            <w:top w:val="none" w:sz="0" w:space="0" w:color="auto"/>
            <w:left w:val="none" w:sz="0" w:space="0" w:color="auto"/>
            <w:bottom w:val="none" w:sz="0" w:space="0" w:color="auto"/>
            <w:right w:val="none" w:sz="0" w:space="0" w:color="auto"/>
          </w:divBdr>
        </w:div>
        <w:div w:id="411440372">
          <w:marLeft w:val="480"/>
          <w:marRight w:val="0"/>
          <w:marTop w:val="0"/>
          <w:marBottom w:val="0"/>
          <w:divBdr>
            <w:top w:val="none" w:sz="0" w:space="0" w:color="auto"/>
            <w:left w:val="none" w:sz="0" w:space="0" w:color="auto"/>
            <w:bottom w:val="none" w:sz="0" w:space="0" w:color="auto"/>
            <w:right w:val="none" w:sz="0" w:space="0" w:color="auto"/>
          </w:divBdr>
        </w:div>
        <w:div w:id="1861777876">
          <w:marLeft w:val="480"/>
          <w:marRight w:val="0"/>
          <w:marTop w:val="0"/>
          <w:marBottom w:val="0"/>
          <w:divBdr>
            <w:top w:val="none" w:sz="0" w:space="0" w:color="auto"/>
            <w:left w:val="none" w:sz="0" w:space="0" w:color="auto"/>
            <w:bottom w:val="none" w:sz="0" w:space="0" w:color="auto"/>
            <w:right w:val="none" w:sz="0" w:space="0" w:color="auto"/>
          </w:divBdr>
        </w:div>
        <w:div w:id="272909565">
          <w:marLeft w:val="480"/>
          <w:marRight w:val="0"/>
          <w:marTop w:val="0"/>
          <w:marBottom w:val="0"/>
          <w:divBdr>
            <w:top w:val="none" w:sz="0" w:space="0" w:color="auto"/>
            <w:left w:val="none" w:sz="0" w:space="0" w:color="auto"/>
            <w:bottom w:val="none" w:sz="0" w:space="0" w:color="auto"/>
            <w:right w:val="none" w:sz="0" w:space="0" w:color="auto"/>
          </w:divBdr>
        </w:div>
        <w:div w:id="1065765574">
          <w:marLeft w:val="480"/>
          <w:marRight w:val="0"/>
          <w:marTop w:val="0"/>
          <w:marBottom w:val="0"/>
          <w:divBdr>
            <w:top w:val="none" w:sz="0" w:space="0" w:color="auto"/>
            <w:left w:val="none" w:sz="0" w:space="0" w:color="auto"/>
            <w:bottom w:val="none" w:sz="0" w:space="0" w:color="auto"/>
            <w:right w:val="none" w:sz="0" w:space="0" w:color="auto"/>
          </w:divBdr>
        </w:div>
        <w:div w:id="631978238">
          <w:marLeft w:val="480"/>
          <w:marRight w:val="0"/>
          <w:marTop w:val="0"/>
          <w:marBottom w:val="0"/>
          <w:divBdr>
            <w:top w:val="none" w:sz="0" w:space="0" w:color="auto"/>
            <w:left w:val="none" w:sz="0" w:space="0" w:color="auto"/>
            <w:bottom w:val="none" w:sz="0" w:space="0" w:color="auto"/>
            <w:right w:val="none" w:sz="0" w:space="0" w:color="auto"/>
          </w:divBdr>
        </w:div>
        <w:div w:id="1651401422">
          <w:marLeft w:val="480"/>
          <w:marRight w:val="0"/>
          <w:marTop w:val="0"/>
          <w:marBottom w:val="0"/>
          <w:divBdr>
            <w:top w:val="none" w:sz="0" w:space="0" w:color="auto"/>
            <w:left w:val="none" w:sz="0" w:space="0" w:color="auto"/>
            <w:bottom w:val="none" w:sz="0" w:space="0" w:color="auto"/>
            <w:right w:val="none" w:sz="0" w:space="0" w:color="auto"/>
          </w:divBdr>
        </w:div>
        <w:div w:id="260455027">
          <w:marLeft w:val="480"/>
          <w:marRight w:val="0"/>
          <w:marTop w:val="0"/>
          <w:marBottom w:val="0"/>
          <w:divBdr>
            <w:top w:val="none" w:sz="0" w:space="0" w:color="auto"/>
            <w:left w:val="none" w:sz="0" w:space="0" w:color="auto"/>
            <w:bottom w:val="none" w:sz="0" w:space="0" w:color="auto"/>
            <w:right w:val="none" w:sz="0" w:space="0" w:color="auto"/>
          </w:divBdr>
        </w:div>
        <w:div w:id="2093888255">
          <w:marLeft w:val="480"/>
          <w:marRight w:val="0"/>
          <w:marTop w:val="0"/>
          <w:marBottom w:val="0"/>
          <w:divBdr>
            <w:top w:val="none" w:sz="0" w:space="0" w:color="auto"/>
            <w:left w:val="none" w:sz="0" w:space="0" w:color="auto"/>
            <w:bottom w:val="none" w:sz="0" w:space="0" w:color="auto"/>
            <w:right w:val="none" w:sz="0" w:space="0" w:color="auto"/>
          </w:divBdr>
        </w:div>
        <w:div w:id="3023641">
          <w:marLeft w:val="480"/>
          <w:marRight w:val="0"/>
          <w:marTop w:val="0"/>
          <w:marBottom w:val="0"/>
          <w:divBdr>
            <w:top w:val="none" w:sz="0" w:space="0" w:color="auto"/>
            <w:left w:val="none" w:sz="0" w:space="0" w:color="auto"/>
            <w:bottom w:val="none" w:sz="0" w:space="0" w:color="auto"/>
            <w:right w:val="none" w:sz="0" w:space="0" w:color="auto"/>
          </w:divBdr>
        </w:div>
        <w:div w:id="1682315984">
          <w:marLeft w:val="480"/>
          <w:marRight w:val="0"/>
          <w:marTop w:val="0"/>
          <w:marBottom w:val="0"/>
          <w:divBdr>
            <w:top w:val="none" w:sz="0" w:space="0" w:color="auto"/>
            <w:left w:val="none" w:sz="0" w:space="0" w:color="auto"/>
            <w:bottom w:val="none" w:sz="0" w:space="0" w:color="auto"/>
            <w:right w:val="none" w:sz="0" w:space="0" w:color="auto"/>
          </w:divBdr>
        </w:div>
        <w:div w:id="1070467278">
          <w:marLeft w:val="480"/>
          <w:marRight w:val="0"/>
          <w:marTop w:val="0"/>
          <w:marBottom w:val="0"/>
          <w:divBdr>
            <w:top w:val="none" w:sz="0" w:space="0" w:color="auto"/>
            <w:left w:val="none" w:sz="0" w:space="0" w:color="auto"/>
            <w:bottom w:val="none" w:sz="0" w:space="0" w:color="auto"/>
            <w:right w:val="none" w:sz="0" w:space="0" w:color="auto"/>
          </w:divBdr>
        </w:div>
        <w:div w:id="398288316">
          <w:marLeft w:val="480"/>
          <w:marRight w:val="0"/>
          <w:marTop w:val="0"/>
          <w:marBottom w:val="0"/>
          <w:divBdr>
            <w:top w:val="none" w:sz="0" w:space="0" w:color="auto"/>
            <w:left w:val="none" w:sz="0" w:space="0" w:color="auto"/>
            <w:bottom w:val="none" w:sz="0" w:space="0" w:color="auto"/>
            <w:right w:val="none" w:sz="0" w:space="0" w:color="auto"/>
          </w:divBdr>
        </w:div>
        <w:div w:id="295910316">
          <w:marLeft w:val="480"/>
          <w:marRight w:val="0"/>
          <w:marTop w:val="0"/>
          <w:marBottom w:val="0"/>
          <w:divBdr>
            <w:top w:val="none" w:sz="0" w:space="0" w:color="auto"/>
            <w:left w:val="none" w:sz="0" w:space="0" w:color="auto"/>
            <w:bottom w:val="none" w:sz="0" w:space="0" w:color="auto"/>
            <w:right w:val="none" w:sz="0" w:space="0" w:color="auto"/>
          </w:divBdr>
        </w:div>
        <w:div w:id="1237858331">
          <w:marLeft w:val="480"/>
          <w:marRight w:val="0"/>
          <w:marTop w:val="0"/>
          <w:marBottom w:val="0"/>
          <w:divBdr>
            <w:top w:val="none" w:sz="0" w:space="0" w:color="auto"/>
            <w:left w:val="none" w:sz="0" w:space="0" w:color="auto"/>
            <w:bottom w:val="none" w:sz="0" w:space="0" w:color="auto"/>
            <w:right w:val="none" w:sz="0" w:space="0" w:color="auto"/>
          </w:divBdr>
        </w:div>
        <w:div w:id="1592350456">
          <w:marLeft w:val="480"/>
          <w:marRight w:val="0"/>
          <w:marTop w:val="0"/>
          <w:marBottom w:val="0"/>
          <w:divBdr>
            <w:top w:val="none" w:sz="0" w:space="0" w:color="auto"/>
            <w:left w:val="none" w:sz="0" w:space="0" w:color="auto"/>
            <w:bottom w:val="none" w:sz="0" w:space="0" w:color="auto"/>
            <w:right w:val="none" w:sz="0" w:space="0" w:color="auto"/>
          </w:divBdr>
        </w:div>
        <w:div w:id="281495670">
          <w:marLeft w:val="480"/>
          <w:marRight w:val="0"/>
          <w:marTop w:val="0"/>
          <w:marBottom w:val="0"/>
          <w:divBdr>
            <w:top w:val="none" w:sz="0" w:space="0" w:color="auto"/>
            <w:left w:val="none" w:sz="0" w:space="0" w:color="auto"/>
            <w:bottom w:val="none" w:sz="0" w:space="0" w:color="auto"/>
            <w:right w:val="none" w:sz="0" w:space="0" w:color="auto"/>
          </w:divBdr>
        </w:div>
        <w:div w:id="118501175">
          <w:marLeft w:val="480"/>
          <w:marRight w:val="0"/>
          <w:marTop w:val="0"/>
          <w:marBottom w:val="0"/>
          <w:divBdr>
            <w:top w:val="none" w:sz="0" w:space="0" w:color="auto"/>
            <w:left w:val="none" w:sz="0" w:space="0" w:color="auto"/>
            <w:bottom w:val="none" w:sz="0" w:space="0" w:color="auto"/>
            <w:right w:val="none" w:sz="0" w:space="0" w:color="auto"/>
          </w:divBdr>
        </w:div>
        <w:div w:id="948898670">
          <w:marLeft w:val="480"/>
          <w:marRight w:val="0"/>
          <w:marTop w:val="0"/>
          <w:marBottom w:val="0"/>
          <w:divBdr>
            <w:top w:val="none" w:sz="0" w:space="0" w:color="auto"/>
            <w:left w:val="none" w:sz="0" w:space="0" w:color="auto"/>
            <w:bottom w:val="none" w:sz="0" w:space="0" w:color="auto"/>
            <w:right w:val="none" w:sz="0" w:space="0" w:color="auto"/>
          </w:divBdr>
        </w:div>
        <w:div w:id="1775202128">
          <w:marLeft w:val="480"/>
          <w:marRight w:val="0"/>
          <w:marTop w:val="0"/>
          <w:marBottom w:val="0"/>
          <w:divBdr>
            <w:top w:val="none" w:sz="0" w:space="0" w:color="auto"/>
            <w:left w:val="none" w:sz="0" w:space="0" w:color="auto"/>
            <w:bottom w:val="none" w:sz="0" w:space="0" w:color="auto"/>
            <w:right w:val="none" w:sz="0" w:space="0" w:color="auto"/>
          </w:divBdr>
        </w:div>
        <w:div w:id="634721986">
          <w:marLeft w:val="480"/>
          <w:marRight w:val="0"/>
          <w:marTop w:val="0"/>
          <w:marBottom w:val="0"/>
          <w:divBdr>
            <w:top w:val="none" w:sz="0" w:space="0" w:color="auto"/>
            <w:left w:val="none" w:sz="0" w:space="0" w:color="auto"/>
            <w:bottom w:val="none" w:sz="0" w:space="0" w:color="auto"/>
            <w:right w:val="none" w:sz="0" w:space="0" w:color="auto"/>
          </w:divBdr>
        </w:div>
        <w:div w:id="2047440930">
          <w:marLeft w:val="480"/>
          <w:marRight w:val="0"/>
          <w:marTop w:val="0"/>
          <w:marBottom w:val="0"/>
          <w:divBdr>
            <w:top w:val="none" w:sz="0" w:space="0" w:color="auto"/>
            <w:left w:val="none" w:sz="0" w:space="0" w:color="auto"/>
            <w:bottom w:val="none" w:sz="0" w:space="0" w:color="auto"/>
            <w:right w:val="none" w:sz="0" w:space="0" w:color="auto"/>
          </w:divBdr>
        </w:div>
        <w:div w:id="1688486149">
          <w:marLeft w:val="480"/>
          <w:marRight w:val="0"/>
          <w:marTop w:val="0"/>
          <w:marBottom w:val="0"/>
          <w:divBdr>
            <w:top w:val="none" w:sz="0" w:space="0" w:color="auto"/>
            <w:left w:val="none" w:sz="0" w:space="0" w:color="auto"/>
            <w:bottom w:val="none" w:sz="0" w:space="0" w:color="auto"/>
            <w:right w:val="none" w:sz="0" w:space="0" w:color="auto"/>
          </w:divBdr>
        </w:div>
        <w:div w:id="1185511329">
          <w:marLeft w:val="480"/>
          <w:marRight w:val="0"/>
          <w:marTop w:val="0"/>
          <w:marBottom w:val="0"/>
          <w:divBdr>
            <w:top w:val="none" w:sz="0" w:space="0" w:color="auto"/>
            <w:left w:val="none" w:sz="0" w:space="0" w:color="auto"/>
            <w:bottom w:val="none" w:sz="0" w:space="0" w:color="auto"/>
            <w:right w:val="none" w:sz="0" w:space="0" w:color="auto"/>
          </w:divBdr>
        </w:div>
        <w:div w:id="1672177657">
          <w:marLeft w:val="480"/>
          <w:marRight w:val="0"/>
          <w:marTop w:val="0"/>
          <w:marBottom w:val="0"/>
          <w:divBdr>
            <w:top w:val="none" w:sz="0" w:space="0" w:color="auto"/>
            <w:left w:val="none" w:sz="0" w:space="0" w:color="auto"/>
            <w:bottom w:val="none" w:sz="0" w:space="0" w:color="auto"/>
            <w:right w:val="none" w:sz="0" w:space="0" w:color="auto"/>
          </w:divBdr>
        </w:div>
        <w:div w:id="1396271443">
          <w:marLeft w:val="480"/>
          <w:marRight w:val="0"/>
          <w:marTop w:val="0"/>
          <w:marBottom w:val="0"/>
          <w:divBdr>
            <w:top w:val="none" w:sz="0" w:space="0" w:color="auto"/>
            <w:left w:val="none" w:sz="0" w:space="0" w:color="auto"/>
            <w:bottom w:val="none" w:sz="0" w:space="0" w:color="auto"/>
            <w:right w:val="none" w:sz="0" w:space="0" w:color="auto"/>
          </w:divBdr>
        </w:div>
        <w:div w:id="984088860">
          <w:marLeft w:val="480"/>
          <w:marRight w:val="0"/>
          <w:marTop w:val="0"/>
          <w:marBottom w:val="0"/>
          <w:divBdr>
            <w:top w:val="none" w:sz="0" w:space="0" w:color="auto"/>
            <w:left w:val="none" w:sz="0" w:space="0" w:color="auto"/>
            <w:bottom w:val="none" w:sz="0" w:space="0" w:color="auto"/>
            <w:right w:val="none" w:sz="0" w:space="0" w:color="auto"/>
          </w:divBdr>
        </w:div>
        <w:div w:id="1668748382">
          <w:marLeft w:val="480"/>
          <w:marRight w:val="0"/>
          <w:marTop w:val="0"/>
          <w:marBottom w:val="0"/>
          <w:divBdr>
            <w:top w:val="none" w:sz="0" w:space="0" w:color="auto"/>
            <w:left w:val="none" w:sz="0" w:space="0" w:color="auto"/>
            <w:bottom w:val="none" w:sz="0" w:space="0" w:color="auto"/>
            <w:right w:val="none" w:sz="0" w:space="0" w:color="auto"/>
          </w:divBdr>
        </w:div>
        <w:div w:id="1772553981">
          <w:marLeft w:val="480"/>
          <w:marRight w:val="0"/>
          <w:marTop w:val="0"/>
          <w:marBottom w:val="0"/>
          <w:divBdr>
            <w:top w:val="none" w:sz="0" w:space="0" w:color="auto"/>
            <w:left w:val="none" w:sz="0" w:space="0" w:color="auto"/>
            <w:bottom w:val="none" w:sz="0" w:space="0" w:color="auto"/>
            <w:right w:val="none" w:sz="0" w:space="0" w:color="auto"/>
          </w:divBdr>
        </w:div>
        <w:div w:id="253128018">
          <w:marLeft w:val="480"/>
          <w:marRight w:val="0"/>
          <w:marTop w:val="0"/>
          <w:marBottom w:val="0"/>
          <w:divBdr>
            <w:top w:val="none" w:sz="0" w:space="0" w:color="auto"/>
            <w:left w:val="none" w:sz="0" w:space="0" w:color="auto"/>
            <w:bottom w:val="none" w:sz="0" w:space="0" w:color="auto"/>
            <w:right w:val="none" w:sz="0" w:space="0" w:color="auto"/>
          </w:divBdr>
        </w:div>
        <w:div w:id="1113095705">
          <w:marLeft w:val="480"/>
          <w:marRight w:val="0"/>
          <w:marTop w:val="0"/>
          <w:marBottom w:val="0"/>
          <w:divBdr>
            <w:top w:val="none" w:sz="0" w:space="0" w:color="auto"/>
            <w:left w:val="none" w:sz="0" w:space="0" w:color="auto"/>
            <w:bottom w:val="none" w:sz="0" w:space="0" w:color="auto"/>
            <w:right w:val="none" w:sz="0" w:space="0" w:color="auto"/>
          </w:divBdr>
        </w:div>
        <w:div w:id="1750276302">
          <w:marLeft w:val="480"/>
          <w:marRight w:val="0"/>
          <w:marTop w:val="0"/>
          <w:marBottom w:val="0"/>
          <w:divBdr>
            <w:top w:val="none" w:sz="0" w:space="0" w:color="auto"/>
            <w:left w:val="none" w:sz="0" w:space="0" w:color="auto"/>
            <w:bottom w:val="none" w:sz="0" w:space="0" w:color="auto"/>
            <w:right w:val="none" w:sz="0" w:space="0" w:color="auto"/>
          </w:divBdr>
        </w:div>
        <w:div w:id="1167869771">
          <w:marLeft w:val="480"/>
          <w:marRight w:val="0"/>
          <w:marTop w:val="0"/>
          <w:marBottom w:val="0"/>
          <w:divBdr>
            <w:top w:val="none" w:sz="0" w:space="0" w:color="auto"/>
            <w:left w:val="none" w:sz="0" w:space="0" w:color="auto"/>
            <w:bottom w:val="none" w:sz="0" w:space="0" w:color="auto"/>
            <w:right w:val="none" w:sz="0" w:space="0" w:color="auto"/>
          </w:divBdr>
        </w:div>
        <w:div w:id="1569456462">
          <w:marLeft w:val="480"/>
          <w:marRight w:val="0"/>
          <w:marTop w:val="0"/>
          <w:marBottom w:val="0"/>
          <w:divBdr>
            <w:top w:val="none" w:sz="0" w:space="0" w:color="auto"/>
            <w:left w:val="none" w:sz="0" w:space="0" w:color="auto"/>
            <w:bottom w:val="none" w:sz="0" w:space="0" w:color="auto"/>
            <w:right w:val="none" w:sz="0" w:space="0" w:color="auto"/>
          </w:divBdr>
        </w:div>
        <w:div w:id="1865285745">
          <w:marLeft w:val="480"/>
          <w:marRight w:val="0"/>
          <w:marTop w:val="0"/>
          <w:marBottom w:val="0"/>
          <w:divBdr>
            <w:top w:val="none" w:sz="0" w:space="0" w:color="auto"/>
            <w:left w:val="none" w:sz="0" w:space="0" w:color="auto"/>
            <w:bottom w:val="none" w:sz="0" w:space="0" w:color="auto"/>
            <w:right w:val="none" w:sz="0" w:space="0" w:color="auto"/>
          </w:divBdr>
        </w:div>
        <w:div w:id="1724449247">
          <w:marLeft w:val="480"/>
          <w:marRight w:val="0"/>
          <w:marTop w:val="0"/>
          <w:marBottom w:val="0"/>
          <w:divBdr>
            <w:top w:val="none" w:sz="0" w:space="0" w:color="auto"/>
            <w:left w:val="none" w:sz="0" w:space="0" w:color="auto"/>
            <w:bottom w:val="none" w:sz="0" w:space="0" w:color="auto"/>
            <w:right w:val="none" w:sz="0" w:space="0" w:color="auto"/>
          </w:divBdr>
        </w:div>
        <w:div w:id="483352142">
          <w:marLeft w:val="480"/>
          <w:marRight w:val="0"/>
          <w:marTop w:val="0"/>
          <w:marBottom w:val="0"/>
          <w:divBdr>
            <w:top w:val="none" w:sz="0" w:space="0" w:color="auto"/>
            <w:left w:val="none" w:sz="0" w:space="0" w:color="auto"/>
            <w:bottom w:val="none" w:sz="0" w:space="0" w:color="auto"/>
            <w:right w:val="none" w:sz="0" w:space="0" w:color="auto"/>
          </w:divBdr>
        </w:div>
        <w:div w:id="972103454">
          <w:marLeft w:val="480"/>
          <w:marRight w:val="0"/>
          <w:marTop w:val="0"/>
          <w:marBottom w:val="0"/>
          <w:divBdr>
            <w:top w:val="none" w:sz="0" w:space="0" w:color="auto"/>
            <w:left w:val="none" w:sz="0" w:space="0" w:color="auto"/>
            <w:bottom w:val="none" w:sz="0" w:space="0" w:color="auto"/>
            <w:right w:val="none" w:sz="0" w:space="0" w:color="auto"/>
          </w:divBdr>
        </w:div>
        <w:div w:id="1673140872">
          <w:marLeft w:val="480"/>
          <w:marRight w:val="0"/>
          <w:marTop w:val="0"/>
          <w:marBottom w:val="0"/>
          <w:divBdr>
            <w:top w:val="none" w:sz="0" w:space="0" w:color="auto"/>
            <w:left w:val="none" w:sz="0" w:space="0" w:color="auto"/>
            <w:bottom w:val="none" w:sz="0" w:space="0" w:color="auto"/>
            <w:right w:val="none" w:sz="0" w:space="0" w:color="auto"/>
          </w:divBdr>
        </w:div>
        <w:div w:id="2106264802">
          <w:marLeft w:val="480"/>
          <w:marRight w:val="0"/>
          <w:marTop w:val="0"/>
          <w:marBottom w:val="0"/>
          <w:divBdr>
            <w:top w:val="none" w:sz="0" w:space="0" w:color="auto"/>
            <w:left w:val="none" w:sz="0" w:space="0" w:color="auto"/>
            <w:bottom w:val="none" w:sz="0" w:space="0" w:color="auto"/>
            <w:right w:val="none" w:sz="0" w:space="0" w:color="auto"/>
          </w:divBdr>
        </w:div>
        <w:div w:id="1611474356">
          <w:marLeft w:val="480"/>
          <w:marRight w:val="0"/>
          <w:marTop w:val="0"/>
          <w:marBottom w:val="0"/>
          <w:divBdr>
            <w:top w:val="none" w:sz="0" w:space="0" w:color="auto"/>
            <w:left w:val="none" w:sz="0" w:space="0" w:color="auto"/>
            <w:bottom w:val="none" w:sz="0" w:space="0" w:color="auto"/>
            <w:right w:val="none" w:sz="0" w:space="0" w:color="auto"/>
          </w:divBdr>
        </w:div>
        <w:div w:id="1358628412">
          <w:marLeft w:val="480"/>
          <w:marRight w:val="0"/>
          <w:marTop w:val="0"/>
          <w:marBottom w:val="0"/>
          <w:divBdr>
            <w:top w:val="none" w:sz="0" w:space="0" w:color="auto"/>
            <w:left w:val="none" w:sz="0" w:space="0" w:color="auto"/>
            <w:bottom w:val="none" w:sz="0" w:space="0" w:color="auto"/>
            <w:right w:val="none" w:sz="0" w:space="0" w:color="auto"/>
          </w:divBdr>
        </w:div>
        <w:div w:id="295531433">
          <w:marLeft w:val="480"/>
          <w:marRight w:val="0"/>
          <w:marTop w:val="0"/>
          <w:marBottom w:val="0"/>
          <w:divBdr>
            <w:top w:val="none" w:sz="0" w:space="0" w:color="auto"/>
            <w:left w:val="none" w:sz="0" w:space="0" w:color="auto"/>
            <w:bottom w:val="none" w:sz="0" w:space="0" w:color="auto"/>
            <w:right w:val="none" w:sz="0" w:space="0" w:color="auto"/>
          </w:divBdr>
        </w:div>
        <w:div w:id="1605504062">
          <w:marLeft w:val="480"/>
          <w:marRight w:val="0"/>
          <w:marTop w:val="0"/>
          <w:marBottom w:val="0"/>
          <w:divBdr>
            <w:top w:val="none" w:sz="0" w:space="0" w:color="auto"/>
            <w:left w:val="none" w:sz="0" w:space="0" w:color="auto"/>
            <w:bottom w:val="none" w:sz="0" w:space="0" w:color="auto"/>
            <w:right w:val="none" w:sz="0" w:space="0" w:color="auto"/>
          </w:divBdr>
        </w:div>
      </w:divsChild>
    </w:div>
    <w:div w:id="807938737">
      <w:bodyDiv w:val="1"/>
      <w:marLeft w:val="0"/>
      <w:marRight w:val="0"/>
      <w:marTop w:val="0"/>
      <w:marBottom w:val="0"/>
      <w:divBdr>
        <w:top w:val="none" w:sz="0" w:space="0" w:color="auto"/>
        <w:left w:val="none" w:sz="0" w:space="0" w:color="auto"/>
        <w:bottom w:val="none" w:sz="0" w:space="0" w:color="auto"/>
        <w:right w:val="none" w:sz="0" w:space="0" w:color="auto"/>
      </w:divBdr>
    </w:div>
    <w:div w:id="855386296">
      <w:bodyDiv w:val="1"/>
      <w:marLeft w:val="0"/>
      <w:marRight w:val="0"/>
      <w:marTop w:val="0"/>
      <w:marBottom w:val="0"/>
      <w:divBdr>
        <w:top w:val="none" w:sz="0" w:space="0" w:color="auto"/>
        <w:left w:val="none" w:sz="0" w:space="0" w:color="auto"/>
        <w:bottom w:val="none" w:sz="0" w:space="0" w:color="auto"/>
        <w:right w:val="none" w:sz="0" w:space="0" w:color="auto"/>
      </w:divBdr>
    </w:div>
    <w:div w:id="862089146">
      <w:bodyDiv w:val="1"/>
      <w:marLeft w:val="0"/>
      <w:marRight w:val="0"/>
      <w:marTop w:val="0"/>
      <w:marBottom w:val="0"/>
      <w:divBdr>
        <w:top w:val="none" w:sz="0" w:space="0" w:color="auto"/>
        <w:left w:val="none" w:sz="0" w:space="0" w:color="auto"/>
        <w:bottom w:val="none" w:sz="0" w:space="0" w:color="auto"/>
        <w:right w:val="none" w:sz="0" w:space="0" w:color="auto"/>
      </w:divBdr>
    </w:div>
    <w:div w:id="927731313">
      <w:bodyDiv w:val="1"/>
      <w:marLeft w:val="0"/>
      <w:marRight w:val="0"/>
      <w:marTop w:val="0"/>
      <w:marBottom w:val="0"/>
      <w:divBdr>
        <w:top w:val="none" w:sz="0" w:space="0" w:color="auto"/>
        <w:left w:val="none" w:sz="0" w:space="0" w:color="auto"/>
        <w:bottom w:val="none" w:sz="0" w:space="0" w:color="auto"/>
        <w:right w:val="none" w:sz="0" w:space="0" w:color="auto"/>
      </w:divBdr>
      <w:divsChild>
        <w:div w:id="31805699">
          <w:marLeft w:val="480"/>
          <w:marRight w:val="0"/>
          <w:marTop w:val="0"/>
          <w:marBottom w:val="0"/>
          <w:divBdr>
            <w:top w:val="none" w:sz="0" w:space="0" w:color="auto"/>
            <w:left w:val="none" w:sz="0" w:space="0" w:color="auto"/>
            <w:bottom w:val="none" w:sz="0" w:space="0" w:color="auto"/>
            <w:right w:val="none" w:sz="0" w:space="0" w:color="auto"/>
          </w:divBdr>
        </w:div>
        <w:div w:id="1906597621">
          <w:marLeft w:val="480"/>
          <w:marRight w:val="0"/>
          <w:marTop w:val="0"/>
          <w:marBottom w:val="0"/>
          <w:divBdr>
            <w:top w:val="none" w:sz="0" w:space="0" w:color="auto"/>
            <w:left w:val="none" w:sz="0" w:space="0" w:color="auto"/>
            <w:bottom w:val="none" w:sz="0" w:space="0" w:color="auto"/>
            <w:right w:val="none" w:sz="0" w:space="0" w:color="auto"/>
          </w:divBdr>
        </w:div>
        <w:div w:id="1487239341">
          <w:marLeft w:val="480"/>
          <w:marRight w:val="0"/>
          <w:marTop w:val="0"/>
          <w:marBottom w:val="0"/>
          <w:divBdr>
            <w:top w:val="none" w:sz="0" w:space="0" w:color="auto"/>
            <w:left w:val="none" w:sz="0" w:space="0" w:color="auto"/>
            <w:bottom w:val="none" w:sz="0" w:space="0" w:color="auto"/>
            <w:right w:val="none" w:sz="0" w:space="0" w:color="auto"/>
          </w:divBdr>
        </w:div>
        <w:div w:id="831264714">
          <w:marLeft w:val="480"/>
          <w:marRight w:val="0"/>
          <w:marTop w:val="0"/>
          <w:marBottom w:val="0"/>
          <w:divBdr>
            <w:top w:val="none" w:sz="0" w:space="0" w:color="auto"/>
            <w:left w:val="none" w:sz="0" w:space="0" w:color="auto"/>
            <w:bottom w:val="none" w:sz="0" w:space="0" w:color="auto"/>
            <w:right w:val="none" w:sz="0" w:space="0" w:color="auto"/>
          </w:divBdr>
        </w:div>
        <w:div w:id="1816025855">
          <w:marLeft w:val="480"/>
          <w:marRight w:val="0"/>
          <w:marTop w:val="0"/>
          <w:marBottom w:val="0"/>
          <w:divBdr>
            <w:top w:val="none" w:sz="0" w:space="0" w:color="auto"/>
            <w:left w:val="none" w:sz="0" w:space="0" w:color="auto"/>
            <w:bottom w:val="none" w:sz="0" w:space="0" w:color="auto"/>
            <w:right w:val="none" w:sz="0" w:space="0" w:color="auto"/>
          </w:divBdr>
        </w:div>
        <w:div w:id="122770440">
          <w:marLeft w:val="480"/>
          <w:marRight w:val="0"/>
          <w:marTop w:val="0"/>
          <w:marBottom w:val="0"/>
          <w:divBdr>
            <w:top w:val="none" w:sz="0" w:space="0" w:color="auto"/>
            <w:left w:val="none" w:sz="0" w:space="0" w:color="auto"/>
            <w:bottom w:val="none" w:sz="0" w:space="0" w:color="auto"/>
            <w:right w:val="none" w:sz="0" w:space="0" w:color="auto"/>
          </w:divBdr>
        </w:div>
        <w:div w:id="238639483">
          <w:marLeft w:val="480"/>
          <w:marRight w:val="0"/>
          <w:marTop w:val="0"/>
          <w:marBottom w:val="0"/>
          <w:divBdr>
            <w:top w:val="none" w:sz="0" w:space="0" w:color="auto"/>
            <w:left w:val="none" w:sz="0" w:space="0" w:color="auto"/>
            <w:bottom w:val="none" w:sz="0" w:space="0" w:color="auto"/>
            <w:right w:val="none" w:sz="0" w:space="0" w:color="auto"/>
          </w:divBdr>
        </w:div>
        <w:div w:id="909312289">
          <w:marLeft w:val="480"/>
          <w:marRight w:val="0"/>
          <w:marTop w:val="0"/>
          <w:marBottom w:val="0"/>
          <w:divBdr>
            <w:top w:val="none" w:sz="0" w:space="0" w:color="auto"/>
            <w:left w:val="none" w:sz="0" w:space="0" w:color="auto"/>
            <w:bottom w:val="none" w:sz="0" w:space="0" w:color="auto"/>
            <w:right w:val="none" w:sz="0" w:space="0" w:color="auto"/>
          </w:divBdr>
        </w:div>
        <w:div w:id="1256672357">
          <w:marLeft w:val="480"/>
          <w:marRight w:val="0"/>
          <w:marTop w:val="0"/>
          <w:marBottom w:val="0"/>
          <w:divBdr>
            <w:top w:val="none" w:sz="0" w:space="0" w:color="auto"/>
            <w:left w:val="none" w:sz="0" w:space="0" w:color="auto"/>
            <w:bottom w:val="none" w:sz="0" w:space="0" w:color="auto"/>
            <w:right w:val="none" w:sz="0" w:space="0" w:color="auto"/>
          </w:divBdr>
        </w:div>
        <w:div w:id="1361006760">
          <w:marLeft w:val="480"/>
          <w:marRight w:val="0"/>
          <w:marTop w:val="0"/>
          <w:marBottom w:val="0"/>
          <w:divBdr>
            <w:top w:val="none" w:sz="0" w:space="0" w:color="auto"/>
            <w:left w:val="none" w:sz="0" w:space="0" w:color="auto"/>
            <w:bottom w:val="none" w:sz="0" w:space="0" w:color="auto"/>
            <w:right w:val="none" w:sz="0" w:space="0" w:color="auto"/>
          </w:divBdr>
        </w:div>
        <w:div w:id="1017730212">
          <w:marLeft w:val="480"/>
          <w:marRight w:val="0"/>
          <w:marTop w:val="0"/>
          <w:marBottom w:val="0"/>
          <w:divBdr>
            <w:top w:val="none" w:sz="0" w:space="0" w:color="auto"/>
            <w:left w:val="none" w:sz="0" w:space="0" w:color="auto"/>
            <w:bottom w:val="none" w:sz="0" w:space="0" w:color="auto"/>
            <w:right w:val="none" w:sz="0" w:space="0" w:color="auto"/>
          </w:divBdr>
        </w:div>
        <w:div w:id="1096753321">
          <w:marLeft w:val="480"/>
          <w:marRight w:val="0"/>
          <w:marTop w:val="0"/>
          <w:marBottom w:val="0"/>
          <w:divBdr>
            <w:top w:val="none" w:sz="0" w:space="0" w:color="auto"/>
            <w:left w:val="none" w:sz="0" w:space="0" w:color="auto"/>
            <w:bottom w:val="none" w:sz="0" w:space="0" w:color="auto"/>
            <w:right w:val="none" w:sz="0" w:space="0" w:color="auto"/>
          </w:divBdr>
        </w:div>
        <w:div w:id="1708218174">
          <w:marLeft w:val="480"/>
          <w:marRight w:val="0"/>
          <w:marTop w:val="0"/>
          <w:marBottom w:val="0"/>
          <w:divBdr>
            <w:top w:val="none" w:sz="0" w:space="0" w:color="auto"/>
            <w:left w:val="none" w:sz="0" w:space="0" w:color="auto"/>
            <w:bottom w:val="none" w:sz="0" w:space="0" w:color="auto"/>
            <w:right w:val="none" w:sz="0" w:space="0" w:color="auto"/>
          </w:divBdr>
        </w:div>
        <w:div w:id="2086605480">
          <w:marLeft w:val="480"/>
          <w:marRight w:val="0"/>
          <w:marTop w:val="0"/>
          <w:marBottom w:val="0"/>
          <w:divBdr>
            <w:top w:val="none" w:sz="0" w:space="0" w:color="auto"/>
            <w:left w:val="none" w:sz="0" w:space="0" w:color="auto"/>
            <w:bottom w:val="none" w:sz="0" w:space="0" w:color="auto"/>
            <w:right w:val="none" w:sz="0" w:space="0" w:color="auto"/>
          </w:divBdr>
        </w:div>
        <w:div w:id="1147480652">
          <w:marLeft w:val="480"/>
          <w:marRight w:val="0"/>
          <w:marTop w:val="0"/>
          <w:marBottom w:val="0"/>
          <w:divBdr>
            <w:top w:val="none" w:sz="0" w:space="0" w:color="auto"/>
            <w:left w:val="none" w:sz="0" w:space="0" w:color="auto"/>
            <w:bottom w:val="none" w:sz="0" w:space="0" w:color="auto"/>
            <w:right w:val="none" w:sz="0" w:space="0" w:color="auto"/>
          </w:divBdr>
        </w:div>
        <w:div w:id="519900432">
          <w:marLeft w:val="480"/>
          <w:marRight w:val="0"/>
          <w:marTop w:val="0"/>
          <w:marBottom w:val="0"/>
          <w:divBdr>
            <w:top w:val="none" w:sz="0" w:space="0" w:color="auto"/>
            <w:left w:val="none" w:sz="0" w:space="0" w:color="auto"/>
            <w:bottom w:val="none" w:sz="0" w:space="0" w:color="auto"/>
            <w:right w:val="none" w:sz="0" w:space="0" w:color="auto"/>
          </w:divBdr>
        </w:div>
        <w:div w:id="491213280">
          <w:marLeft w:val="480"/>
          <w:marRight w:val="0"/>
          <w:marTop w:val="0"/>
          <w:marBottom w:val="0"/>
          <w:divBdr>
            <w:top w:val="none" w:sz="0" w:space="0" w:color="auto"/>
            <w:left w:val="none" w:sz="0" w:space="0" w:color="auto"/>
            <w:bottom w:val="none" w:sz="0" w:space="0" w:color="auto"/>
            <w:right w:val="none" w:sz="0" w:space="0" w:color="auto"/>
          </w:divBdr>
        </w:div>
        <w:div w:id="74668329">
          <w:marLeft w:val="480"/>
          <w:marRight w:val="0"/>
          <w:marTop w:val="0"/>
          <w:marBottom w:val="0"/>
          <w:divBdr>
            <w:top w:val="none" w:sz="0" w:space="0" w:color="auto"/>
            <w:left w:val="none" w:sz="0" w:space="0" w:color="auto"/>
            <w:bottom w:val="none" w:sz="0" w:space="0" w:color="auto"/>
            <w:right w:val="none" w:sz="0" w:space="0" w:color="auto"/>
          </w:divBdr>
        </w:div>
        <w:div w:id="1501894858">
          <w:marLeft w:val="480"/>
          <w:marRight w:val="0"/>
          <w:marTop w:val="0"/>
          <w:marBottom w:val="0"/>
          <w:divBdr>
            <w:top w:val="none" w:sz="0" w:space="0" w:color="auto"/>
            <w:left w:val="none" w:sz="0" w:space="0" w:color="auto"/>
            <w:bottom w:val="none" w:sz="0" w:space="0" w:color="auto"/>
            <w:right w:val="none" w:sz="0" w:space="0" w:color="auto"/>
          </w:divBdr>
        </w:div>
        <w:div w:id="1682048266">
          <w:marLeft w:val="480"/>
          <w:marRight w:val="0"/>
          <w:marTop w:val="0"/>
          <w:marBottom w:val="0"/>
          <w:divBdr>
            <w:top w:val="none" w:sz="0" w:space="0" w:color="auto"/>
            <w:left w:val="none" w:sz="0" w:space="0" w:color="auto"/>
            <w:bottom w:val="none" w:sz="0" w:space="0" w:color="auto"/>
            <w:right w:val="none" w:sz="0" w:space="0" w:color="auto"/>
          </w:divBdr>
        </w:div>
        <w:div w:id="2141610311">
          <w:marLeft w:val="480"/>
          <w:marRight w:val="0"/>
          <w:marTop w:val="0"/>
          <w:marBottom w:val="0"/>
          <w:divBdr>
            <w:top w:val="none" w:sz="0" w:space="0" w:color="auto"/>
            <w:left w:val="none" w:sz="0" w:space="0" w:color="auto"/>
            <w:bottom w:val="none" w:sz="0" w:space="0" w:color="auto"/>
            <w:right w:val="none" w:sz="0" w:space="0" w:color="auto"/>
          </w:divBdr>
        </w:div>
        <w:div w:id="37360788">
          <w:marLeft w:val="480"/>
          <w:marRight w:val="0"/>
          <w:marTop w:val="0"/>
          <w:marBottom w:val="0"/>
          <w:divBdr>
            <w:top w:val="none" w:sz="0" w:space="0" w:color="auto"/>
            <w:left w:val="none" w:sz="0" w:space="0" w:color="auto"/>
            <w:bottom w:val="none" w:sz="0" w:space="0" w:color="auto"/>
            <w:right w:val="none" w:sz="0" w:space="0" w:color="auto"/>
          </w:divBdr>
        </w:div>
        <w:div w:id="1364481413">
          <w:marLeft w:val="480"/>
          <w:marRight w:val="0"/>
          <w:marTop w:val="0"/>
          <w:marBottom w:val="0"/>
          <w:divBdr>
            <w:top w:val="none" w:sz="0" w:space="0" w:color="auto"/>
            <w:left w:val="none" w:sz="0" w:space="0" w:color="auto"/>
            <w:bottom w:val="none" w:sz="0" w:space="0" w:color="auto"/>
            <w:right w:val="none" w:sz="0" w:space="0" w:color="auto"/>
          </w:divBdr>
        </w:div>
        <w:div w:id="352464040">
          <w:marLeft w:val="480"/>
          <w:marRight w:val="0"/>
          <w:marTop w:val="0"/>
          <w:marBottom w:val="0"/>
          <w:divBdr>
            <w:top w:val="none" w:sz="0" w:space="0" w:color="auto"/>
            <w:left w:val="none" w:sz="0" w:space="0" w:color="auto"/>
            <w:bottom w:val="none" w:sz="0" w:space="0" w:color="auto"/>
            <w:right w:val="none" w:sz="0" w:space="0" w:color="auto"/>
          </w:divBdr>
        </w:div>
        <w:div w:id="707223602">
          <w:marLeft w:val="480"/>
          <w:marRight w:val="0"/>
          <w:marTop w:val="0"/>
          <w:marBottom w:val="0"/>
          <w:divBdr>
            <w:top w:val="none" w:sz="0" w:space="0" w:color="auto"/>
            <w:left w:val="none" w:sz="0" w:space="0" w:color="auto"/>
            <w:bottom w:val="none" w:sz="0" w:space="0" w:color="auto"/>
            <w:right w:val="none" w:sz="0" w:space="0" w:color="auto"/>
          </w:divBdr>
        </w:div>
        <w:div w:id="1876649679">
          <w:marLeft w:val="480"/>
          <w:marRight w:val="0"/>
          <w:marTop w:val="0"/>
          <w:marBottom w:val="0"/>
          <w:divBdr>
            <w:top w:val="none" w:sz="0" w:space="0" w:color="auto"/>
            <w:left w:val="none" w:sz="0" w:space="0" w:color="auto"/>
            <w:bottom w:val="none" w:sz="0" w:space="0" w:color="auto"/>
            <w:right w:val="none" w:sz="0" w:space="0" w:color="auto"/>
          </w:divBdr>
        </w:div>
        <w:div w:id="1814522379">
          <w:marLeft w:val="480"/>
          <w:marRight w:val="0"/>
          <w:marTop w:val="0"/>
          <w:marBottom w:val="0"/>
          <w:divBdr>
            <w:top w:val="none" w:sz="0" w:space="0" w:color="auto"/>
            <w:left w:val="none" w:sz="0" w:space="0" w:color="auto"/>
            <w:bottom w:val="none" w:sz="0" w:space="0" w:color="auto"/>
            <w:right w:val="none" w:sz="0" w:space="0" w:color="auto"/>
          </w:divBdr>
        </w:div>
        <w:div w:id="213348586">
          <w:marLeft w:val="480"/>
          <w:marRight w:val="0"/>
          <w:marTop w:val="0"/>
          <w:marBottom w:val="0"/>
          <w:divBdr>
            <w:top w:val="none" w:sz="0" w:space="0" w:color="auto"/>
            <w:left w:val="none" w:sz="0" w:space="0" w:color="auto"/>
            <w:bottom w:val="none" w:sz="0" w:space="0" w:color="auto"/>
            <w:right w:val="none" w:sz="0" w:space="0" w:color="auto"/>
          </w:divBdr>
        </w:div>
        <w:div w:id="1813524093">
          <w:marLeft w:val="480"/>
          <w:marRight w:val="0"/>
          <w:marTop w:val="0"/>
          <w:marBottom w:val="0"/>
          <w:divBdr>
            <w:top w:val="none" w:sz="0" w:space="0" w:color="auto"/>
            <w:left w:val="none" w:sz="0" w:space="0" w:color="auto"/>
            <w:bottom w:val="none" w:sz="0" w:space="0" w:color="auto"/>
            <w:right w:val="none" w:sz="0" w:space="0" w:color="auto"/>
          </w:divBdr>
        </w:div>
        <w:div w:id="1393383531">
          <w:marLeft w:val="480"/>
          <w:marRight w:val="0"/>
          <w:marTop w:val="0"/>
          <w:marBottom w:val="0"/>
          <w:divBdr>
            <w:top w:val="none" w:sz="0" w:space="0" w:color="auto"/>
            <w:left w:val="none" w:sz="0" w:space="0" w:color="auto"/>
            <w:bottom w:val="none" w:sz="0" w:space="0" w:color="auto"/>
            <w:right w:val="none" w:sz="0" w:space="0" w:color="auto"/>
          </w:divBdr>
        </w:div>
        <w:div w:id="1342127705">
          <w:marLeft w:val="480"/>
          <w:marRight w:val="0"/>
          <w:marTop w:val="0"/>
          <w:marBottom w:val="0"/>
          <w:divBdr>
            <w:top w:val="none" w:sz="0" w:space="0" w:color="auto"/>
            <w:left w:val="none" w:sz="0" w:space="0" w:color="auto"/>
            <w:bottom w:val="none" w:sz="0" w:space="0" w:color="auto"/>
            <w:right w:val="none" w:sz="0" w:space="0" w:color="auto"/>
          </w:divBdr>
        </w:div>
        <w:div w:id="1718966851">
          <w:marLeft w:val="480"/>
          <w:marRight w:val="0"/>
          <w:marTop w:val="0"/>
          <w:marBottom w:val="0"/>
          <w:divBdr>
            <w:top w:val="none" w:sz="0" w:space="0" w:color="auto"/>
            <w:left w:val="none" w:sz="0" w:space="0" w:color="auto"/>
            <w:bottom w:val="none" w:sz="0" w:space="0" w:color="auto"/>
            <w:right w:val="none" w:sz="0" w:space="0" w:color="auto"/>
          </w:divBdr>
        </w:div>
        <w:div w:id="928808080">
          <w:marLeft w:val="480"/>
          <w:marRight w:val="0"/>
          <w:marTop w:val="0"/>
          <w:marBottom w:val="0"/>
          <w:divBdr>
            <w:top w:val="none" w:sz="0" w:space="0" w:color="auto"/>
            <w:left w:val="none" w:sz="0" w:space="0" w:color="auto"/>
            <w:bottom w:val="none" w:sz="0" w:space="0" w:color="auto"/>
            <w:right w:val="none" w:sz="0" w:space="0" w:color="auto"/>
          </w:divBdr>
        </w:div>
        <w:div w:id="1751153144">
          <w:marLeft w:val="480"/>
          <w:marRight w:val="0"/>
          <w:marTop w:val="0"/>
          <w:marBottom w:val="0"/>
          <w:divBdr>
            <w:top w:val="none" w:sz="0" w:space="0" w:color="auto"/>
            <w:left w:val="none" w:sz="0" w:space="0" w:color="auto"/>
            <w:bottom w:val="none" w:sz="0" w:space="0" w:color="auto"/>
            <w:right w:val="none" w:sz="0" w:space="0" w:color="auto"/>
          </w:divBdr>
        </w:div>
        <w:div w:id="2013483965">
          <w:marLeft w:val="480"/>
          <w:marRight w:val="0"/>
          <w:marTop w:val="0"/>
          <w:marBottom w:val="0"/>
          <w:divBdr>
            <w:top w:val="none" w:sz="0" w:space="0" w:color="auto"/>
            <w:left w:val="none" w:sz="0" w:space="0" w:color="auto"/>
            <w:bottom w:val="none" w:sz="0" w:space="0" w:color="auto"/>
            <w:right w:val="none" w:sz="0" w:space="0" w:color="auto"/>
          </w:divBdr>
        </w:div>
        <w:div w:id="1732314256">
          <w:marLeft w:val="480"/>
          <w:marRight w:val="0"/>
          <w:marTop w:val="0"/>
          <w:marBottom w:val="0"/>
          <w:divBdr>
            <w:top w:val="none" w:sz="0" w:space="0" w:color="auto"/>
            <w:left w:val="none" w:sz="0" w:space="0" w:color="auto"/>
            <w:bottom w:val="none" w:sz="0" w:space="0" w:color="auto"/>
            <w:right w:val="none" w:sz="0" w:space="0" w:color="auto"/>
          </w:divBdr>
        </w:div>
        <w:div w:id="1233196573">
          <w:marLeft w:val="480"/>
          <w:marRight w:val="0"/>
          <w:marTop w:val="0"/>
          <w:marBottom w:val="0"/>
          <w:divBdr>
            <w:top w:val="none" w:sz="0" w:space="0" w:color="auto"/>
            <w:left w:val="none" w:sz="0" w:space="0" w:color="auto"/>
            <w:bottom w:val="none" w:sz="0" w:space="0" w:color="auto"/>
            <w:right w:val="none" w:sz="0" w:space="0" w:color="auto"/>
          </w:divBdr>
        </w:div>
        <w:div w:id="1568565116">
          <w:marLeft w:val="480"/>
          <w:marRight w:val="0"/>
          <w:marTop w:val="0"/>
          <w:marBottom w:val="0"/>
          <w:divBdr>
            <w:top w:val="none" w:sz="0" w:space="0" w:color="auto"/>
            <w:left w:val="none" w:sz="0" w:space="0" w:color="auto"/>
            <w:bottom w:val="none" w:sz="0" w:space="0" w:color="auto"/>
            <w:right w:val="none" w:sz="0" w:space="0" w:color="auto"/>
          </w:divBdr>
        </w:div>
        <w:div w:id="549534417">
          <w:marLeft w:val="480"/>
          <w:marRight w:val="0"/>
          <w:marTop w:val="0"/>
          <w:marBottom w:val="0"/>
          <w:divBdr>
            <w:top w:val="none" w:sz="0" w:space="0" w:color="auto"/>
            <w:left w:val="none" w:sz="0" w:space="0" w:color="auto"/>
            <w:bottom w:val="none" w:sz="0" w:space="0" w:color="auto"/>
            <w:right w:val="none" w:sz="0" w:space="0" w:color="auto"/>
          </w:divBdr>
        </w:div>
        <w:div w:id="1355578158">
          <w:marLeft w:val="480"/>
          <w:marRight w:val="0"/>
          <w:marTop w:val="0"/>
          <w:marBottom w:val="0"/>
          <w:divBdr>
            <w:top w:val="none" w:sz="0" w:space="0" w:color="auto"/>
            <w:left w:val="none" w:sz="0" w:space="0" w:color="auto"/>
            <w:bottom w:val="none" w:sz="0" w:space="0" w:color="auto"/>
            <w:right w:val="none" w:sz="0" w:space="0" w:color="auto"/>
          </w:divBdr>
        </w:div>
        <w:div w:id="1330795570">
          <w:marLeft w:val="480"/>
          <w:marRight w:val="0"/>
          <w:marTop w:val="0"/>
          <w:marBottom w:val="0"/>
          <w:divBdr>
            <w:top w:val="none" w:sz="0" w:space="0" w:color="auto"/>
            <w:left w:val="none" w:sz="0" w:space="0" w:color="auto"/>
            <w:bottom w:val="none" w:sz="0" w:space="0" w:color="auto"/>
            <w:right w:val="none" w:sz="0" w:space="0" w:color="auto"/>
          </w:divBdr>
        </w:div>
        <w:div w:id="1115563988">
          <w:marLeft w:val="480"/>
          <w:marRight w:val="0"/>
          <w:marTop w:val="0"/>
          <w:marBottom w:val="0"/>
          <w:divBdr>
            <w:top w:val="none" w:sz="0" w:space="0" w:color="auto"/>
            <w:left w:val="none" w:sz="0" w:space="0" w:color="auto"/>
            <w:bottom w:val="none" w:sz="0" w:space="0" w:color="auto"/>
            <w:right w:val="none" w:sz="0" w:space="0" w:color="auto"/>
          </w:divBdr>
        </w:div>
        <w:div w:id="1194999840">
          <w:marLeft w:val="480"/>
          <w:marRight w:val="0"/>
          <w:marTop w:val="0"/>
          <w:marBottom w:val="0"/>
          <w:divBdr>
            <w:top w:val="none" w:sz="0" w:space="0" w:color="auto"/>
            <w:left w:val="none" w:sz="0" w:space="0" w:color="auto"/>
            <w:bottom w:val="none" w:sz="0" w:space="0" w:color="auto"/>
            <w:right w:val="none" w:sz="0" w:space="0" w:color="auto"/>
          </w:divBdr>
        </w:div>
        <w:div w:id="926158045">
          <w:marLeft w:val="480"/>
          <w:marRight w:val="0"/>
          <w:marTop w:val="0"/>
          <w:marBottom w:val="0"/>
          <w:divBdr>
            <w:top w:val="none" w:sz="0" w:space="0" w:color="auto"/>
            <w:left w:val="none" w:sz="0" w:space="0" w:color="auto"/>
            <w:bottom w:val="none" w:sz="0" w:space="0" w:color="auto"/>
            <w:right w:val="none" w:sz="0" w:space="0" w:color="auto"/>
          </w:divBdr>
        </w:div>
        <w:div w:id="988246018">
          <w:marLeft w:val="480"/>
          <w:marRight w:val="0"/>
          <w:marTop w:val="0"/>
          <w:marBottom w:val="0"/>
          <w:divBdr>
            <w:top w:val="none" w:sz="0" w:space="0" w:color="auto"/>
            <w:left w:val="none" w:sz="0" w:space="0" w:color="auto"/>
            <w:bottom w:val="none" w:sz="0" w:space="0" w:color="auto"/>
            <w:right w:val="none" w:sz="0" w:space="0" w:color="auto"/>
          </w:divBdr>
        </w:div>
        <w:div w:id="1457597750">
          <w:marLeft w:val="480"/>
          <w:marRight w:val="0"/>
          <w:marTop w:val="0"/>
          <w:marBottom w:val="0"/>
          <w:divBdr>
            <w:top w:val="none" w:sz="0" w:space="0" w:color="auto"/>
            <w:left w:val="none" w:sz="0" w:space="0" w:color="auto"/>
            <w:bottom w:val="none" w:sz="0" w:space="0" w:color="auto"/>
            <w:right w:val="none" w:sz="0" w:space="0" w:color="auto"/>
          </w:divBdr>
        </w:div>
        <w:div w:id="426080489">
          <w:marLeft w:val="480"/>
          <w:marRight w:val="0"/>
          <w:marTop w:val="0"/>
          <w:marBottom w:val="0"/>
          <w:divBdr>
            <w:top w:val="none" w:sz="0" w:space="0" w:color="auto"/>
            <w:left w:val="none" w:sz="0" w:space="0" w:color="auto"/>
            <w:bottom w:val="none" w:sz="0" w:space="0" w:color="auto"/>
            <w:right w:val="none" w:sz="0" w:space="0" w:color="auto"/>
          </w:divBdr>
        </w:div>
        <w:div w:id="58018914">
          <w:marLeft w:val="480"/>
          <w:marRight w:val="0"/>
          <w:marTop w:val="0"/>
          <w:marBottom w:val="0"/>
          <w:divBdr>
            <w:top w:val="none" w:sz="0" w:space="0" w:color="auto"/>
            <w:left w:val="none" w:sz="0" w:space="0" w:color="auto"/>
            <w:bottom w:val="none" w:sz="0" w:space="0" w:color="auto"/>
            <w:right w:val="none" w:sz="0" w:space="0" w:color="auto"/>
          </w:divBdr>
        </w:div>
        <w:div w:id="112359489">
          <w:marLeft w:val="480"/>
          <w:marRight w:val="0"/>
          <w:marTop w:val="0"/>
          <w:marBottom w:val="0"/>
          <w:divBdr>
            <w:top w:val="none" w:sz="0" w:space="0" w:color="auto"/>
            <w:left w:val="none" w:sz="0" w:space="0" w:color="auto"/>
            <w:bottom w:val="none" w:sz="0" w:space="0" w:color="auto"/>
            <w:right w:val="none" w:sz="0" w:space="0" w:color="auto"/>
          </w:divBdr>
        </w:div>
        <w:div w:id="1334143380">
          <w:marLeft w:val="480"/>
          <w:marRight w:val="0"/>
          <w:marTop w:val="0"/>
          <w:marBottom w:val="0"/>
          <w:divBdr>
            <w:top w:val="none" w:sz="0" w:space="0" w:color="auto"/>
            <w:left w:val="none" w:sz="0" w:space="0" w:color="auto"/>
            <w:bottom w:val="none" w:sz="0" w:space="0" w:color="auto"/>
            <w:right w:val="none" w:sz="0" w:space="0" w:color="auto"/>
          </w:divBdr>
        </w:div>
        <w:div w:id="916331503">
          <w:marLeft w:val="480"/>
          <w:marRight w:val="0"/>
          <w:marTop w:val="0"/>
          <w:marBottom w:val="0"/>
          <w:divBdr>
            <w:top w:val="none" w:sz="0" w:space="0" w:color="auto"/>
            <w:left w:val="none" w:sz="0" w:space="0" w:color="auto"/>
            <w:bottom w:val="none" w:sz="0" w:space="0" w:color="auto"/>
            <w:right w:val="none" w:sz="0" w:space="0" w:color="auto"/>
          </w:divBdr>
        </w:div>
        <w:div w:id="1435704737">
          <w:marLeft w:val="480"/>
          <w:marRight w:val="0"/>
          <w:marTop w:val="0"/>
          <w:marBottom w:val="0"/>
          <w:divBdr>
            <w:top w:val="none" w:sz="0" w:space="0" w:color="auto"/>
            <w:left w:val="none" w:sz="0" w:space="0" w:color="auto"/>
            <w:bottom w:val="none" w:sz="0" w:space="0" w:color="auto"/>
            <w:right w:val="none" w:sz="0" w:space="0" w:color="auto"/>
          </w:divBdr>
        </w:div>
      </w:divsChild>
    </w:div>
    <w:div w:id="963388614">
      <w:bodyDiv w:val="1"/>
      <w:marLeft w:val="0"/>
      <w:marRight w:val="0"/>
      <w:marTop w:val="0"/>
      <w:marBottom w:val="0"/>
      <w:divBdr>
        <w:top w:val="none" w:sz="0" w:space="0" w:color="auto"/>
        <w:left w:val="none" w:sz="0" w:space="0" w:color="auto"/>
        <w:bottom w:val="none" w:sz="0" w:space="0" w:color="auto"/>
        <w:right w:val="none" w:sz="0" w:space="0" w:color="auto"/>
      </w:divBdr>
      <w:divsChild>
        <w:div w:id="1609923170">
          <w:marLeft w:val="640"/>
          <w:marRight w:val="0"/>
          <w:marTop w:val="0"/>
          <w:marBottom w:val="0"/>
          <w:divBdr>
            <w:top w:val="none" w:sz="0" w:space="0" w:color="auto"/>
            <w:left w:val="none" w:sz="0" w:space="0" w:color="auto"/>
            <w:bottom w:val="none" w:sz="0" w:space="0" w:color="auto"/>
            <w:right w:val="none" w:sz="0" w:space="0" w:color="auto"/>
          </w:divBdr>
        </w:div>
        <w:div w:id="553740513">
          <w:marLeft w:val="640"/>
          <w:marRight w:val="0"/>
          <w:marTop w:val="0"/>
          <w:marBottom w:val="0"/>
          <w:divBdr>
            <w:top w:val="none" w:sz="0" w:space="0" w:color="auto"/>
            <w:left w:val="none" w:sz="0" w:space="0" w:color="auto"/>
            <w:bottom w:val="none" w:sz="0" w:space="0" w:color="auto"/>
            <w:right w:val="none" w:sz="0" w:space="0" w:color="auto"/>
          </w:divBdr>
        </w:div>
        <w:div w:id="1466846931">
          <w:marLeft w:val="640"/>
          <w:marRight w:val="0"/>
          <w:marTop w:val="0"/>
          <w:marBottom w:val="0"/>
          <w:divBdr>
            <w:top w:val="none" w:sz="0" w:space="0" w:color="auto"/>
            <w:left w:val="none" w:sz="0" w:space="0" w:color="auto"/>
            <w:bottom w:val="none" w:sz="0" w:space="0" w:color="auto"/>
            <w:right w:val="none" w:sz="0" w:space="0" w:color="auto"/>
          </w:divBdr>
        </w:div>
        <w:div w:id="620646053">
          <w:marLeft w:val="640"/>
          <w:marRight w:val="0"/>
          <w:marTop w:val="0"/>
          <w:marBottom w:val="0"/>
          <w:divBdr>
            <w:top w:val="none" w:sz="0" w:space="0" w:color="auto"/>
            <w:left w:val="none" w:sz="0" w:space="0" w:color="auto"/>
            <w:bottom w:val="none" w:sz="0" w:space="0" w:color="auto"/>
            <w:right w:val="none" w:sz="0" w:space="0" w:color="auto"/>
          </w:divBdr>
        </w:div>
        <w:div w:id="1051660922">
          <w:marLeft w:val="640"/>
          <w:marRight w:val="0"/>
          <w:marTop w:val="0"/>
          <w:marBottom w:val="0"/>
          <w:divBdr>
            <w:top w:val="none" w:sz="0" w:space="0" w:color="auto"/>
            <w:left w:val="none" w:sz="0" w:space="0" w:color="auto"/>
            <w:bottom w:val="none" w:sz="0" w:space="0" w:color="auto"/>
            <w:right w:val="none" w:sz="0" w:space="0" w:color="auto"/>
          </w:divBdr>
        </w:div>
        <w:div w:id="845248088">
          <w:marLeft w:val="640"/>
          <w:marRight w:val="0"/>
          <w:marTop w:val="0"/>
          <w:marBottom w:val="0"/>
          <w:divBdr>
            <w:top w:val="none" w:sz="0" w:space="0" w:color="auto"/>
            <w:left w:val="none" w:sz="0" w:space="0" w:color="auto"/>
            <w:bottom w:val="none" w:sz="0" w:space="0" w:color="auto"/>
            <w:right w:val="none" w:sz="0" w:space="0" w:color="auto"/>
          </w:divBdr>
        </w:div>
        <w:div w:id="2082287603">
          <w:marLeft w:val="640"/>
          <w:marRight w:val="0"/>
          <w:marTop w:val="0"/>
          <w:marBottom w:val="0"/>
          <w:divBdr>
            <w:top w:val="none" w:sz="0" w:space="0" w:color="auto"/>
            <w:left w:val="none" w:sz="0" w:space="0" w:color="auto"/>
            <w:bottom w:val="none" w:sz="0" w:space="0" w:color="auto"/>
            <w:right w:val="none" w:sz="0" w:space="0" w:color="auto"/>
          </w:divBdr>
        </w:div>
        <w:div w:id="1242176982">
          <w:marLeft w:val="640"/>
          <w:marRight w:val="0"/>
          <w:marTop w:val="0"/>
          <w:marBottom w:val="0"/>
          <w:divBdr>
            <w:top w:val="none" w:sz="0" w:space="0" w:color="auto"/>
            <w:left w:val="none" w:sz="0" w:space="0" w:color="auto"/>
            <w:bottom w:val="none" w:sz="0" w:space="0" w:color="auto"/>
            <w:right w:val="none" w:sz="0" w:space="0" w:color="auto"/>
          </w:divBdr>
        </w:div>
        <w:div w:id="2085175822">
          <w:marLeft w:val="640"/>
          <w:marRight w:val="0"/>
          <w:marTop w:val="0"/>
          <w:marBottom w:val="0"/>
          <w:divBdr>
            <w:top w:val="none" w:sz="0" w:space="0" w:color="auto"/>
            <w:left w:val="none" w:sz="0" w:space="0" w:color="auto"/>
            <w:bottom w:val="none" w:sz="0" w:space="0" w:color="auto"/>
            <w:right w:val="none" w:sz="0" w:space="0" w:color="auto"/>
          </w:divBdr>
        </w:div>
        <w:div w:id="323895412">
          <w:marLeft w:val="640"/>
          <w:marRight w:val="0"/>
          <w:marTop w:val="0"/>
          <w:marBottom w:val="0"/>
          <w:divBdr>
            <w:top w:val="none" w:sz="0" w:space="0" w:color="auto"/>
            <w:left w:val="none" w:sz="0" w:space="0" w:color="auto"/>
            <w:bottom w:val="none" w:sz="0" w:space="0" w:color="auto"/>
            <w:right w:val="none" w:sz="0" w:space="0" w:color="auto"/>
          </w:divBdr>
        </w:div>
        <w:div w:id="1393117222">
          <w:marLeft w:val="640"/>
          <w:marRight w:val="0"/>
          <w:marTop w:val="0"/>
          <w:marBottom w:val="0"/>
          <w:divBdr>
            <w:top w:val="none" w:sz="0" w:space="0" w:color="auto"/>
            <w:left w:val="none" w:sz="0" w:space="0" w:color="auto"/>
            <w:bottom w:val="none" w:sz="0" w:space="0" w:color="auto"/>
            <w:right w:val="none" w:sz="0" w:space="0" w:color="auto"/>
          </w:divBdr>
        </w:div>
        <w:div w:id="321740617">
          <w:marLeft w:val="640"/>
          <w:marRight w:val="0"/>
          <w:marTop w:val="0"/>
          <w:marBottom w:val="0"/>
          <w:divBdr>
            <w:top w:val="none" w:sz="0" w:space="0" w:color="auto"/>
            <w:left w:val="none" w:sz="0" w:space="0" w:color="auto"/>
            <w:bottom w:val="none" w:sz="0" w:space="0" w:color="auto"/>
            <w:right w:val="none" w:sz="0" w:space="0" w:color="auto"/>
          </w:divBdr>
        </w:div>
        <w:div w:id="2136212581">
          <w:marLeft w:val="640"/>
          <w:marRight w:val="0"/>
          <w:marTop w:val="0"/>
          <w:marBottom w:val="0"/>
          <w:divBdr>
            <w:top w:val="none" w:sz="0" w:space="0" w:color="auto"/>
            <w:left w:val="none" w:sz="0" w:space="0" w:color="auto"/>
            <w:bottom w:val="none" w:sz="0" w:space="0" w:color="auto"/>
            <w:right w:val="none" w:sz="0" w:space="0" w:color="auto"/>
          </w:divBdr>
        </w:div>
        <w:div w:id="1883790086">
          <w:marLeft w:val="640"/>
          <w:marRight w:val="0"/>
          <w:marTop w:val="0"/>
          <w:marBottom w:val="0"/>
          <w:divBdr>
            <w:top w:val="none" w:sz="0" w:space="0" w:color="auto"/>
            <w:left w:val="none" w:sz="0" w:space="0" w:color="auto"/>
            <w:bottom w:val="none" w:sz="0" w:space="0" w:color="auto"/>
            <w:right w:val="none" w:sz="0" w:space="0" w:color="auto"/>
          </w:divBdr>
        </w:div>
        <w:div w:id="470832275">
          <w:marLeft w:val="640"/>
          <w:marRight w:val="0"/>
          <w:marTop w:val="0"/>
          <w:marBottom w:val="0"/>
          <w:divBdr>
            <w:top w:val="none" w:sz="0" w:space="0" w:color="auto"/>
            <w:left w:val="none" w:sz="0" w:space="0" w:color="auto"/>
            <w:bottom w:val="none" w:sz="0" w:space="0" w:color="auto"/>
            <w:right w:val="none" w:sz="0" w:space="0" w:color="auto"/>
          </w:divBdr>
        </w:div>
        <w:div w:id="1720401289">
          <w:marLeft w:val="640"/>
          <w:marRight w:val="0"/>
          <w:marTop w:val="0"/>
          <w:marBottom w:val="0"/>
          <w:divBdr>
            <w:top w:val="none" w:sz="0" w:space="0" w:color="auto"/>
            <w:left w:val="none" w:sz="0" w:space="0" w:color="auto"/>
            <w:bottom w:val="none" w:sz="0" w:space="0" w:color="auto"/>
            <w:right w:val="none" w:sz="0" w:space="0" w:color="auto"/>
          </w:divBdr>
        </w:div>
        <w:div w:id="276448237">
          <w:marLeft w:val="640"/>
          <w:marRight w:val="0"/>
          <w:marTop w:val="0"/>
          <w:marBottom w:val="0"/>
          <w:divBdr>
            <w:top w:val="none" w:sz="0" w:space="0" w:color="auto"/>
            <w:left w:val="none" w:sz="0" w:space="0" w:color="auto"/>
            <w:bottom w:val="none" w:sz="0" w:space="0" w:color="auto"/>
            <w:right w:val="none" w:sz="0" w:space="0" w:color="auto"/>
          </w:divBdr>
        </w:div>
        <w:div w:id="98915219">
          <w:marLeft w:val="640"/>
          <w:marRight w:val="0"/>
          <w:marTop w:val="0"/>
          <w:marBottom w:val="0"/>
          <w:divBdr>
            <w:top w:val="none" w:sz="0" w:space="0" w:color="auto"/>
            <w:left w:val="none" w:sz="0" w:space="0" w:color="auto"/>
            <w:bottom w:val="none" w:sz="0" w:space="0" w:color="auto"/>
            <w:right w:val="none" w:sz="0" w:space="0" w:color="auto"/>
          </w:divBdr>
        </w:div>
        <w:div w:id="716129257">
          <w:marLeft w:val="640"/>
          <w:marRight w:val="0"/>
          <w:marTop w:val="0"/>
          <w:marBottom w:val="0"/>
          <w:divBdr>
            <w:top w:val="none" w:sz="0" w:space="0" w:color="auto"/>
            <w:left w:val="none" w:sz="0" w:space="0" w:color="auto"/>
            <w:bottom w:val="none" w:sz="0" w:space="0" w:color="auto"/>
            <w:right w:val="none" w:sz="0" w:space="0" w:color="auto"/>
          </w:divBdr>
        </w:div>
        <w:div w:id="552815204">
          <w:marLeft w:val="640"/>
          <w:marRight w:val="0"/>
          <w:marTop w:val="0"/>
          <w:marBottom w:val="0"/>
          <w:divBdr>
            <w:top w:val="none" w:sz="0" w:space="0" w:color="auto"/>
            <w:left w:val="none" w:sz="0" w:space="0" w:color="auto"/>
            <w:bottom w:val="none" w:sz="0" w:space="0" w:color="auto"/>
            <w:right w:val="none" w:sz="0" w:space="0" w:color="auto"/>
          </w:divBdr>
        </w:div>
        <w:div w:id="1691486302">
          <w:marLeft w:val="640"/>
          <w:marRight w:val="0"/>
          <w:marTop w:val="0"/>
          <w:marBottom w:val="0"/>
          <w:divBdr>
            <w:top w:val="none" w:sz="0" w:space="0" w:color="auto"/>
            <w:left w:val="none" w:sz="0" w:space="0" w:color="auto"/>
            <w:bottom w:val="none" w:sz="0" w:space="0" w:color="auto"/>
            <w:right w:val="none" w:sz="0" w:space="0" w:color="auto"/>
          </w:divBdr>
        </w:div>
        <w:div w:id="613439751">
          <w:marLeft w:val="640"/>
          <w:marRight w:val="0"/>
          <w:marTop w:val="0"/>
          <w:marBottom w:val="0"/>
          <w:divBdr>
            <w:top w:val="none" w:sz="0" w:space="0" w:color="auto"/>
            <w:left w:val="none" w:sz="0" w:space="0" w:color="auto"/>
            <w:bottom w:val="none" w:sz="0" w:space="0" w:color="auto"/>
            <w:right w:val="none" w:sz="0" w:space="0" w:color="auto"/>
          </w:divBdr>
        </w:div>
        <w:div w:id="356541387">
          <w:marLeft w:val="640"/>
          <w:marRight w:val="0"/>
          <w:marTop w:val="0"/>
          <w:marBottom w:val="0"/>
          <w:divBdr>
            <w:top w:val="none" w:sz="0" w:space="0" w:color="auto"/>
            <w:left w:val="none" w:sz="0" w:space="0" w:color="auto"/>
            <w:bottom w:val="none" w:sz="0" w:space="0" w:color="auto"/>
            <w:right w:val="none" w:sz="0" w:space="0" w:color="auto"/>
          </w:divBdr>
        </w:div>
        <w:div w:id="2121097456">
          <w:marLeft w:val="640"/>
          <w:marRight w:val="0"/>
          <w:marTop w:val="0"/>
          <w:marBottom w:val="0"/>
          <w:divBdr>
            <w:top w:val="none" w:sz="0" w:space="0" w:color="auto"/>
            <w:left w:val="none" w:sz="0" w:space="0" w:color="auto"/>
            <w:bottom w:val="none" w:sz="0" w:space="0" w:color="auto"/>
            <w:right w:val="none" w:sz="0" w:space="0" w:color="auto"/>
          </w:divBdr>
        </w:div>
        <w:div w:id="1636131808">
          <w:marLeft w:val="640"/>
          <w:marRight w:val="0"/>
          <w:marTop w:val="0"/>
          <w:marBottom w:val="0"/>
          <w:divBdr>
            <w:top w:val="none" w:sz="0" w:space="0" w:color="auto"/>
            <w:left w:val="none" w:sz="0" w:space="0" w:color="auto"/>
            <w:bottom w:val="none" w:sz="0" w:space="0" w:color="auto"/>
            <w:right w:val="none" w:sz="0" w:space="0" w:color="auto"/>
          </w:divBdr>
        </w:div>
        <w:div w:id="1474367627">
          <w:marLeft w:val="640"/>
          <w:marRight w:val="0"/>
          <w:marTop w:val="0"/>
          <w:marBottom w:val="0"/>
          <w:divBdr>
            <w:top w:val="none" w:sz="0" w:space="0" w:color="auto"/>
            <w:left w:val="none" w:sz="0" w:space="0" w:color="auto"/>
            <w:bottom w:val="none" w:sz="0" w:space="0" w:color="auto"/>
            <w:right w:val="none" w:sz="0" w:space="0" w:color="auto"/>
          </w:divBdr>
        </w:div>
        <w:div w:id="780951908">
          <w:marLeft w:val="640"/>
          <w:marRight w:val="0"/>
          <w:marTop w:val="0"/>
          <w:marBottom w:val="0"/>
          <w:divBdr>
            <w:top w:val="none" w:sz="0" w:space="0" w:color="auto"/>
            <w:left w:val="none" w:sz="0" w:space="0" w:color="auto"/>
            <w:bottom w:val="none" w:sz="0" w:space="0" w:color="auto"/>
            <w:right w:val="none" w:sz="0" w:space="0" w:color="auto"/>
          </w:divBdr>
        </w:div>
        <w:div w:id="821431029">
          <w:marLeft w:val="640"/>
          <w:marRight w:val="0"/>
          <w:marTop w:val="0"/>
          <w:marBottom w:val="0"/>
          <w:divBdr>
            <w:top w:val="none" w:sz="0" w:space="0" w:color="auto"/>
            <w:left w:val="none" w:sz="0" w:space="0" w:color="auto"/>
            <w:bottom w:val="none" w:sz="0" w:space="0" w:color="auto"/>
            <w:right w:val="none" w:sz="0" w:space="0" w:color="auto"/>
          </w:divBdr>
        </w:div>
        <w:div w:id="1128358835">
          <w:marLeft w:val="640"/>
          <w:marRight w:val="0"/>
          <w:marTop w:val="0"/>
          <w:marBottom w:val="0"/>
          <w:divBdr>
            <w:top w:val="none" w:sz="0" w:space="0" w:color="auto"/>
            <w:left w:val="none" w:sz="0" w:space="0" w:color="auto"/>
            <w:bottom w:val="none" w:sz="0" w:space="0" w:color="auto"/>
            <w:right w:val="none" w:sz="0" w:space="0" w:color="auto"/>
          </w:divBdr>
        </w:div>
        <w:div w:id="880017541">
          <w:marLeft w:val="640"/>
          <w:marRight w:val="0"/>
          <w:marTop w:val="0"/>
          <w:marBottom w:val="0"/>
          <w:divBdr>
            <w:top w:val="none" w:sz="0" w:space="0" w:color="auto"/>
            <w:left w:val="none" w:sz="0" w:space="0" w:color="auto"/>
            <w:bottom w:val="none" w:sz="0" w:space="0" w:color="auto"/>
            <w:right w:val="none" w:sz="0" w:space="0" w:color="auto"/>
          </w:divBdr>
        </w:div>
        <w:div w:id="1003821946">
          <w:marLeft w:val="640"/>
          <w:marRight w:val="0"/>
          <w:marTop w:val="0"/>
          <w:marBottom w:val="0"/>
          <w:divBdr>
            <w:top w:val="none" w:sz="0" w:space="0" w:color="auto"/>
            <w:left w:val="none" w:sz="0" w:space="0" w:color="auto"/>
            <w:bottom w:val="none" w:sz="0" w:space="0" w:color="auto"/>
            <w:right w:val="none" w:sz="0" w:space="0" w:color="auto"/>
          </w:divBdr>
        </w:div>
        <w:div w:id="1943411621">
          <w:marLeft w:val="640"/>
          <w:marRight w:val="0"/>
          <w:marTop w:val="0"/>
          <w:marBottom w:val="0"/>
          <w:divBdr>
            <w:top w:val="none" w:sz="0" w:space="0" w:color="auto"/>
            <w:left w:val="none" w:sz="0" w:space="0" w:color="auto"/>
            <w:bottom w:val="none" w:sz="0" w:space="0" w:color="auto"/>
            <w:right w:val="none" w:sz="0" w:space="0" w:color="auto"/>
          </w:divBdr>
        </w:div>
        <w:div w:id="39978415">
          <w:marLeft w:val="640"/>
          <w:marRight w:val="0"/>
          <w:marTop w:val="0"/>
          <w:marBottom w:val="0"/>
          <w:divBdr>
            <w:top w:val="none" w:sz="0" w:space="0" w:color="auto"/>
            <w:left w:val="none" w:sz="0" w:space="0" w:color="auto"/>
            <w:bottom w:val="none" w:sz="0" w:space="0" w:color="auto"/>
            <w:right w:val="none" w:sz="0" w:space="0" w:color="auto"/>
          </w:divBdr>
        </w:div>
        <w:div w:id="118109747">
          <w:marLeft w:val="640"/>
          <w:marRight w:val="0"/>
          <w:marTop w:val="0"/>
          <w:marBottom w:val="0"/>
          <w:divBdr>
            <w:top w:val="none" w:sz="0" w:space="0" w:color="auto"/>
            <w:left w:val="none" w:sz="0" w:space="0" w:color="auto"/>
            <w:bottom w:val="none" w:sz="0" w:space="0" w:color="auto"/>
            <w:right w:val="none" w:sz="0" w:space="0" w:color="auto"/>
          </w:divBdr>
        </w:div>
        <w:div w:id="1221938962">
          <w:marLeft w:val="640"/>
          <w:marRight w:val="0"/>
          <w:marTop w:val="0"/>
          <w:marBottom w:val="0"/>
          <w:divBdr>
            <w:top w:val="none" w:sz="0" w:space="0" w:color="auto"/>
            <w:left w:val="none" w:sz="0" w:space="0" w:color="auto"/>
            <w:bottom w:val="none" w:sz="0" w:space="0" w:color="auto"/>
            <w:right w:val="none" w:sz="0" w:space="0" w:color="auto"/>
          </w:divBdr>
        </w:div>
        <w:div w:id="1116949694">
          <w:marLeft w:val="640"/>
          <w:marRight w:val="0"/>
          <w:marTop w:val="0"/>
          <w:marBottom w:val="0"/>
          <w:divBdr>
            <w:top w:val="none" w:sz="0" w:space="0" w:color="auto"/>
            <w:left w:val="none" w:sz="0" w:space="0" w:color="auto"/>
            <w:bottom w:val="none" w:sz="0" w:space="0" w:color="auto"/>
            <w:right w:val="none" w:sz="0" w:space="0" w:color="auto"/>
          </w:divBdr>
        </w:div>
        <w:div w:id="1526137415">
          <w:marLeft w:val="640"/>
          <w:marRight w:val="0"/>
          <w:marTop w:val="0"/>
          <w:marBottom w:val="0"/>
          <w:divBdr>
            <w:top w:val="none" w:sz="0" w:space="0" w:color="auto"/>
            <w:left w:val="none" w:sz="0" w:space="0" w:color="auto"/>
            <w:bottom w:val="none" w:sz="0" w:space="0" w:color="auto"/>
            <w:right w:val="none" w:sz="0" w:space="0" w:color="auto"/>
          </w:divBdr>
        </w:div>
        <w:div w:id="832796005">
          <w:marLeft w:val="640"/>
          <w:marRight w:val="0"/>
          <w:marTop w:val="0"/>
          <w:marBottom w:val="0"/>
          <w:divBdr>
            <w:top w:val="none" w:sz="0" w:space="0" w:color="auto"/>
            <w:left w:val="none" w:sz="0" w:space="0" w:color="auto"/>
            <w:bottom w:val="none" w:sz="0" w:space="0" w:color="auto"/>
            <w:right w:val="none" w:sz="0" w:space="0" w:color="auto"/>
          </w:divBdr>
        </w:div>
        <w:div w:id="517813986">
          <w:marLeft w:val="640"/>
          <w:marRight w:val="0"/>
          <w:marTop w:val="0"/>
          <w:marBottom w:val="0"/>
          <w:divBdr>
            <w:top w:val="none" w:sz="0" w:space="0" w:color="auto"/>
            <w:left w:val="none" w:sz="0" w:space="0" w:color="auto"/>
            <w:bottom w:val="none" w:sz="0" w:space="0" w:color="auto"/>
            <w:right w:val="none" w:sz="0" w:space="0" w:color="auto"/>
          </w:divBdr>
        </w:div>
        <w:div w:id="2068145715">
          <w:marLeft w:val="640"/>
          <w:marRight w:val="0"/>
          <w:marTop w:val="0"/>
          <w:marBottom w:val="0"/>
          <w:divBdr>
            <w:top w:val="none" w:sz="0" w:space="0" w:color="auto"/>
            <w:left w:val="none" w:sz="0" w:space="0" w:color="auto"/>
            <w:bottom w:val="none" w:sz="0" w:space="0" w:color="auto"/>
            <w:right w:val="none" w:sz="0" w:space="0" w:color="auto"/>
          </w:divBdr>
        </w:div>
        <w:div w:id="245576792">
          <w:marLeft w:val="640"/>
          <w:marRight w:val="0"/>
          <w:marTop w:val="0"/>
          <w:marBottom w:val="0"/>
          <w:divBdr>
            <w:top w:val="none" w:sz="0" w:space="0" w:color="auto"/>
            <w:left w:val="none" w:sz="0" w:space="0" w:color="auto"/>
            <w:bottom w:val="none" w:sz="0" w:space="0" w:color="auto"/>
            <w:right w:val="none" w:sz="0" w:space="0" w:color="auto"/>
          </w:divBdr>
        </w:div>
        <w:div w:id="670108409">
          <w:marLeft w:val="640"/>
          <w:marRight w:val="0"/>
          <w:marTop w:val="0"/>
          <w:marBottom w:val="0"/>
          <w:divBdr>
            <w:top w:val="none" w:sz="0" w:space="0" w:color="auto"/>
            <w:left w:val="none" w:sz="0" w:space="0" w:color="auto"/>
            <w:bottom w:val="none" w:sz="0" w:space="0" w:color="auto"/>
            <w:right w:val="none" w:sz="0" w:space="0" w:color="auto"/>
          </w:divBdr>
        </w:div>
        <w:div w:id="1049501136">
          <w:marLeft w:val="640"/>
          <w:marRight w:val="0"/>
          <w:marTop w:val="0"/>
          <w:marBottom w:val="0"/>
          <w:divBdr>
            <w:top w:val="none" w:sz="0" w:space="0" w:color="auto"/>
            <w:left w:val="none" w:sz="0" w:space="0" w:color="auto"/>
            <w:bottom w:val="none" w:sz="0" w:space="0" w:color="auto"/>
            <w:right w:val="none" w:sz="0" w:space="0" w:color="auto"/>
          </w:divBdr>
        </w:div>
        <w:div w:id="1998918753">
          <w:marLeft w:val="640"/>
          <w:marRight w:val="0"/>
          <w:marTop w:val="0"/>
          <w:marBottom w:val="0"/>
          <w:divBdr>
            <w:top w:val="none" w:sz="0" w:space="0" w:color="auto"/>
            <w:left w:val="none" w:sz="0" w:space="0" w:color="auto"/>
            <w:bottom w:val="none" w:sz="0" w:space="0" w:color="auto"/>
            <w:right w:val="none" w:sz="0" w:space="0" w:color="auto"/>
          </w:divBdr>
        </w:div>
        <w:div w:id="133915544">
          <w:marLeft w:val="640"/>
          <w:marRight w:val="0"/>
          <w:marTop w:val="0"/>
          <w:marBottom w:val="0"/>
          <w:divBdr>
            <w:top w:val="none" w:sz="0" w:space="0" w:color="auto"/>
            <w:left w:val="none" w:sz="0" w:space="0" w:color="auto"/>
            <w:bottom w:val="none" w:sz="0" w:space="0" w:color="auto"/>
            <w:right w:val="none" w:sz="0" w:space="0" w:color="auto"/>
          </w:divBdr>
        </w:div>
        <w:div w:id="1046416872">
          <w:marLeft w:val="640"/>
          <w:marRight w:val="0"/>
          <w:marTop w:val="0"/>
          <w:marBottom w:val="0"/>
          <w:divBdr>
            <w:top w:val="none" w:sz="0" w:space="0" w:color="auto"/>
            <w:left w:val="none" w:sz="0" w:space="0" w:color="auto"/>
            <w:bottom w:val="none" w:sz="0" w:space="0" w:color="auto"/>
            <w:right w:val="none" w:sz="0" w:space="0" w:color="auto"/>
          </w:divBdr>
        </w:div>
        <w:div w:id="1711567953">
          <w:marLeft w:val="640"/>
          <w:marRight w:val="0"/>
          <w:marTop w:val="0"/>
          <w:marBottom w:val="0"/>
          <w:divBdr>
            <w:top w:val="none" w:sz="0" w:space="0" w:color="auto"/>
            <w:left w:val="none" w:sz="0" w:space="0" w:color="auto"/>
            <w:bottom w:val="none" w:sz="0" w:space="0" w:color="auto"/>
            <w:right w:val="none" w:sz="0" w:space="0" w:color="auto"/>
          </w:divBdr>
        </w:div>
        <w:div w:id="1373194423">
          <w:marLeft w:val="640"/>
          <w:marRight w:val="0"/>
          <w:marTop w:val="0"/>
          <w:marBottom w:val="0"/>
          <w:divBdr>
            <w:top w:val="none" w:sz="0" w:space="0" w:color="auto"/>
            <w:left w:val="none" w:sz="0" w:space="0" w:color="auto"/>
            <w:bottom w:val="none" w:sz="0" w:space="0" w:color="auto"/>
            <w:right w:val="none" w:sz="0" w:space="0" w:color="auto"/>
          </w:divBdr>
        </w:div>
        <w:div w:id="1508713185">
          <w:marLeft w:val="640"/>
          <w:marRight w:val="0"/>
          <w:marTop w:val="0"/>
          <w:marBottom w:val="0"/>
          <w:divBdr>
            <w:top w:val="none" w:sz="0" w:space="0" w:color="auto"/>
            <w:left w:val="none" w:sz="0" w:space="0" w:color="auto"/>
            <w:bottom w:val="none" w:sz="0" w:space="0" w:color="auto"/>
            <w:right w:val="none" w:sz="0" w:space="0" w:color="auto"/>
          </w:divBdr>
        </w:div>
        <w:div w:id="2061662201">
          <w:marLeft w:val="640"/>
          <w:marRight w:val="0"/>
          <w:marTop w:val="0"/>
          <w:marBottom w:val="0"/>
          <w:divBdr>
            <w:top w:val="none" w:sz="0" w:space="0" w:color="auto"/>
            <w:left w:val="none" w:sz="0" w:space="0" w:color="auto"/>
            <w:bottom w:val="none" w:sz="0" w:space="0" w:color="auto"/>
            <w:right w:val="none" w:sz="0" w:space="0" w:color="auto"/>
          </w:divBdr>
        </w:div>
        <w:div w:id="164514193">
          <w:marLeft w:val="640"/>
          <w:marRight w:val="0"/>
          <w:marTop w:val="0"/>
          <w:marBottom w:val="0"/>
          <w:divBdr>
            <w:top w:val="none" w:sz="0" w:space="0" w:color="auto"/>
            <w:left w:val="none" w:sz="0" w:space="0" w:color="auto"/>
            <w:bottom w:val="none" w:sz="0" w:space="0" w:color="auto"/>
            <w:right w:val="none" w:sz="0" w:space="0" w:color="auto"/>
          </w:divBdr>
        </w:div>
        <w:div w:id="2049059706">
          <w:marLeft w:val="640"/>
          <w:marRight w:val="0"/>
          <w:marTop w:val="0"/>
          <w:marBottom w:val="0"/>
          <w:divBdr>
            <w:top w:val="none" w:sz="0" w:space="0" w:color="auto"/>
            <w:left w:val="none" w:sz="0" w:space="0" w:color="auto"/>
            <w:bottom w:val="none" w:sz="0" w:space="0" w:color="auto"/>
            <w:right w:val="none" w:sz="0" w:space="0" w:color="auto"/>
          </w:divBdr>
        </w:div>
        <w:div w:id="2060323839">
          <w:marLeft w:val="640"/>
          <w:marRight w:val="0"/>
          <w:marTop w:val="0"/>
          <w:marBottom w:val="0"/>
          <w:divBdr>
            <w:top w:val="none" w:sz="0" w:space="0" w:color="auto"/>
            <w:left w:val="none" w:sz="0" w:space="0" w:color="auto"/>
            <w:bottom w:val="none" w:sz="0" w:space="0" w:color="auto"/>
            <w:right w:val="none" w:sz="0" w:space="0" w:color="auto"/>
          </w:divBdr>
        </w:div>
        <w:div w:id="1230774727">
          <w:marLeft w:val="640"/>
          <w:marRight w:val="0"/>
          <w:marTop w:val="0"/>
          <w:marBottom w:val="0"/>
          <w:divBdr>
            <w:top w:val="none" w:sz="0" w:space="0" w:color="auto"/>
            <w:left w:val="none" w:sz="0" w:space="0" w:color="auto"/>
            <w:bottom w:val="none" w:sz="0" w:space="0" w:color="auto"/>
            <w:right w:val="none" w:sz="0" w:space="0" w:color="auto"/>
          </w:divBdr>
        </w:div>
        <w:div w:id="1761828963">
          <w:marLeft w:val="640"/>
          <w:marRight w:val="0"/>
          <w:marTop w:val="0"/>
          <w:marBottom w:val="0"/>
          <w:divBdr>
            <w:top w:val="none" w:sz="0" w:space="0" w:color="auto"/>
            <w:left w:val="none" w:sz="0" w:space="0" w:color="auto"/>
            <w:bottom w:val="none" w:sz="0" w:space="0" w:color="auto"/>
            <w:right w:val="none" w:sz="0" w:space="0" w:color="auto"/>
          </w:divBdr>
        </w:div>
      </w:divsChild>
    </w:div>
    <w:div w:id="1017149092">
      <w:bodyDiv w:val="1"/>
      <w:marLeft w:val="0"/>
      <w:marRight w:val="0"/>
      <w:marTop w:val="0"/>
      <w:marBottom w:val="0"/>
      <w:divBdr>
        <w:top w:val="none" w:sz="0" w:space="0" w:color="auto"/>
        <w:left w:val="none" w:sz="0" w:space="0" w:color="auto"/>
        <w:bottom w:val="none" w:sz="0" w:space="0" w:color="auto"/>
        <w:right w:val="none" w:sz="0" w:space="0" w:color="auto"/>
      </w:divBdr>
      <w:divsChild>
        <w:div w:id="690300638">
          <w:marLeft w:val="480"/>
          <w:marRight w:val="0"/>
          <w:marTop w:val="0"/>
          <w:marBottom w:val="0"/>
          <w:divBdr>
            <w:top w:val="none" w:sz="0" w:space="0" w:color="auto"/>
            <w:left w:val="none" w:sz="0" w:space="0" w:color="auto"/>
            <w:bottom w:val="none" w:sz="0" w:space="0" w:color="auto"/>
            <w:right w:val="none" w:sz="0" w:space="0" w:color="auto"/>
          </w:divBdr>
        </w:div>
        <w:div w:id="5641701">
          <w:marLeft w:val="480"/>
          <w:marRight w:val="0"/>
          <w:marTop w:val="0"/>
          <w:marBottom w:val="0"/>
          <w:divBdr>
            <w:top w:val="none" w:sz="0" w:space="0" w:color="auto"/>
            <w:left w:val="none" w:sz="0" w:space="0" w:color="auto"/>
            <w:bottom w:val="none" w:sz="0" w:space="0" w:color="auto"/>
            <w:right w:val="none" w:sz="0" w:space="0" w:color="auto"/>
          </w:divBdr>
        </w:div>
        <w:div w:id="687218991">
          <w:marLeft w:val="480"/>
          <w:marRight w:val="0"/>
          <w:marTop w:val="0"/>
          <w:marBottom w:val="0"/>
          <w:divBdr>
            <w:top w:val="none" w:sz="0" w:space="0" w:color="auto"/>
            <w:left w:val="none" w:sz="0" w:space="0" w:color="auto"/>
            <w:bottom w:val="none" w:sz="0" w:space="0" w:color="auto"/>
            <w:right w:val="none" w:sz="0" w:space="0" w:color="auto"/>
          </w:divBdr>
        </w:div>
        <w:div w:id="593635281">
          <w:marLeft w:val="480"/>
          <w:marRight w:val="0"/>
          <w:marTop w:val="0"/>
          <w:marBottom w:val="0"/>
          <w:divBdr>
            <w:top w:val="none" w:sz="0" w:space="0" w:color="auto"/>
            <w:left w:val="none" w:sz="0" w:space="0" w:color="auto"/>
            <w:bottom w:val="none" w:sz="0" w:space="0" w:color="auto"/>
            <w:right w:val="none" w:sz="0" w:space="0" w:color="auto"/>
          </w:divBdr>
        </w:div>
        <w:div w:id="416052366">
          <w:marLeft w:val="480"/>
          <w:marRight w:val="0"/>
          <w:marTop w:val="0"/>
          <w:marBottom w:val="0"/>
          <w:divBdr>
            <w:top w:val="none" w:sz="0" w:space="0" w:color="auto"/>
            <w:left w:val="none" w:sz="0" w:space="0" w:color="auto"/>
            <w:bottom w:val="none" w:sz="0" w:space="0" w:color="auto"/>
            <w:right w:val="none" w:sz="0" w:space="0" w:color="auto"/>
          </w:divBdr>
        </w:div>
        <w:div w:id="1302542847">
          <w:marLeft w:val="480"/>
          <w:marRight w:val="0"/>
          <w:marTop w:val="0"/>
          <w:marBottom w:val="0"/>
          <w:divBdr>
            <w:top w:val="none" w:sz="0" w:space="0" w:color="auto"/>
            <w:left w:val="none" w:sz="0" w:space="0" w:color="auto"/>
            <w:bottom w:val="none" w:sz="0" w:space="0" w:color="auto"/>
            <w:right w:val="none" w:sz="0" w:space="0" w:color="auto"/>
          </w:divBdr>
        </w:div>
        <w:div w:id="712770845">
          <w:marLeft w:val="480"/>
          <w:marRight w:val="0"/>
          <w:marTop w:val="0"/>
          <w:marBottom w:val="0"/>
          <w:divBdr>
            <w:top w:val="none" w:sz="0" w:space="0" w:color="auto"/>
            <w:left w:val="none" w:sz="0" w:space="0" w:color="auto"/>
            <w:bottom w:val="none" w:sz="0" w:space="0" w:color="auto"/>
            <w:right w:val="none" w:sz="0" w:space="0" w:color="auto"/>
          </w:divBdr>
        </w:div>
        <w:div w:id="578558630">
          <w:marLeft w:val="480"/>
          <w:marRight w:val="0"/>
          <w:marTop w:val="0"/>
          <w:marBottom w:val="0"/>
          <w:divBdr>
            <w:top w:val="none" w:sz="0" w:space="0" w:color="auto"/>
            <w:left w:val="none" w:sz="0" w:space="0" w:color="auto"/>
            <w:bottom w:val="none" w:sz="0" w:space="0" w:color="auto"/>
            <w:right w:val="none" w:sz="0" w:space="0" w:color="auto"/>
          </w:divBdr>
        </w:div>
        <w:div w:id="657347453">
          <w:marLeft w:val="480"/>
          <w:marRight w:val="0"/>
          <w:marTop w:val="0"/>
          <w:marBottom w:val="0"/>
          <w:divBdr>
            <w:top w:val="none" w:sz="0" w:space="0" w:color="auto"/>
            <w:left w:val="none" w:sz="0" w:space="0" w:color="auto"/>
            <w:bottom w:val="none" w:sz="0" w:space="0" w:color="auto"/>
            <w:right w:val="none" w:sz="0" w:space="0" w:color="auto"/>
          </w:divBdr>
        </w:div>
        <w:div w:id="451096007">
          <w:marLeft w:val="480"/>
          <w:marRight w:val="0"/>
          <w:marTop w:val="0"/>
          <w:marBottom w:val="0"/>
          <w:divBdr>
            <w:top w:val="none" w:sz="0" w:space="0" w:color="auto"/>
            <w:left w:val="none" w:sz="0" w:space="0" w:color="auto"/>
            <w:bottom w:val="none" w:sz="0" w:space="0" w:color="auto"/>
            <w:right w:val="none" w:sz="0" w:space="0" w:color="auto"/>
          </w:divBdr>
        </w:div>
        <w:div w:id="2070301994">
          <w:marLeft w:val="480"/>
          <w:marRight w:val="0"/>
          <w:marTop w:val="0"/>
          <w:marBottom w:val="0"/>
          <w:divBdr>
            <w:top w:val="none" w:sz="0" w:space="0" w:color="auto"/>
            <w:left w:val="none" w:sz="0" w:space="0" w:color="auto"/>
            <w:bottom w:val="none" w:sz="0" w:space="0" w:color="auto"/>
            <w:right w:val="none" w:sz="0" w:space="0" w:color="auto"/>
          </w:divBdr>
        </w:div>
        <w:div w:id="126163711">
          <w:marLeft w:val="480"/>
          <w:marRight w:val="0"/>
          <w:marTop w:val="0"/>
          <w:marBottom w:val="0"/>
          <w:divBdr>
            <w:top w:val="none" w:sz="0" w:space="0" w:color="auto"/>
            <w:left w:val="none" w:sz="0" w:space="0" w:color="auto"/>
            <w:bottom w:val="none" w:sz="0" w:space="0" w:color="auto"/>
            <w:right w:val="none" w:sz="0" w:space="0" w:color="auto"/>
          </w:divBdr>
        </w:div>
        <w:div w:id="1516309023">
          <w:marLeft w:val="480"/>
          <w:marRight w:val="0"/>
          <w:marTop w:val="0"/>
          <w:marBottom w:val="0"/>
          <w:divBdr>
            <w:top w:val="none" w:sz="0" w:space="0" w:color="auto"/>
            <w:left w:val="none" w:sz="0" w:space="0" w:color="auto"/>
            <w:bottom w:val="none" w:sz="0" w:space="0" w:color="auto"/>
            <w:right w:val="none" w:sz="0" w:space="0" w:color="auto"/>
          </w:divBdr>
        </w:div>
        <w:div w:id="573248980">
          <w:marLeft w:val="480"/>
          <w:marRight w:val="0"/>
          <w:marTop w:val="0"/>
          <w:marBottom w:val="0"/>
          <w:divBdr>
            <w:top w:val="none" w:sz="0" w:space="0" w:color="auto"/>
            <w:left w:val="none" w:sz="0" w:space="0" w:color="auto"/>
            <w:bottom w:val="none" w:sz="0" w:space="0" w:color="auto"/>
            <w:right w:val="none" w:sz="0" w:space="0" w:color="auto"/>
          </w:divBdr>
        </w:div>
        <w:div w:id="1662351709">
          <w:marLeft w:val="480"/>
          <w:marRight w:val="0"/>
          <w:marTop w:val="0"/>
          <w:marBottom w:val="0"/>
          <w:divBdr>
            <w:top w:val="none" w:sz="0" w:space="0" w:color="auto"/>
            <w:left w:val="none" w:sz="0" w:space="0" w:color="auto"/>
            <w:bottom w:val="none" w:sz="0" w:space="0" w:color="auto"/>
            <w:right w:val="none" w:sz="0" w:space="0" w:color="auto"/>
          </w:divBdr>
        </w:div>
        <w:div w:id="1082919650">
          <w:marLeft w:val="480"/>
          <w:marRight w:val="0"/>
          <w:marTop w:val="0"/>
          <w:marBottom w:val="0"/>
          <w:divBdr>
            <w:top w:val="none" w:sz="0" w:space="0" w:color="auto"/>
            <w:left w:val="none" w:sz="0" w:space="0" w:color="auto"/>
            <w:bottom w:val="none" w:sz="0" w:space="0" w:color="auto"/>
            <w:right w:val="none" w:sz="0" w:space="0" w:color="auto"/>
          </w:divBdr>
        </w:div>
        <w:div w:id="1337658540">
          <w:marLeft w:val="480"/>
          <w:marRight w:val="0"/>
          <w:marTop w:val="0"/>
          <w:marBottom w:val="0"/>
          <w:divBdr>
            <w:top w:val="none" w:sz="0" w:space="0" w:color="auto"/>
            <w:left w:val="none" w:sz="0" w:space="0" w:color="auto"/>
            <w:bottom w:val="none" w:sz="0" w:space="0" w:color="auto"/>
            <w:right w:val="none" w:sz="0" w:space="0" w:color="auto"/>
          </w:divBdr>
        </w:div>
        <w:div w:id="1498031819">
          <w:marLeft w:val="480"/>
          <w:marRight w:val="0"/>
          <w:marTop w:val="0"/>
          <w:marBottom w:val="0"/>
          <w:divBdr>
            <w:top w:val="none" w:sz="0" w:space="0" w:color="auto"/>
            <w:left w:val="none" w:sz="0" w:space="0" w:color="auto"/>
            <w:bottom w:val="none" w:sz="0" w:space="0" w:color="auto"/>
            <w:right w:val="none" w:sz="0" w:space="0" w:color="auto"/>
          </w:divBdr>
        </w:div>
        <w:div w:id="1916548763">
          <w:marLeft w:val="480"/>
          <w:marRight w:val="0"/>
          <w:marTop w:val="0"/>
          <w:marBottom w:val="0"/>
          <w:divBdr>
            <w:top w:val="none" w:sz="0" w:space="0" w:color="auto"/>
            <w:left w:val="none" w:sz="0" w:space="0" w:color="auto"/>
            <w:bottom w:val="none" w:sz="0" w:space="0" w:color="auto"/>
            <w:right w:val="none" w:sz="0" w:space="0" w:color="auto"/>
          </w:divBdr>
        </w:div>
        <w:div w:id="1869022192">
          <w:marLeft w:val="480"/>
          <w:marRight w:val="0"/>
          <w:marTop w:val="0"/>
          <w:marBottom w:val="0"/>
          <w:divBdr>
            <w:top w:val="none" w:sz="0" w:space="0" w:color="auto"/>
            <w:left w:val="none" w:sz="0" w:space="0" w:color="auto"/>
            <w:bottom w:val="none" w:sz="0" w:space="0" w:color="auto"/>
            <w:right w:val="none" w:sz="0" w:space="0" w:color="auto"/>
          </w:divBdr>
        </w:div>
        <w:div w:id="1675649187">
          <w:marLeft w:val="480"/>
          <w:marRight w:val="0"/>
          <w:marTop w:val="0"/>
          <w:marBottom w:val="0"/>
          <w:divBdr>
            <w:top w:val="none" w:sz="0" w:space="0" w:color="auto"/>
            <w:left w:val="none" w:sz="0" w:space="0" w:color="auto"/>
            <w:bottom w:val="none" w:sz="0" w:space="0" w:color="auto"/>
            <w:right w:val="none" w:sz="0" w:space="0" w:color="auto"/>
          </w:divBdr>
        </w:div>
        <w:div w:id="704213883">
          <w:marLeft w:val="480"/>
          <w:marRight w:val="0"/>
          <w:marTop w:val="0"/>
          <w:marBottom w:val="0"/>
          <w:divBdr>
            <w:top w:val="none" w:sz="0" w:space="0" w:color="auto"/>
            <w:left w:val="none" w:sz="0" w:space="0" w:color="auto"/>
            <w:bottom w:val="none" w:sz="0" w:space="0" w:color="auto"/>
            <w:right w:val="none" w:sz="0" w:space="0" w:color="auto"/>
          </w:divBdr>
        </w:div>
        <w:div w:id="310408994">
          <w:marLeft w:val="480"/>
          <w:marRight w:val="0"/>
          <w:marTop w:val="0"/>
          <w:marBottom w:val="0"/>
          <w:divBdr>
            <w:top w:val="none" w:sz="0" w:space="0" w:color="auto"/>
            <w:left w:val="none" w:sz="0" w:space="0" w:color="auto"/>
            <w:bottom w:val="none" w:sz="0" w:space="0" w:color="auto"/>
            <w:right w:val="none" w:sz="0" w:space="0" w:color="auto"/>
          </w:divBdr>
        </w:div>
        <w:div w:id="1016812338">
          <w:marLeft w:val="480"/>
          <w:marRight w:val="0"/>
          <w:marTop w:val="0"/>
          <w:marBottom w:val="0"/>
          <w:divBdr>
            <w:top w:val="none" w:sz="0" w:space="0" w:color="auto"/>
            <w:left w:val="none" w:sz="0" w:space="0" w:color="auto"/>
            <w:bottom w:val="none" w:sz="0" w:space="0" w:color="auto"/>
            <w:right w:val="none" w:sz="0" w:space="0" w:color="auto"/>
          </w:divBdr>
        </w:div>
        <w:div w:id="425155976">
          <w:marLeft w:val="480"/>
          <w:marRight w:val="0"/>
          <w:marTop w:val="0"/>
          <w:marBottom w:val="0"/>
          <w:divBdr>
            <w:top w:val="none" w:sz="0" w:space="0" w:color="auto"/>
            <w:left w:val="none" w:sz="0" w:space="0" w:color="auto"/>
            <w:bottom w:val="none" w:sz="0" w:space="0" w:color="auto"/>
            <w:right w:val="none" w:sz="0" w:space="0" w:color="auto"/>
          </w:divBdr>
        </w:div>
        <w:div w:id="972173037">
          <w:marLeft w:val="480"/>
          <w:marRight w:val="0"/>
          <w:marTop w:val="0"/>
          <w:marBottom w:val="0"/>
          <w:divBdr>
            <w:top w:val="none" w:sz="0" w:space="0" w:color="auto"/>
            <w:left w:val="none" w:sz="0" w:space="0" w:color="auto"/>
            <w:bottom w:val="none" w:sz="0" w:space="0" w:color="auto"/>
            <w:right w:val="none" w:sz="0" w:space="0" w:color="auto"/>
          </w:divBdr>
        </w:div>
        <w:div w:id="1200361502">
          <w:marLeft w:val="480"/>
          <w:marRight w:val="0"/>
          <w:marTop w:val="0"/>
          <w:marBottom w:val="0"/>
          <w:divBdr>
            <w:top w:val="none" w:sz="0" w:space="0" w:color="auto"/>
            <w:left w:val="none" w:sz="0" w:space="0" w:color="auto"/>
            <w:bottom w:val="none" w:sz="0" w:space="0" w:color="auto"/>
            <w:right w:val="none" w:sz="0" w:space="0" w:color="auto"/>
          </w:divBdr>
        </w:div>
        <w:div w:id="776146275">
          <w:marLeft w:val="480"/>
          <w:marRight w:val="0"/>
          <w:marTop w:val="0"/>
          <w:marBottom w:val="0"/>
          <w:divBdr>
            <w:top w:val="none" w:sz="0" w:space="0" w:color="auto"/>
            <w:left w:val="none" w:sz="0" w:space="0" w:color="auto"/>
            <w:bottom w:val="none" w:sz="0" w:space="0" w:color="auto"/>
            <w:right w:val="none" w:sz="0" w:space="0" w:color="auto"/>
          </w:divBdr>
        </w:div>
        <w:div w:id="1381780258">
          <w:marLeft w:val="480"/>
          <w:marRight w:val="0"/>
          <w:marTop w:val="0"/>
          <w:marBottom w:val="0"/>
          <w:divBdr>
            <w:top w:val="none" w:sz="0" w:space="0" w:color="auto"/>
            <w:left w:val="none" w:sz="0" w:space="0" w:color="auto"/>
            <w:bottom w:val="none" w:sz="0" w:space="0" w:color="auto"/>
            <w:right w:val="none" w:sz="0" w:space="0" w:color="auto"/>
          </w:divBdr>
        </w:div>
        <w:div w:id="731539336">
          <w:marLeft w:val="480"/>
          <w:marRight w:val="0"/>
          <w:marTop w:val="0"/>
          <w:marBottom w:val="0"/>
          <w:divBdr>
            <w:top w:val="none" w:sz="0" w:space="0" w:color="auto"/>
            <w:left w:val="none" w:sz="0" w:space="0" w:color="auto"/>
            <w:bottom w:val="none" w:sz="0" w:space="0" w:color="auto"/>
            <w:right w:val="none" w:sz="0" w:space="0" w:color="auto"/>
          </w:divBdr>
        </w:div>
        <w:div w:id="2147158000">
          <w:marLeft w:val="480"/>
          <w:marRight w:val="0"/>
          <w:marTop w:val="0"/>
          <w:marBottom w:val="0"/>
          <w:divBdr>
            <w:top w:val="none" w:sz="0" w:space="0" w:color="auto"/>
            <w:left w:val="none" w:sz="0" w:space="0" w:color="auto"/>
            <w:bottom w:val="none" w:sz="0" w:space="0" w:color="auto"/>
            <w:right w:val="none" w:sz="0" w:space="0" w:color="auto"/>
          </w:divBdr>
        </w:div>
        <w:div w:id="1007712618">
          <w:marLeft w:val="480"/>
          <w:marRight w:val="0"/>
          <w:marTop w:val="0"/>
          <w:marBottom w:val="0"/>
          <w:divBdr>
            <w:top w:val="none" w:sz="0" w:space="0" w:color="auto"/>
            <w:left w:val="none" w:sz="0" w:space="0" w:color="auto"/>
            <w:bottom w:val="none" w:sz="0" w:space="0" w:color="auto"/>
            <w:right w:val="none" w:sz="0" w:space="0" w:color="auto"/>
          </w:divBdr>
        </w:div>
        <w:div w:id="1936287087">
          <w:marLeft w:val="480"/>
          <w:marRight w:val="0"/>
          <w:marTop w:val="0"/>
          <w:marBottom w:val="0"/>
          <w:divBdr>
            <w:top w:val="none" w:sz="0" w:space="0" w:color="auto"/>
            <w:left w:val="none" w:sz="0" w:space="0" w:color="auto"/>
            <w:bottom w:val="none" w:sz="0" w:space="0" w:color="auto"/>
            <w:right w:val="none" w:sz="0" w:space="0" w:color="auto"/>
          </w:divBdr>
        </w:div>
        <w:div w:id="1452632635">
          <w:marLeft w:val="480"/>
          <w:marRight w:val="0"/>
          <w:marTop w:val="0"/>
          <w:marBottom w:val="0"/>
          <w:divBdr>
            <w:top w:val="none" w:sz="0" w:space="0" w:color="auto"/>
            <w:left w:val="none" w:sz="0" w:space="0" w:color="auto"/>
            <w:bottom w:val="none" w:sz="0" w:space="0" w:color="auto"/>
            <w:right w:val="none" w:sz="0" w:space="0" w:color="auto"/>
          </w:divBdr>
        </w:div>
        <w:div w:id="667706553">
          <w:marLeft w:val="480"/>
          <w:marRight w:val="0"/>
          <w:marTop w:val="0"/>
          <w:marBottom w:val="0"/>
          <w:divBdr>
            <w:top w:val="none" w:sz="0" w:space="0" w:color="auto"/>
            <w:left w:val="none" w:sz="0" w:space="0" w:color="auto"/>
            <w:bottom w:val="none" w:sz="0" w:space="0" w:color="auto"/>
            <w:right w:val="none" w:sz="0" w:space="0" w:color="auto"/>
          </w:divBdr>
        </w:div>
        <w:div w:id="1084490373">
          <w:marLeft w:val="480"/>
          <w:marRight w:val="0"/>
          <w:marTop w:val="0"/>
          <w:marBottom w:val="0"/>
          <w:divBdr>
            <w:top w:val="none" w:sz="0" w:space="0" w:color="auto"/>
            <w:left w:val="none" w:sz="0" w:space="0" w:color="auto"/>
            <w:bottom w:val="none" w:sz="0" w:space="0" w:color="auto"/>
            <w:right w:val="none" w:sz="0" w:space="0" w:color="auto"/>
          </w:divBdr>
        </w:div>
        <w:div w:id="841312054">
          <w:marLeft w:val="480"/>
          <w:marRight w:val="0"/>
          <w:marTop w:val="0"/>
          <w:marBottom w:val="0"/>
          <w:divBdr>
            <w:top w:val="none" w:sz="0" w:space="0" w:color="auto"/>
            <w:left w:val="none" w:sz="0" w:space="0" w:color="auto"/>
            <w:bottom w:val="none" w:sz="0" w:space="0" w:color="auto"/>
            <w:right w:val="none" w:sz="0" w:space="0" w:color="auto"/>
          </w:divBdr>
        </w:div>
        <w:div w:id="604652184">
          <w:marLeft w:val="480"/>
          <w:marRight w:val="0"/>
          <w:marTop w:val="0"/>
          <w:marBottom w:val="0"/>
          <w:divBdr>
            <w:top w:val="none" w:sz="0" w:space="0" w:color="auto"/>
            <w:left w:val="none" w:sz="0" w:space="0" w:color="auto"/>
            <w:bottom w:val="none" w:sz="0" w:space="0" w:color="auto"/>
            <w:right w:val="none" w:sz="0" w:space="0" w:color="auto"/>
          </w:divBdr>
        </w:div>
        <w:div w:id="1327172984">
          <w:marLeft w:val="480"/>
          <w:marRight w:val="0"/>
          <w:marTop w:val="0"/>
          <w:marBottom w:val="0"/>
          <w:divBdr>
            <w:top w:val="none" w:sz="0" w:space="0" w:color="auto"/>
            <w:left w:val="none" w:sz="0" w:space="0" w:color="auto"/>
            <w:bottom w:val="none" w:sz="0" w:space="0" w:color="auto"/>
            <w:right w:val="none" w:sz="0" w:space="0" w:color="auto"/>
          </w:divBdr>
        </w:div>
        <w:div w:id="412122438">
          <w:marLeft w:val="480"/>
          <w:marRight w:val="0"/>
          <w:marTop w:val="0"/>
          <w:marBottom w:val="0"/>
          <w:divBdr>
            <w:top w:val="none" w:sz="0" w:space="0" w:color="auto"/>
            <w:left w:val="none" w:sz="0" w:space="0" w:color="auto"/>
            <w:bottom w:val="none" w:sz="0" w:space="0" w:color="auto"/>
            <w:right w:val="none" w:sz="0" w:space="0" w:color="auto"/>
          </w:divBdr>
        </w:div>
        <w:div w:id="11029906">
          <w:marLeft w:val="480"/>
          <w:marRight w:val="0"/>
          <w:marTop w:val="0"/>
          <w:marBottom w:val="0"/>
          <w:divBdr>
            <w:top w:val="none" w:sz="0" w:space="0" w:color="auto"/>
            <w:left w:val="none" w:sz="0" w:space="0" w:color="auto"/>
            <w:bottom w:val="none" w:sz="0" w:space="0" w:color="auto"/>
            <w:right w:val="none" w:sz="0" w:space="0" w:color="auto"/>
          </w:divBdr>
        </w:div>
        <w:div w:id="1990211451">
          <w:marLeft w:val="480"/>
          <w:marRight w:val="0"/>
          <w:marTop w:val="0"/>
          <w:marBottom w:val="0"/>
          <w:divBdr>
            <w:top w:val="none" w:sz="0" w:space="0" w:color="auto"/>
            <w:left w:val="none" w:sz="0" w:space="0" w:color="auto"/>
            <w:bottom w:val="none" w:sz="0" w:space="0" w:color="auto"/>
            <w:right w:val="none" w:sz="0" w:space="0" w:color="auto"/>
          </w:divBdr>
        </w:div>
        <w:div w:id="1475416110">
          <w:marLeft w:val="480"/>
          <w:marRight w:val="0"/>
          <w:marTop w:val="0"/>
          <w:marBottom w:val="0"/>
          <w:divBdr>
            <w:top w:val="none" w:sz="0" w:space="0" w:color="auto"/>
            <w:left w:val="none" w:sz="0" w:space="0" w:color="auto"/>
            <w:bottom w:val="none" w:sz="0" w:space="0" w:color="auto"/>
            <w:right w:val="none" w:sz="0" w:space="0" w:color="auto"/>
          </w:divBdr>
        </w:div>
        <w:div w:id="216625899">
          <w:marLeft w:val="480"/>
          <w:marRight w:val="0"/>
          <w:marTop w:val="0"/>
          <w:marBottom w:val="0"/>
          <w:divBdr>
            <w:top w:val="none" w:sz="0" w:space="0" w:color="auto"/>
            <w:left w:val="none" w:sz="0" w:space="0" w:color="auto"/>
            <w:bottom w:val="none" w:sz="0" w:space="0" w:color="auto"/>
            <w:right w:val="none" w:sz="0" w:space="0" w:color="auto"/>
          </w:divBdr>
        </w:div>
        <w:div w:id="1429035448">
          <w:marLeft w:val="480"/>
          <w:marRight w:val="0"/>
          <w:marTop w:val="0"/>
          <w:marBottom w:val="0"/>
          <w:divBdr>
            <w:top w:val="none" w:sz="0" w:space="0" w:color="auto"/>
            <w:left w:val="none" w:sz="0" w:space="0" w:color="auto"/>
            <w:bottom w:val="none" w:sz="0" w:space="0" w:color="auto"/>
            <w:right w:val="none" w:sz="0" w:space="0" w:color="auto"/>
          </w:divBdr>
        </w:div>
        <w:div w:id="253562746">
          <w:marLeft w:val="480"/>
          <w:marRight w:val="0"/>
          <w:marTop w:val="0"/>
          <w:marBottom w:val="0"/>
          <w:divBdr>
            <w:top w:val="none" w:sz="0" w:space="0" w:color="auto"/>
            <w:left w:val="none" w:sz="0" w:space="0" w:color="auto"/>
            <w:bottom w:val="none" w:sz="0" w:space="0" w:color="auto"/>
            <w:right w:val="none" w:sz="0" w:space="0" w:color="auto"/>
          </w:divBdr>
        </w:div>
        <w:div w:id="1516966001">
          <w:marLeft w:val="480"/>
          <w:marRight w:val="0"/>
          <w:marTop w:val="0"/>
          <w:marBottom w:val="0"/>
          <w:divBdr>
            <w:top w:val="none" w:sz="0" w:space="0" w:color="auto"/>
            <w:left w:val="none" w:sz="0" w:space="0" w:color="auto"/>
            <w:bottom w:val="none" w:sz="0" w:space="0" w:color="auto"/>
            <w:right w:val="none" w:sz="0" w:space="0" w:color="auto"/>
          </w:divBdr>
        </w:div>
        <w:div w:id="803698645">
          <w:marLeft w:val="480"/>
          <w:marRight w:val="0"/>
          <w:marTop w:val="0"/>
          <w:marBottom w:val="0"/>
          <w:divBdr>
            <w:top w:val="none" w:sz="0" w:space="0" w:color="auto"/>
            <w:left w:val="none" w:sz="0" w:space="0" w:color="auto"/>
            <w:bottom w:val="none" w:sz="0" w:space="0" w:color="auto"/>
            <w:right w:val="none" w:sz="0" w:space="0" w:color="auto"/>
          </w:divBdr>
        </w:div>
        <w:div w:id="2059015511">
          <w:marLeft w:val="480"/>
          <w:marRight w:val="0"/>
          <w:marTop w:val="0"/>
          <w:marBottom w:val="0"/>
          <w:divBdr>
            <w:top w:val="none" w:sz="0" w:space="0" w:color="auto"/>
            <w:left w:val="none" w:sz="0" w:space="0" w:color="auto"/>
            <w:bottom w:val="none" w:sz="0" w:space="0" w:color="auto"/>
            <w:right w:val="none" w:sz="0" w:space="0" w:color="auto"/>
          </w:divBdr>
        </w:div>
        <w:div w:id="1094011064">
          <w:marLeft w:val="480"/>
          <w:marRight w:val="0"/>
          <w:marTop w:val="0"/>
          <w:marBottom w:val="0"/>
          <w:divBdr>
            <w:top w:val="none" w:sz="0" w:space="0" w:color="auto"/>
            <w:left w:val="none" w:sz="0" w:space="0" w:color="auto"/>
            <w:bottom w:val="none" w:sz="0" w:space="0" w:color="auto"/>
            <w:right w:val="none" w:sz="0" w:space="0" w:color="auto"/>
          </w:divBdr>
        </w:div>
        <w:div w:id="5208046">
          <w:marLeft w:val="480"/>
          <w:marRight w:val="0"/>
          <w:marTop w:val="0"/>
          <w:marBottom w:val="0"/>
          <w:divBdr>
            <w:top w:val="none" w:sz="0" w:space="0" w:color="auto"/>
            <w:left w:val="none" w:sz="0" w:space="0" w:color="auto"/>
            <w:bottom w:val="none" w:sz="0" w:space="0" w:color="auto"/>
            <w:right w:val="none" w:sz="0" w:space="0" w:color="auto"/>
          </w:divBdr>
        </w:div>
        <w:div w:id="408965158">
          <w:marLeft w:val="480"/>
          <w:marRight w:val="0"/>
          <w:marTop w:val="0"/>
          <w:marBottom w:val="0"/>
          <w:divBdr>
            <w:top w:val="none" w:sz="0" w:space="0" w:color="auto"/>
            <w:left w:val="none" w:sz="0" w:space="0" w:color="auto"/>
            <w:bottom w:val="none" w:sz="0" w:space="0" w:color="auto"/>
            <w:right w:val="none" w:sz="0" w:space="0" w:color="auto"/>
          </w:divBdr>
        </w:div>
        <w:div w:id="73865117">
          <w:marLeft w:val="480"/>
          <w:marRight w:val="0"/>
          <w:marTop w:val="0"/>
          <w:marBottom w:val="0"/>
          <w:divBdr>
            <w:top w:val="none" w:sz="0" w:space="0" w:color="auto"/>
            <w:left w:val="none" w:sz="0" w:space="0" w:color="auto"/>
            <w:bottom w:val="none" w:sz="0" w:space="0" w:color="auto"/>
            <w:right w:val="none" w:sz="0" w:space="0" w:color="auto"/>
          </w:divBdr>
        </w:div>
      </w:divsChild>
    </w:div>
    <w:div w:id="1038357445">
      <w:bodyDiv w:val="1"/>
      <w:marLeft w:val="0"/>
      <w:marRight w:val="0"/>
      <w:marTop w:val="0"/>
      <w:marBottom w:val="0"/>
      <w:divBdr>
        <w:top w:val="none" w:sz="0" w:space="0" w:color="auto"/>
        <w:left w:val="none" w:sz="0" w:space="0" w:color="auto"/>
        <w:bottom w:val="none" w:sz="0" w:space="0" w:color="auto"/>
        <w:right w:val="none" w:sz="0" w:space="0" w:color="auto"/>
      </w:divBdr>
    </w:div>
    <w:div w:id="1047415869">
      <w:bodyDiv w:val="1"/>
      <w:marLeft w:val="0"/>
      <w:marRight w:val="0"/>
      <w:marTop w:val="0"/>
      <w:marBottom w:val="0"/>
      <w:divBdr>
        <w:top w:val="none" w:sz="0" w:space="0" w:color="auto"/>
        <w:left w:val="none" w:sz="0" w:space="0" w:color="auto"/>
        <w:bottom w:val="none" w:sz="0" w:space="0" w:color="auto"/>
        <w:right w:val="none" w:sz="0" w:space="0" w:color="auto"/>
      </w:divBdr>
    </w:div>
    <w:div w:id="1080252901">
      <w:bodyDiv w:val="1"/>
      <w:marLeft w:val="0"/>
      <w:marRight w:val="0"/>
      <w:marTop w:val="0"/>
      <w:marBottom w:val="0"/>
      <w:divBdr>
        <w:top w:val="none" w:sz="0" w:space="0" w:color="auto"/>
        <w:left w:val="none" w:sz="0" w:space="0" w:color="auto"/>
        <w:bottom w:val="none" w:sz="0" w:space="0" w:color="auto"/>
        <w:right w:val="none" w:sz="0" w:space="0" w:color="auto"/>
      </w:divBdr>
    </w:div>
    <w:div w:id="1081366231">
      <w:bodyDiv w:val="1"/>
      <w:marLeft w:val="0"/>
      <w:marRight w:val="0"/>
      <w:marTop w:val="0"/>
      <w:marBottom w:val="0"/>
      <w:divBdr>
        <w:top w:val="none" w:sz="0" w:space="0" w:color="auto"/>
        <w:left w:val="none" w:sz="0" w:space="0" w:color="auto"/>
        <w:bottom w:val="none" w:sz="0" w:space="0" w:color="auto"/>
        <w:right w:val="none" w:sz="0" w:space="0" w:color="auto"/>
      </w:divBdr>
    </w:div>
    <w:div w:id="1116365736">
      <w:bodyDiv w:val="1"/>
      <w:marLeft w:val="0"/>
      <w:marRight w:val="0"/>
      <w:marTop w:val="0"/>
      <w:marBottom w:val="0"/>
      <w:divBdr>
        <w:top w:val="none" w:sz="0" w:space="0" w:color="auto"/>
        <w:left w:val="none" w:sz="0" w:space="0" w:color="auto"/>
        <w:bottom w:val="none" w:sz="0" w:space="0" w:color="auto"/>
        <w:right w:val="none" w:sz="0" w:space="0" w:color="auto"/>
      </w:divBdr>
    </w:div>
    <w:div w:id="1120876771">
      <w:bodyDiv w:val="1"/>
      <w:marLeft w:val="0"/>
      <w:marRight w:val="0"/>
      <w:marTop w:val="0"/>
      <w:marBottom w:val="0"/>
      <w:divBdr>
        <w:top w:val="none" w:sz="0" w:space="0" w:color="auto"/>
        <w:left w:val="none" w:sz="0" w:space="0" w:color="auto"/>
        <w:bottom w:val="none" w:sz="0" w:space="0" w:color="auto"/>
        <w:right w:val="none" w:sz="0" w:space="0" w:color="auto"/>
      </w:divBdr>
    </w:div>
    <w:div w:id="1163010188">
      <w:bodyDiv w:val="1"/>
      <w:marLeft w:val="0"/>
      <w:marRight w:val="0"/>
      <w:marTop w:val="0"/>
      <w:marBottom w:val="0"/>
      <w:divBdr>
        <w:top w:val="none" w:sz="0" w:space="0" w:color="auto"/>
        <w:left w:val="none" w:sz="0" w:space="0" w:color="auto"/>
        <w:bottom w:val="none" w:sz="0" w:space="0" w:color="auto"/>
        <w:right w:val="none" w:sz="0" w:space="0" w:color="auto"/>
      </w:divBdr>
    </w:div>
    <w:div w:id="1219173762">
      <w:bodyDiv w:val="1"/>
      <w:marLeft w:val="0"/>
      <w:marRight w:val="0"/>
      <w:marTop w:val="0"/>
      <w:marBottom w:val="0"/>
      <w:divBdr>
        <w:top w:val="none" w:sz="0" w:space="0" w:color="auto"/>
        <w:left w:val="none" w:sz="0" w:space="0" w:color="auto"/>
        <w:bottom w:val="none" w:sz="0" w:space="0" w:color="auto"/>
        <w:right w:val="none" w:sz="0" w:space="0" w:color="auto"/>
      </w:divBdr>
    </w:div>
    <w:div w:id="1225410839">
      <w:bodyDiv w:val="1"/>
      <w:marLeft w:val="0"/>
      <w:marRight w:val="0"/>
      <w:marTop w:val="0"/>
      <w:marBottom w:val="0"/>
      <w:divBdr>
        <w:top w:val="none" w:sz="0" w:space="0" w:color="auto"/>
        <w:left w:val="none" w:sz="0" w:space="0" w:color="auto"/>
        <w:bottom w:val="none" w:sz="0" w:space="0" w:color="auto"/>
        <w:right w:val="none" w:sz="0" w:space="0" w:color="auto"/>
      </w:divBdr>
    </w:div>
    <w:div w:id="1291088313">
      <w:bodyDiv w:val="1"/>
      <w:marLeft w:val="0"/>
      <w:marRight w:val="0"/>
      <w:marTop w:val="0"/>
      <w:marBottom w:val="0"/>
      <w:divBdr>
        <w:top w:val="none" w:sz="0" w:space="0" w:color="auto"/>
        <w:left w:val="none" w:sz="0" w:space="0" w:color="auto"/>
        <w:bottom w:val="none" w:sz="0" w:space="0" w:color="auto"/>
        <w:right w:val="none" w:sz="0" w:space="0" w:color="auto"/>
      </w:divBdr>
      <w:divsChild>
        <w:div w:id="472525210">
          <w:marLeft w:val="640"/>
          <w:marRight w:val="0"/>
          <w:marTop w:val="0"/>
          <w:marBottom w:val="0"/>
          <w:divBdr>
            <w:top w:val="none" w:sz="0" w:space="0" w:color="auto"/>
            <w:left w:val="none" w:sz="0" w:space="0" w:color="auto"/>
            <w:bottom w:val="none" w:sz="0" w:space="0" w:color="auto"/>
            <w:right w:val="none" w:sz="0" w:space="0" w:color="auto"/>
          </w:divBdr>
        </w:div>
        <w:div w:id="1974286452">
          <w:marLeft w:val="640"/>
          <w:marRight w:val="0"/>
          <w:marTop w:val="0"/>
          <w:marBottom w:val="0"/>
          <w:divBdr>
            <w:top w:val="none" w:sz="0" w:space="0" w:color="auto"/>
            <w:left w:val="none" w:sz="0" w:space="0" w:color="auto"/>
            <w:bottom w:val="none" w:sz="0" w:space="0" w:color="auto"/>
            <w:right w:val="none" w:sz="0" w:space="0" w:color="auto"/>
          </w:divBdr>
        </w:div>
        <w:div w:id="805927281">
          <w:marLeft w:val="640"/>
          <w:marRight w:val="0"/>
          <w:marTop w:val="0"/>
          <w:marBottom w:val="0"/>
          <w:divBdr>
            <w:top w:val="none" w:sz="0" w:space="0" w:color="auto"/>
            <w:left w:val="none" w:sz="0" w:space="0" w:color="auto"/>
            <w:bottom w:val="none" w:sz="0" w:space="0" w:color="auto"/>
            <w:right w:val="none" w:sz="0" w:space="0" w:color="auto"/>
          </w:divBdr>
        </w:div>
        <w:div w:id="207836698">
          <w:marLeft w:val="640"/>
          <w:marRight w:val="0"/>
          <w:marTop w:val="0"/>
          <w:marBottom w:val="0"/>
          <w:divBdr>
            <w:top w:val="none" w:sz="0" w:space="0" w:color="auto"/>
            <w:left w:val="none" w:sz="0" w:space="0" w:color="auto"/>
            <w:bottom w:val="none" w:sz="0" w:space="0" w:color="auto"/>
            <w:right w:val="none" w:sz="0" w:space="0" w:color="auto"/>
          </w:divBdr>
        </w:div>
        <w:div w:id="751702476">
          <w:marLeft w:val="640"/>
          <w:marRight w:val="0"/>
          <w:marTop w:val="0"/>
          <w:marBottom w:val="0"/>
          <w:divBdr>
            <w:top w:val="none" w:sz="0" w:space="0" w:color="auto"/>
            <w:left w:val="none" w:sz="0" w:space="0" w:color="auto"/>
            <w:bottom w:val="none" w:sz="0" w:space="0" w:color="auto"/>
            <w:right w:val="none" w:sz="0" w:space="0" w:color="auto"/>
          </w:divBdr>
        </w:div>
        <w:div w:id="540241916">
          <w:marLeft w:val="640"/>
          <w:marRight w:val="0"/>
          <w:marTop w:val="0"/>
          <w:marBottom w:val="0"/>
          <w:divBdr>
            <w:top w:val="none" w:sz="0" w:space="0" w:color="auto"/>
            <w:left w:val="none" w:sz="0" w:space="0" w:color="auto"/>
            <w:bottom w:val="none" w:sz="0" w:space="0" w:color="auto"/>
            <w:right w:val="none" w:sz="0" w:space="0" w:color="auto"/>
          </w:divBdr>
        </w:div>
        <w:div w:id="266547945">
          <w:marLeft w:val="640"/>
          <w:marRight w:val="0"/>
          <w:marTop w:val="0"/>
          <w:marBottom w:val="0"/>
          <w:divBdr>
            <w:top w:val="none" w:sz="0" w:space="0" w:color="auto"/>
            <w:left w:val="none" w:sz="0" w:space="0" w:color="auto"/>
            <w:bottom w:val="none" w:sz="0" w:space="0" w:color="auto"/>
            <w:right w:val="none" w:sz="0" w:space="0" w:color="auto"/>
          </w:divBdr>
        </w:div>
        <w:div w:id="1862084694">
          <w:marLeft w:val="640"/>
          <w:marRight w:val="0"/>
          <w:marTop w:val="0"/>
          <w:marBottom w:val="0"/>
          <w:divBdr>
            <w:top w:val="none" w:sz="0" w:space="0" w:color="auto"/>
            <w:left w:val="none" w:sz="0" w:space="0" w:color="auto"/>
            <w:bottom w:val="none" w:sz="0" w:space="0" w:color="auto"/>
            <w:right w:val="none" w:sz="0" w:space="0" w:color="auto"/>
          </w:divBdr>
        </w:div>
        <w:div w:id="486046191">
          <w:marLeft w:val="640"/>
          <w:marRight w:val="0"/>
          <w:marTop w:val="0"/>
          <w:marBottom w:val="0"/>
          <w:divBdr>
            <w:top w:val="none" w:sz="0" w:space="0" w:color="auto"/>
            <w:left w:val="none" w:sz="0" w:space="0" w:color="auto"/>
            <w:bottom w:val="none" w:sz="0" w:space="0" w:color="auto"/>
            <w:right w:val="none" w:sz="0" w:space="0" w:color="auto"/>
          </w:divBdr>
        </w:div>
        <w:div w:id="1007294161">
          <w:marLeft w:val="640"/>
          <w:marRight w:val="0"/>
          <w:marTop w:val="0"/>
          <w:marBottom w:val="0"/>
          <w:divBdr>
            <w:top w:val="none" w:sz="0" w:space="0" w:color="auto"/>
            <w:left w:val="none" w:sz="0" w:space="0" w:color="auto"/>
            <w:bottom w:val="none" w:sz="0" w:space="0" w:color="auto"/>
            <w:right w:val="none" w:sz="0" w:space="0" w:color="auto"/>
          </w:divBdr>
        </w:div>
        <w:div w:id="341710093">
          <w:marLeft w:val="640"/>
          <w:marRight w:val="0"/>
          <w:marTop w:val="0"/>
          <w:marBottom w:val="0"/>
          <w:divBdr>
            <w:top w:val="none" w:sz="0" w:space="0" w:color="auto"/>
            <w:left w:val="none" w:sz="0" w:space="0" w:color="auto"/>
            <w:bottom w:val="none" w:sz="0" w:space="0" w:color="auto"/>
            <w:right w:val="none" w:sz="0" w:space="0" w:color="auto"/>
          </w:divBdr>
        </w:div>
        <w:div w:id="550383575">
          <w:marLeft w:val="640"/>
          <w:marRight w:val="0"/>
          <w:marTop w:val="0"/>
          <w:marBottom w:val="0"/>
          <w:divBdr>
            <w:top w:val="none" w:sz="0" w:space="0" w:color="auto"/>
            <w:left w:val="none" w:sz="0" w:space="0" w:color="auto"/>
            <w:bottom w:val="none" w:sz="0" w:space="0" w:color="auto"/>
            <w:right w:val="none" w:sz="0" w:space="0" w:color="auto"/>
          </w:divBdr>
        </w:div>
        <w:div w:id="171141544">
          <w:marLeft w:val="640"/>
          <w:marRight w:val="0"/>
          <w:marTop w:val="0"/>
          <w:marBottom w:val="0"/>
          <w:divBdr>
            <w:top w:val="none" w:sz="0" w:space="0" w:color="auto"/>
            <w:left w:val="none" w:sz="0" w:space="0" w:color="auto"/>
            <w:bottom w:val="none" w:sz="0" w:space="0" w:color="auto"/>
            <w:right w:val="none" w:sz="0" w:space="0" w:color="auto"/>
          </w:divBdr>
        </w:div>
        <w:div w:id="388000631">
          <w:marLeft w:val="640"/>
          <w:marRight w:val="0"/>
          <w:marTop w:val="0"/>
          <w:marBottom w:val="0"/>
          <w:divBdr>
            <w:top w:val="none" w:sz="0" w:space="0" w:color="auto"/>
            <w:left w:val="none" w:sz="0" w:space="0" w:color="auto"/>
            <w:bottom w:val="none" w:sz="0" w:space="0" w:color="auto"/>
            <w:right w:val="none" w:sz="0" w:space="0" w:color="auto"/>
          </w:divBdr>
        </w:div>
        <w:div w:id="1736198153">
          <w:marLeft w:val="640"/>
          <w:marRight w:val="0"/>
          <w:marTop w:val="0"/>
          <w:marBottom w:val="0"/>
          <w:divBdr>
            <w:top w:val="none" w:sz="0" w:space="0" w:color="auto"/>
            <w:left w:val="none" w:sz="0" w:space="0" w:color="auto"/>
            <w:bottom w:val="none" w:sz="0" w:space="0" w:color="auto"/>
            <w:right w:val="none" w:sz="0" w:space="0" w:color="auto"/>
          </w:divBdr>
        </w:div>
        <w:div w:id="703480271">
          <w:marLeft w:val="640"/>
          <w:marRight w:val="0"/>
          <w:marTop w:val="0"/>
          <w:marBottom w:val="0"/>
          <w:divBdr>
            <w:top w:val="none" w:sz="0" w:space="0" w:color="auto"/>
            <w:left w:val="none" w:sz="0" w:space="0" w:color="auto"/>
            <w:bottom w:val="none" w:sz="0" w:space="0" w:color="auto"/>
            <w:right w:val="none" w:sz="0" w:space="0" w:color="auto"/>
          </w:divBdr>
        </w:div>
        <w:div w:id="207227744">
          <w:marLeft w:val="640"/>
          <w:marRight w:val="0"/>
          <w:marTop w:val="0"/>
          <w:marBottom w:val="0"/>
          <w:divBdr>
            <w:top w:val="none" w:sz="0" w:space="0" w:color="auto"/>
            <w:left w:val="none" w:sz="0" w:space="0" w:color="auto"/>
            <w:bottom w:val="none" w:sz="0" w:space="0" w:color="auto"/>
            <w:right w:val="none" w:sz="0" w:space="0" w:color="auto"/>
          </w:divBdr>
        </w:div>
        <w:div w:id="1829130800">
          <w:marLeft w:val="640"/>
          <w:marRight w:val="0"/>
          <w:marTop w:val="0"/>
          <w:marBottom w:val="0"/>
          <w:divBdr>
            <w:top w:val="none" w:sz="0" w:space="0" w:color="auto"/>
            <w:left w:val="none" w:sz="0" w:space="0" w:color="auto"/>
            <w:bottom w:val="none" w:sz="0" w:space="0" w:color="auto"/>
            <w:right w:val="none" w:sz="0" w:space="0" w:color="auto"/>
          </w:divBdr>
        </w:div>
        <w:div w:id="2124617017">
          <w:marLeft w:val="640"/>
          <w:marRight w:val="0"/>
          <w:marTop w:val="0"/>
          <w:marBottom w:val="0"/>
          <w:divBdr>
            <w:top w:val="none" w:sz="0" w:space="0" w:color="auto"/>
            <w:left w:val="none" w:sz="0" w:space="0" w:color="auto"/>
            <w:bottom w:val="none" w:sz="0" w:space="0" w:color="auto"/>
            <w:right w:val="none" w:sz="0" w:space="0" w:color="auto"/>
          </w:divBdr>
        </w:div>
        <w:div w:id="950821381">
          <w:marLeft w:val="640"/>
          <w:marRight w:val="0"/>
          <w:marTop w:val="0"/>
          <w:marBottom w:val="0"/>
          <w:divBdr>
            <w:top w:val="none" w:sz="0" w:space="0" w:color="auto"/>
            <w:left w:val="none" w:sz="0" w:space="0" w:color="auto"/>
            <w:bottom w:val="none" w:sz="0" w:space="0" w:color="auto"/>
            <w:right w:val="none" w:sz="0" w:space="0" w:color="auto"/>
          </w:divBdr>
        </w:div>
        <w:div w:id="811482180">
          <w:marLeft w:val="640"/>
          <w:marRight w:val="0"/>
          <w:marTop w:val="0"/>
          <w:marBottom w:val="0"/>
          <w:divBdr>
            <w:top w:val="none" w:sz="0" w:space="0" w:color="auto"/>
            <w:left w:val="none" w:sz="0" w:space="0" w:color="auto"/>
            <w:bottom w:val="none" w:sz="0" w:space="0" w:color="auto"/>
            <w:right w:val="none" w:sz="0" w:space="0" w:color="auto"/>
          </w:divBdr>
        </w:div>
        <w:div w:id="716972147">
          <w:marLeft w:val="640"/>
          <w:marRight w:val="0"/>
          <w:marTop w:val="0"/>
          <w:marBottom w:val="0"/>
          <w:divBdr>
            <w:top w:val="none" w:sz="0" w:space="0" w:color="auto"/>
            <w:left w:val="none" w:sz="0" w:space="0" w:color="auto"/>
            <w:bottom w:val="none" w:sz="0" w:space="0" w:color="auto"/>
            <w:right w:val="none" w:sz="0" w:space="0" w:color="auto"/>
          </w:divBdr>
        </w:div>
        <w:div w:id="1715108650">
          <w:marLeft w:val="640"/>
          <w:marRight w:val="0"/>
          <w:marTop w:val="0"/>
          <w:marBottom w:val="0"/>
          <w:divBdr>
            <w:top w:val="none" w:sz="0" w:space="0" w:color="auto"/>
            <w:left w:val="none" w:sz="0" w:space="0" w:color="auto"/>
            <w:bottom w:val="none" w:sz="0" w:space="0" w:color="auto"/>
            <w:right w:val="none" w:sz="0" w:space="0" w:color="auto"/>
          </w:divBdr>
        </w:div>
        <w:div w:id="2110462090">
          <w:marLeft w:val="640"/>
          <w:marRight w:val="0"/>
          <w:marTop w:val="0"/>
          <w:marBottom w:val="0"/>
          <w:divBdr>
            <w:top w:val="none" w:sz="0" w:space="0" w:color="auto"/>
            <w:left w:val="none" w:sz="0" w:space="0" w:color="auto"/>
            <w:bottom w:val="none" w:sz="0" w:space="0" w:color="auto"/>
            <w:right w:val="none" w:sz="0" w:space="0" w:color="auto"/>
          </w:divBdr>
        </w:div>
        <w:div w:id="492916443">
          <w:marLeft w:val="640"/>
          <w:marRight w:val="0"/>
          <w:marTop w:val="0"/>
          <w:marBottom w:val="0"/>
          <w:divBdr>
            <w:top w:val="none" w:sz="0" w:space="0" w:color="auto"/>
            <w:left w:val="none" w:sz="0" w:space="0" w:color="auto"/>
            <w:bottom w:val="none" w:sz="0" w:space="0" w:color="auto"/>
            <w:right w:val="none" w:sz="0" w:space="0" w:color="auto"/>
          </w:divBdr>
        </w:div>
        <w:div w:id="1072192345">
          <w:marLeft w:val="640"/>
          <w:marRight w:val="0"/>
          <w:marTop w:val="0"/>
          <w:marBottom w:val="0"/>
          <w:divBdr>
            <w:top w:val="none" w:sz="0" w:space="0" w:color="auto"/>
            <w:left w:val="none" w:sz="0" w:space="0" w:color="auto"/>
            <w:bottom w:val="none" w:sz="0" w:space="0" w:color="auto"/>
            <w:right w:val="none" w:sz="0" w:space="0" w:color="auto"/>
          </w:divBdr>
        </w:div>
        <w:div w:id="889614170">
          <w:marLeft w:val="640"/>
          <w:marRight w:val="0"/>
          <w:marTop w:val="0"/>
          <w:marBottom w:val="0"/>
          <w:divBdr>
            <w:top w:val="none" w:sz="0" w:space="0" w:color="auto"/>
            <w:left w:val="none" w:sz="0" w:space="0" w:color="auto"/>
            <w:bottom w:val="none" w:sz="0" w:space="0" w:color="auto"/>
            <w:right w:val="none" w:sz="0" w:space="0" w:color="auto"/>
          </w:divBdr>
        </w:div>
        <w:div w:id="988821928">
          <w:marLeft w:val="640"/>
          <w:marRight w:val="0"/>
          <w:marTop w:val="0"/>
          <w:marBottom w:val="0"/>
          <w:divBdr>
            <w:top w:val="none" w:sz="0" w:space="0" w:color="auto"/>
            <w:left w:val="none" w:sz="0" w:space="0" w:color="auto"/>
            <w:bottom w:val="none" w:sz="0" w:space="0" w:color="auto"/>
            <w:right w:val="none" w:sz="0" w:space="0" w:color="auto"/>
          </w:divBdr>
        </w:div>
        <w:div w:id="133449483">
          <w:marLeft w:val="640"/>
          <w:marRight w:val="0"/>
          <w:marTop w:val="0"/>
          <w:marBottom w:val="0"/>
          <w:divBdr>
            <w:top w:val="none" w:sz="0" w:space="0" w:color="auto"/>
            <w:left w:val="none" w:sz="0" w:space="0" w:color="auto"/>
            <w:bottom w:val="none" w:sz="0" w:space="0" w:color="auto"/>
            <w:right w:val="none" w:sz="0" w:space="0" w:color="auto"/>
          </w:divBdr>
        </w:div>
        <w:div w:id="1665163097">
          <w:marLeft w:val="640"/>
          <w:marRight w:val="0"/>
          <w:marTop w:val="0"/>
          <w:marBottom w:val="0"/>
          <w:divBdr>
            <w:top w:val="none" w:sz="0" w:space="0" w:color="auto"/>
            <w:left w:val="none" w:sz="0" w:space="0" w:color="auto"/>
            <w:bottom w:val="none" w:sz="0" w:space="0" w:color="auto"/>
            <w:right w:val="none" w:sz="0" w:space="0" w:color="auto"/>
          </w:divBdr>
        </w:div>
        <w:div w:id="403648479">
          <w:marLeft w:val="640"/>
          <w:marRight w:val="0"/>
          <w:marTop w:val="0"/>
          <w:marBottom w:val="0"/>
          <w:divBdr>
            <w:top w:val="none" w:sz="0" w:space="0" w:color="auto"/>
            <w:left w:val="none" w:sz="0" w:space="0" w:color="auto"/>
            <w:bottom w:val="none" w:sz="0" w:space="0" w:color="auto"/>
            <w:right w:val="none" w:sz="0" w:space="0" w:color="auto"/>
          </w:divBdr>
        </w:div>
        <w:div w:id="373581639">
          <w:marLeft w:val="640"/>
          <w:marRight w:val="0"/>
          <w:marTop w:val="0"/>
          <w:marBottom w:val="0"/>
          <w:divBdr>
            <w:top w:val="none" w:sz="0" w:space="0" w:color="auto"/>
            <w:left w:val="none" w:sz="0" w:space="0" w:color="auto"/>
            <w:bottom w:val="none" w:sz="0" w:space="0" w:color="auto"/>
            <w:right w:val="none" w:sz="0" w:space="0" w:color="auto"/>
          </w:divBdr>
        </w:div>
        <w:div w:id="1245645835">
          <w:marLeft w:val="640"/>
          <w:marRight w:val="0"/>
          <w:marTop w:val="0"/>
          <w:marBottom w:val="0"/>
          <w:divBdr>
            <w:top w:val="none" w:sz="0" w:space="0" w:color="auto"/>
            <w:left w:val="none" w:sz="0" w:space="0" w:color="auto"/>
            <w:bottom w:val="none" w:sz="0" w:space="0" w:color="auto"/>
            <w:right w:val="none" w:sz="0" w:space="0" w:color="auto"/>
          </w:divBdr>
        </w:div>
        <w:div w:id="37316475">
          <w:marLeft w:val="640"/>
          <w:marRight w:val="0"/>
          <w:marTop w:val="0"/>
          <w:marBottom w:val="0"/>
          <w:divBdr>
            <w:top w:val="none" w:sz="0" w:space="0" w:color="auto"/>
            <w:left w:val="none" w:sz="0" w:space="0" w:color="auto"/>
            <w:bottom w:val="none" w:sz="0" w:space="0" w:color="auto"/>
            <w:right w:val="none" w:sz="0" w:space="0" w:color="auto"/>
          </w:divBdr>
        </w:div>
        <w:div w:id="1537350740">
          <w:marLeft w:val="640"/>
          <w:marRight w:val="0"/>
          <w:marTop w:val="0"/>
          <w:marBottom w:val="0"/>
          <w:divBdr>
            <w:top w:val="none" w:sz="0" w:space="0" w:color="auto"/>
            <w:left w:val="none" w:sz="0" w:space="0" w:color="auto"/>
            <w:bottom w:val="none" w:sz="0" w:space="0" w:color="auto"/>
            <w:right w:val="none" w:sz="0" w:space="0" w:color="auto"/>
          </w:divBdr>
        </w:div>
        <w:div w:id="548498046">
          <w:marLeft w:val="640"/>
          <w:marRight w:val="0"/>
          <w:marTop w:val="0"/>
          <w:marBottom w:val="0"/>
          <w:divBdr>
            <w:top w:val="none" w:sz="0" w:space="0" w:color="auto"/>
            <w:left w:val="none" w:sz="0" w:space="0" w:color="auto"/>
            <w:bottom w:val="none" w:sz="0" w:space="0" w:color="auto"/>
            <w:right w:val="none" w:sz="0" w:space="0" w:color="auto"/>
          </w:divBdr>
        </w:div>
        <w:div w:id="1927225437">
          <w:marLeft w:val="640"/>
          <w:marRight w:val="0"/>
          <w:marTop w:val="0"/>
          <w:marBottom w:val="0"/>
          <w:divBdr>
            <w:top w:val="none" w:sz="0" w:space="0" w:color="auto"/>
            <w:left w:val="none" w:sz="0" w:space="0" w:color="auto"/>
            <w:bottom w:val="none" w:sz="0" w:space="0" w:color="auto"/>
            <w:right w:val="none" w:sz="0" w:space="0" w:color="auto"/>
          </w:divBdr>
        </w:div>
        <w:div w:id="336932325">
          <w:marLeft w:val="640"/>
          <w:marRight w:val="0"/>
          <w:marTop w:val="0"/>
          <w:marBottom w:val="0"/>
          <w:divBdr>
            <w:top w:val="none" w:sz="0" w:space="0" w:color="auto"/>
            <w:left w:val="none" w:sz="0" w:space="0" w:color="auto"/>
            <w:bottom w:val="none" w:sz="0" w:space="0" w:color="auto"/>
            <w:right w:val="none" w:sz="0" w:space="0" w:color="auto"/>
          </w:divBdr>
        </w:div>
        <w:div w:id="1674184183">
          <w:marLeft w:val="640"/>
          <w:marRight w:val="0"/>
          <w:marTop w:val="0"/>
          <w:marBottom w:val="0"/>
          <w:divBdr>
            <w:top w:val="none" w:sz="0" w:space="0" w:color="auto"/>
            <w:left w:val="none" w:sz="0" w:space="0" w:color="auto"/>
            <w:bottom w:val="none" w:sz="0" w:space="0" w:color="auto"/>
            <w:right w:val="none" w:sz="0" w:space="0" w:color="auto"/>
          </w:divBdr>
        </w:div>
        <w:div w:id="1712925644">
          <w:marLeft w:val="640"/>
          <w:marRight w:val="0"/>
          <w:marTop w:val="0"/>
          <w:marBottom w:val="0"/>
          <w:divBdr>
            <w:top w:val="none" w:sz="0" w:space="0" w:color="auto"/>
            <w:left w:val="none" w:sz="0" w:space="0" w:color="auto"/>
            <w:bottom w:val="none" w:sz="0" w:space="0" w:color="auto"/>
            <w:right w:val="none" w:sz="0" w:space="0" w:color="auto"/>
          </w:divBdr>
        </w:div>
        <w:div w:id="474299873">
          <w:marLeft w:val="640"/>
          <w:marRight w:val="0"/>
          <w:marTop w:val="0"/>
          <w:marBottom w:val="0"/>
          <w:divBdr>
            <w:top w:val="none" w:sz="0" w:space="0" w:color="auto"/>
            <w:left w:val="none" w:sz="0" w:space="0" w:color="auto"/>
            <w:bottom w:val="none" w:sz="0" w:space="0" w:color="auto"/>
            <w:right w:val="none" w:sz="0" w:space="0" w:color="auto"/>
          </w:divBdr>
        </w:div>
        <w:div w:id="2118984318">
          <w:marLeft w:val="640"/>
          <w:marRight w:val="0"/>
          <w:marTop w:val="0"/>
          <w:marBottom w:val="0"/>
          <w:divBdr>
            <w:top w:val="none" w:sz="0" w:space="0" w:color="auto"/>
            <w:left w:val="none" w:sz="0" w:space="0" w:color="auto"/>
            <w:bottom w:val="none" w:sz="0" w:space="0" w:color="auto"/>
            <w:right w:val="none" w:sz="0" w:space="0" w:color="auto"/>
          </w:divBdr>
        </w:div>
        <w:div w:id="1379353618">
          <w:marLeft w:val="640"/>
          <w:marRight w:val="0"/>
          <w:marTop w:val="0"/>
          <w:marBottom w:val="0"/>
          <w:divBdr>
            <w:top w:val="none" w:sz="0" w:space="0" w:color="auto"/>
            <w:left w:val="none" w:sz="0" w:space="0" w:color="auto"/>
            <w:bottom w:val="none" w:sz="0" w:space="0" w:color="auto"/>
            <w:right w:val="none" w:sz="0" w:space="0" w:color="auto"/>
          </w:divBdr>
        </w:div>
        <w:div w:id="2092119361">
          <w:marLeft w:val="640"/>
          <w:marRight w:val="0"/>
          <w:marTop w:val="0"/>
          <w:marBottom w:val="0"/>
          <w:divBdr>
            <w:top w:val="none" w:sz="0" w:space="0" w:color="auto"/>
            <w:left w:val="none" w:sz="0" w:space="0" w:color="auto"/>
            <w:bottom w:val="none" w:sz="0" w:space="0" w:color="auto"/>
            <w:right w:val="none" w:sz="0" w:space="0" w:color="auto"/>
          </w:divBdr>
        </w:div>
        <w:div w:id="1753236988">
          <w:marLeft w:val="640"/>
          <w:marRight w:val="0"/>
          <w:marTop w:val="0"/>
          <w:marBottom w:val="0"/>
          <w:divBdr>
            <w:top w:val="none" w:sz="0" w:space="0" w:color="auto"/>
            <w:left w:val="none" w:sz="0" w:space="0" w:color="auto"/>
            <w:bottom w:val="none" w:sz="0" w:space="0" w:color="auto"/>
            <w:right w:val="none" w:sz="0" w:space="0" w:color="auto"/>
          </w:divBdr>
        </w:div>
        <w:div w:id="2035111146">
          <w:marLeft w:val="640"/>
          <w:marRight w:val="0"/>
          <w:marTop w:val="0"/>
          <w:marBottom w:val="0"/>
          <w:divBdr>
            <w:top w:val="none" w:sz="0" w:space="0" w:color="auto"/>
            <w:left w:val="none" w:sz="0" w:space="0" w:color="auto"/>
            <w:bottom w:val="none" w:sz="0" w:space="0" w:color="auto"/>
            <w:right w:val="none" w:sz="0" w:space="0" w:color="auto"/>
          </w:divBdr>
        </w:div>
        <w:div w:id="1621837091">
          <w:marLeft w:val="640"/>
          <w:marRight w:val="0"/>
          <w:marTop w:val="0"/>
          <w:marBottom w:val="0"/>
          <w:divBdr>
            <w:top w:val="none" w:sz="0" w:space="0" w:color="auto"/>
            <w:left w:val="none" w:sz="0" w:space="0" w:color="auto"/>
            <w:bottom w:val="none" w:sz="0" w:space="0" w:color="auto"/>
            <w:right w:val="none" w:sz="0" w:space="0" w:color="auto"/>
          </w:divBdr>
        </w:div>
        <w:div w:id="1136337827">
          <w:marLeft w:val="640"/>
          <w:marRight w:val="0"/>
          <w:marTop w:val="0"/>
          <w:marBottom w:val="0"/>
          <w:divBdr>
            <w:top w:val="none" w:sz="0" w:space="0" w:color="auto"/>
            <w:left w:val="none" w:sz="0" w:space="0" w:color="auto"/>
            <w:bottom w:val="none" w:sz="0" w:space="0" w:color="auto"/>
            <w:right w:val="none" w:sz="0" w:space="0" w:color="auto"/>
          </w:divBdr>
        </w:div>
        <w:div w:id="301472955">
          <w:marLeft w:val="640"/>
          <w:marRight w:val="0"/>
          <w:marTop w:val="0"/>
          <w:marBottom w:val="0"/>
          <w:divBdr>
            <w:top w:val="none" w:sz="0" w:space="0" w:color="auto"/>
            <w:left w:val="none" w:sz="0" w:space="0" w:color="auto"/>
            <w:bottom w:val="none" w:sz="0" w:space="0" w:color="auto"/>
            <w:right w:val="none" w:sz="0" w:space="0" w:color="auto"/>
          </w:divBdr>
        </w:div>
        <w:div w:id="1070234505">
          <w:marLeft w:val="640"/>
          <w:marRight w:val="0"/>
          <w:marTop w:val="0"/>
          <w:marBottom w:val="0"/>
          <w:divBdr>
            <w:top w:val="none" w:sz="0" w:space="0" w:color="auto"/>
            <w:left w:val="none" w:sz="0" w:space="0" w:color="auto"/>
            <w:bottom w:val="none" w:sz="0" w:space="0" w:color="auto"/>
            <w:right w:val="none" w:sz="0" w:space="0" w:color="auto"/>
          </w:divBdr>
        </w:div>
        <w:div w:id="227233000">
          <w:marLeft w:val="640"/>
          <w:marRight w:val="0"/>
          <w:marTop w:val="0"/>
          <w:marBottom w:val="0"/>
          <w:divBdr>
            <w:top w:val="none" w:sz="0" w:space="0" w:color="auto"/>
            <w:left w:val="none" w:sz="0" w:space="0" w:color="auto"/>
            <w:bottom w:val="none" w:sz="0" w:space="0" w:color="auto"/>
            <w:right w:val="none" w:sz="0" w:space="0" w:color="auto"/>
          </w:divBdr>
        </w:div>
        <w:div w:id="1066487621">
          <w:marLeft w:val="640"/>
          <w:marRight w:val="0"/>
          <w:marTop w:val="0"/>
          <w:marBottom w:val="0"/>
          <w:divBdr>
            <w:top w:val="none" w:sz="0" w:space="0" w:color="auto"/>
            <w:left w:val="none" w:sz="0" w:space="0" w:color="auto"/>
            <w:bottom w:val="none" w:sz="0" w:space="0" w:color="auto"/>
            <w:right w:val="none" w:sz="0" w:space="0" w:color="auto"/>
          </w:divBdr>
        </w:div>
        <w:div w:id="4091921">
          <w:marLeft w:val="640"/>
          <w:marRight w:val="0"/>
          <w:marTop w:val="0"/>
          <w:marBottom w:val="0"/>
          <w:divBdr>
            <w:top w:val="none" w:sz="0" w:space="0" w:color="auto"/>
            <w:left w:val="none" w:sz="0" w:space="0" w:color="auto"/>
            <w:bottom w:val="none" w:sz="0" w:space="0" w:color="auto"/>
            <w:right w:val="none" w:sz="0" w:space="0" w:color="auto"/>
          </w:divBdr>
        </w:div>
        <w:div w:id="524561896">
          <w:marLeft w:val="640"/>
          <w:marRight w:val="0"/>
          <w:marTop w:val="0"/>
          <w:marBottom w:val="0"/>
          <w:divBdr>
            <w:top w:val="none" w:sz="0" w:space="0" w:color="auto"/>
            <w:left w:val="none" w:sz="0" w:space="0" w:color="auto"/>
            <w:bottom w:val="none" w:sz="0" w:space="0" w:color="auto"/>
            <w:right w:val="none" w:sz="0" w:space="0" w:color="auto"/>
          </w:divBdr>
        </w:div>
        <w:div w:id="1788312236">
          <w:marLeft w:val="640"/>
          <w:marRight w:val="0"/>
          <w:marTop w:val="0"/>
          <w:marBottom w:val="0"/>
          <w:divBdr>
            <w:top w:val="none" w:sz="0" w:space="0" w:color="auto"/>
            <w:left w:val="none" w:sz="0" w:space="0" w:color="auto"/>
            <w:bottom w:val="none" w:sz="0" w:space="0" w:color="auto"/>
            <w:right w:val="none" w:sz="0" w:space="0" w:color="auto"/>
          </w:divBdr>
        </w:div>
        <w:div w:id="766272284">
          <w:marLeft w:val="640"/>
          <w:marRight w:val="0"/>
          <w:marTop w:val="0"/>
          <w:marBottom w:val="0"/>
          <w:divBdr>
            <w:top w:val="none" w:sz="0" w:space="0" w:color="auto"/>
            <w:left w:val="none" w:sz="0" w:space="0" w:color="auto"/>
            <w:bottom w:val="none" w:sz="0" w:space="0" w:color="auto"/>
            <w:right w:val="none" w:sz="0" w:space="0" w:color="auto"/>
          </w:divBdr>
        </w:div>
      </w:divsChild>
    </w:div>
    <w:div w:id="1313020779">
      <w:bodyDiv w:val="1"/>
      <w:marLeft w:val="0"/>
      <w:marRight w:val="0"/>
      <w:marTop w:val="0"/>
      <w:marBottom w:val="0"/>
      <w:divBdr>
        <w:top w:val="none" w:sz="0" w:space="0" w:color="auto"/>
        <w:left w:val="none" w:sz="0" w:space="0" w:color="auto"/>
        <w:bottom w:val="none" w:sz="0" w:space="0" w:color="auto"/>
        <w:right w:val="none" w:sz="0" w:space="0" w:color="auto"/>
      </w:divBdr>
      <w:divsChild>
        <w:div w:id="585726464">
          <w:marLeft w:val="640"/>
          <w:marRight w:val="0"/>
          <w:marTop w:val="0"/>
          <w:marBottom w:val="0"/>
          <w:divBdr>
            <w:top w:val="none" w:sz="0" w:space="0" w:color="auto"/>
            <w:left w:val="none" w:sz="0" w:space="0" w:color="auto"/>
            <w:bottom w:val="none" w:sz="0" w:space="0" w:color="auto"/>
            <w:right w:val="none" w:sz="0" w:space="0" w:color="auto"/>
          </w:divBdr>
        </w:div>
        <w:div w:id="2049259588">
          <w:marLeft w:val="640"/>
          <w:marRight w:val="0"/>
          <w:marTop w:val="0"/>
          <w:marBottom w:val="0"/>
          <w:divBdr>
            <w:top w:val="none" w:sz="0" w:space="0" w:color="auto"/>
            <w:left w:val="none" w:sz="0" w:space="0" w:color="auto"/>
            <w:bottom w:val="none" w:sz="0" w:space="0" w:color="auto"/>
            <w:right w:val="none" w:sz="0" w:space="0" w:color="auto"/>
          </w:divBdr>
        </w:div>
        <w:div w:id="1937788839">
          <w:marLeft w:val="640"/>
          <w:marRight w:val="0"/>
          <w:marTop w:val="0"/>
          <w:marBottom w:val="0"/>
          <w:divBdr>
            <w:top w:val="none" w:sz="0" w:space="0" w:color="auto"/>
            <w:left w:val="none" w:sz="0" w:space="0" w:color="auto"/>
            <w:bottom w:val="none" w:sz="0" w:space="0" w:color="auto"/>
            <w:right w:val="none" w:sz="0" w:space="0" w:color="auto"/>
          </w:divBdr>
        </w:div>
        <w:div w:id="1167282082">
          <w:marLeft w:val="640"/>
          <w:marRight w:val="0"/>
          <w:marTop w:val="0"/>
          <w:marBottom w:val="0"/>
          <w:divBdr>
            <w:top w:val="none" w:sz="0" w:space="0" w:color="auto"/>
            <w:left w:val="none" w:sz="0" w:space="0" w:color="auto"/>
            <w:bottom w:val="none" w:sz="0" w:space="0" w:color="auto"/>
            <w:right w:val="none" w:sz="0" w:space="0" w:color="auto"/>
          </w:divBdr>
        </w:div>
        <w:div w:id="437144068">
          <w:marLeft w:val="640"/>
          <w:marRight w:val="0"/>
          <w:marTop w:val="0"/>
          <w:marBottom w:val="0"/>
          <w:divBdr>
            <w:top w:val="none" w:sz="0" w:space="0" w:color="auto"/>
            <w:left w:val="none" w:sz="0" w:space="0" w:color="auto"/>
            <w:bottom w:val="none" w:sz="0" w:space="0" w:color="auto"/>
            <w:right w:val="none" w:sz="0" w:space="0" w:color="auto"/>
          </w:divBdr>
        </w:div>
        <w:div w:id="800466016">
          <w:marLeft w:val="640"/>
          <w:marRight w:val="0"/>
          <w:marTop w:val="0"/>
          <w:marBottom w:val="0"/>
          <w:divBdr>
            <w:top w:val="none" w:sz="0" w:space="0" w:color="auto"/>
            <w:left w:val="none" w:sz="0" w:space="0" w:color="auto"/>
            <w:bottom w:val="none" w:sz="0" w:space="0" w:color="auto"/>
            <w:right w:val="none" w:sz="0" w:space="0" w:color="auto"/>
          </w:divBdr>
        </w:div>
        <w:div w:id="2089302426">
          <w:marLeft w:val="640"/>
          <w:marRight w:val="0"/>
          <w:marTop w:val="0"/>
          <w:marBottom w:val="0"/>
          <w:divBdr>
            <w:top w:val="none" w:sz="0" w:space="0" w:color="auto"/>
            <w:left w:val="none" w:sz="0" w:space="0" w:color="auto"/>
            <w:bottom w:val="none" w:sz="0" w:space="0" w:color="auto"/>
            <w:right w:val="none" w:sz="0" w:space="0" w:color="auto"/>
          </w:divBdr>
        </w:div>
        <w:div w:id="1424451820">
          <w:marLeft w:val="640"/>
          <w:marRight w:val="0"/>
          <w:marTop w:val="0"/>
          <w:marBottom w:val="0"/>
          <w:divBdr>
            <w:top w:val="none" w:sz="0" w:space="0" w:color="auto"/>
            <w:left w:val="none" w:sz="0" w:space="0" w:color="auto"/>
            <w:bottom w:val="none" w:sz="0" w:space="0" w:color="auto"/>
            <w:right w:val="none" w:sz="0" w:space="0" w:color="auto"/>
          </w:divBdr>
        </w:div>
        <w:div w:id="1968583063">
          <w:marLeft w:val="640"/>
          <w:marRight w:val="0"/>
          <w:marTop w:val="0"/>
          <w:marBottom w:val="0"/>
          <w:divBdr>
            <w:top w:val="none" w:sz="0" w:space="0" w:color="auto"/>
            <w:left w:val="none" w:sz="0" w:space="0" w:color="auto"/>
            <w:bottom w:val="none" w:sz="0" w:space="0" w:color="auto"/>
            <w:right w:val="none" w:sz="0" w:space="0" w:color="auto"/>
          </w:divBdr>
        </w:div>
        <w:div w:id="614795450">
          <w:marLeft w:val="640"/>
          <w:marRight w:val="0"/>
          <w:marTop w:val="0"/>
          <w:marBottom w:val="0"/>
          <w:divBdr>
            <w:top w:val="none" w:sz="0" w:space="0" w:color="auto"/>
            <w:left w:val="none" w:sz="0" w:space="0" w:color="auto"/>
            <w:bottom w:val="none" w:sz="0" w:space="0" w:color="auto"/>
            <w:right w:val="none" w:sz="0" w:space="0" w:color="auto"/>
          </w:divBdr>
        </w:div>
        <w:div w:id="273630974">
          <w:marLeft w:val="640"/>
          <w:marRight w:val="0"/>
          <w:marTop w:val="0"/>
          <w:marBottom w:val="0"/>
          <w:divBdr>
            <w:top w:val="none" w:sz="0" w:space="0" w:color="auto"/>
            <w:left w:val="none" w:sz="0" w:space="0" w:color="auto"/>
            <w:bottom w:val="none" w:sz="0" w:space="0" w:color="auto"/>
            <w:right w:val="none" w:sz="0" w:space="0" w:color="auto"/>
          </w:divBdr>
        </w:div>
        <w:div w:id="731579499">
          <w:marLeft w:val="640"/>
          <w:marRight w:val="0"/>
          <w:marTop w:val="0"/>
          <w:marBottom w:val="0"/>
          <w:divBdr>
            <w:top w:val="none" w:sz="0" w:space="0" w:color="auto"/>
            <w:left w:val="none" w:sz="0" w:space="0" w:color="auto"/>
            <w:bottom w:val="none" w:sz="0" w:space="0" w:color="auto"/>
            <w:right w:val="none" w:sz="0" w:space="0" w:color="auto"/>
          </w:divBdr>
        </w:div>
        <w:div w:id="1828747938">
          <w:marLeft w:val="640"/>
          <w:marRight w:val="0"/>
          <w:marTop w:val="0"/>
          <w:marBottom w:val="0"/>
          <w:divBdr>
            <w:top w:val="none" w:sz="0" w:space="0" w:color="auto"/>
            <w:left w:val="none" w:sz="0" w:space="0" w:color="auto"/>
            <w:bottom w:val="none" w:sz="0" w:space="0" w:color="auto"/>
            <w:right w:val="none" w:sz="0" w:space="0" w:color="auto"/>
          </w:divBdr>
        </w:div>
        <w:div w:id="996542059">
          <w:marLeft w:val="640"/>
          <w:marRight w:val="0"/>
          <w:marTop w:val="0"/>
          <w:marBottom w:val="0"/>
          <w:divBdr>
            <w:top w:val="none" w:sz="0" w:space="0" w:color="auto"/>
            <w:left w:val="none" w:sz="0" w:space="0" w:color="auto"/>
            <w:bottom w:val="none" w:sz="0" w:space="0" w:color="auto"/>
            <w:right w:val="none" w:sz="0" w:space="0" w:color="auto"/>
          </w:divBdr>
        </w:div>
        <w:div w:id="952632430">
          <w:marLeft w:val="640"/>
          <w:marRight w:val="0"/>
          <w:marTop w:val="0"/>
          <w:marBottom w:val="0"/>
          <w:divBdr>
            <w:top w:val="none" w:sz="0" w:space="0" w:color="auto"/>
            <w:left w:val="none" w:sz="0" w:space="0" w:color="auto"/>
            <w:bottom w:val="none" w:sz="0" w:space="0" w:color="auto"/>
            <w:right w:val="none" w:sz="0" w:space="0" w:color="auto"/>
          </w:divBdr>
        </w:div>
        <w:div w:id="1414626327">
          <w:marLeft w:val="640"/>
          <w:marRight w:val="0"/>
          <w:marTop w:val="0"/>
          <w:marBottom w:val="0"/>
          <w:divBdr>
            <w:top w:val="none" w:sz="0" w:space="0" w:color="auto"/>
            <w:left w:val="none" w:sz="0" w:space="0" w:color="auto"/>
            <w:bottom w:val="none" w:sz="0" w:space="0" w:color="auto"/>
            <w:right w:val="none" w:sz="0" w:space="0" w:color="auto"/>
          </w:divBdr>
        </w:div>
        <w:div w:id="1312515320">
          <w:marLeft w:val="640"/>
          <w:marRight w:val="0"/>
          <w:marTop w:val="0"/>
          <w:marBottom w:val="0"/>
          <w:divBdr>
            <w:top w:val="none" w:sz="0" w:space="0" w:color="auto"/>
            <w:left w:val="none" w:sz="0" w:space="0" w:color="auto"/>
            <w:bottom w:val="none" w:sz="0" w:space="0" w:color="auto"/>
            <w:right w:val="none" w:sz="0" w:space="0" w:color="auto"/>
          </w:divBdr>
        </w:div>
        <w:div w:id="1100032341">
          <w:marLeft w:val="640"/>
          <w:marRight w:val="0"/>
          <w:marTop w:val="0"/>
          <w:marBottom w:val="0"/>
          <w:divBdr>
            <w:top w:val="none" w:sz="0" w:space="0" w:color="auto"/>
            <w:left w:val="none" w:sz="0" w:space="0" w:color="auto"/>
            <w:bottom w:val="none" w:sz="0" w:space="0" w:color="auto"/>
            <w:right w:val="none" w:sz="0" w:space="0" w:color="auto"/>
          </w:divBdr>
        </w:div>
        <w:div w:id="1647004318">
          <w:marLeft w:val="640"/>
          <w:marRight w:val="0"/>
          <w:marTop w:val="0"/>
          <w:marBottom w:val="0"/>
          <w:divBdr>
            <w:top w:val="none" w:sz="0" w:space="0" w:color="auto"/>
            <w:left w:val="none" w:sz="0" w:space="0" w:color="auto"/>
            <w:bottom w:val="none" w:sz="0" w:space="0" w:color="auto"/>
            <w:right w:val="none" w:sz="0" w:space="0" w:color="auto"/>
          </w:divBdr>
        </w:div>
        <w:div w:id="1171682388">
          <w:marLeft w:val="640"/>
          <w:marRight w:val="0"/>
          <w:marTop w:val="0"/>
          <w:marBottom w:val="0"/>
          <w:divBdr>
            <w:top w:val="none" w:sz="0" w:space="0" w:color="auto"/>
            <w:left w:val="none" w:sz="0" w:space="0" w:color="auto"/>
            <w:bottom w:val="none" w:sz="0" w:space="0" w:color="auto"/>
            <w:right w:val="none" w:sz="0" w:space="0" w:color="auto"/>
          </w:divBdr>
        </w:div>
        <w:div w:id="82529675">
          <w:marLeft w:val="640"/>
          <w:marRight w:val="0"/>
          <w:marTop w:val="0"/>
          <w:marBottom w:val="0"/>
          <w:divBdr>
            <w:top w:val="none" w:sz="0" w:space="0" w:color="auto"/>
            <w:left w:val="none" w:sz="0" w:space="0" w:color="auto"/>
            <w:bottom w:val="none" w:sz="0" w:space="0" w:color="auto"/>
            <w:right w:val="none" w:sz="0" w:space="0" w:color="auto"/>
          </w:divBdr>
        </w:div>
        <w:div w:id="302202358">
          <w:marLeft w:val="640"/>
          <w:marRight w:val="0"/>
          <w:marTop w:val="0"/>
          <w:marBottom w:val="0"/>
          <w:divBdr>
            <w:top w:val="none" w:sz="0" w:space="0" w:color="auto"/>
            <w:left w:val="none" w:sz="0" w:space="0" w:color="auto"/>
            <w:bottom w:val="none" w:sz="0" w:space="0" w:color="auto"/>
            <w:right w:val="none" w:sz="0" w:space="0" w:color="auto"/>
          </w:divBdr>
        </w:div>
        <w:div w:id="1759208985">
          <w:marLeft w:val="640"/>
          <w:marRight w:val="0"/>
          <w:marTop w:val="0"/>
          <w:marBottom w:val="0"/>
          <w:divBdr>
            <w:top w:val="none" w:sz="0" w:space="0" w:color="auto"/>
            <w:left w:val="none" w:sz="0" w:space="0" w:color="auto"/>
            <w:bottom w:val="none" w:sz="0" w:space="0" w:color="auto"/>
            <w:right w:val="none" w:sz="0" w:space="0" w:color="auto"/>
          </w:divBdr>
        </w:div>
        <w:div w:id="365108801">
          <w:marLeft w:val="640"/>
          <w:marRight w:val="0"/>
          <w:marTop w:val="0"/>
          <w:marBottom w:val="0"/>
          <w:divBdr>
            <w:top w:val="none" w:sz="0" w:space="0" w:color="auto"/>
            <w:left w:val="none" w:sz="0" w:space="0" w:color="auto"/>
            <w:bottom w:val="none" w:sz="0" w:space="0" w:color="auto"/>
            <w:right w:val="none" w:sz="0" w:space="0" w:color="auto"/>
          </w:divBdr>
        </w:div>
        <w:div w:id="770048560">
          <w:marLeft w:val="640"/>
          <w:marRight w:val="0"/>
          <w:marTop w:val="0"/>
          <w:marBottom w:val="0"/>
          <w:divBdr>
            <w:top w:val="none" w:sz="0" w:space="0" w:color="auto"/>
            <w:left w:val="none" w:sz="0" w:space="0" w:color="auto"/>
            <w:bottom w:val="none" w:sz="0" w:space="0" w:color="auto"/>
            <w:right w:val="none" w:sz="0" w:space="0" w:color="auto"/>
          </w:divBdr>
        </w:div>
        <w:div w:id="813835195">
          <w:marLeft w:val="640"/>
          <w:marRight w:val="0"/>
          <w:marTop w:val="0"/>
          <w:marBottom w:val="0"/>
          <w:divBdr>
            <w:top w:val="none" w:sz="0" w:space="0" w:color="auto"/>
            <w:left w:val="none" w:sz="0" w:space="0" w:color="auto"/>
            <w:bottom w:val="none" w:sz="0" w:space="0" w:color="auto"/>
            <w:right w:val="none" w:sz="0" w:space="0" w:color="auto"/>
          </w:divBdr>
        </w:div>
        <w:div w:id="2012440200">
          <w:marLeft w:val="640"/>
          <w:marRight w:val="0"/>
          <w:marTop w:val="0"/>
          <w:marBottom w:val="0"/>
          <w:divBdr>
            <w:top w:val="none" w:sz="0" w:space="0" w:color="auto"/>
            <w:left w:val="none" w:sz="0" w:space="0" w:color="auto"/>
            <w:bottom w:val="none" w:sz="0" w:space="0" w:color="auto"/>
            <w:right w:val="none" w:sz="0" w:space="0" w:color="auto"/>
          </w:divBdr>
        </w:div>
        <w:div w:id="104618204">
          <w:marLeft w:val="640"/>
          <w:marRight w:val="0"/>
          <w:marTop w:val="0"/>
          <w:marBottom w:val="0"/>
          <w:divBdr>
            <w:top w:val="none" w:sz="0" w:space="0" w:color="auto"/>
            <w:left w:val="none" w:sz="0" w:space="0" w:color="auto"/>
            <w:bottom w:val="none" w:sz="0" w:space="0" w:color="auto"/>
            <w:right w:val="none" w:sz="0" w:space="0" w:color="auto"/>
          </w:divBdr>
        </w:div>
        <w:div w:id="1181621765">
          <w:marLeft w:val="640"/>
          <w:marRight w:val="0"/>
          <w:marTop w:val="0"/>
          <w:marBottom w:val="0"/>
          <w:divBdr>
            <w:top w:val="none" w:sz="0" w:space="0" w:color="auto"/>
            <w:left w:val="none" w:sz="0" w:space="0" w:color="auto"/>
            <w:bottom w:val="none" w:sz="0" w:space="0" w:color="auto"/>
            <w:right w:val="none" w:sz="0" w:space="0" w:color="auto"/>
          </w:divBdr>
        </w:div>
        <w:div w:id="546571575">
          <w:marLeft w:val="640"/>
          <w:marRight w:val="0"/>
          <w:marTop w:val="0"/>
          <w:marBottom w:val="0"/>
          <w:divBdr>
            <w:top w:val="none" w:sz="0" w:space="0" w:color="auto"/>
            <w:left w:val="none" w:sz="0" w:space="0" w:color="auto"/>
            <w:bottom w:val="none" w:sz="0" w:space="0" w:color="auto"/>
            <w:right w:val="none" w:sz="0" w:space="0" w:color="auto"/>
          </w:divBdr>
        </w:div>
        <w:div w:id="1110663448">
          <w:marLeft w:val="640"/>
          <w:marRight w:val="0"/>
          <w:marTop w:val="0"/>
          <w:marBottom w:val="0"/>
          <w:divBdr>
            <w:top w:val="none" w:sz="0" w:space="0" w:color="auto"/>
            <w:left w:val="none" w:sz="0" w:space="0" w:color="auto"/>
            <w:bottom w:val="none" w:sz="0" w:space="0" w:color="auto"/>
            <w:right w:val="none" w:sz="0" w:space="0" w:color="auto"/>
          </w:divBdr>
        </w:div>
        <w:div w:id="284703974">
          <w:marLeft w:val="640"/>
          <w:marRight w:val="0"/>
          <w:marTop w:val="0"/>
          <w:marBottom w:val="0"/>
          <w:divBdr>
            <w:top w:val="none" w:sz="0" w:space="0" w:color="auto"/>
            <w:left w:val="none" w:sz="0" w:space="0" w:color="auto"/>
            <w:bottom w:val="none" w:sz="0" w:space="0" w:color="auto"/>
            <w:right w:val="none" w:sz="0" w:space="0" w:color="auto"/>
          </w:divBdr>
        </w:div>
        <w:div w:id="732776165">
          <w:marLeft w:val="640"/>
          <w:marRight w:val="0"/>
          <w:marTop w:val="0"/>
          <w:marBottom w:val="0"/>
          <w:divBdr>
            <w:top w:val="none" w:sz="0" w:space="0" w:color="auto"/>
            <w:left w:val="none" w:sz="0" w:space="0" w:color="auto"/>
            <w:bottom w:val="none" w:sz="0" w:space="0" w:color="auto"/>
            <w:right w:val="none" w:sz="0" w:space="0" w:color="auto"/>
          </w:divBdr>
        </w:div>
        <w:div w:id="1230773495">
          <w:marLeft w:val="640"/>
          <w:marRight w:val="0"/>
          <w:marTop w:val="0"/>
          <w:marBottom w:val="0"/>
          <w:divBdr>
            <w:top w:val="none" w:sz="0" w:space="0" w:color="auto"/>
            <w:left w:val="none" w:sz="0" w:space="0" w:color="auto"/>
            <w:bottom w:val="none" w:sz="0" w:space="0" w:color="auto"/>
            <w:right w:val="none" w:sz="0" w:space="0" w:color="auto"/>
          </w:divBdr>
        </w:div>
        <w:div w:id="1480419459">
          <w:marLeft w:val="640"/>
          <w:marRight w:val="0"/>
          <w:marTop w:val="0"/>
          <w:marBottom w:val="0"/>
          <w:divBdr>
            <w:top w:val="none" w:sz="0" w:space="0" w:color="auto"/>
            <w:left w:val="none" w:sz="0" w:space="0" w:color="auto"/>
            <w:bottom w:val="none" w:sz="0" w:space="0" w:color="auto"/>
            <w:right w:val="none" w:sz="0" w:space="0" w:color="auto"/>
          </w:divBdr>
        </w:div>
        <w:div w:id="1343437763">
          <w:marLeft w:val="640"/>
          <w:marRight w:val="0"/>
          <w:marTop w:val="0"/>
          <w:marBottom w:val="0"/>
          <w:divBdr>
            <w:top w:val="none" w:sz="0" w:space="0" w:color="auto"/>
            <w:left w:val="none" w:sz="0" w:space="0" w:color="auto"/>
            <w:bottom w:val="none" w:sz="0" w:space="0" w:color="auto"/>
            <w:right w:val="none" w:sz="0" w:space="0" w:color="auto"/>
          </w:divBdr>
        </w:div>
        <w:div w:id="901713025">
          <w:marLeft w:val="640"/>
          <w:marRight w:val="0"/>
          <w:marTop w:val="0"/>
          <w:marBottom w:val="0"/>
          <w:divBdr>
            <w:top w:val="none" w:sz="0" w:space="0" w:color="auto"/>
            <w:left w:val="none" w:sz="0" w:space="0" w:color="auto"/>
            <w:bottom w:val="none" w:sz="0" w:space="0" w:color="auto"/>
            <w:right w:val="none" w:sz="0" w:space="0" w:color="auto"/>
          </w:divBdr>
        </w:div>
        <w:div w:id="941494125">
          <w:marLeft w:val="640"/>
          <w:marRight w:val="0"/>
          <w:marTop w:val="0"/>
          <w:marBottom w:val="0"/>
          <w:divBdr>
            <w:top w:val="none" w:sz="0" w:space="0" w:color="auto"/>
            <w:left w:val="none" w:sz="0" w:space="0" w:color="auto"/>
            <w:bottom w:val="none" w:sz="0" w:space="0" w:color="auto"/>
            <w:right w:val="none" w:sz="0" w:space="0" w:color="auto"/>
          </w:divBdr>
        </w:div>
        <w:div w:id="1019044586">
          <w:marLeft w:val="640"/>
          <w:marRight w:val="0"/>
          <w:marTop w:val="0"/>
          <w:marBottom w:val="0"/>
          <w:divBdr>
            <w:top w:val="none" w:sz="0" w:space="0" w:color="auto"/>
            <w:left w:val="none" w:sz="0" w:space="0" w:color="auto"/>
            <w:bottom w:val="none" w:sz="0" w:space="0" w:color="auto"/>
            <w:right w:val="none" w:sz="0" w:space="0" w:color="auto"/>
          </w:divBdr>
        </w:div>
        <w:div w:id="828057987">
          <w:marLeft w:val="640"/>
          <w:marRight w:val="0"/>
          <w:marTop w:val="0"/>
          <w:marBottom w:val="0"/>
          <w:divBdr>
            <w:top w:val="none" w:sz="0" w:space="0" w:color="auto"/>
            <w:left w:val="none" w:sz="0" w:space="0" w:color="auto"/>
            <w:bottom w:val="none" w:sz="0" w:space="0" w:color="auto"/>
            <w:right w:val="none" w:sz="0" w:space="0" w:color="auto"/>
          </w:divBdr>
        </w:div>
        <w:div w:id="191964374">
          <w:marLeft w:val="640"/>
          <w:marRight w:val="0"/>
          <w:marTop w:val="0"/>
          <w:marBottom w:val="0"/>
          <w:divBdr>
            <w:top w:val="none" w:sz="0" w:space="0" w:color="auto"/>
            <w:left w:val="none" w:sz="0" w:space="0" w:color="auto"/>
            <w:bottom w:val="none" w:sz="0" w:space="0" w:color="auto"/>
            <w:right w:val="none" w:sz="0" w:space="0" w:color="auto"/>
          </w:divBdr>
        </w:div>
        <w:div w:id="974867531">
          <w:marLeft w:val="640"/>
          <w:marRight w:val="0"/>
          <w:marTop w:val="0"/>
          <w:marBottom w:val="0"/>
          <w:divBdr>
            <w:top w:val="none" w:sz="0" w:space="0" w:color="auto"/>
            <w:left w:val="none" w:sz="0" w:space="0" w:color="auto"/>
            <w:bottom w:val="none" w:sz="0" w:space="0" w:color="auto"/>
            <w:right w:val="none" w:sz="0" w:space="0" w:color="auto"/>
          </w:divBdr>
        </w:div>
        <w:div w:id="1839035466">
          <w:marLeft w:val="640"/>
          <w:marRight w:val="0"/>
          <w:marTop w:val="0"/>
          <w:marBottom w:val="0"/>
          <w:divBdr>
            <w:top w:val="none" w:sz="0" w:space="0" w:color="auto"/>
            <w:left w:val="none" w:sz="0" w:space="0" w:color="auto"/>
            <w:bottom w:val="none" w:sz="0" w:space="0" w:color="auto"/>
            <w:right w:val="none" w:sz="0" w:space="0" w:color="auto"/>
          </w:divBdr>
        </w:div>
        <w:div w:id="1100486258">
          <w:marLeft w:val="640"/>
          <w:marRight w:val="0"/>
          <w:marTop w:val="0"/>
          <w:marBottom w:val="0"/>
          <w:divBdr>
            <w:top w:val="none" w:sz="0" w:space="0" w:color="auto"/>
            <w:left w:val="none" w:sz="0" w:space="0" w:color="auto"/>
            <w:bottom w:val="none" w:sz="0" w:space="0" w:color="auto"/>
            <w:right w:val="none" w:sz="0" w:space="0" w:color="auto"/>
          </w:divBdr>
        </w:div>
        <w:div w:id="1469785086">
          <w:marLeft w:val="640"/>
          <w:marRight w:val="0"/>
          <w:marTop w:val="0"/>
          <w:marBottom w:val="0"/>
          <w:divBdr>
            <w:top w:val="none" w:sz="0" w:space="0" w:color="auto"/>
            <w:left w:val="none" w:sz="0" w:space="0" w:color="auto"/>
            <w:bottom w:val="none" w:sz="0" w:space="0" w:color="auto"/>
            <w:right w:val="none" w:sz="0" w:space="0" w:color="auto"/>
          </w:divBdr>
        </w:div>
        <w:div w:id="1393578341">
          <w:marLeft w:val="640"/>
          <w:marRight w:val="0"/>
          <w:marTop w:val="0"/>
          <w:marBottom w:val="0"/>
          <w:divBdr>
            <w:top w:val="none" w:sz="0" w:space="0" w:color="auto"/>
            <w:left w:val="none" w:sz="0" w:space="0" w:color="auto"/>
            <w:bottom w:val="none" w:sz="0" w:space="0" w:color="auto"/>
            <w:right w:val="none" w:sz="0" w:space="0" w:color="auto"/>
          </w:divBdr>
        </w:div>
        <w:div w:id="479814468">
          <w:marLeft w:val="640"/>
          <w:marRight w:val="0"/>
          <w:marTop w:val="0"/>
          <w:marBottom w:val="0"/>
          <w:divBdr>
            <w:top w:val="none" w:sz="0" w:space="0" w:color="auto"/>
            <w:left w:val="none" w:sz="0" w:space="0" w:color="auto"/>
            <w:bottom w:val="none" w:sz="0" w:space="0" w:color="auto"/>
            <w:right w:val="none" w:sz="0" w:space="0" w:color="auto"/>
          </w:divBdr>
        </w:div>
        <w:div w:id="195432632">
          <w:marLeft w:val="640"/>
          <w:marRight w:val="0"/>
          <w:marTop w:val="0"/>
          <w:marBottom w:val="0"/>
          <w:divBdr>
            <w:top w:val="none" w:sz="0" w:space="0" w:color="auto"/>
            <w:left w:val="none" w:sz="0" w:space="0" w:color="auto"/>
            <w:bottom w:val="none" w:sz="0" w:space="0" w:color="auto"/>
            <w:right w:val="none" w:sz="0" w:space="0" w:color="auto"/>
          </w:divBdr>
        </w:div>
        <w:div w:id="1116025688">
          <w:marLeft w:val="640"/>
          <w:marRight w:val="0"/>
          <w:marTop w:val="0"/>
          <w:marBottom w:val="0"/>
          <w:divBdr>
            <w:top w:val="none" w:sz="0" w:space="0" w:color="auto"/>
            <w:left w:val="none" w:sz="0" w:space="0" w:color="auto"/>
            <w:bottom w:val="none" w:sz="0" w:space="0" w:color="auto"/>
            <w:right w:val="none" w:sz="0" w:space="0" w:color="auto"/>
          </w:divBdr>
        </w:div>
        <w:div w:id="1720010560">
          <w:marLeft w:val="640"/>
          <w:marRight w:val="0"/>
          <w:marTop w:val="0"/>
          <w:marBottom w:val="0"/>
          <w:divBdr>
            <w:top w:val="none" w:sz="0" w:space="0" w:color="auto"/>
            <w:left w:val="none" w:sz="0" w:space="0" w:color="auto"/>
            <w:bottom w:val="none" w:sz="0" w:space="0" w:color="auto"/>
            <w:right w:val="none" w:sz="0" w:space="0" w:color="auto"/>
          </w:divBdr>
        </w:div>
        <w:div w:id="287441605">
          <w:marLeft w:val="640"/>
          <w:marRight w:val="0"/>
          <w:marTop w:val="0"/>
          <w:marBottom w:val="0"/>
          <w:divBdr>
            <w:top w:val="none" w:sz="0" w:space="0" w:color="auto"/>
            <w:left w:val="none" w:sz="0" w:space="0" w:color="auto"/>
            <w:bottom w:val="none" w:sz="0" w:space="0" w:color="auto"/>
            <w:right w:val="none" w:sz="0" w:space="0" w:color="auto"/>
          </w:divBdr>
        </w:div>
        <w:div w:id="583227116">
          <w:marLeft w:val="640"/>
          <w:marRight w:val="0"/>
          <w:marTop w:val="0"/>
          <w:marBottom w:val="0"/>
          <w:divBdr>
            <w:top w:val="none" w:sz="0" w:space="0" w:color="auto"/>
            <w:left w:val="none" w:sz="0" w:space="0" w:color="auto"/>
            <w:bottom w:val="none" w:sz="0" w:space="0" w:color="auto"/>
            <w:right w:val="none" w:sz="0" w:space="0" w:color="auto"/>
          </w:divBdr>
        </w:div>
        <w:div w:id="667564499">
          <w:marLeft w:val="640"/>
          <w:marRight w:val="0"/>
          <w:marTop w:val="0"/>
          <w:marBottom w:val="0"/>
          <w:divBdr>
            <w:top w:val="none" w:sz="0" w:space="0" w:color="auto"/>
            <w:left w:val="none" w:sz="0" w:space="0" w:color="auto"/>
            <w:bottom w:val="none" w:sz="0" w:space="0" w:color="auto"/>
            <w:right w:val="none" w:sz="0" w:space="0" w:color="auto"/>
          </w:divBdr>
        </w:div>
        <w:div w:id="1823496525">
          <w:marLeft w:val="640"/>
          <w:marRight w:val="0"/>
          <w:marTop w:val="0"/>
          <w:marBottom w:val="0"/>
          <w:divBdr>
            <w:top w:val="none" w:sz="0" w:space="0" w:color="auto"/>
            <w:left w:val="none" w:sz="0" w:space="0" w:color="auto"/>
            <w:bottom w:val="none" w:sz="0" w:space="0" w:color="auto"/>
            <w:right w:val="none" w:sz="0" w:space="0" w:color="auto"/>
          </w:divBdr>
        </w:div>
        <w:div w:id="1067799392">
          <w:marLeft w:val="640"/>
          <w:marRight w:val="0"/>
          <w:marTop w:val="0"/>
          <w:marBottom w:val="0"/>
          <w:divBdr>
            <w:top w:val="none" w:sz="0" w:space="0" w:color="auto"/>
            <w:left w:val="none" w:sz="0" w:space="0" w:color="auto"/>
            <w:bottom w:val="none" w:sz="0" w:space="0" w:color="auto"/>
            <w:right w:val="none" w:sz="0" w:space="0" w:color="auto"/>
          </w:divBdr>
        </w:div>
        <w:div w:id="1849714982">
          <w:marLeft w:val="640"/>
          <w:marRight w:val="0"/>
          <w:marTop w:val="0"/>
          <w:marBottom w:val="0"/>
          <w:divBdr>
            <w:top w:val="none" w:sz="0" w:space="0" w:color="auto"/>
            <w:left w:val="none" w:sz="0" w:space="0" w:color="auto"/>
            <w:bottom w:val="none" w:sz="0" w:space="0" w:color="auto"/>
            <w:right w:val="none" w:sz="0" w:space="0" w:color="auto"/>
          </w:divBdr>
        </w:div>
      </w:divsChild>
    </w:div>
    <w:div w:id="1326087955">
      <w:bodyDiv w:val="1"/>
      <w:marLeft w:val="0"/>
      <w:marRight w:val="0"/>
      <w:marTop w:val="0"/>
      <w:marBottom w:val="0"/>
      <w:divBdr>
        <w:top w:val="none" w:sz="0" w:space="0" w:color="auto"/>
        <w:left w:val="none" w:sz="0" w:space="0" w:color="auto"/>
        <w:bottom w:val="none" w:sz="0" w:space="0" w:color="auto"/>
        <w:right w:val="none" w:sz="0" w:space="0" w:color="auto"/>
      </w:divBdr>
      <w:divsChild>
        <w:div w:id="298734103">
          <w:marLeft w:val="640"/>
          <w:marRight w:val="0"/>
          <w:marTop w:val="0"/>
          <w:marBottom w:val="0"/>
          <w:divBdr>
            <w:top w:val="none" w:sz="0" w:space="0" w:color="auto"/>
            <w:left w:val="none" w:sz="0" w:space="0" w:color="auto"/>
            <w:bottom w:val="none" w:sz="0" w:space="0" w:color="auto"/>
            <w:right w:val="none" w:sz="0" w:space="0" w:color="auto"/>
          </w:divBdr>
        </w:div>
        <w:div w:id="1596208265">
          <w:marLeft w:val="640"/>
          <w:marRight w:val="0"/>
          <w:marTop w:val="0"/>
          <w:marBottom w:val="0"/>
          <w:divBdr>
            <w:top w:val="none" w:sz="0" w:space="0" w:color="auto"/>
            <w:left w:val="none" w:sz="0" w:space="0" w:color="auto"/>
            <w:bottom w:val="none" w:sz="0" w:space="0" w:color="auto"/>
            <w:right w:val="none" w:sz="0" w:space="0" w:color="auto"/>
          </w:divBdr>
        </w:div>
        <w:div w:id="451293267">
          <w:marLeft w:val="640"/>
          <w:marRight w:val="0"/>
          <w:marTop w:val="0"/>
          <w:marBottom w:val="0"/>
          <w:divBdr>
            <w:top w:val="none" w:sz="0" w:space="0" w:color="auto"/>
            <w:left w:val="none" w:sz="0" w:space="0" w:color="auto"/>
            <w:bottom w:val="none" w:sz="0" w:space="0" w:color="auto"/>
            <w:right w:val="none" w:sz="0" w:space="0" w:color="auto"/>
          </w:divBdr>
        </w:div>
        <w:div w:id="147483069">
          <w:marLeft w:val="640"/>
          <w:marRight w:val="0"/>
          <w:marTop w:val="0"/>
          <w:marBottom w:val="0"/>
          <w:divBdr>
            <w:top w:val="none" w:sz="0" w:space="0" w:color="auto"/>
            <w:left w:val="none" w:sz="0" w:space="0" w:color="auto"/>
            <w:bottom w:val="none" w:sz="0" w:space="0" w:color="auto"/>
            <w:right w:val="none" w:sz="0" w:space="0" w:color="auto"/>
          </w:divBdr>
        </w:div>
        <w:div w:id="1330136510">
          <w:marLeft w:val="640"/>
          <w:marRight w:val="0"/>
          <w:marTop w:val="0"/>
          <w:marBottom w:val="0"/>
          <w:divBdr>
            <w:top w:val="none" w:sz="0" w:space="0" w:color="auto"/>
            <w:left w:val="none" w:sz="0" w:space="0" w:color="auto"/>
            <w:bottom w:val="none" w:sz="0" w:space="0" w:color="auto"/>
            <w:right w:val="none" w:sz="0" w:space="0" w:color="auto"/>
          </w:divBdr>
        </w:div>
        <w:div w:id="1450586893">
          <w:marLeft w:val="640"/>
          <w:marRight w:val="0"/>
          <w:marTop w:val="0"/>
          <w:marBottom w:val="0"/>
          <w:divBdr>
            <w:top w:val="none" w:sz="0" w:space="0" w:color="auto"/>
            <w:left w:val="none" w:sz="0" w:space="0" w:color="auto"/>
            <w:bottom w:val="none" w:sz="0" w:space="0" w:color="auto"/>
            <w:right w:val="none" w:sz="0" w:space="0" w:color="auto"/>
          </w:divBdr>
        </w:div>
        <w:div w:id="788009022">
          <w:marLeft w:val="640"/>
          <w:marRight w:val="0"/>
          <w:marTop w:val="0"/>
          <w:marBottom w:val="0"/>
          <w:divBdr>
            <w:top w:val="none" w:sz="0" w:space="0" w:color="auto"/>
            <w:left w:val="none" w:sz="0" w:space="0" w:color="auto"/>
            <w:bottom w:val="none" w:sz="0" w:space="0" w:color="auto"/>
            <w:right w:val="none" w:sz="0" w:space="0" w:color="auto"/>
          </w:divBdr>
        </w:div>
        <w:div w:id="1289044936">
          <w:marLeft w:val="640"/>
          <w:marRight w:val="0"/>
          <w:marTop w:val="0"/>
          <w:marBottom w:val="0"/>
          <w:divBdr>
            <w:top w:val="none" w:sz="0" w:space="0" w:color="auto"/>
            <w:left w:val="none" w:sz="0" w:space="0" w:color="auto"/>
            <w:bottom w:val="none" w:sz="0" w:space="0" w:color="auto"/>
            <w:right w:val="none" w:sz="0" w:space="0" w:color="auto"/>
          </w:divBdr>
        </w:div>
        <w:div w:id="952396971">
          <w:marLeft w:val="640"/>
          <w:marRight w:val="0"/>
          <w:marTop w:val="0"/>
          <w:marBottom w:val="0"/>
          <w:divBdr>
            <w:top w:val="none" w:sz="0" w:space="0" w:color="auto"/>
            <w:left w:val="none" w:sz="0" w:space="0" w:color="auto"/>
            <w:bottom w:val="none" w:sz="0" w:space="0" w:color="auto"/>
            <w:right w:val="none" w:sz="0" w:space="0" w:color="auto"/>
          </w:divBdr>
        </w:div>
        <w:div w:id="2088728727">
          <w:marLeft w:val="640"/>
          <w:marRight w:val="0"/>
          <w:marTop w:val="0"/>
          <w:marBottom w:val="0"/>
          <w:divBdr>
            <w:top w:val="none" w:sz="0" w:space="0" w:color="auto"/>
            <w:left w:val="none" w:sz="0" w:space="0" w:color="auto"/>
            <w:bottom w:val="none" w:sz="0" w:space="0" w:color="auto"/>
            <w:right w:val="none" w:sz="0" w:space="0" w:color="auto"/>
          </w:divBdr>
        </w:div>
        <w:div w:id="1249732281">
          <w:marLeft w:val="640"/>
          <w:marRight w:val="0"/>
          <w:marTop w:val="0"/>
          <w:marBottom w:val="0"/>
          <w:divBdr>
            <w:top w:val="none" w:sz="0" w:space="0" w:color="auto"/>
            <w:left w:val="none" w:sz="0" w:space="0" w:color="auto"/>
            <w:bottom w:val="none" w:sz="0" w:space="0" w:color="auto"/>
            <w:right w:val="none" w:sz="0" w:space="0" w:color="auto"/>
          </w:divBdr>
        </w:div>
        <w:div w:id="359091885">
          <w:marLeft w:val="640"/>
          <w:marRight w:val="0"/>
          <w:marTop w:val="0"/>
          <w:marBottom w:val="0"/>
          <w:divBdr>
            <w:top w:val="none" w:sz="0" w:space="0" w:color="auto"/>
            <w:left w:val="none" w:sz="0" w:space="0" w:color="auto"/>
            <w:bottom w:val="none" w:sz="0" w:space="0" w:color="auto"/>
            <w:right w:val="none" w:sz="0" w:space="0" w:color="auto"/>
          </w:divBdr>
        </w:div>
        <w:div w:id="1542211587">
          <w:marLeft w:val="640"/>
          <w:marRight w:val="0"/>
          <w:marTop w:val="0"/>
          <w:marBottom w:val="0"/>
          <w:divBdr>
            <w:top w:val="none" w:sz="0" w:space="0" w:color="auto"/>
            <w:left w:val="none" w:sz="0" w:space="0" w:color="auto"/>
            <w:bottom w:val="none" w:sz="0" w:space="0" w:color="auto"/>
            <w:right w:val="none" w:sz="0" w:space="0" w:color="auto"/>
          </w:divBdr>
        </w:div>
        <w:div w:id="1223634111">
          <w:marLeft w:val="640"/>
          <w:marRight w:val="0"/>
          <w:marTop w:val="0"/>
          <w:marBottom w:val="0"/>
          <w:divBdr>
            <w:top w:val="none" w:sz="0" w:space="0" w:color="auto"/>
            <w:left w:val="none" w:sz="0" w:space="0" w:color="auto"/>
            <w:bottom w:val="none" w:sz="0" w:space="0" w:color="auto"/>
            <w:right w:val="none" w:sz="0" w:space="0" w:color="auto"/>
          </w:divBdr>
        </w:div>
        <w:div w:id="2105764328">
          <w:marLeft w:val="640"/>
          <w:marRight w:val="0"/>
          <w:marTop w:val="0"/>
          <w:marBottom w:val="0"/>
          <w:divBdr>
            <w:top w:val="none" w:sz="0" w:space="0" w:color="auto"/>
            <w:left w:val="none" w:sz="0" w:space="0" w:color="auto"/>
            <w:bottom w:val="none" w:sz="0" w:space="0" w:color="auto"/>
            <w:right w:val="none" w:sz="0" w:space="0" w:color="auto"/>
          </w:divBdr>
        </w:div>
        <w:div w:id="803158209">
          <w:marLeft w:val="640"/>
          <w:marRight w:val="0"/>
          <w:marTop w:val="0"/>
          <w:marBottom w:val="0"/>
          <w:divBdr>
            <w:top w:val="none" w:sz="0" w:space="0" w:color="auto"/>
            <w:left w:val="none" w:sz="0" w:space="0" w:color="auto"/>
            <w:bottom w:val="none" w:sz="0" w:space="0" w:color="auto"/>
            <w:right w:val="none" w:sz="0" w:space="0" w:color="auto"/>
          </w:divBdr>
        </w:div>
        <w:div w:id="1651904720">
          <w:marLeft w:val="640"/>
          <w:marRight w:val="0"/>
          <w:marTop w:val="0"/>
          <w:marBottom w:val="0"/>
          <w:divBdr>
            <w:top w:val="none" w:sz="0" w:space="0" w:color="auto"/>
            <w:left w:val="none" w:sz="0" w:space="0" w:color="auto"/>
            <w:bottom w:val="none" w:sz="0" w:space="0" w:color="auto"/>
            <w:right w:val="none" w:sz="0" w:space="0" w:color="auto"/>
          </w:divBdr>
        </w:div>
        <w:div w:id="258484445">
          <w:marLeft w:val="640"/>
          <w:marRight w:val="0"/>
          <w:marTop w:val="0"/>
          <w:marBottom w:val="0"/>
          <w:divBdr>
            <w:top w:val="none" w:sz="0" w:space="0" w:color="auto"/>
            <w:left w:val="none" w:sz="0" w:space="0" w:color="auto"/>
            <w:bottom w:val="none" w:sz="0" w:space="0" w:color="auto"/>
            <w:right w:val="none" w:sz="0" w:space="0" w:color="auto"/>
          </w:divBdr>
        </w:div>
        <w:div w:id="1887985406">
          <w:marLeft w:val="640"/>
          <w:marRight w:val="0"/>
          <w:marTop w:val="0"/>
          <w:marBottom w:val="0"/>
          <w:divBdr>
            <w:top w:val="none" w:sz="0" w:space="0" w:color="auto"/>
            <w:left w:val="none" w:sz="0" w:space="0" w:color="auto"/>
            <w:bottom w:val="none" w:sz="0" w:space="0" w:color="auto"/>
            <w:right w:val="none" w:sz="0" w:space="0" w:color="auto"/>
          </w:divBdr>
        </w:div>
        <w:div w:id="1768496424">
          <w:marLeft w:val="640"/>
          <w:marRight w:val="0"/>
          <w:marTop w:val="0"/>
          <w:marBottom w:val="0"/>
          <w:divBdr>
            <w:top w:val="none" w:sz="0" w:space="0" w:color="auto"/>
            <w:left w:val="none" w:sz="0" w:space="0" w:color="auto"/>
            <w:bottom w:val="none" w:sz="0" w:space="0" w:color="auto"/>
            <w:right w:val="none" w:sz="0" w:space="0" w:color="auto"/>
          </w:divBdr>
        </w:div>
        <w:div w:id="77290962">
          <w:marLeft w:val="640"/>
          <w:marRight w:val="0"/>
          <w:marTop w:val="0"/>
          <w:marBottom w:val="0"/>
          <w:divBdr>
            <w:top w:val="none" w:sz="0" w:space="0" w:color="auto"/>
            <w:left w:val="none" w:sz="0" w:space="0" w:color="auto"/>
            <w:bottom w:val="none" w:sz="0" w:space="0" w:color="auto"/>
            <w:right w:val="none" w:sz="0" w:space="0" w:color="auto"/>
          </w:divBdr>
        </w:div>
        <w:div w:id="1287931744">
          <w:marLeft w:val="640"/>
          <w:marRight w:val="0"/>
          <w:marTop w:val="0"/>
          <w:marBottom w:val="0"/>
          <w:divBdr>
            <w:top w:val="none" w:sz="0" w:space="0" w:color="auto"/>
            <w:left w:val="none" w:sz="0" w:space="0" w:color="auto"/>
            <w:bottom w:val="none" w:sz="0" w:space="0" w:color="auto"/>
            <w:right w:val="none" w:sz="0" w:space="0" w:color="auto"/>
          </w:divBdr>
        </w:div>
        <w:div w:id="1279950608">
          <w:marLeft w:val="640"/>
          <w:marRight w:val="0"/>
          <w:marTop w:val="0"/>
          <w:marBottom w:val="0"/>
          <w:divBdr>
            <w:top w:val="none" w:sz="0" w:space="0" w:color="auto"/>
            <w:left w:val="none" w:sz="0" w:space="0" w:color="auto"/>
            <w:bottom w:val="none" w:sz="0" w:space="0" w:color="auto"/>
            <w:right w:val="none" w:sz="0" w:space="0" w:color="auto"/>
          </w:divBdr>
        </w:div>
        <w:div w:id="556478063">
          <w:marLeft w:val="640"/>
          <w:marRight w:val="0"/>
          <w:marTop w:val="0"/>
          <w:marBottom w:val="0"/>
          <w:divBdr>
            <w:top w:val="none" w:sz="0" w:space="0" w:color="auto"/>
            <w:left w:val="none" w:sz="0" w:space="0" w:color="auto"/>
            <w:bottom w:val="none" w:sz="0" w:space="0" w:color="auto"/>
            <w:right w:val="none" w:sz="0" w:space="0" w:color="auto"/>
          </w:divBdr>
        </w:div>
        <w:div w:id="521165620">
          <w:marLeft w:val="640"/>
          <w:marRight w:val="0"/>
          <w:marTop w:val="0"/>
          <w:marBottom w:val="0"/>
          <w:divBdr>
            <w:top w:val="none" w:sz="0" w:space="0" w:color="auto"/>
            <w:left w:val="none" w:sz="0" w:space="0" w:color="auto"/>
            <w:bottom w:val="none" w:sz="0" w:space="0" w:color="auto"/>
            <w:right w:val="none" w:sz="0" w:space="0" w:color="auto"/>
          </w:divBdr>
        </w:div>
        <w:div w:id="1905722885">
          <w:marLeft w:val="640"/>
          <w:marRight w:val="0"/>
          <w:marTop w:val="0"/>
          <w:marBottom w:val="0"/>
          <w:divBdr>
            <w:top w:val="none" w:sz="0" w:space="0" w:color="auto"/>
            <w:left w:val="none" w:sz="0" w:space="0" w:color="auto"/>
            <w:bottom w:val="none" w:sz="0" w:space="0" w:color="auto"/>
            <w:right w:val="none" w:sz="0" w:space="0" w:color="auto"/>
          </w:divBdr>
        </w:div>
        <w:div w:id="1386102292">
          <w:marLeft w:val="640"/>
          <w:marRight w:val="0"/>
          <w:marTop w:val="0"/>
          <w:marBottom w:val="0"/>
          <w:divBdr>
            <w:top w:val="none" w:sz="0" w:space="0" w:color="auto"/>
            <w:left w:val="none" w:sz="0" w:space="0" w:color="auto"/>
            <w:bottom w:val="none" w:sz="0" w:space="0" w:color="auto"/>
            <w:right w:val="none" w:sz="0" w:space="0" w:color="auto"/>
          </w:divBdr>
        </w:div>
        <w:div w:id="1320303871">
          <w:marLeft w:val="640"/>
          <w:marRight w:val="0"/>
          <w:marTop w:val="0"/>
          <w:marBottom w:val="0"/>
          <w:divBdr>
            <w:top w:val="none" w:sz="0" w:space="0" w:color="auto"/>
            <w:left w:val="none" w:sz="0" w:space="0" w:color="auto"/>
            <w:bottom w:val="none" w:sz="0" w:space="0" w:color="auto"/>
            <w:right w:val="none" w:sz="0" w:space="0" w:color="auto"/>
          </w:divBdr>
        </w:div>
        <w:div w:id="305666350">
          <w:marLeft w:val="640"/>
          <w:marRight w:val="0"/>
          <w:marTop w:val="0"/>
          <w:marBottom w:val="0"/>
          <w:divBdr>
            <w:top w:val="none" w:sz="0" w:space="0" w:color="auto"/>
            <w:left w:val="none" w:sz="0" w:space="0" w:color="auto"/>
            <w:bottom w:val="none" w:sz="0" w:space="0" w:color="auto"/>
            <w:right w:val="none" w:sz="0" w:space="0" w:color="auto"/>
          </w:divBdr>
        </w:div>
        <w:div w:id="1187139571">
          <w:marLeft w:val="640"/>
          <w:marRight w:val="0"/>
          <w:marTop w:val="0"/>
          <w:marBottom w:val="0"/>
          <w:divBdr>
            <w:top w:val="none" w:sz="0" w:space="0" w:color="auto"/>
            <w:left w:val="none" w:sz="0" w:space="0" w:color="auto"/>
            <w:bottom w:val="none" w:sz="0" w:space="0" w:color="auto"/>
            <w:right w:val="none" w:sz="0" w:space="0" w:color="auto"/>
          </w:divBdr>
        </w:div>
        <w:div w:id="922757456">
          <w:marLeft w:val="640"/>
          <w:marRight w:val="0"/>
          <w:marTop w:val="0"/>
          <w:marBottom w:val="0"/>
          <w:divBdr>
            <w:top w:val="none" w:sz="0" w:space="0" w:color="auto"/>
            <w:left w:val="none" w:sz="0" w:space="0" w:color="auto"/>
            <w:bottom w:val="none" w:sz="0" w:space="0" w:color="auto"/>
            <w:right w:val="none" w:sz="0" w:space="0" w:color="auto"/>
          </w:divBdr>
        </w:div>
        <w:div w:id="359478820">
          <w:marLeft w:val="640"/>
          <w:marRight w:val="0"/>
          <w:marTop w:val="0"/>
          <w:marBottom w:val="0"/>
          <w:divBdr>
            <w:top w:val="none" w:sz="0" w:space="0" w:color="auto"/>
            <w:left w:val="none" w:sz="0" w:space="0" w:color="auto"/>
            <w:bottom w:val="none" w:sz="0" w:space="0" w:color="auto"/>
            <w:right w:val="none" w:sz="0" w:space="0" w:color="auto"/>
          </w:divBdr>
        </w:div>
        <w:div w:id="402071481">
          <w:marLeft w:val="640"/>
          <w:marRight w:val="0"/>
          <w:marTop w:val="0"/>
          <w:marBottom w:val="0"/>
          <w:divBdr>
            <w:top w:val="none" w:sz="0" w:space="0" w:color="auto"/>
            <w:left w:val="none" w:sz="0" w:space="0" w:color="auto"/>
            <w:bottom w:val="none" w:sz="0" w:space="0" w:color="auto"/>
            <w:right w:val="none" w:sz="0" w:space="0" w:color="auto"/>
          </w:divBdr>
        </w:div>
        <w:div w:id="96021695">
          <w:marLeft w:val="640"/>
          <w:marRight w:val="0"/>
          <w:marTop w:val="0"/>
          <w:marBottom w:val="0"/>
          <w:divBdr>
            <w:top w:val="none" w:sz="0" w:space="0" w:color="auto"/>
            <w:left w:val="none" w:sz="0" w:space="0" w:color="auto"/>
            <w:bottom w:val="none" w:sz="0" w:space="0" w:color="auto"/>
            <w:right w:val="none" w:sz="0" w:space="0" w:color="auto"/>
          </w:divBdr>
        </w:div>
        <w:div w:id="1954558441">
          <w:marLeft w:val="640"/>
          <w:marRight w:val="0"/>
          <w:marTop w:val="0"/>
          <w:marBottom w:val="0"/>
          <w:divBdr>
            <w:top w:val="none" w:sz="0" w:space="0" w:color="auto"/>
            <w:left w:val="none" w:sz="0" w:space="0" w:color="auto"/>
            <w:bottom w:val="none" w:sz="0" w:space="0" w:color="auto"/>
            <w:right w:val="none" w:sz="0" w:space="0" w:color="auto"/>
          </w:divBdr>
        </w:div>
        <w:div w:id="630860923">
          <w:marLeft w:val="640"/>
          <w:marRight w:val="0"/>
          <w:marTop w:val="0"/>
          <w:marBottom w:val="0"/>
          <w:divBdr>
            <w:top w:val="none" w:sz="0" w:space="0" w:color="auto"/>
            <w:left w:val="none" w:sz="0" w:space="0" w:color="auto"/>
            <w:bottom w:val="none" w:sz="0" w:space="0" w:color="auto"/>
            <w:right w:val="none" w:sz="0" w:space="0" w:color="auto"/>
          </w:divBdr>
        </w:div>
        <w:div w:id="1020742876">
          <w:marLeft w:val="640"/>
          <w:marRight w:val="0"/>
          <w:marTop w:val="0"/>
          <w:marBottom w:val="0"/>
          <w:divBdr>
            <w:top w:val="none" w:sz="0" w:space="0" w:color="auto"/>
            <w:left w:val="none" w:sz="0" w:space="0" w:color="auto"/>
            <w:bottom w:val="none" w:sz="0" w:space="0" w:color="auto"/>
            <w:right w:val="none" w:sz="0" w:space="0" w:color="auto"/>
          </w:divBdr>
        </w:div>
        <w:div w:id="195043223">
          <w:marLeft w:val="640"/>
          <w:marRight w:val="0"/>
          <w:marTop w:val="0"/>
          <w:marBottom w:val="0"/>
          <w:divBdr>
            <w:top w:val="none" w:sz="0" w:space="0" w:color="auto"/>
            <w:left w:val="none" w:sz="0" w:space="0" w:color="auto"/>
            <w:bottom w:val="none" w:sz="0" w:space="0" w:color="auto"/>
            <w:right w:val="none" w:sz="0" w:space="0" w:color="auto"/>
          </w:divBdr>
        </w:div>
        <w:div w:id="864444248">
          <w:marLeft w:val="640"/>
          <w:marRight w:val="0"/>
          <w:marTop w:val="0"/>
          <w:marBottom w:val="0"/>
          <w:divBdr>
            <w:top w:val="none" w:sz="0" w:space="0" w:color="auto"/>
            <w:left w:val="none" w:sz="0" w:space="0" w:color="auto"/>
            <w:bottom w:val="none" w:sz="0" w:space="0" w:color="auto"/>
            <w:right w:val="none" w:sz="0" w:space="0" w:color="auto"/>
          </w:divBdr>
        </w:div>
        <w:div w:id="929657299">
          <w:marLeft w:val="640"/>
          <w:marRight w:val="0"/>
          <w:marTop w:val="0"/>
          <w:marBottom w:val="0"/>
          <w:divBdr>
            <w:top w:val="none" w:sz="0" w:space="0" w:color="auto"/>
            <w:left w:val="none" w:sz="0" w:space="0" w:color="auto"/>
            <w:bottom w:val="none" w:sz="0" w:space="0" w:color="auto"/>
            <w:right w:val="none" w:sz="0" w:space="0" w:color="auto"/>
          </w:divBdr>
        </w:div>
        <w:div w:id="1549145991">
          <w:marLeft w:val="640"/>
          <w:marRight w:val="0"/>
          <w:marTop w:val="0"/>
          <w:marBottom w:val="0"/>
          <w:divBdr>
            <w:top w:val="none" w:sz="0" w:space="0" w:color="auto"/>
            <w:left w:val="none" w:sz="0" w:space="0" w:color="auto"/>
            <w:bottom w:val="none" w:sz="0" w:space="0" w:color="auto"/>
            <w:right w:val="none" w:sz="0" w:space="0" w:color="auto"/>
          </w:divBdr>
        </w:div>
        <w:div w:id="747069814">
          <w:marLeft w:val="640"/>
          <w:marRight w:val="0"/>
          <w:marTop w:val="0"/>
          <w:marBottom w:val="0"/>
          <w:divBdr>
            <w:top w:val="none" w:sz="0" w:space="0" w:color="auto"/>
            <w:left w:val="none" w:sz="0" w:space="0" w:color="auto"/>
            <w:bottom w:val="none" w:sz="0" w:space="0" w:color="auto"/>
            <w:right w:val="none" w:sz="0" w:space="0" w:color="auto"/>
          </w:divBdr>
        </w:div>
        <w:div w:id="1595306">
          <w:marLeft w:val="640"/>
          <w:marRight w:val="0"/>
          <w:marTop w:val="0"/>
          <w:marBottom w:val="0"/>
          <w:divBdr>
            <w:top w:val="none" w:sz="0" w:space="0" w:color="auto"/>
            <w:left w:val="none" w:sz="0" w:space="0" w:color="auto"/>
            <w:bottom w:val="none" w:sz="0" w:space="0" w:color="auto"/>
            <w:right w:val="none" w:sz="0" w:space="0" w:color="auto"/>
          </w:divBdr>
        </w:div>
        <w:div w:id="42599536">
          <w:marLeft w:val="640"/>
          <w:marRight w:val="0"/>
          <w:marTop w:val="0"/>
          <w:marBottom w:val="0"/>
          <w:divBdr>
            <w:top w:val="none" w:sz="0" w:space="0" w:color="auto"/>
            <w:left w:val="none" w:sz="0" w:space="0" w:color="auto"/>
            <w:bottom w:val="none" w:sz="0" w:space="0" w:color="auto"/>
            <w:right w:val="none" w:sz="0" w:space="0" w:color="auto"/>
          </w:divBdr>
        </w:div>
        <w:div w:id="2097169163">
          <w:marLeft w:val="640"/>
          <w:marRight w:val="0"/>
          <w:marTop w:val="0"/>
          <w:marBottom w:val="0"/>
          <w:divBdr>
            <w:top w:val="none" w:sz="0" w:space="0" w:color="auto"/>
            <w:left w:val="none" w:sz="0" w:space="0" w:color="auto"/>
            <w:bottom w:val="none" w:sz="0" w:space="0" w:color="auto"/>
            <w:right w:val="none" w:sz="0" w:space="0" w:color="auto"/>
          </w:divBdr>
        </w:div>
        <w:div w:id="60181035">
          <w:marLeft w:val="640"/>
          <w:marRight w:val="0"/>
          <w:marTop w:val="0"/>
          <w:marBottom w:val="0"/>
          <w:divBdr>
            <w:top w:val="none" w:sz="0" w:space="0" w:color="auto"/>
            <w:left w:val="none" w:sz="0" w:space="0" w:color="auto"/>
            <w:bottom w:val="none" w:sz="0" w:space="0" w:color="auto"/>
            <w:right w:val="none" w:sz="0" w:space="0" w:color="auto"/>
          </w:divBdr>
        </w:div>
        <w:div w:id="895353836">
          <w:marLeft w:val="640"/>
          <w:marRight w:val="0"/>
          <w:marTop w:val="0"/>
          <w:marBottom w:val="0"/>
          <w:divBdr>
            <w:top w:val="none" w:sz="0" w:space="0" w:color="auto"/>
            <w:left w:val="none" w:sz="0" w:space="0" w:color="auto"/>
            <w:bottom w:val="none" w:sz="0" w:space="0" w:color="auto"/>
            <w:right w:val="none" w:sz="0" w:space="0" w:color="auto"/>
          </w:divBdr>
        </w:div>
        <w:div w:id="604577848">
          <w:marLeft w:val="640"/>
          <w:marRight w:val="0"/>
          <w:marTop w:val="0"/>
          <w:marBottom w:val="0"/>
          <w:divBdr>
            <w:top w:val="none" w:sz="0" w:space="0" w:color="auto"/>
            <w:left w:val="none" w:sz="0" w:space="0" w:color="auto"/>
            <w:bottom w:val="none" w:sz="0" w:space="0" w:color="auto"/>
            <w:right w:val="none" w:sz="0" w:space="0" w:color="auto"/>
          </w:divBdr>
        </w:div>
        <w:div w:id="1090008810">
          <w:marLeft w:val="640"/>
          <w:marRight w:val="0"/>
          <w:marTop w:val="0"/>
          <w:marBottom w:val="0"/>
          <w:divBdr>
            <w:top w:val="none" w:sz="0" w:space="0" w:color="auto"/>
            <w:left w:val="none" w:sz="0" w:space="0" w:color="auto"/>
            <w:bottom w:val="none" w:sz="0" w:space="0" w:color="auto"/>
            <w:right w:val="none" w:sz="0" w:space="0" w:color="auto"/>
          </w:divBdr>
        </w:div>
        <w:div w:id="645820160">
          <w:marLeft w:val="640"/>
          <w:marRight w:val="0"/>
          <w:marTop w:val="0"/>
          <w:marBottom w:val="0"/>
          <w:divBdr>
            <w:top w:val="none" w:sz="0" w:space="0" w:color="auto"/>
            <w:left w:val="none" w:sz="0" w:space="0" w:color="auto"/>
            <w:bottom w:val="none" w:sz="0" w:space="0" w:color="auto"/>
            <w:right w:val="none" w:sz="0" w:space="0" w:color="auto"/>
          </w:divBdr>
        </w:div>
        <w:div w:id="1843155102">
          <w:marLeft w:val="640"/>
          <w:marRight w:val="0"/>
          <w:marTop w:val="0"/>
          <w:marBottom w:val="0"/>
          <w:divBdr>
            <w:top w:val="none" w:sz="0" w:space="0" w:color="auto"/>
            <w:left w:val="none" w:sz="0" w:space="0" w:color="auto"/>
            <w:bottom w:val="none" w:sz="0" w:space="0" w:color="auto"/>
            <w:right w:val="none" w:sz="0" w:space="0" w:color="auto"/>
          </w:divBdr>
        </w:div>
        <w:div w:id="1949317215">
          <w:marLeft w:val="640"/>
          <w:marRight w:val="0"/>
          <w:marTop w:val="0"/>
          <w:marBottom w:val="0"/>
          <w:divBdr>
            <w:top w:val="none" w:sz="0" w:space="0" w:color="auto"/>
            <w:left w:val="none" w:sz="0" w:space="0" w:color="auto"/>
            <w:bottom w:val="none" w:sz="0" w:space="0" w:color="auto"/>
            <w:right w:val="none" w:sz="0" w:space="0" w:color="auto"/>
          </w:divBdr>
        </w:div>
        <w:div w:id="1319728315">
          <w:marLeft w:val="640"/>
          <w:marRight w:val="0"/>
          <w:marTop w:val="0"/>
          <w:marBottom w:val="0"/>
          <w:divBdr>
            <w:top w:val="none" w:sz="0" w:space="0" w:color="auto"/>
            <w:left w:val="none" w:sz="0" w:space="0" w:color="auto"/>
            <w:bottom w:val="none" w:sz="0" w:space="0" w:color="auto"/>
            <w:right w:val="none" w:sz="0" w:space="0" w:color="auto"/>
          </w:divBdr>
        </w:div>
        <w:div w:id="648438693">
          <w:marLeft w:val="640"/>
          <w:marRight w:val="0"/>
          <w:marTop w:val="0"/>
          <w:marBottom w:val="0"/>
          <w:divBdr>
            <w:top w:val="none" w:sz="0" w:space="0" w:color="auto"/>
            <w:left w:val="none" w:sz="0" w:space="0" w:color="auto"/>
            <w:bottom w:val="none" w:sz="0" w:space="0" w:color="auto"/>
            <w:right w:val="none" w:sz="0" w:space="0" w:color="auto"/>
          </w:divBdr>
        </w:div>
      </w:divsChild>
    </w:div>
    <w:div w:id="1471479935">
      <w:bodyDiv w:val="1"/>
      <w:marLeft w:val="0"/>
      <w:marRight w:val="0"/>
      <w:marTop w:val="0"/>
      <w:marBottom w:val="0"/>
      <w:divBdr>
        <w:top w:val="none" w:sz="0" w:space="0" w:color="auto"/>
        <w:left w:val="none" w:sz="0" w:space="0" w:color="auto"/>
        <w:bottom w:val="none" w:sz="0" w:space="0" w:color="auto"/>
        <w:right w:val="none" w:sz="0" w:space="0" w:color="auto"/>
      </w:divBdr>
      <w:divsChild>
        <w:div w:id="1125659869">
          <w:marLeft w:val="640"/>
          <w:marRight w:val="0"/>
          <w:marTop w:val="0"/>
          <w:marBottom w:val="0"/>
          <w:divBdr>
            <w:top w:val="none" w:sz="0" w:space="0" w:color="auto"/>
            <w:left w:val="none" w:sz="0" w:space="0" w:color="auto"/>
            <w:bottom w:val="none" w:sz="0" w:space="0" w:color="auto"/>
            <w:right w:val="none" w:sz="0" w:space="0" w:color="auto"/>
          </w:divBdr>
        </w:div>
        <w:div w:id="1017078046">
          <w:marLeft w:val="640"/>
          <w:marRight w:val="0"/>
          <w:marTop w:val="0"/>
          <w:marBottom w:val="0"/>
          <w:divBdr>
            <w:top w:val="none" w:sz="0" w:space="0" w:color="auto"/>
            <w:left w:val="none" w:sz="0" w:space="0" w:color="auto"/>
            <w:bottom w:val="none" w:sz="0" w:space="0" w:color="auto"/>
            <w:right w:val="none" w:sz="0" w:space="0" w:color="auto"/>
          </w:divBdr>
        </w:div>
        <w:div w:id="1592812689">
          <w:marLeft w:val="640"/>
          <w:marRight w:val="0"/>
          <w:marTop w:val="0"/>
          <w:marBottom w:val="0"/>
          <w:divBdr>
            <w:top w:val="none" w:sz="0" w:space="0" w:color="auto"/>
            <w:left w:val="none" w:sz="0" w:space="0" w:color="auto"/>
            <w:bottom w:val="none" w:sz="0" w:space="0" w:color="auto"/>
            <w:right w:val="none" w:sz="0" w:space="0" w:color="auto"/>
          </w:divBdr>
        </w:div>
        <w:div w:id="195969757">
          <w:marLeft w:val="640"/>
          <w:marRight w:val="0"/>
          <w:marTop w:val="0"/>
          <w:marBottom w:val="0"/>
          <w:divBdr>
            <w:top w:val="none" w:sz="0" w:space="0" w:color="auto"/>
            <w:left w:val="none" w:sz="0" w:space="0" w:color="auto"/>
            <w:bottom w:val="none" w:sz="0" w:space="0" w:color="auto"/>
            <w:right w:val="none" w:sz="0" w:space="0" w:color="auto"/>
          </w:divBdr>
        </w:div>
        <w:div w:id="1429306564">
          <w:marLeft w:val="640"/>
          <w:marRight w:val="0"/>
          <w:marTop w:val="0"/>
          <w:marBottom w:val="0"/>
          <w:divBdr>
            <w:top w:val="none" w:sz="0" w:space="0" w:color="auto"/>
            <w:left w:val="none" w:sz="0" w:space="0" w:color="auto"/>
            <w:bottom w:val="none" w:sz="0" w:space="0" w:color="auto"/>
            <w:right w:val="none" w:sz="0" w:space="0" w:color="auto"/>
          </w:divBdr>
        </w:div>
        <w:div w:id="1977561635">
          <w:marLeft w:val="640"/>
          <w:marRight w:val="0"/>
          <w:marTop w:val="0"/>
          <w:marBottom w:val="0"/>
          <w:divBdr>
            <w:top w:val="none" w:sz="0" w:space="0" w:color="auto"/>
            <w:left w:val="none" w:sz="0" w:space="0" w:color="auto"/>
            <w:bottom w:val="none" w:sz="0" w:space="0" w:color="auto"/>
            <w:right w:val="none" w:sz="0" w:space="0" w:color="auto"/>
          </w:divBdr>
        </w:div>
        <w:div w:id="366415754">
          <w:marLeft w:val="640"/>
          <w:marRight w:val="0"/>
          <w:marTop w:val="0"/>
          <w:marBottom w:val="0"/>
          <w:divBdr>
            <w:top w:val="none" w:sz="0" w:space="0" w:color="auto"/>
            <w:left w:val="none" w:sz="0" w:space="0" w:color="auto"/>
            <w:bottom w:val="none" w:sz="0" w:space="0" w:color="auto"/>
            <w:right w:val="none" w:sz="0" w:space="0" w:color="auto"/>
          </w:divBdr>
        </w:div>
        <w:div w:id="779570526">
          <w:marLeft w:val="640"/>
          <w:marRight w:val="0"/>
          <w:marTop w:val="0"/>
          <w:marBottom w:val="0"/>
          <w:divBdr>
            <w:top w:val="none" w:sz="0" w:space="0" w:color="auto"/>
            <w:left w:val="none" w:sz="0" w:space="0" w:color="auto"/>
            <w:bottom w:val="none" w:sz="0" w:space="0" w:color="auto"/>
            <w:right w:val="none" w:sz="0" w:space="0" w:color="auto"/>
          </w:divBdr>
        </w:div>
        <w:div w:id="277569651">
          <w:marLeft w:val="640"/>
          <w:marRight w:val="0"/>
          <w:marTop w:val="0"/>
          <w:marBottom w:val="0"/>
          <w:divBdr>
            <w:top w:val="none" w:sz="0" w:space="0" w:color="auto"/>
            <w:left w:val="none" w:sz="0" w:space="0" w:color="auto"/>
            <w:bottom w:val="none" w:sz="0" w:space="0" w:color="auto"/>
            <w:right w:val="none" w:sz="0" w:space="0" w:color="auto"/>
          </w:divBdr>
        </w:div>
        <w:div w:id="690687403">
          <w:marLeft w:val="640"/>
          <w:marRight w:val="0"/>
          <w:marTop w:val="0"/>
          <w:marBottom w:val="0"/>
          <w:divBdr>
            <w:top w:val="none" w:sz="0" w:space="0" w:color="auto"/>
            <w:left w:val="none" w:sz="0" w:space="0" w:color="auto"/>
            <w:bottom w:val="none" w:sz="0" w:space="0" w:color="auto"/>
            <w:right w:val="none" w:sz="0" w:space="0" w:color="auto"/>
          </w:divBdr>
        </w:div>
        <w:div w:id="1864434236">
          <w:marLeft w:val="640"/>
          <w:marRight w:val="0"/>
          <w:marTop w:val="0"/>
          <w:marBottom w:val="0"/>
          <w:divBdr>
            <w:top w:val="none" w:sz="0" w:space="0" w:color="auto"/>
            <w:left w:val="none" w:sz="0" w:space="0" w:color="auto"/>
            <w:bottom w:val="none" w:sz="0" w:space="0" w:color="auto"/>
            <w:right w:val="none" w:sz="0" w:space="0" w:color="auto"/>
          </w:divBdr>
        </w:div>
        <w:div w:id="821698772">
          <w:marLeft w:val="640"/>
          <w:marRight w:val="0"/>
          <w:marTop w:val="0"/>
          <w:marBottom w:val="0"/>
          <w:divBdr>
            <w:top w:val="none" w:sz="0" w:space="0" w:color="auto"/>
            <w:left w:val="none" w:sz="0" w:space="0" w:color="auto"/>
            <w:bottom w:val="none" w:sz="0" w:space="0" w:color="auto"/>
            <w:right w:val="none" w:sz="0" w:space="0" w:color="auto"/>
          </w:divBdr>
        </w:div>
        <w:div w:id="1282423996">
          <w:marLeft w:val="640"/>
          <w:marRight w:val="0"/>
          <w:marTop w:val="0"/>
          <w:marBottom w:val="0"/>
          <w:divBdr>
            <w:top w:val="none" w:sz="0" w:space="0" w:color="auto"/>
            <w:left w:val="none" w:sz="0" w:space="0" w:color="auto"/>
            <w:bottom w:val="none" w:sz="0" w:space="0" w:color="auto"/>
            <w:right w:val="none" w:sz="0" w:space="0" w:color="auto"/>
          </w:divBdr>
        </w:div>
        <w:div w:id="918825638">
          <w:marLeft w:val="640"/>
          <w:marRight w:val="0"/>
          <w:marTop w:val="0"/>
          <w:marBottom w:val="0"/>
          <w:divBdr>
            <w:top w:val="none" w:sz="0" w:space="0" w:color="auto"/>
            <w:left w:val="none" w:sz="0" w:space="0" w:color="auto"/>
            <w:bottom w:val="none" w:sz="0" w:space="0" w:color="auto"/>
            <w:right w:val="none" w:sz="0" w:space="0" w:color="auto"/>
          </w:divBdr>
        </w:div>
        <w:div w:id="628979527">
          <w:marLeft w:val="640"/>
          <w:marRight w:val="0"/>
          <w:marTop w:val="0"/>
          <w:marBottom w:val="0"/>
          <w:divBdr>
            <w:top w:val="none" w:sz="0" w:space="0" w:color="auto"/>
            <w:left w:val="none" w:sz="0" w:space="0" w:color="auto"/>
            <w:bottom w:val="none" w:sz="0" w:space="0" w:color="auto"/>
            <w:right w:val="none" w:sz="0" w:space="0" w:color="auto"/>
          </w:divBdr>
        </w:div>
        <w:div w:id="584068666">
          <w:marLeft w:val="640"/>
          <w:marRight w:val="0"/>
          <w:marTop w:val="0"/>
          <w:marBottom w:val="0"/>
          <w:divBdr>
            <w:top w:val="none" w:sz="0" w:space="0" w:color="auto"/>
            <w:left w:val="none" w:sz="0" w:space="0" w:color="auto"/>
            <w:bottom w:val="none" w:sz="0" w:space="0" w:color="auto"/>
            <w:right w:val="none" w:sz="0" w:space="0" w:color="auto"/>
          </w:divBdr>
        </w:div>
        <w:div w:id="1282953140">
          <w:marLeft w:val="640"/>
          <w:marRight w:val="0"/>
          <w:marTop w:val="0"/>
          <w:marBottom w:val="0"/>
          <w:divBdr>
            <w:top w:val="none" w:sz="0" w:space="0" w:color="auto"/>
            <w:left w:val="none" w:sz="0" w:space="0" w:color="auto"/>
            <w:bottom w:val="none" w:sz="0" w:space="0" w:color="auto"/>
            <w:right w:val="none" w:sz="0" w:space="0" w:color="auto"/>
          </w:divBdr>
        </w:div>
        <w:div w:id="283730095">
          <w:marLeft w:val="640"/>
          <w:marRight w:val="0"/>
          <w:marTop w:val="0"/>
          <w:marBottom w:val="0"/>
          <w:divBdr>
            <w:top w:val="none" w:sz="0" w:space="0" w:color="auto"/>
            <w:left w:val="none" w:sz="0" w:space="0" w:color="auto"/>
            <w:bottom w:val="none" w:sz="0" w:space="0" w:color="auto"/>
            <w:right w:val="none" w:sz="0" w:space="0" w:color="auto"/>
          </w:divBdr>
        </w:div>
        <w:div w:id="1099373345">
          <w:marLeft w:val="640"/>
          <w:marRight w:val="0"/>
          <w:marTop w:val="0"/>
          <w:marBottom w:val="0"/>
          <w:divBdr>
            <w:top w:val="none" w:sz="0" w:space="0" w:color="auto"/>
            <w:left w:val="none" w:sz="0" w:space="0" w:color="auto"/>
            <w:bottom w:val="none" w:sz="0" w:space="0" w:color="auto"/>
            <w:right w:val="none" w:sz="0" w:space="0" w:color="auto"/>
          </w:divBdr>
        </w:div>
        <w:div w:id="1777863150">
          <w:marLeft w:val="640"/>
          <w:marRight w:val="0"/>
          <w:marTop w:val="0"/>
          <w:marBottom w:val="0"/>
          <w:divBdr>
            <w:top w:val="none" w:sz="0" w:space="0" w:color="auto"/>
            <w:left w:val="none" w:sz="0" w:space="0" w:color="auto"/>
            <w:bottom w:val="none" w:sz="0" w:space="0" w:color="auto"/>
            <w:right w:val="none" w:sz="0" w:space="0" w:color="auto"/>
          </w:divBdr>
        </w:div>
        <w:div w:id="1544321275">
          <w:marLeft w:val="640"/>
          <w:marRight w:val="0"/>
          <w:marTop w:val="0"/>
          <w:marBottom w:val="0"/>
          <w:divBdr>
            <w:top w:val="none" w:sz="0" w:space="0" w:color="auto"/>
            <w:left w:val="none" w:sz="0" w:space="0" w:color="auto"/>
            <w:bottom w:val="none" w:sz="0" w:space="0" w:color="auto"/>
            <w:right w:val="none" w:sz="0" w:space="0" w:color="auto"/>
          </w:divBdr>
        </w:div>
        <w:div w:id="1529951629">
          <w:marLeft w:val="640"/>
          <w:marRight w:val="0"/>
          <w:marTop w:val="0"/>
          <w:marBottom w:val="0"/>
          <w:divBdr>
            <w:top w:val="none" w:sz="0" w:space="0" w:color="auto"/>
            <w:left w:val="none" w:sz="0" w:space="0" w:color="auto"/>
            <w:bottom w:val="none" w:sz="0" w:space="0" w:color="auto"/>
            <w:right w:val="none" w:sz="0" w:space="0" w:color="auto"/>
          </w:divBdr>
        </w:div>
        <w:div w:id="1592622930">
          <w:marLeft w:val="640"/>
          <w:marRight w:val="0"/>
          <w:marTop w:val="0"/>
          <w:marBottom w:val="0"/>
          <w:divBdr>
            <w:top w:val="none" w:sz="0" w:space="0" w:color="auto"/>
            <w:left w:val="none" w:sz="0" w:space="0" w:color="auto"/>
            <w:bottom w:val="none" w:sz="0" w:space="0" w:color="auto"/>
            <w:right w:val="none" w:sz="0" w:space="0" w:color="auto"/>
          </w:divBdr>
        </w:div>
        <w:div w:id="2086486548">
          <w:marLeft w:val="640"/>
          <w:marRight w:val="0"/>
          <w:marTop w:val="0"/>
          <w:marBottom w:val="0"/>
          <w:divBdr>
            <w:top w:val="none" w:sz="0" w:space="0" w:color="auto"/>
            <w:left w:val="none" w:sz="0" w:space="0" w:color="auto"/>
            <w:bottom w:val="none" w:sz="0" w:space="0" w:color="auto"/>
            <w:right w:val="none" w:sz="0" w:space="0" w:color="auto"/>
          </w:divBdr>
        </w:div>
        <w:div w:id="733241441">
          <w:marLeft w:val="640"/>
          <w:marRight w:val="0"/>
          <w:marTop w:val="0"/>
          <w:marBottom w:val="0"/>
          <w:divBdr>
            <w:top w:val="none" w:sz="0" w:space="0" w:color="auto"/>
            <w:left w:val="none" w:sz="0" w:space="0" w:color="auto"/>
            <w:bottom w:val="none" w:sz="0" w:space="0" w:color="auto"/>
            <w:right w:val="none" w:sz="0" w:space="0" w:color="auto"/>
          </w:divBdr>
        </w:div>
        <w:div w:id="832184923">
          <w:marLeft w:val="640"/>
          <w:marRight w:val="0"/>
          <w:marTop w:val="0"/>
          <w:marBottom w:val="0"/>
          <w:divBdr>
            <w:top w:val="none" w:sz="0" w:space="0" w:color="auto"/>
            <w:left w:val="none" w:sz="0" w:space="0" w:color="auto"/>
            <w:bottom w:val="none" w:sz="0" w:space="0" w:color="auto"/>
            <w:right w:val="none" w:sz="0" w:space="0" w:color="auto"/>
          </w:divBdr>
        </w:div>
        <w:div w:id="813722629">
          <w:marLeft w:val="640"/>
          <w:marRight w:val="0"/>
          <w:marTop w:val="0"/>
          <w:marBottom w:val="0"/>
          <w:divBdr>
            <w:top w:val="none" w:sz="0" w:space="0" w:color="auto"/>
            <w:left w:val="none" w:sz="0" w:space="0" w:color="auto"/>
            <w:bottom w:val="none" w:sz="0" w:space="0" w:color="auto"/>
            <w:right w:val="none" w:sz="0" w:space="0" w:color="auto"/>
          </w:divBdr>
        </w:div>
        <w:div w:id="2142140962">
          <w:marLeft w:val="640"/>
          <w:marRight w:val="0"/>
          <w:marTop w:val="0"/>
          <w:marBottom w:val="0"/>
          <w:divBdr>
            <w:top w:val="none" w:sz="0" w:space="0" w:color="auto"/>
            <w:left w:val="none" w:sz="0" w:space="0" w:color="auto"/>
            <w:bottom w:val="none" w:sz="0" w:space="0" w:color="auto"/>
            <w:right w:val="none" w:sz="0" w:space="0" w:color="auto"/>
          </w:divBdr>
        </w:div>
        <w:div w:id="1000891814">
          <w:marLeft w:val="640"/>
          <w:marRight w:val="0"/>
          <w:marTop w:val="0"/>
          <w:marBottom w:val="0"/>
          <w:divBdr>
            <w:top w:val="none" w:sz="0" w:space="0" w:color="auto"/>
            <w:left w:val="none" w:sz="0" w:space="0" w:color="auto"/>
            <w:bottom w:val="none" w:sz="0" w:space="0" w:color="auto"/>
            <w:right w:val="none" w:sz="0" w:space="0" w:color="auto"/>
          </w:divBdr>
        </w:div>
        <w:div w:id="312953396">
          <w:marLeft w:val="640"/>
          <w:marRight w:val="0"/>
          <w:marTop w:val="0"/>
          <w:marBottom w:val="0"/>
          <w:divBdr>
            <w:top w:val="none" w:sz="0" w:space="0" w:color="auto"/>
            <w:left w:val="none" w:sz="0" w:space="0" w:color="auto"/>
            <w:bottom w:val="none" w:sz="0" w:space="0" w:color="auto"/>
            <w:right w:val="none" w:sz="0" w:space="0" w:color="auto"/>
          </w:divBdr>
        </w:div>
        <w:div w:id="84766199">
          <w:marLeft w:val="640"/>
          <w:marRight w:val="0"/>
          <w:marTop w:val="0"/>
          <w:marBottom w:val="0"/>
          <w:divBdr>
            <w:top w:val="none" w:sz="0" w:space="0" w:color="auto"/>
            <w:left w:val="none" w:sz="0" w:space="0" w:color="auto"/>
            <w:bottom w:val="none" w:sz="0" w:space="0" w:color="auto"/>
            <w:right w:val="none" w:sz="0" w:space="0" w:color="auto"/>
          </w:divBdr>
        </w:div>
        <w:div w:id="1700273629">
          <w:marLeft w:val="640"/>
          <w:marRight w:val="0"/>
          <w:marTop w:val="0"/>
          <w:marBottom w:val="0"/>
          <w:divBdr>
            <w:top w:val="none" w:sz="0" w:space="0" w:color="auto"/>
            <w:left w:val="none" w:sz="0" w:space="0" w:color="auto"/>
            <w:bottom w:val="none" w:sz="0" w:space="0" w:color="auto"/>
            <w:right w:val="none" w:sz="0" w:space="0" w:color="auto"/>
          </w:divBdr>
        </w:div>
        <w:div w:id="1896160139">
          <w:marLeft w:val="640"/>
          <w:marRight w:val="0"/>
          <w:marTop w:val="0"/>
          <w:marBottom w:val="0"/>
          <w:divBdr>
            <w:top w:val="none" w:sz="0" w:space="0" w:color="auto"/>
            <w:left w:val="none" w:sz="0" w:space="0" w:color="auto"/>
            <w:bottom w:val="none" w:sz="0" w:space="0" w:color="auto"/>
            <w:right w:val="none" w:sz="0" w:space="0" w:color="auto"/>
          </w:divBdr>
        </w:div>
        <w:div w:id="826095104">
          <w:marLeft w:val="640"/>
          <w:marRight w:val="0"/>
          <w:marTop w:val="0"/>
          <w:marBottom w:val="0"/>
          <w:divBdr>
            <w:top w:val="none" w:sz="0" w:space="0" w:color="auto"/>
            <w:left w:val="none" w:sz="0" w:space="0" w:color="auto"/>
            <w:bottom w:val="none" w:sz="0" w:space="0" w:color="auto"/>
            <w:right w:val="none" w:sz="0" w:space="0" w:color="auto"/>
          </w:divBdr>
        </w:div>
        <w:div w:id="75901977">
          <w:marLeft w:val="640"/>
          <w:marRight w:val="0"/>
          <w:marTop w:val="0"/>
          <w:marBottom w:val="0"/>
          <w:divBdr>
            <w:top w:val="none" w:sz="0" w:space="0" w:color="auto"/>
            <w:left w:val="none" w:sz="0" w:space="0" w:color="auto"/>
            <w:bottom w:val="none" w:sz="0" w:space="0" w:color="auto"/>
            <w:right w:val="none" w:sz="0" w:space="0" w:color="auto"/>
          </w:divBdr>
        </w:div>
        <w:div w:id="1509325174">
          <w:marLeft w:val="640"/>
          <w:marRight w:val="0"/>
          <w:marTop w:val="0"/>
          <w:marBottom w:val="0"/>
          <w:divBdr>
            <w:top w:val="none" w:sz="0" w:space="0" w:color="auto"/>
            <w:left w:val="none" w:sz="0" w:space="0" w:color="auto"/>
            <w:bottom w:val="none" w:sz="0" w:space="0" w:color="auto"/>
            <w:right w:val="none" w:sz="0" w:space="0" w:color="auto"/>
          </w:divBdr>
        </w:div>
        <w:div w:id="437799253">
          <w:marLeft w:val="640"/>
          <w:marRight w:val="0"/>
          <w:marTop w:val="0"/>
          <w:marBottom w:val="0"/>
          <w:divBdr>
            <w:top w:val="none" w:sz="0" w:space="0" w:color="auto"/>
            <w:left w:val="none" w:sz="0" w:space="0" w:color="auto"/>
            <w:bottom w:val="none" w:sz="0" w:space="0" w:color="auto"/>
            <w:right w:val="none" w:sz="0" w:space="0" w:color="auto"/>
          </w:divBdr>
        </w:div>
        <w:div w:id="766972589">
          <w:marLeft w:val="640"/>
          <w:marRight w:val="0"/>
          <w:marTop w:val="0"/>
          <w:marBottom w:val="0"/>
          <w:divBdr>
            <w:top w:val="none" w:sz="0" w:space="0" w:color="auto"/>
            <w:left w:val="none" w:sz="0" w:space="0" w:color="auto"/>
            <w:bottom w:val="none" w:sz="0" w:space="0" w:color="auto"/>
            <w:right w:val="none" w:sz="0" w:space="0" w:color="auto"/>
          </w:divBdr>
        </w:div>
        <w:div w:id="700086569">
          <w:marLeft w:val="640"/>
          <w:marRight w:val="0"/>
          <w:marTop w:val="0"/>
          <w:marBottom w:val="0"/>
          <w:divBdr>
            <w:top w:val="none" w:sz="0" w:space="0" w:color="auto"/>
            <w:left w:val="none" w:sz="0" w:space="0" w:color="auto"/>
            <w:bottom w:val="none" w:sz="0" w:space="0" w:color="auto"/>
            <w:right w:val="none" w:sz="0" w:space="0" w:color="auto"/>
          </w:divBdr>
        </w:div>
        <w:div w:id="1973172756">
          <w:marLeft w:val="640"/>
          <w:marRight w:val="0"/>
          <w:marTop w:val="0"/>
          <w:marBottom w:val="0"/>
          <w:divBdr>
            <w:top w:val="none" w:sz="0" w:space="0" w:color="auto"/>
            <w:left w:val="none" w:sz="0" w:space="0" w:color="auto"/>
            <w:bottom w:val="none" w:sz="0" w:space="0" w:color="auto"/>
            <w:right w:val="none" w:sz="0" w:space="0" w:color="auto"/>
          </w:divBdr>
        </w:div>
        <w:div w:id="161242420">
          <w:marLeft w:val="640"/>
          <w:marRight w:val="0"/>
          <w:marTop w:val="0"/>
          <w:marBottom w:val="0"/>
          <w:divBdr>
            <w:top w:val="none" w:sz="0" w:space="0" w:color="auto"/>
            <w:left w:val="none" w:sz="0" w:space="0" w:color="auto"/>
            <w:bottom w:val="none" w:sz="0" w:space="0" w:color="auto"/>
            <w:right w:val="none" w:sz="0" w:space="0" w:color="auto"/>
          </w:divBdr>
        </w:div>
        <w:div w:id="1912496594">
          <w:marLeft w:val="640"/>
          <w:marRight w:val="0"/>
          <w:marTop w:val="0"/>
          <w:marBottom w:val="0"/>
          <w:divBdr>
            <w:top w:val="none" w:sz="0" w:space="0" w:color="auto"/>
            <w:left w:val="none" w:sz="0" w:space="0" w:color="auto"/>
            <w:bottom w:val="none" w:sz="0" w:space="0" w:color="auto"/>
            <w:right w:val="none" w:sz="0" w:space="0" w:color="auto"/>
          </w:divBdr>
        </w:div>
        <w:div w:id="280959146">
          <w:marLeft w:val="640"/>
          <w:marRight w:val="0"/>
          <w:marTop w:val="0"/>
          <w:marBottom w:val="0"/>
          <w:divBdr>
            <w:top w:val="none" w:sz="0" w:space="0" w:color="auto"/>
            <w:left w:val="none" w:sz="0" w:space="0" w:color="auto"/>
            <w:bottom w:val="none" w:sz="0" w:space="0" w:color="auto"/>
            <w:right w:val="none" w:sz="0" w:space="0" w:color="auto"/>
          </w:divBdr>
        </w:div>
        <w:div w:id="277950706">
          <w:marLeft w:val="640"/>
          <w:marRight w:val="0"/>
          <w:marTop w:val="0"/>
          <w:marBottom w:val="0"/>
          <w:divBdr>
            <w:top w:val="none" w:sz="0" w:space="0" w:color="auto"/>
            <w:left w:val="none" w:sz="0" w:space="0" w:color="auto"/>
            <w:bottom w:val="none" w:sz="0" w:space="0" w:color="auto"/>
            <w:right w:val="none" w:sz="0" w:space="0" w:color="auto"/>
          </w:divBdr>
        </w:div>
        <w:div w:id="962924035">
          <w:marLeft w:val="640"/>
          <w:marRight w:val="0"/>
          <w:marTop w:val="0"/>
          <w:marBottom w:val="0"/>
          <w:divBdr>
            <w:top w:val="none" w:sz="0" w:space="0" w:color="auto"/>
            <w:left w:val="none" w:sz="0" w:space="0" w:color="auto"/>
            <w:bottom w:val="none" w:sz="0" w:space="0" w:color="auto"/>
            <w:right w:val="none" w:sz="0" w:space="0" w:color="auto"/>
          </w:divBdr>
        </w:div>
        <w:div w:id="334115642">
          <w:marLeft w:val="640"/>
          <w:marRight w:val="0"/>
          <w:marTop w:val="0"/>
          <w:marBottom w:val="0"/>
          <w:divBdr>
            <w:top w:val="none" w:sz="0" w:space="0" w:color="auto"/>
            <w:left w:val="none" w:sz="0" w:space="0" w:color="auto"/>
            <w:bottom w:val="none" w:sz="0" w:space="0" w:color="auto"/>
            <w:right w:val="none" w:sz="0" w:space="0" w:color="auto"/>
          </w:divBdr>
        </w:div>
        <w:div w:id="992180446">
          <w:marLeft w:val="640"/>
          <w:marRight w:val="0"/>
          <w:marTop w:val="0"/>
          <w:marBottom w:val="0"/>
          <w:divBdr>
            <w:top w:val="none" w:sz="0" w:space="0" w:color="auto"/>
            <w:left w:val="none" w:sz="0" w:space="0" w:color="auto"/>
            <w:bottom w:val="none" w:sz="0" w:space="0" w:color="auto"/>
            <w:right w:val="none" w:sz="0" w:space="0" w:color="auto"/>
          </w:divBdr>
        </w:div>
        <w:div w:id="493447517">
          <w:marLeft w:val="640"/>
          <w:marRight w:val="0"/>
          <w:marTop w:val="0"/>
          <w:marBottom w:val="0"/>
          <w:divBdr>
            <w:top w:val="none" w:sz="0" w:space="0" w:color="auto"/>
            <w:left w:val="none" w:sz="0" w:space="0" w:color="auto"/>
            <w:bottom w:val="none" w:sz="0" w:space="0" w:color="auto"/>
            <w:right w:val="none" w:sz="0" w:space="0" w:color="auto"/>
          </w:divBdr>
        </w:div>
        <w:div w:id="1706253062">
          <w:marLeft w:val="640"/>
          <w:marRight w:val="0"/>
          <w:marTop w:val="0"/>
          <w:marBottom w:val="0"/>
          <w:divBdr>
            <w:top w:val="none" w:sz="0" w:space="0" w:color="auto"/>
            <w:left w:val="none" w:sz="0" w:space="0" w:color="auto"/>
            <w:bottom w:val="none" w:sz="0" w:space="0" w:color="auto"/>
            <w:right w:val="none" w:sz="0" w:space="0" w:color="auto"/>
          </w:divBdr>
        </w:div>
        <w:div w:id="549847907">
          <w:marLeft w:val="640"/>
          <w:marRight w:val="0"/>
          <w:marTop w:val="0"/>
          <w:marBottom w:val="0"/>
          <w:divBdr>
            <w:top w:val="none" w:sz="0" w:space="0" w:color="auto"/>
            <w:left w:val="none" w:sz="0" w:space="0" w:color="auto"/>
            <w:bottom w:val="none" w:sz="0" w:space="0" w:color="auto"/>
            <w:right w:val="none" w:sz="0" w:space="0" w:color="auto"/>
          </w:divBdr>
        </w:div>
        <w:div w:id="1030103738">
          <w:marLeft w:val="640"/>
          <w:marRight w:val="0"/>
          <w:marTop w:val="0"/>
          <w:marBottom w:val="0"/>
          <w:divBdr>
            <w:top w:val="none" w:sz="0" w:space="0" w:color="auto"/>
            <w:left w:val="none" w:sz="0" w:space="0" w:color="auto"/>
            <w:bottom w:val="none" w:sz="0" w:space="0" w:color="auto"/>
            <w:right w:val="none" w:sz="0" w:space="0" w:color="auto"/>
          </w:divBdr>
        </w:div>
        <w:div w:id="1324235313">
          <w:marLeft w:val="640"/>
          <w:marRight w:val="0"/>
          <w:marTop w:val="0"/>
          <w:marBottom w:val="0"/>
          <w:divBdr>
            <w:top w:val="none" w:sz="0" w:space="0" w:color="auto"/>
            <w:left w:val="none" w:sz="0" w:space="0" w:color="auto"/>
            <w:bottom w:val="none" w:sz="0" w:space="0" w:color="auto"/>
            <w:right w:val="none" w:sz="0" w:space="0" w:color="auto"/>
          </w:divBdr>
        </w:div>
        <w:div w:id="1901134826">
          <w:marLeft w:val="640"/>
          <w:marRight w:val="0"/>
          <w:marTop w:val="0"/>
          <w:marBottom w:val="0"/>
          <w:divBdr>
            <w:top w:val="none" w:sz="0" w:space="0" w:color="auto"/>
            <w:left w:val="none" w:sz="0" w:space="0" w:color="auto"/>
            <w:bottom w:val="none" w:sz="0" w:space="0" w:color="auto"/>
            <w:right w:val="none" w:sz="0" w:space="0" w:color="auto"/>
          </w:divBdr>
        </w:div>
        <w:div w:id="1373263732">
          <w:marLeft w:val="640"/>
          <w:marRight w:val="0"/>
          <w:marTop w:val="0"/>
          <w:marBottom w:val="0"/>
          <w:divBdr>
            <w:top w:val="none" w:sz="0" w:space="0" w:color="auto"/>
            <w:left w:val="none" w:sz="0" w:space="0" w:color="auto"/>
            <w:bottom w:val="none" w:sz="0" w:space="0" w:color="auto"/>
            <w:right w:val="none" w:sz="0" w:space="0" w:color="auto"/>
          </w:divBdr>
        </w:div>
        <w:div w:id="1595745540">
          <w:marLeft w:val="640"/>
          <w:marRight w:val="0"/>
          <w:marTop w:val="0"/>
          <w:marBottom w:val="0"/>
          <w:divBdr>
            <w:top w:val="none" w:sz="0" w:space="0" w:color="auto"/>
            <w:left w:val="none" w:sz="0" w:space="0" w:color="auto"/>
            <w:bottom w:val="none" w:sz="0" w:space="0" w:color="auto"/>
            <w:right w:val="none" w:sz="0" w:space="0" w:color="auto"/>
          </w:divBdr>
        </w:div>
        <w:div w:id="43678575">
          <w:marLeft w:val="640"/>
          <w:marRight w:val="0"/>
          <w:marTop w:val="0"/>
          <w:marBottom w:val="0"/>
          <w:divBdr>
            <w:top w:val="none" w:sz="0" w:space="0" w:color="auto"/>
            <w:left w:val="none" w:sz="0" w:space="0" w:color="auto"/>
            <w:bottom w:val="none" w:sz="0" w:space="0" w:color="auto"/>
            <w:right w:val="none" w:sz="0" w:space="0" w:color="auto"/>
          </w:divBdr>
        </w:div>
        <w:div w:id="591815055">
          <w:marLeft w:val="640"/>
          <w:marRight w:val="0"/>
          <w:marTop w:val="0"/>
          <w:marBottom w:val="0"/>
          <w:divBdr>
            <w:top w:val="none" w:sz="0" w:space="0" w:color="auto"/>
            <w:left w:val="none" w:sz="0" w:space="0" w:color="auto"/>
            <w:bottom w:val="none" w:sz="0" w:space="0" w:color="auto"/>
            <w:right w:val="none" w:sz="0" w:space="0" w:color="auto"/>
          </w:divBdr>
        </w:div>
      </w:divsChild>
    </w:div>
    <w:div w:id="1530292159">
      <w:bodyDiv w:val="1"/>
      <w:marLeft w:val="0"/>
      <w:marRight w:val="0"/>
      <w:marTop w:val="0"/>
      <w:marBottom w:val="0"/>
      <w:divBdr>
        <w:top w:val="none" w:sz="0" w:space="0" w:color="auto"/>
        <w:left w:val="none" w:sz="0" w:space="0" w:color="auto"/>
        <w:bottom w:val="none" w:sz="0" w:space="0" w:color="auto"/>
        <w:right w:val="none" w:sz="0" w:space="0" w:color="auto"/>
      </w:divBdr>
    </w:div>
    <w:div w:id="1654873492">
      <w:bodyDiv w:val="1"/>
      <w:marLeft w:val="0"/>
      <w:marRight w:val="0"/>
      <w:marTop w:val="0"/>
      <w:marBottom w:val="0"/>
      <w:divBdr>
        <w:top w:val="none" w:sz="0" w:space="0" w:color="auto"/>
        <w:left w:val="none" w:sz="0" w:space="0" w:color="auto"/>
        <w:bottom w:val="none" w:sz="0" w:space="0" w:color="auto"/>
        <w:right w:val="none" w:sz="0" w:space="0" w:color="auto"/>
      </w:divBdr>
    </w:div>
    <w:div w:id="1691880597">
      <w:bodyDiv w:val="1"/>
      <w:marLeft w:val="0"/>
      <w:marRight w:val="0"/>
      <w:marTop w:val="0"/>
      <w:marBottom w:val="0"/>
      <w:divBdr>
        <w:top w:val="none" w:sz="0" w:space="0" w:color="auto"/>
        <w:left w:val="none" w:sz="0" w:space="0" w:color="auto"/>
        <w:bottom w:val="none" w:sz="0" w:space="0" w:color="auto"/>
        <w:right w:val="none" w:sz="0" w:space="0" w:color="auto"/>
      </w:divBdr>
    </w:div>
    <w:div w:id="1777747462">
      <w:bodyDiv w:val="1"/>
      <w:marLeft w:val="0"/>
      <w:marRight w:val="0"/>
      <w:marTop w:val="0"/>
      <w:marBottom w:val="0"/>
      <w:divBdr>
        <w:top w:val="none" w:sz="0" w:space="0" w:color="auto"/>
        <w:left w:val="none" w:sz="0" w:space="0" w:color="auto"/>
        <w:bottom w:val="none" w:sz="0" w:space="0" w:color="auto"/>
        <w:right w:val="none" w:sz="0" w:space="0" w:color="auto"/>
      </w:divBdr>
    </w:div>
    <w:div w:id="1808745817">
      <w:bodyDiv w:val="1"/>
      <w:marLeft w:val="0"/>
      <w:marRight w:val="0"/>
      <w:marTop w:val="0"/>
      <w:marBottom w:val="0"/>
      <w:divBdr>
        <w:top w:val="none" w:sz="0" w:space="0" w:color="auto"/>
        <w:left w:val="none" w:sz="0" w:space="0" w:color="auto"/>
        <w:bottom w:val="none" w:sz="0" w:space="0" w:color="auto"/>
        <w:right w:val="none" w:sz="0" w:space="0" w:color="auto"/>
      </w:divBdr>
    </w:div>
    <w:div w:id="1853641641">
      <w:bodyDiv w:val="1"/>
      <w:marLeft w:val="0"/>
      <w:marRight w:val="0"/>
      <w:marTop w:val="0"/>
      <w:marBottom w:val="0"/>
      <w:divBdr>
        <w:top w:val="none" w:sz="0" w:space="0" w:color="auto"/>
        <w:left w:val="none" w:sz="0" w:space="0" w:color="auto"/>
        <w:bottom w:val="none" w:sz="0" w:space="0" w:color="auto"/>
        <w:right w:val="none" w:sz="0" w:space="0" w:color="auto"/>
      </w:divBdr>
    </w:div>
    <w:div w:id="1858889972">
      <w:bodyDiv w:val="1"/>
      <w:marLeft w:val="0"/>
      <w:marRight w:val="0"/>
      <w:marTop w:val="0"/>
      <w:marBottom w:val="0"/>
      <w:divBdr>
        <w:top w:val="none" w:sz="0" w:space="0" w:color="auto"/>
        <w:left w:val="none" w:sz="0" w:space="0" w:color="auto"/>
        <w:bottom w:val="none" w:sz="0" w:space="0" w:color="auto"/>
        <w:right w:val="none" w:sz="0" w:space="0" w:color="auto"/>
      </w:divBdr>
      <w:divsChild>
        <w:div w:id="565922351">
          <w:marLeft w:val="480"/>
          <w:marRight w:val="0"/>
          <w:marTop w:val="0"/>
          <w:marBottom w:val="0"/>
          <w:divBdr>
            <w:top w:val="none" w:sz="0" w:space="0" w:color="auto"/>
            <w:left w:val="none" w:sz="0" w:space="0" w:color="auto"/>
            <w:bottom w:val="none" w:sz="0" w:space="0" w:color="auto"/>
            <w:right w:val="none" w:sz="0" w:space="0" w:color="auto"/>
          </w:divBdr>
        </w:div>
        <w:div w:id="1378551885">
          <w:marLeft w:val="480"/>
          <w:marRight w:val="0"/>
          <w:marTop w:val="0"/>
          <w:marBottom w:val="0"/>
          <w:divBdr>
            <w:top w:val="none" w:sz="0" w:space="0" w:color="auto"/>
            <w:left w:val="none" w:sz="0" w:space="0" w:color="auto"/>
            <w:bottom w:val="none" w:sz="0" w:space="0" w:color="auto"/>
            <w:right w:val="none" w:sz="0" w:space="0" w:color="auto"/>
          </w:divBdr>
        </w:div>
        <w:div w:id="88355513">
          <w:marLeft w:val="480"/>
          <w:marRight w:val="0"/>
          <w:marTop w:val="0"/>
          <w:marBottom w:val="0"/>
          <w:divBdr>
            <w:top w:val="none" w:sz="0" w:space="0" w:color="auto"/>
            <w:left w:val="none" w:sz="0" w:space="0" w:color="auto"/>
            <w:bottom w:val="none" w:sz="0" w:space="0" w:color="auto"/>
            <w:right w:val="none" w:sz="0" w:space="0" w:color="auto"/>
          </w:divBdr>
        </w:div>
        <w:div w:id="104006728">
          <w:marLeft w:val="480"/>
          <w:marRight w:val="0"/>
          <w:marTop w:val="0"/>
          <w:marBottom w:val="0"/>
          <w:divBdr>
            <w:top w:val="none" w:sz="0" w:space="0" w:color="auto"/>
            <w:left w:val="none" w:sz="0" w:space="0" w:color="auto"/>
            <w:bottom w:val="none" w:sz="0" w:space="0" w:color="auto"/>
            <w:right w:val="none" w:sz="0" w:space="0" w:color="auto"/>
          </w:divBdr>
        </w:div>
        <w:div w:id="1043334039">
          <w:marLeft w:val="480"/>
          <w:marRight w:val="0"/>
          <w:marTop w:val="0"/>
          <w:marBottom w:val="0"/>
          <w:divBdr>
            <w:top w:val="none" w:sz="0" w:space="0" w:color="auto"/>
            <w:left w:val="none" w:sz="0" w:space="0" w:color="auto"/>
            <w:bottom w:val="none" w:sz="0" w:space="0" w:color="auto"/>
            <w:right w:val="none" w:sz="0" w:space="0" w:color="auto"/>
          </w:divBdr>
        </w:div>
        <w:div w:id="41296178">
          <w:marLeft w:val="480"/>
          <w:marRight w:val="0"/>
          <w:marTop w:val="0"/>
          <w:marBottom w:val="0"/>
          <w:divBdr>
            <w:top w:val="none" w:sz="0" w:space="0" w:color="auto"/>
            <w:left w:val="none" w:sz="0" w:space="0" w:color="auto"/>
            <w:bottom w:val="none" w:sz="0" w:space="0" w:color="auto"/>
            <w:right w:val="none" w:sz="0" w:space="0" w:color="auto"/>
          </w:divBdr>
        </w:div>
        <w:div w:id="1468468302">
          <w:marLeft w:val="480"/>
          <w:marRight w:val="0"/>
          <w:marTop w:val="0"/>
          <w:marBottom w:val="0"/>
          <w:divBdr>
            <w:top w:val="none" w:sz="0" w:space="0" w:color="auto"/>
            <w:left w:val="none" w:sz="0" w:space="0" w:color="auto"/>
            <w:bottom w:val="none" w:sz="0" w:space="0" w:color="auto"/>
            <w:right w:val="none" w:sz="0" w:space="0" w:color="auto"/>
          </w:divBdr>
        </w:div>
        <w:div w:id="1927693123">
          <w:marLeft w:val="480"/>
          <w:marRight w:val="0"/>
          <w:marTop w:val="0"/>
          <w:marBottom w:val="0"/>
          <w:divBdr>
            <w:top w:val="none" w:sz="0" w:space="0" w:color="auto"/>
            <w:left w:val="none" w:sz="0" w:space="0" w:color="auto"/>
            <w:bottom w:val="none" w:sz="0" w:space="0" w:color="auto"/>
            <w:right w:val="none" w:sz="0" w:space="0" w:color="auto"/>
          </w:divBdr>
        </w:div>
        <w:div w:id="1937446920">
          <w:marLeft w:val="480"/>
          <w:marRight w:val="0"/>
          <w:marTop w:val="0"/>
          <w:marBottom w:val="0"/>
          <w:divBdr>
            <w:top w:val="none" w:sz="0" w:space="0" w:color="auto"/>
            <w:left w:val="none" w:sz="0" w:space="0" w:color="auto"/>
            <w:bottom w:val="none" w:sz="0" w:space="0" w:color="auto"/>
            <w:right w:val="none" w:sz="0" w:space="0" w:color="auto"/>
          </w:divBdr>
        </w:div>
        <w:div w:id="808859308">
          <w:marLeft w:val="480"/>
          <w:marRight w:val="0"/>
          <w:marTop w:val="0"/>
          <w:marBottom w:val="0"/>
          <w:divBdr>
            <w:top w:val="none" w:sz="0" w:space="0" w:color="auto"/>
            <w:left w:val="none" w:sz="0" w:space="0" w:color="auto"/>
            <w:bottom w:val="none" w:sz="0" w:space="0" w:color="auto"/>
            <w:right w:val="none" w:sz="0" w:space="0" w:color="auto"/>
          </w:divBdr>
        </w:div>
        <w:div w:id="1917013832">
          <w:marLeft w:val="480"/>
          <w:marRight w:val="0"/>
          <w:marTop w:val="0"/>
          <w:marBottom w:val="0"/>
          <w:divBdr>
            <w:top w:val="none" w:sz="0" w:space="0" w:color="auto"/>
            <w:left w:val="none" w:sz="0" w:space="0" w:color="auto"/>
            <w:bottom w:val="none" w:sz="0" w:space="0" w:color="auto"/>
            <w:right w:val="none" w:sz="0" w:space="0" w:color="auto"/>
          </w:divBdr>
        </w:div>
        <w:div w:id="1875653612">
          <w:marLeft w:val="480"/>
          <w:marRight w:val="0"/>
          <w:marTop w:val="0"/>
          <w:marBottom w:val="0"/>
          <w:divBdr>
            <w:top w:val="none" w:sz="0" w:space="0" w:color="auto"/>
            <w:left w:val="none" w:sz="0" w:space="0" w:color="auto"/>
            <w:bottom w:val="none" w:sz="0" w:space="0" w:color="auto"/>
            <w:right w:val="none" w:sz="0" w:space="0" w:color="auto"/>
          </w:divBdr>
        </w:div>
        <w:div w:id="2014912188">
          <w:marLeft w:val="480"/>
          <w:marRight w:val="0"/>
          <w:marTop w:val="0"/>
          <w:marBottom w:val="0"/>
          <w:divBdr>
            <w:top w:val="none" w:sz="0" w:space="0" w:color="auto"/>
            <w:left w:val="none" w:sz="0" w:space="0" w:color="auto"/>
            <w:bottom w:val="none" w:sz="0" w:space="0" w:color="auto"/>
            <w:right w:val="none" w:sz="0" w:space="0" w:color="auto"/>
          </w:divBdr>
        </w:div>
        <w:div w:id="2087266232">
          <w:marLeft w:val="480"/>
          <w:marRight w:val="0"/>
          <w:marTop w:val="0"/>
          <w:marBottom w:val="0"/>
          <w:divBdr>
            <w:top w:val="none" w:sz="0" w:space="0" w:color="auto"/>
            <w:left w:val="none" w:sz="0" w:space="0" w:color="auto"/>
            <w:bottom w:val="none" w:sz="0" w:space="0" w:color="auto"/>
            <w:right w:val="none" w:sz="0" w:space="0" w:color="auto"/>
          </w:divBdr>
        </w:div>
        <w:div w:id="982193177">
          <w:marLeft w:val="480"/>
          <w:marRight w:val="0"/>
          <w:marTop w:val="0"/>
          <w:marBottom w:val="0"/>
          <w:divBdr>
            <w:top w:val="none" w:sz="0" w:space="0" w:color="auto"/>
            <w:left w:val="none" w:sz="0" w:space="0" w:color="auto"/>
            <w:bottom w:val="none" w:sz="0" w:space="0" w:color="auto"/>
            <w:right w:val="none" w:sz="0" w:space="0" w:color="auto"/>
          </w:divBdr>
        </w:div>
        <w:div w:id="153381803">
          <w:marLeft w:val="480"/>
          <w:marRight w:val="0"/>
          <w:marTop w:val="0"/>
          <w:marBottom w:val="0"/>
          <w:divBdr>
            <w:top w:val="none" w:sz="0" w:space="0" w:color="auto"/>
            <w:left w:val="none" w:sz="0" w:space="0" w:color="auto"/>
            <w:bottom w:val="none" w:sz="0" w:space="0" w:color="auto"/>
            <w:right w:val="none" w:sz="0" w:space="0" w:color="auto"/>
          </w:divBdr>
        </w:div>
        <w:div w:id="490952761">
          <w:marLeft w:val="480"/>
          <w:marRight w:val="0"/>
          <w:marTop w:val="0"/>
          <w:marBottom w:val="0"/>
          <w:divBdr>
            <w:top w:val="none" w:sz="0" w:space="0" w:color="auto"/>
            <w:left w:val="none" w:sz="0" w:space="0" w:color="auto"/>
            <w:bottom w:val="none" w:sz="0" w:space="0" w:color="auto"/>
            <w:right w:val="none" w:sz="0" w:space="0" w:color="auto"/>
          </w:divBdr>
        </w:div>
        <w:div w:id="559439714">
          <w:marLeft w:val="480"/>
          <w:marRight w:val="0"/>
          <w:marTop w:val="0"/>
          <w:marBottom w:val="0"/>
          <w:divBdr>
            <w:top w:val="none" w:sz="0" w:space="0" w:color="auto"/>
            <w:left w:val="none" w:sz="0" w:space="0" w:color="auto"/>
            <w:bottom w:val="none" w:sz="0" w:space="0" w:color="auto"/>
            <w:right w:val="none" w:sz="0" w:space="0" w:color="auto"/>
          </w:divBdr>
        </w:div>
        <w:div w:id="659699682">
          <w:marLeft w:val="480"/>
          <w:marRight w:val="0"/>
          <w:marTop w:val="0"/>
          <w:marBottom w:val="0"/>
          <w:divBdr>
            <w:top w:val="none" w:sz="0" w:space="0" w:color="auto"/>
            <w:left w:val="none" w:sz="0" w:space="0" w:color="auto"/>
            <w:bottom w:val="none" w:sz="0" w:space="0" w:color="auto"/>
            <w:right w:val="none" w:sz="0" w:space="0" w:color="auto"/>
          </w:divBdr>
        </w:div>
        <w:div w:id="457993690">
          <w:marLeft w:val="480"/>
          <w:marRight w:val="0"/>
          <w:marTop w:val="0"/>
          <w:marBottom w:val="0"/>
          <w:divBdr>
            <w:top w:val="none" w:sz="0" w:space="0" w:color="auto"/>
            <w:left w:val="none" w:sz="0" w:space="0" w:color="auto"/>
            <w:bottom w:val="none" w:sz="0" w:space="0" w:color="auto"/>
            <w:right w:val="none" w:sz="0" w:space="0" w:color="auto"/>
          </w:divBdr>
        </w:div>
        <w:div w:id="924730828">
          <w:marLeft w:val="480"/>
          <w:marRight w:val="0"/>
          <w:marTop w:val="0"/>
          <w:marBottom w:val="0"/>
          <w:divBdr>
            <w:top w:val="none" w:sz="0" w:space="0" w:color="auto"/>
            <w:left w:val="none" w:sz="0" w:space="0" w:color="auto"/>
            <w:bottom w:val="none" w:sz="0" w:space="0" w:color="auto"/>
            <w:right w:val="none" w:sz="0" w:space="0" w:color="auto"/>
          </w:divBdr>
        </w:div>
        <w:div w:id="1061245833">
          <w:marLeft w:val="480"/>
          <w:marRight w:val="0"/>
          <w:marTop w:val="0"/>
          <w:marBottom w:val="0"/>
          <w:divBdr>
            <w:top w:val="none" w:sz="0" w:space="0" w:color="auto"/>
            <w:left w:val="none" w:sz="0" w:space="0" w:color="auto"/>
            <w:bottom w:val="none" w:sz="0" w:space="0" w:color="auto"/>
            <w:right w:val="none" w:sz="0" w:space="0" w:color="auto"/>
          </w:divBdr>
        </w:div>
        <w:div w:id="185141433">
          <w:marLeft w:val="480"/>
          <w:marRight w:val="0"/>
          <w:marTop w:val="0"/>
          <w:marBottom w:val="0"/>
          <w:divBdr>
            <w:top w:val="none" w:sz="0" w:space="0" w:color="auto"/>
            <w:left w:val="none" w:sz="0" w:space="0" w:color="auto"/>
            <w:bottom w:val="none" w:sz="0" w:space="0" w:color="auto"/>
            <w:right w:val="none" w:sz="0" w:space="0" w:color="auto"/>
          </w:divBdr>
        </w:div>
        <w:div w:id="504823810">
          <w:marLeft w:val="480"/>
          <w:marRight w:val="0"/>
          <w:marTop w:val="0"/>
          <w:marBottom w:val="0"/>
          <w:divBdr>
            <w:top w:val="none" w:sz="0" w:space="0" w:color="auto"/>
            <w:left w:val="none" w:sz="0" w:space="0" w:color="auto"/>
            <w:bottom w:val="none" w:sz="0" w:space="0" w:color="auto"/>
            <w:right w:val="none" w:sz="0" w:space="0" w:color="auto"/>
          </w:divBdr>
        </w:div>
        <w:div w:id="46221807">
          <w:marLeft w:val="480"/>
          <w:marRight w:val="0"/>
          <w:marTop w:val="0"/>
          <w:marBottom w:val="0"/>
          <w:divBdr>
            <w:top w:val="none" w:sz="0" w:space="0" w:color="auto"/>
            <w:left w:val="none" w:sz="0" w:space="0" w:color="auto"/>
            <w:bottom w:val="none" w:sz="0" w:space="0" w:color="auto"/>
            <w:right w:val="none" w:sz="0" w:space="0" w:color="auto"/>
          </w:divBdr>
        </w:div>
        <w:div w:id="1085228178">
          <w:marLeft w:val="480"/>
          <w:marRight w:val="0"/>
          <w:marTop w:val="0"/>
          <w:marBottom w:val="0"/>
          <w:divBdr>
            <w:top w:val="none" w:sz="0" w:space="0" w:color="auto"/>
            <w:left w:val="none" w:sz="0" w:space="0" w:color="auto"/>
            <w:bottom w:val="none" w:sz="0" w:space="0" w:color="auto"/>
            <w:right w:val="none" w:sz="0" w:space="0" w:color="auto"/>
          </w:divBdr>
        </w:div>
        <w:div w:id="1094788519">
          <w:marLeft w:val="480"/>
          <w:marRight w:val="0"/>
          <w:marTop w:val="0"/>
          <w:marBottom w:val="0"/>
          <w:divBdr>
            <w:top w:val="none" w:sz="0" w:space="0" w:color="auto"/>
            <w:left w:val="none" w:sz="0" w:space="0" w:color="auto"/>
            <w:bottom w:val="none" w:sz="0" w:space="0" w:color="auto"/>
            <w:right w:val="none" w:sz="0" w:space="0" w:color="auto"/>
          </w:divBdr>
        </w:div>
        <w:div w:id="640766739">
          <w:marLeft w:val="480"/>
          <w:marRight w:val="0"/>
          <w:marTop w:val="0"/>
          <w:marBottom w:val="0"/>
          <w:divBdr>
            <w:top w:val="none" w:sz="0" w:space="0" w:color="auto"/>
            <w:left w:val="none" w:sz="0" w:space="0" w:color="auto"/>
            <w:bottom w:val="none" w:sz="0" w:space="0" w:color="auto"/>
            <w:right w:val="none" w:sz="0" w:space="0" w:color="auto"/>
          </w:divBdr>
        </w:div>
        <w:div w:id="2143112983">
          <w:marLeft w:val="480"/>
          <w:marRight w:val="0"/>
          <w:marTop w:val="0"/>
          <w:marBottom w:val="0"/>
          <w:divBdr>
            <w:top w:val="none" w:sz="0" w:space="0" w:color="auto"/>
            <w:left w:val="none" w:sz="0" w:space="0" w:color="auto"/>
            <w:bottom w:val="none" w:sz="0" w:space="0" w:color="auto"/>
            <w:right w:val="none" w:sz="0" w:space="0" w:color="auto"/>
          </w:divBdr>
        </w:div>
        <w:div w:id="1890143229">
          <w:marLeft w:val="480"/>
          <w:marRight w:val="0"/>
          <w:marTop w:val="0"/>
          <w:marBottom w:val="0"/>
          <w:divBdr>
            <w:top w:val="none" w:sz="0" w:space="0" w:color="auto"/>
            <w:left w:val="none" w:sz="0" w:space="0" w:color="auto"/>
            <w:bottom w:val="none" w:sz="0" w:space="0" w:color="auto"/>
            <w:right w:val="none" w:sz="0" w:space="0" w:color="auto"/>
          </w:divBdr>
        </w:div>
        <w:div w:id="1018311400">
          <w:marLeft w:val="480"/>
          <w:marRight w:val="0"/>
          <w:marTop w:val="0"/>
          <w:marBottom w:val="0"/>
          <w:divBdr>
            <w:top w:val="none" w:sz="0" w:space="0" w:color="auto"/>
            <w:left w:val="none" w:sz="0" w:space="0" w:color="auto"/>
            <w:bottom w:val="none" w:sz="0" w:space="0" w:color="auto"/>
            <w:right w:val="none" w:sz="0" w:space="0" w:color="auto"/>
          </w:divBdr>
        </w:div>
        <w:div w:id="171796260">
          <w:marLeft w:val="480"/>
          <w:marRight w:val="0"/>
          <w:marTop w:val="0"/>
          <w:marBottom w:val="0"/>
          <w:divBdr>
            <w:top w:val="none" w:sz="0" w:space="0" w:color="auto"/>
            <w:left w:val="none" w:sz="0" w:space="0" w:color="auto"/>
            <w:bottom w:val="none" w:sz="0" w:space="0" w:color="auto"/>
            <w:right w:val="none" w:sz="0" w:space="0" w:color="auto"/>
          </w:divBdr>
        </w:div>
        <w:div w:id="518928209">
          <w:marLeft w:val="480"/>
          <w:marRight w:val="0"/>
          <w:marTop w:val="0"/>
          <w:marBottom w:val="0"/>
          <w:divBdr>
            <w:top w:val="none" w:sz="0" w:space="0" w:color="auto"/>
            <w:left w:val="none" w:sz="0" w:space="0" w:color="auto"/>
            <w:bottom w:val="none" w:sz="0" w:space="0" w:color="auto"/>
            <w:right w:val="none" w:sz="0" w:space="0" w:color="auto"/>
          </w:divBdr>
        </w:div>
        <w:div w:id="2029674067">
          <w:marLeft w:val="480"/>
          <w:marRight w:val="0"/>
          <w:marTop w:val="0"/>
          <w:marBottom w:val="0"/>
          <w:divBdr>
            <w:top w:val="none" w:sz="0" w:space="0" w:color="auto"/>
            <w:left w:val="none" w:sz="0" w:space="0" w:color="auto"/>
            <w:bottom w:val="none" w:sz="0" w:space="0" w:color="auto"/>
            <w:right w:val="none" w:sz="0" w:space="0" w:color="auto"/>
          </w:divBdr>
        </w:div>
        <w:div w:id="212231511">
          <w:marLeft w:val="480"/>
          <w:marRight w:val="0"/>
          <w:marTop w:val="0"/>
          <w:marBottom w:val="0"/>
          <w:divBdr>
            <w:top w:val="none" w:sz="0" w:space="0" w:color="auto"/>
            <w:left w:val="none" w:sz="0" w:space="0" w:color="auto"/>
            <w:bottom w:val="none" w:sz="0" w:space="0" w:color="auto"/>
            <w:right w:val="none" w:sz="0" w:space="0" w:color="auto"/>
          </w:divBdr>
        </w:div>
        <w:div w:id="484854801">
          <w:marLeft w:val="480"/>
          <w:marRight w:val="0"/>
          <w:marTop w:val="0"/>
          <w:marBottom w:val="0"/>
          <w:divBdr>
            <w:top w:val="none" w:sz="0" w:space="0" w:color="auto"/>
            <w:left w:val="none" w:sz="0" w:space="0" w:color="auto"/>
            <w:bottom w:val="none" w:sz="0" w:space="0" w:color="auto"/>
            <w:right w:val="none" w:sz="0" w:space="0" w:color="auto"/>
          </w:divBdr>
        </w:div>
        <w:div w:id="948010583">
          <w:marLeft w:val="480"/>
          <w:marRight w:val="0"/>
          <w:marTop w:val="0"/>
          <w:marBottom w:val="0"/>
          <w:divBdr>
            <w:top w:val="none" w:sz="0" w:space="0" w:color="auto"/>
            <w:left w:val="none" w:sz="0" w:space="0" w:color="auto"/>
            <w:bottom w:val="none" w:sz="0" w:space="0" w:color="auto"/>
            <w:right w:val="none" w:sz="0" w:space="0" w:color="auto"/>
          </w:divBdr>
        </w:div>
        <w:div w:id="1514294935">
          <w:marLeft w:val="480"/>
          <w:marRight w:val="0"/>
          <w:marTop w:val="0"/>
          <w:marBottom w:val="0"/>
          <w:divBdr>
            <w:top w:val="none" w:sz="0" w:space="0" w:color="auto"/>
            <w:left w:val="none" w:sz="0" w:space="0" w:color="auto"/>
            <w:bottom w:val="none" w:sz="0" w:space="0" w:color="auto"/>
            <w:right w:val="none" w:sz="0" w:space="0" w:color="auto"/>
          </w:divBdr>
        </w:div>
        <w:div w:id="323895682">
          <w:marLeft w:val="480"/>
          <w:marRight w:val="0"/>
          <w:marTop w:val="0"/>
          <w:marBottom w:val="0"/>
          <w:divBdr>
            <w:top w:val="none" w:sz="0" w:space="0" w:color="auto"/>
            <w:left w:val="none" w:sz="0" w:space="0" w:color="auto"/>
            <w:bottom w:val="none" w:sz="0" w:space="0" w:color="auto"/>
            <w:right w:val="none" w:sz="0" w:space="0" w:color="auto"/>
          </w:divBdr>
        </w:div>
        <w:div w:id="633604647">
          <w:marLeft w:val="480"/>
          <w:marRight w:val="0"/>
          <w:marTop w:val="0"/>
          <w:marBottom w:val="0"/>
          <w:divBdr>
            <w:top w:val="none" w:sz="0" w:space="0" w:color="auto"/>
            <w:left w:val="none" w:sz="0" w:space="0" w:color="auto"/>
            <w:bottom w:val="none" w:sz="0" w:space="0" w:color="auto"/>
            <w:right w:val="none" w:sz="0" w:space="0" w:color="auto"/>
          </w:divBdr>
        </w:div>
        <w:div w:id="701247507">
          <w:marLeft w:val="480"/>
          <w:marRight w:val="0"/>
          <w:marTop w:val="0"/>
          <w:marBottom w:val="0"/>
          <w:divBdr>
            <w:top w:val="none" w:sz="0" w:space="0" w:color="auto"/>
            <w:left w:val="none" w:sz="0" w:space="0" w:color="auto"/>
            <w:bottom w:val="none" w:sz="0" w:space="0" w:color="auto"/>
            <w:right w:val="none" w:sz="0" w:space="0" w:color="auto"/>
          </w:divBdr>
        </w:div>
        <w:div w:id="1088623545">
          <w:marLeft w:val="480"/>
          <w:marRight w:val="0"/>
          <w:marTop w:val="0"/>
          <w:marBottom w:val="0"/>
          <w:divBdr>
            <w:top w:val="none" w:sz="0" w:space="0" w:color="auto"/>
            <w:left w:val="none" w:sz="0" w:space="0" w:color="auto"/>
            <w:bottom w:val="none" w:sz="0" w:space="0" w:color="auto"/>
            <w:right w:val="none" w:sz="0" w:space="0" w:color="auto"/>
          </w:divBdr>
        </w:div>
        <w:div w:id="1277520206">
          <w:marLeft w:val="480"/>
          <w:marRight w:val="0"/>
          <w:marTop w:val="0"/>
          <w:marBottom w:val="0"/>
          <w:divBdr>
            <w:top w:val="none" w:sz="0" w:space="0" w:color="auto"/>
            <w:left w:val="none" w:sz="0" w:space="0" w:color="auto"/>
            <w:bottom w:val="none" w:sz="0" w:space="0" w:color="auto"/>
            <w:right w:val="none" w:sz="0" w:space="0" w:color="auto"/>
          </w:divBdr>
        </w:div>
        <w:div w:id="1908372043">
          <w:marLeft w:val="480"/>
          <w:marRight w:val="0"/>
          <w:marTop w:val="0"/>
          <w:marBottom w:val="0"/>
          <w:divBdr>
            <w:top w:val="none" w:sz="0" w:space="0" w:color="auto"/>
            <w:left w:val="none" w:sz="0" w:space="0" w:color="auto"/>
            <w:bottom w:val="none" w:sz="0" w:space="0" w:color="auto"/>
            <w:right w:val="none" w:sz="0" w:space="0" w:color="auto"/>
          </w:divBdr>
        </w:div>
        <w:div w:id="1614285032">
          <w:marLeft w:val="480"/>
          <w:marRight w:val="0"/>
          <w:marTop w:val="0"/>
          <w:marBottom w:val="0"/>
          <w:divBdr>
            <w:top w:val="none" w:sz="0" w:space="0" w:color="auto"/>
            <w:left w:val="none" w:sz="0" w:space="0" w:color="auto"/>
            <w:bottom w:val="none" w:sz="0" w:space="0" w:color="auto"/>
            <w:right w:val="none" w:sz="0" w:space="0" w:color="auto"/>
          </w:divBdr>
        </w:div>
        <w:div w:id="6296704">
          <w:marLeft w:val="480"/>
          <w:marRight w:val="0"/>
          <w:marTop w:val="0"/>
          <w:marBottom w:val="0"/>
          <w:divBdr>
            <w:top w:val="none" w:sz="0" w:space="0" w:color="auto"/>
            <w:left w:val="none" w:sz="0" w:space="0" w:color="auto"/>
            <w:bottom w:val="none" w:sz="0" w:space="0" w:color="auto"/>
            <w:right w:val="none" w:sz="0" w:space="0" w:color="auto"/>
          </w:divBdr>
        </w:div>
        <w:div w:id="884292808">
          <w:marLeft w:val="480"/>
          <w:marRight w:val="0"/>
          <w:marTop w:val="0"/>
          <w:marBottom w:val="0"/>
          <w:divBdr>
            <w:top w:val="none" w:sz="0" w:space="0" w:color="auto"/>
            <w:left w:val="none" w:sz="0" w:space="0" w:color="auto"/>
            <w:bottom w:val="none" w:sz="0" w:space="0" w:color="auto"/>
            <w:right w:val="none" w:sz="0" w:space="0" w:color="auto"/>
          </w:divBdr>
        </w:div>
        <w:div w:id="622034120">
          <w:marLeft w:val="480"/>
          <w:marRight w:val="0"/>
          <w:marTop w:val="0"/>
          <w:marBottom w:val="0"/>
          <w:divBdr>
            <w:top w:val="none" w:sz="0" w:space="0" w:color="auto"/>
            <w:left w:val="none" w:sz="0" w:space="0" w:color="auto"/>
            <w:bottom w:val="none" w:sz="0" w:space="0" w:color="auto"/>
            <w:right w:val="none" w:sz="0" w:space="0" w:color="auto"/>
          </w:divBdr>
        </w:div>
        <w:div w:id="632755751">
          <w:marLeft w:val="480"/>
          <w:marRight w:val="0"/>
          <w:marTop w:val="0"/>
          <w:marBottom w:val="0"/>
          <w:divBdr>
            <w:top w:val="none" w:sz="0" w:space="0" w:color="auto"/>
            <w:left w:val="none" w:sz="0" w:space="0" w:color="auto"/>
            <w:bottom w:val="none" w:sz="0" w:space="0" w:color="auto"/>
            <w:right w:val="none" w:sz="0" w:space="0" w:color="auto"/>
          </w:divBdr>
        </w:div>
        <w:div w:id="1943604687">
          <w:marLeft w:val="480"/>
          <w:marRight w:val="0"/>
          <w:marTop w:val="0"/>
          <w:marBottom w:val="0"/>
          <w:divBdr>
            <w:top w:val="none" w:sz="0" w:space="0" w:color="auto"/>
            <w:left w:val="none" w:sz="0" w:space="0" w:color="auto"/>
            <w:bottom w:val="none" w:sz="0" w:space="0" w:color="auto"/>
            <w:right w:val="none" w:sz="0" w:space="0" w:color="auto"/>
          </w:divBdr>
        </w:div>
        <w:div w:id="1449818025">
          <w:marLeft w:val="480"/>
          <w:marRight w:val="0"/>
          <w:marTop w:val="0"/>
          <w:marBottom w:val="0"/>
          <w:divBdr>
            <w:top w:val="none" w:sz="0" w:space="0" w:color="auto"/>
            <w:left w:val="none" w:sz="0" w:space="0" w:color="auto"/>
            <w:bottom w:val="none" w:sz="0" w:space="0" w:color="auto"/>
            <w:right w:val="none" w:sz="0" w:space="0" w:color="auto"/>
          </w:divBdr>
        </w:div>
        <w:div w:id="1833713336">
          <w:marLeft w:val="480"/>
          <w:marRight w:val="0"/>
          <w:marTop w:val="0"/>
          <w:marBottom w:val="0"/>
          <w:divBdr>
            <w:top w:val="none" w:sz="0" w:space="0" w:color="auto"/>
            <w:left w:val="none" w:sz="0" w:space="0" w:color="auto"/>
            <w:bottom w:val="none" w:sz="0" w:space="0" w:color="auto"/>
            <w:right w:val="none" w:sz="0" w:space="0" w:color="auto"/>
          </w:divBdr>
        </w:div>
        <w:div w:id="894853025">
          <w:marLeft w:val="480"/>
          <w:marRight w:val="0"/>
          <w:marTop w:val="0"/>
          <w:marBottom w:val="0"/>
          <w:divBdr>
            <w:top w:val="none" w:sz="0" w:space="0" w:color="auto"/>
            <w:left w:val="none" w:sz="0" w:space="0" w:color="auto"/>
            <w:bottom w:val="none" w:sz="0" w:space="0" w:color="auto"/>
            <w:right w:val="none" w:sz="0" w:space="0" w:color="auto"/>
          </w:divBdr>
        </w:div>
        <w:div w:id="917401089">
          <w:marLeft w:val="480"/>
          <w:marRight w:val="0"/>
          <w:marTop w:val="0"/>
          <w:marBottom w:val="0"/>
          <w:divBdr>
            <w:top w:val="none" w:sz="0" w:space="0" w:color="auto"/>
            <w:left w:val="none" w:sz="0" w:space="0" w:color="auto"/>
            <w:bottom w:val="none" w:sz="0" w:space="0" w:color="auto"/>
            <w:right w:val="none" w:sz="0" w:space="0" w:color="auto"/>
          </w:divBdr>
        </w:div>
      </w:divsChild>
    </w:div>
    <w:div w:id="1883128486">
      <w:bodyDiv w:val="1"/>
      <w:marLeft w:val="0"/>
      <w:marRight w:val="0"/>
      <w:marTop w:val="0"/>
      <w:marBottom w:val="0"/>
      <w:divBdr>
        <w:top w:val="none" w:sz="0" w:space="0" w:color="auto"/>
        <w:left w:val="none" w:sz="0" w:space="0" w:color="auto"/>
        <w:bottom w:val="none" w:sz="0" w:space="0" w:color="auto"/>
        <w:right w:val="none" w:sz="0" w:space="0" w:color="auto"/>
      </w:divBdr>
      <w:divsChild>
        <w:div w:id="1997608259">
          <w:marLeft w:val="640"/>
          <w:marRight w:val="0"/>
          <w:marTop w:val="0"/>
          <w:marBottom w:val="0"/>
          <w:divBdr>
            <w:top w:val="none" w:sz="0" w:space="0" w:color="auto"/>
            <w:left w:val="none" w:sz="0" w:space="0" w:color="auto"/>
            <w:bottom w:val="none" w:sz="0" w:space="0" w:color="auto"/>
            <w:right w:val="none" w:sz="0" w:space="0" w:color="auto"/>
          </w:divBdr>
        </w:div>
        <w:div w:id="1528987195">
          <w:marLeft w:val="640"/>
          <w:marRight w:val="0"/>
          <w:marTop w:val="0"/>
          <w:marBottom w:val="0"/>
          <w:divBdr>
            <w:top w:val="none" w:sz="0" w:space="0" w:color="auto"/>
            <w:left w:val="none" w:sz="0" w:space="0" w:color="auto"/>
            <w:bottom w:val="none" w:sz="0" w:space="0" w:color="auto"/>
            <w:right w:val="none" w:sz="0" w:space="0" w:color="auto"/>
          </w:divBdr>
        </w:div>
        <w:div w:id="1291205242">
          <w:marLeft w:val="640"/>
          <w:marRight w:val="0"/>
          <w:marTop w:val="0"/>
          <w:marBottom w:val="0"/>
          <w:divBdr>
            <w:top w:val="none" w:sz="0" w:space="0" w:color="auto"/>
            <w:left w:val="none" w:sz="0" w:space="0" w:color="auto"/>
            <w:bottom w:val="none" w:sz="0" w:space="0" w:color="auto"/>
            <w:right w:val="none" w:sz="0" w:space="0" w:color="auto"/>
          </w:divBdr>
        </w:div>
        <w:div w:id="1138842246">
          <w:marLeft w:val="640"/>
          <w:marRight w:val="0"/>
          <w:marTop w:val="0"/>
          <w:marBottom w:val="0"/>
          <w:divBdr>
            <w:top w:val="none" w:sz="0" w:space="0" w:color="auto"/>
            <w:left w:val="none" w:sz="0" w:space="0" w:color="auto"/>
            <w:bottom w:val="none" w:sz="0" w:space="0" w:color="auto"/>
            <w:right w:val="none" w:sz="0" w:space="0" w:color="auto"/>
          </w:divBdr>
        </w:div>
        <w:div w:id="1295217663">
          <w:marLeft w:val="640"/>
          <w:marRight w:val="0"/>
          <w:marTop w:val="0"/>
          <w:marBottom w:val="0"/>
          <w:divBdr>
            <w:top w:val="none" w:sz="0" w:space="0" w:color="auto"/>
            <w:left w:val="none" w:sz="0" w:space="0" w:color="auto"/>
            <w:bottom w:val="none" w:sz="0" w:space="0" w:color="auto"/>
            <w:right w:val="none" w:sz="0" w:space="0" w:color="auto"/>
          </w:divBdr>
        </w:div>
        <w:div w:id="17242614">
          <w:marLeft w:val="640"/>
          <w:marRight w:val="0"/>
          <w:marTop w:val="0"/>
          <w:marBottom w:val="0"/>
          <w:divBdr>
            <w:top w:val="none" w:sz="0" w:space="0" w:color="auto"/>
            <w:left w:val="none" w:sz="0" w:space="0" w:color="auto"/>
            <w:bottom w:val="none" w:sz="0" w:space="0" w:color="auto"/>
            <w:right w:val="none" w:sz="0" w:space="0" w:color="auto"/>
          </w:divBdr>
        </w:div>
        <w:div w:id="458105581">
          <w:marLeft w:val="640"/>
          <w:marRight w:val="0"/>
          <w:marTop w:val="0"/>
          <w:marBottom w:val="0"/>
          <w:divBdr>
            <w:top w:val="none" w:sz="0" w:space="0" w:color="auto"/>
            <w:left w:val="none" w:sz="0" w:space="0" w:color="auto"/>
            <w:bottom w:val="none" w:sz="0" w:space="0" w:color="auto"/>
            <w:right w:val="none" w:sz="0" w:space="0" w:color="auto"/>
          </w:divBdr>
        </w:div>
        <w:div w:id="250283206">
          <w:marLeft w:val="640"/>
          <w:marRight w:val="0"/>
          <w:marTop w:val="0"/>
          <w:marBottom w:val="0"/>
          <w:divBdr>
            <w:top w:val="none" w:sz="0" w:space="0" w:color="auto"/>
            <w:left w:val="none" w:sz="0" w:space="0" w:color="auto"/>
            <w:bottom w:val="none" w:sz="0" w:space="0" w:color="auto"/>
            <w:right w:val="none" w:sz="0" w:space="0" w:color="auto"/>
          </w:divBdr>
        </w:div>
        <w:div w:id="1369603827">
          <w:marLeft w:val="640"/>
          <w:marRight w:val="0"/>
          <w:marTop w:val="0"/>
          <w:marBottom w:val="0"/>
          <w:divBdr>
            <w:top w:val="none" w:sz="0" w:space="0" w:color="auto"/>
            <w:left w:val="none" w:sz="0" w:space="0" w:color="auto"/>
            <w:bottom w:val="none" w:sz="0" w:space="0" w:color="auto"/>
            <w:right w:val="none" w:sz="0" w:space="0" w:color="auto"/>
          </w:divBdr>
        </w:div>
        <w:div w:id="1536851776">
          <w:marLeft w:val="640"/>
          <w:marRight w:val="0"/>
          <w:marTop w:val="0"/>
          <w:marBottom w:val="0"/>
          <w:divBdr>
            <w:top w:val="none" w:sz="0" w:space="0" w:color="auto"/>
            <w:left w:val="none" w:sz="0" w:space="0" w:color="auto"/>
            <w:bottom w:val="none" w:sz="0" w:space="0" w:color="auto"/>
            <w:right w:val="none" w:sz="0" w:space="0" w:color="auto"/>
          </w:divBdr>
        </w:div>
        <w:div w:id="1770348653">
          <w:marLeft w:val="640"/>
          <w:marRight w:val="0"/>
          <w:marTop w:val="0"/>
          <w:marBottom w:val="0"/>
          <w:divBdr>
            <w:top w:val="none" w:sz="0" w:space="0" w:color="auto"/>
            <w:left w:val="none" w:sz="0" w:space="0" w:color="auto"/>
            <w:bottom w:val="none" w:sz="0" w:space="0" w:color="auto"/>
            <w:right w:val="none" w:sz="0" w:space="0" w:color="auto"/>
          </w:divBdr>
        </w:div>
        <w:div w:id="1112557019">
          <w:marLeft w:val="640"/>
          <w:marRight w:val="0"/>
          <w:marTop w:val="0"/>
          <w:marBottom w:val="0"/>
          <w:divBdr>
            <w:top w:val="none" w:sz="0" w:space="0" w:color="auto"/>
            <w:left w:val="none" w:sz="0" w:space="0" w:color="auto"/>
            <w:bottom w:val="none" w:sz="0" w:space="0" w:color="auto"/>
            <w:right w:val="none" w:sz="0" w:space="0" w:color="auto"/>
          </w:divBdr>
        </w:div>
        <w:div w:id="594439473">
          <w:marLeft w:val="640"/>
          <w:marRight w:val="0"/>
          <w:marTop w:val="0"/>
          <w:marBottom w:val="0"/>
          <w:divBdr>
            <w:top w:val="none" w:sz="0" w:space="0" w:color="auto"/>
            <w:left w:val="none" w:sz="0" w:space="0" w:color="auto"/>
            <w:bottom w:val="none" w:sz="0" w:space="0" w:color="auto"/>
            <w:right w:val="none" w:sz="0" w:space="0" w:color="auto"/>
          </w:divBdr>
        </w:div>
        <w:div w:id="979460595">
          <w:marLeft w:val="640"/>
          <w:marRight w:val="0"/>
          <w:marTop w:val="0"/>
          <w:marBottom w:val="0"/>
          <w:divBdr>
            <w:top w:val="none" w:sz="0" w:space="0" w:color="auto"/>
            <w:left w:val="none" w:sz="0" w:space="0" w:color="auto"/>
            <w:bottom w:val="none" w:sz="0" w:space="0" w:color="auto"/>
            <w:right w:val="none" w:sz="0" w:space="0" w:color="auto"/>
          </w:divBdr>
        </w:div>
        <w:div w:id="887842476">
          <w:marLeft w:val="640"/>
          <w:marRight w:val="0"/>
          <w:marTop w:val="0"/>
          <w:marBottom w:val="0"/>
          <w:divBdr>
            <w:top w:val="none" w:sz="0" w:space="0" w:color="auto"/>
            <w:left w:val="none" w:sz="0" w:space="0" w:color="auto"/>
            <w:bottom w:val="none" w:sz="0" w:space="0" w:color="auto"/>
            <w:right w:val="none" w:sz="0" w:space="0" w:color="auto"/>
          </w:divBdr>
        </w:div>
        <w:div w:id="1442140175">
          <w:marLeft w:val="640"/>
          <w:marRight w:val="0"/>
          <w:marTop w:val="0"/>
          <w:marBottom w:val="0"/>
          <w:divBdr>
            <w:top w:val="none" w:sz="0" w:space="0" w:color="auto"/>
            <w:left w:val="none" w:sz="0" w:space="0" w:color="auto"/>
            <w:bottom w:val="none" w:sz="0" w:space="0" w:color="auto"/>
            <w:right w:val="none" w:sz="0" w:space="0" w:color="auto"/>
          </w:divBdr>
        </w:div>
        <w:div w:id="801849107">
          <w:marLeft w:val="640"/>
          <w:marRight w:val="0"/>
          <w:marTop w:val="0"/>
          <w:marBottom w:val="0"/>
          <w:divBdr>
            <w:top w:val="none" w:sz="0" w:space="0" w:color="auto"/>
            <w:left w:val="none" w:sz="0" w:space="0" w:color="auto"/>
            <w:bottom w:val="none" w:sz="0" w:space="0" w:color="auto"/>
            <w:right w:val="none" w:sz="0" w:space="0" w:color="auto"/>
          </w:divBdr>
        </w:div>
        <w:div w:id="1880504707">
          <w:marLeft w:val="640"/>
          <w:marRight w:val="0"/>
          <w:marTop w:val="0"/>
          <w:marBottom w:val="0"/>
          <w:divBdr>
            <w:top w:val="none" w:sz="0" w:space="0" w:color="auto"/>
            <w:left w:val="none" w:sz="0" w:space="0" w:color="auto"/>
            <w:bottom w:val="none" w:sz="0" w:space="0" w:color="auto"/>
            <w:right w:val="none" w:sz="0" w:space="0" w:color="auto"/>
          </w:divBdr>
        </w:div>
        <w:div w:id="469400370">
          <w:marLeft w:val="640"/>
          <w:marRight w:val="0"/>
          <w:marTop w:val="0"/>
          <w:marBottom w:val="0"/>
          <w:divBdr>
            <w:top w:val="none" w:sz="0" w:space="0" w:color="auto"/>
            <w:left w:val="none" w:sz="0" w:space="0" w:color="auto"/>
            <w:bottom w:val="none" w:sz="0" w:space="0" w:color="auto"/>
            <w:right w:val="none" w:sz="0" w:space="0" w:color="auto"/>
          </w:divBdr>
        </w:div>
        <w:div w:id="1010454146">
          <w:marLeft w:val="640"/>
          <w:marRight w:val="0"/>
          <w:marTop w:val="0"/>
          <w:marBottom w:val="0"/>
          <w:divBdr>
            <w:top w:val="none" w:sz="0" w:space="0" w:color="auto"/>
            <w:left w:val="none" w:sz="0" w:space="0" w:color="auto"/>
            <w:bottom w:val="none" w:sz="0" w:space="0" w:color="auto"/>
            <w:right w:val="none" w:sz="0" w:space="0" w:color="auto"/>
          </w:divBdr>
        </w:div>
        <w:div w:id="1840732024">
          <w:marLeft w:val="640"/>
          <w:marRight w:val="0"/>
          <w:marTop w:val="0"/>
          <w:marBottom w:val="0"/>
          <w:divBdr>
            <w:top w:val="none" w:sz="0" w:space="0" w:color="auto"/>
            <w:left w:val="none" w:sz="0" w:space="0" w:color="auto"/>
            <w:bottom w:val="none" w:sz="0" w:space="0" w:color="auto"/>
            <w:right w:val="none" w:sz="0" w:space="0" w:color="auto"/>
          </w:divBdr>
        </w:div>
        <w:div w:id="454836621">
          <w:marLeft w:val="640"/>
          <w:marRight w:val="0"/>
          <w:marTop w:val="0"/>
          <w:marBottom w:val="0"/>
          <w:divBdr>
            <w:top w:val="none" w:sz="0" w:space="0" w:color="auto"/>
            <w:left w:val="none" w:sz="0" w:space="0" w:color="auto"/>
            <w:bottom w:val="none" w:sz="0" w:space="0" w:color="auto"/>
            <w:right w:val="none" w:sz="0" w:space="0" w:color="auto"/>
          </w:divBdr>
        </w:div>
        <w:div w:id="625622716">
          <w:marLeft w:val="640"/>
          <w:marRight w:val="0"/>
          <w:marTop w:val="0"/>
          <w:marBottom w:val="0"/>
          <w:divBdr>
            <w:top w:val="none" w:sz="0" w:space="0" w:color="auto"/>
            <w:left w:val="none" w:sz="0" w:space="0" w:color="auto"/>
            <w:bottom w:val="none" w:sz="0" w:space="0" w:color="auto"/>
            <w:right w:val="none" w:sz="0" w:space="0" w:color="auto"/>
          </w:divBdr>
        </w:div>
        <w:div w:id="58988832">
          <w:marLeft w:val="640"/>
          <w:marRight w:val="0"/>
          <w:marTop w:val="0"/>
          <w:marBottom w:val="0"/>
          <w:divBdr>
            <w:top w:val="none" w:sz="0" w:space="0" w:color="auto"/>
            <w:left w:val="none" w:sz="0" w:space="0" w:color="auto"/>
            <w:bottom w:val="none" w:sz="0" w:space="0" w:color="auto"/>
            <w:right w:val="none" w:sz="0" w:space="0" w:color="auto"/>
          </w:divBdr>
        </w:div>
        <w:div w:id="754085731">
          <w:marLeft w:val="640"/>
          <w:marRight w:val="0"/>
          <w:marTop w:val="0"/>
          <w:marBottom w:val="0"/>
          <w:divBdr>
            <w:top w:val="none" w:sz="0" w:space="0" w:color="auto"/>
            <w:left w:val="none" w:sz="0" w:space="0" w:color="auto"/>
            <w:bottom w:val="none" w:sz="0" w:space="0" w:color="auto"/>
            <w:right w:val="none" w:sz="0" w:space="0" w:color="auto"/>
          </w:divBdr>
        </w:div>
        <w:div w:id="1181120133">
          <w:marLeft w:val="640"/>
          <w:marRight w:val="0"/>
          <w:marTop w:val="0"/>
          <w:marBottom w:val="0"/>
          <w:divBdr>
            <w:top w:val="none" w:sz="0" w:space="0" w:color="auto"/>
            <w:left w:val="none" w:sz="0" w:space="0" w:color="auto"/>
            <w:bottom w:val="none" w:sz="0" w:space="0" w:color="auto"/>
            <w:right w:val="none" w:sz="0" w:space="0" w:color="auto"/>
          </w:divBdr>
        </w:div>
        <w:div w:id="109666441">
          <w:marLeft w:val="640"/>
          <w:marRight w:val="0"/>
          <w:marTop w:val="0"/>
          <w:marBottom w:val="0"/>
          <w:divBdr>
            <w:top w:val="none" w:sz="0" w:space="0" w:color="auto"/>
            <w:left w:val="none" w:sz="0" w:space="0" w:color="auto"/>
            <w:bottom w:val="none" w:sz="0" w:space="0" w:color="auto"/>
            <w:right w:val="none" w:sz="0" w:space="0" w:color="auto"/>
          </w:divBdr>
        </w:div>
        <w:div w:id="1902399551">
          <w:marLeft w:val="640"/>
          <w:marRight w:val="0"/>
          <w:marTop w:val="0"/>
          <w:marBottom w:val="0"/>
          <w:divBdr>
            <w:top w:val="none" w:sz="0" w:space="0" w:color="auto"/>
            <w:left w:val="none" w:sz="0" w:space="0" w:color="auto"/>
            <w:bottom w:val="none" w:sz="0" w:space="0" w:color="auto"/>
            <w:right w:val="none" w:sz="0" w:space="0" w:color="auto"/>
          </w:divBdr>
        </w:div>
        <w:div w:id="571042465">
          <w:marLeft w:val="640"/>
          <w:marRight w:val="0"/>
          <w:marTop w:val="0"/>
          <w:marBottom w:val="0"/>
          <w:divBdr>
            <w:top w:val="none" w:sz="0" w:space="0" w:color="auto"/>
            <w:left w:val="none" w:sz="0" w:space="0" w:color="auto"/>
            <w:bottom w:val="none" w:sz="0" w:space="0" w:color="auto"/>
            <w:right w:val="none" w:sz="0" w:space="0" w:color="auto"/>
          </w:divBdr>
        </w:div>
        <w:div w:id="1332758258">
          <w:marLeft w:val="640"/>
          <w:marRight w:val="0"/>
          <w:marTop w:val="0"/>
          <w:marBottom w:val="0"/>
          <w:divBdr>
            <w:top w:val="none" w:sz="0" w:space="0" w:color="auto"/>
            <w:left w:val="none" w:sz="0" w:space="0" w:color="auto"/>
            <w:bottom w:val="none" w:sz="0" w:space="0" w:color="auto"/>
            <w:right w:val="none" w:sz="0" w:space="0" w:color="auto"/>
          </w:divBdr>
        </w:div>
        <w:div w:id="681666373">
          <w:marLeft w:val="640"/>
          <w:marRight w:val="0"/>
          <w:marTop w:val="0"/>
          <w:marBottom w:val="0"/>
          <w:divBdr>
            <w:top w:val="none" w:sz="0" w:space="0" w:color="auto"/>
            <w:left w:val="none" w:sz="0" w:space="0" w:color="auto"/>
            <w:bottom w:val="none" w:sz="0" w:space="0" w:color="auto"/>
            <w:right w:val="none" w:sz="0" w:space="0" w:color="auto"/>
          </w:divBdr>
        </w:div>
        <w:div w:id="585267199">
          <w:marLeft w:val="640"/>
          <w:marRight w:val="0"/>
          <w:marTop w:val="0"/>
          <w:marBottom w:val="0"/>
          <w:divBdr>
            <w:top w:val="none" w:sz="0" w:space="0" w:color="auto"/>
            <w:left w:val="none" w:sz="0" w:space="0" w:color="auto"/>
            <w:bottom w:val="none" w:sz="0" w:space="0" w:color="auto"/>
            <w:right w:val="none" w:sz="0" w:space="0" w:color="auto"/>
          </w:divBdr>
        </w:div>
        <w:div w:id="1835291537">
          <w:marLeft w:val="640"/>
          <w:marRight w:val="0"/>
          <w:marTop w:val="0"/>
          <w:marBottom w:val="0"/>
          <w:divBdr>
            <w:top w:val="none" w:sz="0" w:space="0" w:color="auto"/>
            <w:left w:val="none" w:sz="0" w:space="0" w:color="auto"/>
            <w:bottom w:val="none" w:sz="0" w:space="0" w:color="auto"/>
            <w:right w:val="none" w:sz="0" w:space="0" w:color="auto"/>
          </w:divBdr>
        </w:div>
        <w:div w:id="477769512">
          <w:marLeft w:val="640"/>
          <w:marRight w:val="0"/>
          <w:marTop w:val="0"/>
          <w:marBottom w:val="0"/>
          <w:divBdr>
            <w:top w:val="none" w:sz="0" w:space="0" w:color="auto"/>
            <w:left w:val="none" w:sz="0" w:space="0" w:color="auto"/>
            <w:bottom w:val="none" w:sz="0" w:space="0" w:color="auto"/>
            <w:right w:val="none" w:sz="0" w:space="0" w:color="auto"/>
          </w:divBdr>
        </w:div>
        <w:div w:id="800462117">
          <w:marLeft w:val="640"/>
          <w:marRight w:val="0"/>
          <w:marTop w:val="0"/>
          <w:marBottom w:val="0"/>
          <w:divBdr>
            <w:top w:val="none" w:sz="0" w:space="0" w:color="auto"/>
            <w:left w:val="none" w:sz="0" w:space="0" w:color="auto"/>
            <w:bottom w:val="none" w:sz="0" w:space="0" w:color="auto"/>
            <w:right w:val="none" w:sz="0" w:space="0" w:color="auto"/>
          </w:divBdr>
        </w:div>
        <w:div w:id="674841820">
          <w:marLeft w:val="640"/>
          <w:marRight w:val="0"/>
          <w:marTop w:val="0"/>
          <w:marBottom w:val="0"/>
          <w:divBdr>
            <w:top w:val="none" w:sz="0" w:space="0" w:color="auto"/>
            <w:left w:val="none" w:sz="0" w:space="0" w:color="auto"/>
            <w:bottom w:val="none" w:sz="0" w:space="0" w:color="auto"/>
            <w:right w:val="none" w:sz="0" w:space="0" w:color="auto"/>
          </w:divBdr>
        </w:div>
        <w:div w:id="617373048">
          <w:marLeft w:val="640"/>
          <w:marRight w:val="0"/>
          <w:marTop w:val="0"/>
          <w:marBottom w:val="0"/>
          <w:divBdr>
            <w:top w:val="none" w:sz="0" w:space="0" w:color="auto"/>
            <w:left w:val="none" w:sz="0" w:space="0" w:color="auto"/>
            <w:bottom w:val="none" w:sz="0" w:space="0" w:color="auto"/>
            <w:right w:val="none" w:sz="0" w:space="0" w:color="auto"/>
          </w:divBdr>
        </w:div>
        <w:div w:id="179197126">
          <w:marLeft w:val="640"/>
          <w:marRight w:val="0"/>
          <w:marTop w:val="0"/>
          <w:marBottom w:val="0"/>
          <w:divBdr>
            <w:top w:val="none" w:sz="0" w:space="0" w:color="auto"/>
            <w:left w:val="none" w:sz="0" w:space="0" w:color="auto"/>
            <w:bottom w:val="none" w:sz="0" w:space="0" w:color="auto"/>
            <w:right w:val="none" w:sz="0" w:space="0" w:color="auto"/>
          </w:divBdr>
        </w:div>
        <w:div w:id="1764913595">
          <w:marLeft w:val="640"/>
          <w:marRight w:val="0"/>
          <w:marTop w:val="0"/>
          <w:marBottom w:val="0"/>
          <w:divBdr>
            <w:top w:val="none" w:sz="0" w:space="0" w:color="auto"/>
            <w:left w:val="none" w:sz="0" w:space="0" w:color="auto"/>
            <w:bottom w:val="none" w:sz="0" w:space="0" w:color="auto"/>
            <w:right w:val="none" w:sz="0" w:space="0" w:color="auto"/>
          </w:divBdr>
        </w:div>
        <w:div w:id="1862280275">
          <w:marLeft w:val="640"/>
          <w:marRight w:val="0"/>
          <w:marTop w:val="0"/>
          <w:marBottom w:val="0"/>
          <w:divBdr>
            <w:top w:val="none" w:sz="0" w:space="0" w:color="auto"/>
            <w:left w:val="none" w:sz="0" w:space="0" w:color="auto"/>
            <w:bottom w:val="none" w:sz="0" w:space="0" w:color="auto"/>
            <w:right w:val="none" w:sz="0" w:space="0" w:color="auto"/>
          </w:divBdr>
        </w:div>
        <w:div w:id="1629385976">
          <w:marLeft w:val="640"/>
          <w:marRight w:val="0"/>
          <w:marTop w:val="0"/>
          <w:marBottom w:val="0"/>
          <w:divBdr>
            <w:top w:val="none" w:sz="0" w:space="0" w:color="auto"/>
            <w:left w:val="none" w:sz="0" w:space="0" w:color="auto"/>
            <w:bottom w:val="none" w:sz="0" w:space="0" w:color="auto"/>
            <w:right w:val="none" w:sz="0" w:space="0" w:color="auto"/>
          </w:divBdr>
        </w:div>
        <w:div w:id="2109229702">
          <w:marLeft w:val="640"/>
          <w:marRight w:val="0"/>
          <w:marTop w:val="0"/>
          <w:marBottom w:val="0"/>
          <w:divBdr>
            <w:top w:val="none" w:sz="0" w:space="0" w:color="auto"/>
            <w:left w:val="none" w:sz="0" w:space="0" w:color="auto"/>
            <w:bottom w:val="none" w:sz="0" w:space="0" w:color="auto"/>
            <w:right w:val="none" w:sz="0" w:space="0" w:color="auto"/>
          </w:divBdr>
        </w:div>
        <w:div w:id="976179069">
          <w:marLeft w:val="640"/>
          <w:marRight w:val="0"/>
          <w:marTop w:val="0"/>
          <w:marBottom w:val="0"/>
          <w:divBdr>
            <w:top w:val="none" w:sz="0" w:space="0" w:color="auto"/>
            <w:left w:val="none" w:sz="0" w:space="0" w:color="auto"/>
            <w:bottom w:val="none" w:sz="0" w:space="0" w:color="auto"/>
            <w:right w:val="none" w:sz="0" w:space="0" w:color="auto"/>
          </w:divBdr>
        </w:div>
        <w:div w:id="1421558748">
          <w:marLeft w:val="640"/>
          <w:marRight w:val="0"/>
          <w:marTop w:val="0"/>
          <w:marBottom w:val="0"/>
          <w:divBdr>
            <w:top w:val="none" w:sz="0" w:space="0" w:color="auto"/>
            <w:left w:val="none" w:sz="0" w:space="0" w:color="auto"/>
            <w:bottom w:val="none" w:sz="0" w:space="0" w:color="auto"/>
            <w:right w:val="none" w:sz="0" w:space="0" w:color="auto"/>
          </w:divBdr>
        </w:div>
        <w:div w:id="1774475963">
          <w:marLeft w:val="640"/>
          <w:marRight w:val="0"/>
          <w:marTop w:val="0"/>
          <w:marBottom w:val="0"/>
          <w:divBdr>
            <w:top w:val="none" w:sz="0" w:space="0" w:color="auto"/>
            <w:left w:val="none" w:sz="0" w:space="0" w:color="auto"/>
            <w:bottom w:val="none" w:sz="0" w:space="0" w:color="auto"/>
            <w:right w:val="none" w:sz="0" w:space="0" w:color="auto"/>
          </w:divBdr>
        </w:div>
        <w:div w:id="612133897">
          <w:marLeft w:val="640"/>
          <w:marRight w:val="0"/>
          <w:marTop w:val="0"/>
          <w:marBottom w:val="0"/>
          <w:divBdr>
            <w:top w:val="none" w:sz="0" w:space="0" w:color="auto"/>
            <w:left w:val="none" w:sz="0" w:space="0" w:color="auto"/>
            <w:bottom w:val="none" w:sz="0" w:space="0" w:color="auto"/>
            <w:right w:val="none" w:sz="0" w:space="0" w:color="auto"/>
          </w:divBdr>
        </w:div>
        <w:div w:id="1362433593">
          <w:marLeft w:val="640"/>
          <w:marRight w:val="0"/>
          <w:marTop w:val="0"/>
          <w:marBottom w:val="0"/>
          <w:divBdr>
            <w:top w:val="none" w:sz="0" w:space="0" w:color="auto"/>
            <w:left w:val="none" w:sz="0" w:space="0" w:color="auto"/>
            <w:bottom w:val="none" w:sz="0" w:space="0" w:color="auto"/>
            <w:right w:val="none" w:sz="0" w:space="0" w:color="auto"/>
          </w:divBdr>
        </w:div>
        <w:div w:id="178397587">
          <w:marLeft w:val="640"/>
          <w:marRight w:val="0"/>
          <w:marTop w:val="0"/>
          <w:marBottom w:val="0"/>
          <w:divBdr>
            <w:top w:val="none" w:sz="0" w:space="0" w:color="auto"/>
            <w:left w:val="none" w:sz="0" w:space="0" w:color="auto"/>
            <w:bottom w:val="none" w:sz="0" w:space="0" w:color="auto"/>
            <w:right w:val="none" w:sz="0" w:space="0" w:color="auto"/>
          </w:divBdr>
        </w:div>
        <w:div w:id="1268584697">
          <w:marLeft w:val="640"/>
          <w:marRight w:val="0"/>
          <w:marTop w:val="0"/>
          <w:marBottom w:val="0"/>
          <w:divBdr>
            <w:top w:val="none" w:sz="0" w:space="0" w:color="auto"/>
            <w:left w:val="none" w:sz="0" w:space="0" w:color="auto"/>
            <w:bottom w:val="none" w:sz="0" w:space="0" w:color="auto"/>
            <w:right w:val="none" w:sz="0" w:space="0" w:color="auto"/>
          </w:divBdr>
        </w:div>
        <w:div w:id="2130271593">
          <w:marLeft w:val="640"/>
          <w:marRight w:val="0"/>
          <w:marTop w:val="0"/>
          <w:marBottom w:val="0"/>
          <w:divBdr>
            <w:top w:val="none" w:sz="0" w:space="0" w:color="auto"/>
            <w:left w:val="none" w:sz="0" w:space="0" w:color="auto"/>
            <w:bottom w:val="none" w:sz="0" w:space="0" w:color="auto"/>
            <w:right w:val="none" w:sz="0" w:space="0" w:color="auto"/>
          </w:divBdr>
        </w:div>
        <w:div w:id="1611931593">
          <w:marLeft w:val="640"/>
          <w:marRight w:val="0"/>
          <w:marTop w:val="0"/>
          <w:marBottom w:val="0"/>
          <w:divBdr>
            <w:top w:val="none" w:sz="0" w:space="0" w:color="auto"/>
            <w:left w:val="none" w:sz="0" w:space="0" w:color="auto"/>
            <w:bottom w:val="none" w:sz="0" w:space="0" w:color="auto"/>
            <w:right w:val="none" w:sz="0" w:space="0" w:color="auto"/>
          </w:divBdr>
        </w:div>
        <w:div w:id="686911469">
          <w:marLeft w:val="640"/>
          <w:marRight w:val="0"/>
          <w:marTop w:val="0"/>
          <w:marBottom w:val="0"/>
          <w:divBdr>
            <w:top w:val="none" w:sz="0" w:space="0" w:color="auto"/>
            <w:left w:val="none" w:sz="0" w:space="0" w:color="auto"/>
            <w:bottom w:val="none" w:sz="0" w:space="0" w:color="auto"/>
            <w:right w:val="none" w:sz="0" w:space="0" w:color="auto"/>
          </w:divBdr>
        </w:div>
        <w:div w:id="1318457721">
          <w:marLeft w:val="640"/>
          <w:marRight w:val="0"/>
          <w:marTop w:val="0"/>
          <w:marBottom w:val="0"/>
          <w:divBdr>
            <w:top w:val="none" w:sz="0" w:space="0" w:color="auto"/>
            <w:left w:val="none" w:sz="0" w:space="0" w:color="auto"/>
            <w:bottom w:val="none" w:sz="0" w:space="0" w:color="auto"/>
            <w:right w:val="none" w:sz="0" w:space="0" w:color="auto"/>
          </w:divBdr>
        </w:div>
        <w:div w:id="948509735">
          <w:marLeft w:val="640"/>
          <w:marRight w:val="0"/>
          <w:marTop w:val="0"/>
          <w:marBottom w:val="0"/>
          <w:divBdr>
            <w:top w:val="none" w:sz="0" w:space="0" w:color="auto"/>
            <w:left w:val="none" w:sz="0" w:space="0" w:color="auto"/>
            <w:bottom w:val="none" w:sz="0" w:space="0" w:color="auto"/>
            <w:right w:val="none" w:sz="0" w:space="0" w:color="auto"/>
          </w:divBdr>
        </w:div>
        <w:div w:id="791746674">
          <w:marLeft w:val="640"/>
          <w:marRight w:val="0"/>
          <w:marTop w:val="0"/>
          <w:marBottom w:val="0"/>
          <w:divBdr>
            <w:top w:val="none" w:sz="0" w:space="0" w:color="auto"/>
            <w:left w:val="none" w:sz="0" w:space="0" w:color="auto"/>
            <w:bottom w:val="none" w:sz="0" w:space="0" w:color="auto"/>
            <w:right w:val="none" w:sz="0" w:space="0" w:color="auto"/>
          </w:divBdr>
        </w:div>
      </w:divsChild>
    </w:div>
    <w:div w:id="1946116437">
      <w:bodyDiv w:val="1"/>
      <w:marLeft w:val="0"/>
      <w:marRight w:val="0"/>
      <w:marTop w:val="0"/>
      <w:marBottom w:val="0"/>
      <w:divBdr>
        <w:top w:val="none" w:sz="0" w:space="0" w:color="auto"/>
        <w:left w:val="none" w:sz="0" w:space="0" w:color="auto"/>
        <w:bottom w:val="none" w:sz="0" w:space="0" w:color="auto"/>
        <w:right w:val="none" w:sz="0" w:space="0" w:color="auto"/>
      </w:divBdr>
    </w:div>
    <w:div w:id="1964649565">
      <w:bodyDiv w:val="1"/>
      <w:marLeft w:val="0"/>
      <w:marRight w:val="0"/>
      <w:marTop w:val="0"/>
      <w:marBottom w:val="0"/>
      <w:divBdr>
        <w:top w:val="none" w:sz="0" w:space="0" w:color="auto"/>
        <w:left w:val="none" w:sz="0" w:space="0" w:color="auto"/>
        <w:bottom w:val="none" w:sz="0" w:space="0" w:color="auto"/>
        <w:right w:val="none" w:sz="0" w:space="0" w:color="auto"/>
      </w:divBdr>
    </w:div>
    <w:div w:id="2025353929">
      <w:bodyDiv w:val="1"/>
      <w:marLeft w:val="0"/>
      <w:marRight w:val="0"/>
      <w:marTop w:val="0"/>
      <w:marBottom w:val="0"/>
      <w:divBdr>
        <w:top w:val="none" w:sz="0" w:space="0" w:color="auto"/>
        <w:left w:val="none" w:sz="0" w:space="0" w:color="auto"/>
        <w:bottom w:val="none" w:sz="0" w:space="0" w:color="auto"/>
        <w:right w:val="none" w:sz="0" w:space="0" w:color="auto"/>
      </w:divBdr>
    </w:div>
    <w:div w:id="2033994559">
      <w:bodyDiv w:val="1"/>
      <w:marLeft w:val="0"/>
      <w:marRight w:val="0"/>
      <w:marTop w:val="0"/>
      <w:marBottom w:val="0"/>
      <w:divBdr>
        <w:top w:val="none" w:sz="0" w:space="0" w:color="auto"/>
        <w:left w:val="none" w:sz="0" w:space="0" w:color="auto"/>
        <w:bottom w:val="none" w:sz="0" w:space="0" w:color="auto"/>
        <w:right w:val="none" w:sz="0" w:space="0" w:color="auto"/>
      </w:divBdr>
      <w:divsChild>
        <w:div w:id="1267038028">
          <w:marLeft w:val="640"/>
          <w:marRight w:val="0"/>
          <w:marTop w:val="0"/>
          <w:marBottom w:val="0"/>
          <w:divBdr>
            <w:top w:val="none" w:sz="0" w:space="0" w:color="auto"/>
            <w:left w:val="none" w:sz="0" w:space="0" w:color="auto"/>
            <w:bottom w:val="none" w:sz="0" w:space="0" w:color="auto"/>
            <w:right w:val="none" w:sz="0" w:space="0" w:color="auto"/>
          </w:divBdr>
        </w:div>
        <w:div w:id="174542101">
          <w:marLeft w:val="640"/>
          <w:marRight w:val="0"/>
          <w:marTop w:val="0"/>
          <w:marBottom w:val="0"/>
          <w:divBdr>
            <w:top w:val="none" w:sz="0" w:space="0" w:color="auto"/>
            <w:left w:val="none" w:sz="0" w:space="0" w:color="auto"/>
            <w:bottom w:val="none" w:sz="0" w:space="0" w:color="auto"/>
            <w:right w:val="none" w:sz="0" w:space="0" w:color="auto"/>
          </w:divBdr>
        </w:div>
        <w:div w:id="620304116">
          <w:marLeft w:val="640"/>
          <w:marRight w:val="0"/>
          <w:marTop w:val="0"/>
          <w:marBottom w:val="0"/>
          <w:divBdr>
            <w:top w:val="none" w:sz="0" w:space="0" w:color="auto"/>
            <w:left w:val="none" w:sz="0" w:space="0" w:color="auto"/>
            <w:bottom w:val="none" w:sz="0" w:space="0" w:color="auto"/>
            <w:right w:val="none" w:sz="0" w:space="0" w:color="auto"/>
          </w:divBdr>
        </w:div>
        <w:div w:id="1287858640">
          <w:marLeft w:val="640"/>
          <w:marRight w:val="0"/>
          <w:marTop w:val="0"/>
          <w:marBottom w:val="0"/>
          <w:divBdr>
            <w:top w:val="none" w:sz="0" w:space="0" w:color="auto"/>
            <w:left w:val="none" w:sz="0" w:space="0" w:color="auto"/>
            <w:bottom w:val="none" w:sz="0" w:space="0" w:color="auto"/>
            <w:right w:val="none" w:sz="0" w:space="0" w:color="auto"/>
          </w:divBdr>
        </w:div>
        <w:div w:id="2007245595">
          <w:marLeft w:val="640"/>
          <w:marRight w:val="0"/>
          <w:marTop w:val="0"/>
          <w:marBottom w:val="0"/>
          <w:divBdr>
            <w:top w:val="none" w:sz="0" w:space="0" w:color="auto"/>
            <w:left w:val="none" w:sz="0" w:space="0" w:color="auto"/>
            <w:bottom w:val="none" w:sz="0" w:space="0" w:color="auto"/>
            <w:right w:val="none" w:sz="0" w:space="0" w:color="auto"/>
          </w:divBdr>
        </w:div>
        <w:div w:id="1392194652">
          <w:marLeft w:val="640"/>
          <w:marRight w:val="0"/>
          <w:marTop w:val="0"/>
          <w:marBottom w:val="0"/>
          <w:divBdr>
            <w:top w:val="none" w:sz="0" w:space="0" w:color="auto"/>
            <w:left w:val="none" w:sz="0" w:space="0" w:color="auto"/>
            <w:bottom w:val="none" w:sz="0" w:space="0" w:color="auto"/>
            <w:right w:val="none" w:sz="0" w:space="0" w:color="auto"/>
          </w:divBdr>
        </w:div>
        <w:div w:id="1074208335">
          <w:marLeft w:val="640"/>
          <w:marRight w:val="0"/>
          <w:marTop w:val="0"/>
          <w:marBottom w:val="0"/>
          <w:divBdr>
            <w:top w:val="none" w:sz="0" w:space="0" w:color="auto"/>
            <w:left w:val="none" w:sz="0" w:space="0" w:color="auto"/>
            <w:bottom w:val="none" w:sz="0" w:space="0" w:color="auto"/>
            <w:right w:val="none" w:sz="0" w:space="0" w:color="auto"/>
          </w:divBdr>
        </w:div>
        <w:div w:id="1770273526">
          <w:marLeft w:val="640"/>
          <w:marRight w:val="0"/>
          <w:marTop w:val="0"/>
          <w:marBottom w:val="0"/>
          <w:divBdr>
            <w:top w:val="none" w:sz="0" w:space="0" w:color="auto"/>
            <w:left w:val="none" w:sz="0" w:space="0" w:color="auto"/>
            <w:bottom w:val="none" w:sz="0" w:space="0" w:color="auto"/>
            <w:right w:val="none" w:sz="0" w:space="0" w:color="auto"/>
          </w:divBdr>
        </w:div>
        <w:div w:id="599069122">
          <w:marLeft w:val="640"/>
          <w:marRight w:val="0"/>
          <w:marTop w:val="0"/>
          <w:marBottom w:val="0"/>
          <w:divBdr>
            <w:top w:val="none" w:sz="0" w:space="0" w:color="auto"/>
            <w:left w:val="none" w:sz="0" w:space="0" w:color="auto"/>
            <w:bottom w:val="none" w:sz="0" w:space="0" w:color="auto"/>
            <w:right w:val="none" w:sz="0" w:space="0" w:color="auto"/>
          </w:divBdr>
        </w:div>
        <w:div w:id="1846896913">
          <w:marLeft w:val="640"/>
          <w:marRight w:val="0"/>
          <w:marTop w:val="0"/>
          <w:marBottom w:val="0"/>
          <w:divBdr>
            <w:top w:val="none" w:sz="0" w:space="0" w:color="auto"/>
            <w:left w:val="none" w:sz="0" w:space="0" w:color="auto"/>
            <w:bottom w:val="none" w:sz="0" w:space="0" w:color="auto"/>
            <w:right w:val="none" w:sz="0" w:space="0" w:color="auto"/>
          </w:divBdr>
        </w:div>
        <w:div w:id="906495681">
          <w:marLeft w:val="640"/>
          <w:marRight w:val="0"/>
          <w:marTop w:val="0"/>
          <w:marBottom w:val="0"/>
          <w:divBdr>
            <w:top w:val="none" w:sz="0" w:space="0" w:color="auto"/>
            <w:left w:val="none" w:sz="0" w:space="0" w:color="auto"/>
            <w:bottom w:val="none" w:sz="0" w:space="0" w:color="auto"/>
            <w:right w:val="none" w:sz="0" w:space="0" w:color="auto"/>
          </w:divBdr>
        </w:div>
        <w:div w:id="932397523">
          <w:marLeft w:val="640"/>
          <w:marRight w:val="0"/>
          <w:marTop w:val="0"/>
          <w:marBottom w:val="0"/>
          <w:divBdr>
            <w:top w:val="none" w:sz="0" w:space="0" w:color="auto"/>
            <w:left w:val="none" w:sz="0" w:space="0" w:color="auto"/>
            <w:bottom w:val="none" w:sz="0" w:space="0" w:color="auto"/>
            <w:right w:val="none" w:sz="0" w:space="0" w:color="auto"/>
          </w:divBdr>
        </w:div>
        <w:div w:id="1207062678">
          <w:marLeft w:val="640"/>
          <w:marRight w:val="0"/>
          <w:marTop w:val="0"/>
          <w:marBottom w:val="0"/>
          <w:divBdr>
            <w:top w:val="none" w:sz="0" w:space="0" w:color="auto"/>
            <w:left w:val="none" w:sz="0" w:space="0" w:color="auto"/>
            <w:bottom w:val="none" w:sz="0" w:space="0" w:color="auto"/>
            <w:right w:val="none" w:sz="0" w:space="0" w:color="auto"/>
          </w:divBdr>
        </w:div>
        <w:div w:id="1542013999">
          <w:marLeft w:val="640"/>
          <w:marRight w:val="0"/>
          <w:marTop w:val="0"/>
          <w:marBottom w:val="0"/>
          <w:divBdr>
            <w:top w:val="none" w:sz="0" w:space="0" w:color="auto"/>
            <w:left w:val="none" w:sz="0" w:space="0" w:color="auto"/>
            <w:bottom w:val="none" w:sz="0" w:space="0" w:color="auto"/>
            <w:right w:val="none" w:sz="0" w:space="0" w:color="auto"/>
          </w:divBdr>
        </w:div>
        <w:div w:id="2049062346">
          <w:marLeft w:val="640"/>
          <w:marRight w:val="0"/>
          <w:marTop w:val="0"/>
          <w:marBottom w:val="0"/>
          <w:divBdr>
            <w:top w:val="none" w:sz="0" w:space="0" w:color="auto"/>
            <w:left w:val="none" w:sz="0" w:space="0" w:color="auto"/>
            <w:bottom w:val="none" w:sz="0" w:space="0" w:color="auto"/>
            <w:right w:val="none" w:sz="0" w:space="0" w:color="auto"/>
          </w:divBdr>
        </w:div>
        <w:div w:id="806825007">
          <w:marLeft w:val="640"/>
          <w:marRight w:val="0"/>
          <w:marTop w:val="0"/>
          <w:marBottom w:val="0"/>
          <w:divBdr>
            <w:top w:val="none" w:sz="0" w:space="0" w:color="auto"/>
            <w:left w:val="none" w:sz="0" w:space="0" w:color="auto"/>
            <w:bottom w:val="none" w:sz="0" w:space="0" w:color="auto"/>
            <w:right w:val="none" w:sz="0" w:space="0" w:color="auto"/>
          </w:divBdr>
        </w:div>
        <w:div w:id="1987660763">
          <w:marLeft w:val="640"/>
          <w:marRight w:val="0"/>
          <w:marTop w:val="0"/>
          <w:marBottom w:val="0"/>
          <w:divBdr>
            <w:top w:val="none" w:sz="0" w:space="0" w:color="auto"/>
            <w:left w:val="none" w:sz="0" w:space="0" w:color="auto"/>
            <w:bottom w:val="none" w:sz="0" w:space="0" w:color="auto"/>
            <w:right w:val="none" w:sz="0" w:space="0" w:color="auto"/>
          </w:divBdr>
        </w:div>
        <w:div w:id="1560477895">
          <w:marLeft w:val="640"/>
          <w:marRight w:val="0"/>
          <w:marTop w:val="0"/>
          <w:marBottom w:val="0"/>
          <w:divBdr>
            <w:top w:val="none" w:sz="0" w:space="0" w:color="auto"/>
            <w:left w:val="none" w:sz="0" w:space="0" w:color="auto"/>
            <w:bottom w:val="none" w:sz="0" w:space="0" w:color="auto"/>
            <w:right w:val="none" w:sz="0" w:space="0" w:color="auto"/>
          </w:divBdr>
        </w:div>
        <w:div w:id="1096175674">
          <w:marLeft w:val="640"/>
          <w:marRight w:val="0"/>
          <w:marTop w:val="0"/>
          <w:marBottom w:val="0"/>
          <w:divBdr>
            <w:top w:val="none" w:sz="0" w:space="0" w:color="auto"/>
            <w:left w:val="none" w:sz="0" w:space="0" w:color="auto"/>
            <w:bottom w:val="none" w:sz="0" w:space="0" w:color="auto"/>
            <w:right w:val="none" w:sz="0" w:space="0" w:color="auto"/>
          </w:divBdr>
        </w:div>
        <w:div w:id="582644993">
          <w:marLeft w:val="640"/>
          <w:marRight w:val="0"/>
          <w:marTop w:val="0"/>
          <w:marBottom w:val="0"/>
          <w:divBdr>
            <w:top w:val="none" w:sz="0" w:space="0" w:color="auto"/>
            <w:left w:val="none" w:sz="0" w:space="0" w:color="auto"/>
            <w:bottom w:val="none" w:sz="0" w:space="0" w:color="auto"/>
            <w:right w:val="none" w:sz="0" w:space="0" w:color="auto"/>
          </w:divBdr>
        </w:div>
        <w:div w:id="1464470628">
          <w:marLeft w:val="640"/>
          <w:marRight w:val="0"/>
          <w:marTop w:val="0"/>
          <w:marBottom w:val="0"/>
          <w:divBdr>
            <w:top w:val="none" w:sz="0" w:space="0" w:color="auto"/>
            <w:left w:val="none" w:sz="0" w:space="0" w:color="auto"/>
            <w:bottom w:val="none" w:sz="0" w:space="0" w:color="auto"/>
            <w:right w:val="none" w:sz="0" w:space="0" w:color="auto"/>
          </w:divBdr>
        </w:div>
        <w:div w:id="590628556">
          <w:marLeft w:val="640"/>
          <w:marRight w:val="0"/>
          <w:marTop w:val="0"/>
          <w:marBottom w:val="0"/>
          <w:divBdr>
            <w:top w:val="none" w:sz="0" w:space="0" w:color="auto"/>
            <w:left w:val="none" w:sz="0" w:space="0" w:color="auto"/>
            <w:bottom w:val="none" w:sz="0" w:space="0" w:color="auto"/>
            <w:right w:val="none" w:sz="0" w:space="0" w:color="auto"/>
          </w:divBdr>
        </w:div>
        <w:div w:id="680398379">
          <w:marLeft w:val="640"/>
          <w:marRight w:val="0"/>
          <w:marTop w:val="0"/>
          <w:marBottom w:val="0"/>
          <w:divBdr>
            <w:top w:val="none" w:sz="0" w:space="0" w:color="auto"/>
            <w:left w:val="none" w:sz="0" w:space="0" w:color="auto"/>
            <w:bottom w:val="none" w:sz="0" w:space="0" w:color="auto"/>
            <w:right w:val="none" w:sz="0" w:space="0" w:color="auto"/>
          </w:divBdr>
        </w:div>
        <w:div w:id="2066635928">
          <w:marLeft w:val="640"/>
          <w:marRight w:val="0"/>
          <w:marTop w:val="0"/>
          <w:marBottom w:val="0"/>
          <w:divBdr>
            <w:top w:val="none" w:sz="0" w:space="0" w:color="auto"/>
            <w:left w:val="none" w:sz="0" w:space="0" w:color="auto"/>
            <w:bottom w:val="none" w:sz="0" w:space="0" w:color="auto"/>
            <w:right w:val="none" w:sz="0" w:space="0" w:color="auto"/>
          </w:divBdr>
        </w:div>
        <w:div w:id="600840504">
          <w:marLeft w:val="640"/>
          <w:marRight w:val="0"/>
          <w:marTop w:val="0"/>
          <w:marBottom w:val="0"/>
          <w:divBdr>
            <w:top w:val="none" w:sz="0" w:space="0" w:color="auto"/>
            <w:left w:val="none" w:sz="0" w:space="0" w:color="auto"/>
            <w:bottom w:val="none" w:sz="0" w:space="0" w:color="auto"/>
            <w:right w:val="none" w:sz="0" w:space="0" w:color="auto"/>
          </w:divBdr>
        </w:div>
        <w:div w:id="327292151">
          <w:marLeft w:val="640"/>
          <w:marRight w:val="0"/>
          <w:marTop w:val="0"/>
          <w:marBottom w:val="0"/>
          <w:divBdr>
            <w:top w:val="none" w:sz="0" w:space="0" w:color="auto"/>
            <w:left w:val="none" w:sz="0" w:space="0" w:color="auto"/>
            <w:bottom w:val="none" w:sz="0" w:space="0" w:color="auto"/>
            <w:right w:val="none" w:sz="0" w:space="0" w:color="auto"/>
          </w:divBdr>
        </w:div>
        <w:div w:id="187329097">
          <w:marLeft w:val="640"/>
          <w:marRight w:val="0"/>
          <w:marTop w:val="0"/>
          <w:marBottom w:val="0"/>
          <w:divBdr>
            <w:top w:val="none" w:sz="0" w:space="0" w:color="auto"/>
            <w:left w:val="none" w:sz="0" w:space="0" w:color="auto"/>
            <w:bottom w:val="none" w:sz="0" w:space="0" w:color="auto"/>
            <w:right w:val="none" w:sz="0" w:space="0" w:color="auto"/>
          </w:divBdr>
        </w:div>
        <w:div w:id="1331560554">
          <w:marLeft w:val="640"/>
          <w:marRight w:val="0"/>
          <w:marTop w:val="0"/>
          <w:marBottom w:val="0"/>
          <w:divBdr>
            <w:top w:val="none" w:sz="0" w:space="0" w:color="auto"/>
            <w:left w:val="none" w:sz="0" w:space="0" w:color="auto"/>
            <w:bottom w:val="none" w:sz="0" w:space="0" w:color="auto"/>
            <w:right w:val="none" w:sz="0" w:space="0" w:color="auto"/>
          </w:divBdr>
        </w:div>
        <w:div w:id="1304309759">
          <w:marLeft w:val="640"/>
          <w:marRight w:val="0"/>
          <w:marTop w:val="0"/>
          <w:marBottom w:val="0"/>
          <w:divBdr>
            <w:top w:val="none" w:sz="0" w:space="0" w:color="auto"/>
            <w:left w:val="none" w:sz="0" w:space="0" w:color="auto"/>
            <w:bottom w:val="none" w:sz="0" w:space="0" w:color="auto"/>
            <w:right w:val="none" w:sz="0" w:space="0" w:color="auto"/>
          </w:divBdr>
        </w:div>
        <w:div w:id="714619581">
          <w:marLeft w:val="640"/>
          <w:marRight w:val="0"/>
          <w:marTop w:val="0"/>
          <w:marBottom w:val="0"/>
          <w:divBdr>
            <w:top w:val="none" w:sz="0" w:space="0" w:color="auto"/>
            <w:left w:val="none" w:sz="0" w:space="0" w:color="auto"/>
            <w:bottom w:val="none" w:sz="0" w:space="0" w:color="auto"/>
            <w:right w:val="none" w:sz="0" w:space="0" w:color="auto"/>
          </w:divBdr>
        </w:div>
        <w:div w:id="1417871388">
          <w:marLeft w:val="640"/>
          <w:marRight w:val="0"/>
          <w:marTop w:val="0"/>
          <w:marBottom w:val="0"/>
          <w:divBdr>
            <w:top w:val="none" w:sz="0" w:space="0" w:color="auto"/>
            <w:left w:val="none" w:sz="0" w:space="0" w:color="auto"/>
            <w:bottom w:val="none" w:sz="0" w:space="0" w:color="auto"/>
            <w:right w:val="none" w:sz="0" w:space="0" w:color="auto"/>
          </w:divBdr>
        </w:div>
        <w:div w:id="949894557">
          <w:marLeft w:val="640"/>
          <w:marRight w:val="0"/>
          <w:marTop w:val="0"/>
          <w:marBottom w:val="0"/>
          <w:divBdr>
            <w:top w:val="none" w:sz="0" w:space="0" w:color="auto"/>
            <w:left w:val="none" w:sz="0" w:space="0" w:color="auto"/>
            <w:bottom w:val="none" w:sz="0" w:space="0" w:color="auto"/>
            <w:right w:val="none" w:sz="0" w:space="0" w:color="auto"/>
          </w:divBdr>
        </w:div>
        <w:div w:id="928008057">
          <w:marLeft w:val="640"/>
          <w:marRight w:val="0"/>
          <w:marTop w:val="0"/>
          <w:marBottom w:val="0"/>
          <w:divBdr>
            <w:top w:val="none" w:sz="0" w:space="0" w:color="auto"/>
            <w:left w:val="none" w:sz="0" w:space="0" w:color="auto"/>
            <w:bottom w:val="none" w:sz="0" w:space="0" w:color="auto"/>
            <w:right w:val="none" w:sz="0" w:space="0" w:color="auto"/>
          </w:divBdr>
        </w:div>
        <w:div w:id="640355253">
          <w:marLeft w:val="640"/>
          <w:marRight w:val="0"/>
          <w:marTop w:val="0"/>
          <w:marBottom w:val="0"/>
          <w:divBdr>
            <w:top w:val="none" w:sz="0" w:space="0" w:color="auto"/>
            <w:left w:val="none" w:sz="0" w:space="0" w:color="auto"/>
            <w:bottom w:val="none" w:sz="0" w:space="0" w:color="auto"/>
            <w:right w:val="none" w:sz="0" w:space="0" w:color="auto"/>
          </w:divBdr>
        </w:div>
        <w:div w:id="1169128637">
          <w:marLeft w:val="640"/>
          <w:marRight w:val="0"/>
          <w:marTop w:val="0"/>
          <w:marBottom w:val="0"/>
          <w:divBdr>
            <w:top w:val="none" w:sz="0" w:space="0" w:color="auto"/>
            <w:left w:val="none" w:sz="0" w:space="0" w:color="auto"/>
            <w:bottom w:val="none" w:sz="0" w:space="0" w:color="auto"/>
            <w:right w:val="none" w:sz="0" w:space="0" w:color="auto"/>
          </w:divBdr>
        </w:div>
        <w:div w:id="270089589">
          <w:marLeft w:val="640"/>
          <w:marRight w:val="0"/>
          <w:marTop w:val="0"/>
          <w:marBottom w:val="0"/>
          <w:divBdr>
            <w:top w:val="none" w:sz="0" w:space="0" w:color="auto"/>
            <w:left w:val="none" w:sz="0" w:space="0" w:color="auto"/>
            <w:bottom w:val="none" w:sz="0" w:space="0" w:color="auto"/>
            <w:right w:val="none" w:sz="0" w:space="0" w:color="auto"/>
          </w:divBdr>
        </w:div>
        <w:div w:id="1743335557">
          <w:marLeft w:val="640"/>
          <w:marRight w:val="0"/>
          <w:marTop w:val="0"/>
          <w:marBottom w:val="0"/>
          <w:divBdr>
            <w:top w:val="none" w:sz="0" w:space="0" w:color="auto"/>
            <w:left w:val="none" w:sz="0" w:space="0" w:color="auto"/>
            <w:bottom w:val="none" w:sz="0" w:space="0" w:color="auto"/>
            <w:right w:val="none" w:sz="0" w:space="0" w:color="auto"/>
          </w:divBdr>
        </w:div>
        <w:div w:id="1524005548">
          <w:marLeft w:val="640"/>
          <w:marRight w:val="0"/>
          <w:marTop w:val="0"/>
          <w:marBottom w:val="0"/>
          <w:divBdr>
            <w:top w:val="none" w:sz="0" w:space="0" w:color="auto"/>
            <w:left w:val="none" w:sz="0" w:space="0" w:color="auto"/>
            <w:bottom w:val="none" w:sz="0" w:space="0" w:color="auto"/>
            <w:right w:val="none" w:sz="0" w:space="0" w:color="auto"/>
          </w:divBdr>
        </w:div>
        <w:div w:id="1771505206">
          <w:marLeft w:val="640"/>
          <w:marRight w:val="0"/>
          <w:marTop w:val="0"/>
          <w:marBottom w:val="0"/>
          <w:divBdr>
            <w:top w:val="none" w:sz="0" w:space="0" w:color="auto"/>
            <w:left w:val="none" w:sz="0" w:space="0" w:color="auto"/>
            <w:bottom w:val="none" w:sz="0" w:space="0" w:color="auto"/>
            <w:right w:val="none" w:sz="0" w:space="0" w:color="auto"/>
          </w:divBdr>
        </w:div>
        <w:div w:id="800808335">
          <w:marLeft w:val="640"/>
          <w:marRight w:val="0"/>
          <w:marTop w:val="0"/>
          <w:marBottom w:val="0"/>
          <w:divBdr>
            <w:top w:val="none" w:sz="0" w:space="0" w:color="auto"/>
            <w:left w:val="none" w:sz="0" w:space="0" w:color="auto"/>
            <w:bottom w:val="none" w:sz="0" w:space="0" w:color="auto"/>
            <w:right w:val="none" w:sz="0" w:space="0" w:color="auto"/>
          </w:divBdr>
        </w:div>
        <w:div w:id="1543858595">
          <w:marLeft w:val="640"/>
          <w:marRight w:val="0"/>
          <w:marTop w:val="0"/>
          <w:marBottom w:val="0"/>
          <w:divBdr>
            <w:top w:val="none" w:sz="0" w:space="0" w:color="auto"/>
            <w:left w:val="none" w:sz="0" w:space="0" w:color="auto"/>
            <w:bottom w:val="none" w:sz="0" w:space="0" w:color="auto"/>
            <w:right w:val="none" w:sz="0" w:space="0" w:color="auto"/>
          </w:divBdr>
        </w:div>
        <w:div w:id="223683484">
          <w:marLeft w:val="640"/>
          <w:marRight w:val="0"/>
          <w:marTop w:val="0"/>
          <w:marBottom w:val="0"/>
          <w:divBdr>
            <w:top w:val="none" w:sz="0" w:space="0" w:color="auto"/>
            <w:left w:val="none" w:sz="0" w:space="0" w:color="auto"/>
            <w:bottom w:val="none" w:sz="0" w:space="0" w:color="auto"/>
            <w:right w:val="none" w:sz="0" w:space="0" w:color="auto"/>
          </w:divBdr>
        </w:div>
        <w:div w:id="830487524">
          <w:marLeft w:val="640"/>
          <w:marRight w:val="0"/>
          <w:marTop w:val="0"/>
          <w:marBottom w:val="0"/>
          <w:divBdr>
            <w:top w:val="none" w:sz="0" w:space="0" w:color="auto"/>
            <w:left w:val="none" w:sz="0" w:space="0" w:color="auto"/>
            <w:bottom w:val="none" w:sz="0" w:space="0" w:color="auto"/>
            <w:right w:val="none" w:sz="0" w:space="0" w:color="auto"/>
          </w:divBdr>
        </w:div>
        <w:div w:id="487475400">
          <w:marLeft w:val="640"/>
          <w:marRight w:val="0"/>
          <w:marTop w:val="0"/>
          <w:marBottom w:val="0"/>
          <w:divBdr>
            <w:top w:val="none" w:sz="0" w:space="0" w:color="auto"/>
            <w:left w:val="none" w:sz="0" w:space="0" w:color="auto"/>
            <w:bottom w:val="none" w:sz="0" w:space="0" w:color="auto"/>
            <w:right w:val="none" w:sz="0" w:space="0" w:color="auto"/>
          </w:divBdr>
        </w:div>
        <w:div w:id="1888292656">
          <w:marLeft w:val="640"/>
          <w:marRight w:val="0"/>
          <w:marTop w:val="0"/>
          <w:marBottom w:val="0"/>
          <w:divBdr>
            <w:top w:val="none" w:sz="0" w:space="0" w:color="auto"/>
            <w:left w:val="none" w:sz="0" w:space="0" w:color="auto"/>
            <w:bottom w:val="none" w:sz="0" w:space="0" w:color="auto"/>
            <w:right w:val="none" w:sz="0" w:space="0" w:color="auto"/>
          </w:divBdr>
        </w:div>
        <w:div w:id="1644389626">
          <w:marLeft w:val="640"/>
          <w:marRight w:val="0"/>
          <w:marTop w:val="0"/>
          <w:marBottom w:val="0"/>
          <w:divBdr>
            <w:top w:val="none" w:sz="0" w:space="0" w:color="auto"/>
            <w:left w:val="none" w:sz="0" w:space="0" w:color="auto"/>
            <w:bottom w:val="none" w:sz="0" w:space="0" w:color="auto"/>
            <w:right w:val="none" w:sz="0" w:space="0" w:color="auto"/>
          </w:divBdr>
        </w:div>
        <w:div w:id="247809354">
          <w:marLeft w:val="640"/>
          <w:marRight w:val="0"/>
          <w:marTop w:val="0"/>
          <w:marBottom w:val="0"/>
          <w:divBdr>
            <w:top w:val="none" w:sz="0" w:space="0" w:color="auto"/>
            <w:left w:val="none" w:sz="0" w:space="0" w:color="auto"/>
            <w:bottom w:val="none" w:sz="0" w:space="0" w:color="auto"/>
            <w:right w:val="none" w:sz="0" w:space="0" w:color="auto"/>
          </w:divBdr>
        </w:div>
        <w:div w:id="552232496">
          <w:marLeft w:val="640"/>
          <w:marRight w:val="0"/>
          <w:marTop w:val="0"/>
          <w:marBottom w:val="0"/>
          <w:divBdr>
            <w:top w:val="none" w:sz="0" w:space="0" w:color="auto"/>
            <w:left w:val="none" w:sz="0" w:space="0" w:color="auto"/>
            <w:bottom w:val="none" w:sz="0" w:space="0" w:color="auto"/>
            <w:right w:val="none" w:sz="0" w:space="0" w:color="auto"/>
          </w:divBdr>
        </w:div>
        <w:div w:id="2088264821">
          <w:marLeft w:val="640"/>
          <w:marRight w:val="0"/>
          <w:marTop w:val="0"/>
          <w:marBottom w:val="0"/>
          <w:divBdr>
            <w:top w:val="none" w:sz="0" w:space="0" w:color="auto"/>
            <w:left w:val="none" w:sz="0" w:space="0" w:color="auto"/>
            <w:bottom w:val="none" w:sz="0" w:space="0" w:color="auto"/>
            <w:right w:val="none" w:sz="0" w:space="0" w:color="auto"/>
          </w:divBdr>
        </w:div>
        <w:div w:id="774398657">
          <w:marLeft w:val="640"/>
          <w:marRight w:val="0"/>
          <w:marTop w:val="0"/>
          <w:marBottom w:val="0"/>
          <w:divBdr>
            <w:top w:val="none" w:sz="0" w:space="0" w:color="auto"/>
            <w:left w:val="none" w:sz="0" w:space="0" w:color="auto"/>
            <w:bottom w:val="none" w:sz="0" w:space="0" w:color="auto"/>
            <w:right w:val="none" w:sz="0" w:space="0" w:color="auto"/>
          </w:divBdr>
        </w:div>
        <w:div w:id="683366525">
          <w:marLeft w:val="640"/>
          <w:marRight w:val="0"/>
          <w:marTop w:val="0"/>
          <w:marBottom w:val="0"/>
          <w:divBdr>
            <w:top w:val="none" w:sz="0" w:space="0" w:color="auto"/>
            <w:left w:val="none" w:sz="0" w:space="0" w:color="auto"/>
            <w:bottom w:val="none" w:sz="0" w:space="0" w:color="auto"/>
            <w:right w:val="none" w:sz="0" w:space="0" w:color="auto"/>
          </w:divBdr>
        </w:div>
        <w:div w:id="809519559">
          <w:marLeft w:val="640"/>
          <w:marRight w:val="0"/>
          <w:marTop w:val="0"/>
          <w:marBottom w:val="0"/>
          <w:divBdr>
            <w:top w:val="none" w:sz="0" w:space="0" w:color="auto"/>
            <w:left w:val="none" w:sz="0" w:space="0" w:color="auto"/>
            <w:bottom w:val="none" w:sz="0" w:space="0" w:color="auto"/>
            <w:right w:val="none" w:sz="0" w:space="0" w:color="auto"/>
          </w:divBdr>
        </w:div>
        <w:div w:id="1178233760">
          <w:marLeft w:val="640"/>
          <w:marRight w:val="0"/>
          <w:marTop w:val="0"/>
          <w:marBottom w:val="0"/>
          <w:divBdr>
            <w:top w:val="none" w:sz="0" w:space="0" w:color="auto"/>
            <w:left w:val="none" w:sz="0" w:space="0" w:color="auto"/>
            <w:bottom w:val="none" w:sz="0" w:space="0" w:color="auto"/>
            <w:right w:val="none" w:sz="0" w:space="0" w:color="auto"/>
          </w:divBdr>
        </w:div>
        <w:div w:id="176707662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people" Target="people.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D152ECF-5C0E-45CF-9FD8-39D28F03A9C5}"/>
      </w:docPartPr>
      <w:docPartBody>
        <w:p w:rsidR="00DD6F5E" w:rsidRDefault="006311F6">
          <w:r w:rsidRPr="00126462">
            <w:rPr>
              <w:rStyle w:val="PlaceholderText"/>
            </w:rPr>
            <w:t>Click or tap here to enter text.</w:t>
          </w:r>
        </w:p>
      </w:docPartBody>
    </w:docPart>
    <w:docPart>
      <w:docPartPr>
        <w:name w:val="1B43FFC5F16A4AA287F33B9811CDB557"/>
        <w:category>
          <w:name w:val="General"/>
          <w:gallery w:val="placeholder"/>
        </w:category>
        <w:types>
          <w:type w:val="bbPlcHdr"/>
        </w:types>
        <w:behaviors>
          <w:behavior w:val="content"/>
        </w:behaviors>
        <w:guid w:val="{127D6ED7-DB7D-46CE-884F-1502B037D931}"/>
      </w:docPartPr>
      <w:docPartBody>
        <w:p w:rsidR="00DD6F5E" w:rsidRDefault="006311F6" w:rsidP="006311F6">
          <w:pPr>
            <w:pStyle w:val="1B43FFC5F16A4AA287F33B9811CDB557"/>
          </w:pPr>
          <w:r w:rsidRPr="001264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1F6"/>
    <w:rsid w:val="00142DA3"/>
    <w:rsid w:val="006311F6"/>
    <w:rsid w:val="00674EC6"/>
    <w:rsid w:val="0096512E"/>
    <w:rsid w:val="00C416DD"/>
    <w:rsid w:val="00DD6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11F6"/>
    <w:rPr>
      <w:color w:val="808080"/>
    </w:rPr>
  </w:style>
  <w:style w:type="paragraph" w:customStyle="1" w:styleId="1B43FFC5F16A4AA287F33B9811CDB557">
    <w:name w:val="1B43FFC5F16A4AA287F33B9811CDB557"/>
    <w:rsid w:val="006311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A76BFA-677D-4699-8648-C69FF910DB5C}">
  <we:reference id="wa104382081" version="1.55.1.0" store="en-US" storeType="OMEX"/>
  <we:alternateReferences>
    <we:reference id="wa104382081" version="1.55.1.0" store="" storeType="OMEX"/>
  </we:alternateReferences>
  <we:properties>
    <we:property name="MENDELEY_CITATIONS" value="[{&quot;citationID&quot;:&quot;MENDELEY_CITATION_048920f4-0223-4b18-9bf4-c7f1308f740f&quot;,&quot;properties&quot;:{&quot;noteIndex&quot;:0},&quot;isEdited&quot;:false,&quot;manualOverride&quot;:{&quot;citeprocText&quot;:&quot;(1)&quot;,&quot;isManuallyOverridden&quot;:false,&quot;manualOverrideText&quot;:&quot;&quot;},&quot;citationItems&quot;:[{&quot;id&quot;:&quot;307ee39f-9dc9-5260-8b2d-b6953c48e396&quot;,&quot;itemData&quot;:{&quot;author&quot;:[{&quot;dropping-particle&quot;:&quot;&quot;,&quot;family&quot;:&quot;WHO&quot;,&quot;given&quot;:&quot;&quot;,&quot;non-dropping-particle&quot;:&quot;&quot;,&quot;parse-names&quot;:false,&quot;suffix&quot;:&quot;&quot;}],&quot;id&quot;:&quot;307ee39f-9dc9-5260-8b2d-b6953c48e396&quot;,&quot;issued&quot;:{&quot;date-parts&quot;:[[&quot;2022&quot;]]},&quot;title&quot;:&quot;Diarrhoea, Diarrhoeal diseases, diarrhea, acute watery diarrhoea&quot;,&quot;type&quot;:&quot;webpage&quot;,&quot;container-title-short&quot;:&quot;&quot;},&quot;uris&quot;:[&quot;http://www.mendeley.com/documents/?uuid=a46265bf-e60c-3b4d-a5b6-d16744f16db7&quot;,&quot;http://www.mendeley.com/documents/?uuid=a5fe6dcc-ee73-4a0c-9f41-03ee887857d9&quot;],&quot;isTemporary&quot;:false,&quot;legacyDesktopId&quot;:&quot;a46265bf-e60c-3b4d-a5b6-d16744f16db7&quot;}],&quot;citationTag&quot;:&quot;MENDELEY_CITATION_v3_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&quot;},{&quot;citationID&quot;:&quot;MENDELEY_CITATION_063784ac-11c0-4ae2-81e7-6c95fd24b02d&quot;,&quot;properties&quot;:{&quot;noteIndex&quot;:0},&quot;isEdited&quot;:false,&quot;manualOverride&quot;:{&quot;citeprocText&quot;:&quot;(2)&quot;,&quot;isManuallyOverridden&quot;:false,&quot;manualOverrideText&quot;:&quot;&quot;},&quot;citationItems&quot;:[{&quot;id&quot;:&quot;7f14912b-e934-5268-a1e6-e5a3af27a684&quot;,&quot;itemData&quot;:{&quot;DOI&quot;:&quot;10.1596/978-1-4648-0348-2_CH9&quot;,&quot;PMID&quot;:&quot;27227225&quot;,&quot;author&quot;:[{&quot;dropping-particle&quot;:&quot;&quot;,&quot;family&quot;:&quot;Keusch&quot;,&quot;given&quot;:&quot;Gerald T.&quot;,&quot;non-dropping-particle&quot;:&quot;&quot;,&quot;parse-names&quot;:false,&quot;suffix&quot;:&quot;&quot;},{&quot;dropping-particle&quot;:&quot;&quot;,&quot;family&quot;:&quot;Walker&quot;,&quot;given&quot;:&quot;Christa Fischer&quot;,&quot;non-dropping-particle&quot;:&quot;&quot;,&quot;parse-names&quot;:false,&quot;suffix&quot;:&quot;&quot;},{&quot;dropping-particle&quot;:&quot;&quot;,&quot;family&quot;:&quot;Das&quot;,&quot;given&quot;:&quot;Jai K.&quot;,&quot;non-dropping-particle&quot;:&quot;&quot;,&quot;parse-names&quot;:false,&quot;suffix&quot;:&quot;&quot;},{&quot;dropping-particle&quot;:&quot;&quot;,&quot;family&quot;:&quot;Horton&quot;,&quot;given&quot;:&quot;Susan&quot;,&quot;non-dropping-particle&quot;:&quot;&quot;,&quot;parse-names&quot;:false,&quot;suffix&quot;:&quot;&quot;},{&quot;dropping-particle&quot;:&quot;&quot;,&quot;family&quot;:&quot;Habte&quot;,&quot;given&quot;:&quot;Demissie&quot;,&quot;non-dropping-particle&quot;:&quot;&quot;,&quot;parse-names&quot;:false,&quot;suffix&quot;:&quot;&quot;}],&quot;container-title&quot;:&quot;Disease Control Priorities, Third Edition (Volume 2): Reproductive, Maternal, Newborn, and Child Health&quot;,&quot;id&quot;:&quot;7f14912b-e934-5268-a1e6-e5a3af27a684&quot;,&quot;issued&quot;:{&quot;date-parts&quot;:[[&quot;2016&quot;,&quot;4&quot;]]},&quot;page&quot;:&quot;163-185&quot;,&quot;publisher&quot;:&quot;The International Bank for Reconstruction and Development / The World Bank&quot;,&quot;title&quot;:&quot;Diarrheal Diseases&quot;,&quot;type&quot;:&quot;article-journal&quot;,&quot;container-title-short&quot;:&quot;&quot;},&quot;uris&quot;:[&quot;http://www.mendeley.com/documents/?uuid=e0373b96-d27a-349e-8382-7e2682875a2d&quot;,&quot;http://www.mendeley.com/documents/?uuid=4f2b3f8c-7982-4ce6-a5f5-5018e2d55068&quot;],&quot;isTemporary&quot;:false,&quot;legacyDesktopId&quot;:&quot;e0373b96-d27a-349e-8382-7e2682875a2d&quot;}],&quot;citationTag&quot;:&quot;MENDELEY_CITATION_v3_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&quot;},{&quot;citationID&quot;:&quot;MENDELEY_CITATION_6740fddf-b486-4ba3-a84a-049518b388bc&quot;,&quot;properties&quot;:{&quot;noteIndex&quot;:0},&quot;isEdited&quot;:false,&quot;manualOverride&quot;:{&quot;citeprocText&quot;:&quot;(3)&quot;,&quot;isManuallyOverridden&quot;:false,&quot;manualOverrideText&quot;:&quot;&quot;},&quot;citationItems&quot;:[{&quot;id&quot;:&quot;c5344b77-584a-50e0-8c90-a22ae0706705&quot;,&quot;itemData&quot;:{&quot;author&quot;:[{&quot;dropping-particle&quot;:&quot;&quot;,&quot;family&quot;:&quot;WHO&quot;,&quot;given&quot;:&quot;&quot;,&quot;non-dropping-particle&quot;:&quot;&quot;,&quot;parse-names&quot;:false,&quot;suffix&quot;:&quot;&quot;}],&quot;id&quot;:&quot;c5344b77-584a-50e0-8c90-a22ae0706705&quot;,&quot;issued&quot;:{&quot;date-parts&quot;:[[&quot;2017&quot;]]},&quot;title&quot;:&quot;Diarrhoeal disease&quot;,&quot;type&quot;:&quot;webpage&quot;,&quot;container-title-short&quot;:&quot;&quot;},&quot;uris&quot;:[&quot;http://www.mendeley.com/documents/?uuid=f67a676c-c8ee-3651-a086-d9e68aa1ad5c&quot;,&quot;http://www.mendeley.com/documents/?uuid=aa88f364-c1c2-428c-b9d0-8dc1f9c527ff&quot;],&quot;isTemporary&quot;:false,&quot;legacyDesktopId&quot;:&quot;f67a676c-c8ee-3651-a086-d9e68aa1ad5c&quot;}],&quot;citationTag&quot;:&quot;MENDELEY_CITATION_v3_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&quot;},{&quot;citationID&quot;:&quot;MENDELEY_CITATION_e966e5e2-431e-4cc0-8ca4-26376233b426&quot;,&quot;properties&quot;:{&quot;noteIndex&quot;:0},&quot;isEdited&quot;:false,&quot;manualOverride&quot;:{&quot;citeprocText&quot;:&quot;(4)&quot;,&quot;isManuallyOverridden&quot;:false,&quot;manualOverrideText&quot;:&quot;&quot;},&quot;citationItems&quot;:[{&quot;id&quot;:&quot;23a4f06f-aa9b-57a7-8e30-2197cbfcc8fd&quot;,&quot;itemData&quot;:{&quot;author&quot;:[{&quot;dropping-particle&quot;:&quot;&quot;,&quot;family&quot;:&quot;UNICEF&quot;,&quot;given&quot;:&quot;&quot;,&quot;non-dropping-particle&quot;:&quot;&quot;,&quot;parse-names&quot;:false,&quot;suffix&quot;:&quot;&quot;}],&quot;id&quot;:&quot;23a4f06f-aa9b-57a7-8e30-2197cbfcc8fd&quot;,&quot;issued&quot;:{&quot;date-parts&quot;:[[&quot;2021&quot;]]},&quot;title&quot;:&quot;Diarrhoea&quot;,&quot;type&quot;:&quot;webpage&quot;,&quot;container-title-short&quot;:&quot;&quot;},&quot;uris&quot;:[&quot;http://www.mendeley.com/documents/?uuid=01a3cb67-a39a-3052-ae8b-e93daa1da52e&quot;,&quot;http://www.mendeley.com/documents/?uuid=93df3a00-f906-4b2d-876a-10074081d708&quot;],&quot;isTemporary&quot;:false,&quot;legacyDesktopId&quot;:&quot;01a3cb67-a39a-3052-ae8b-e93daa1da52e&quot;}],&quot;citationTag&quot;:&quot;MENDELEY_CITATION_v3_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&quot;},{&quot;citationID&quot;:&quot;MENDELEY_CITATION_38f4c0ac-dcbf-4307-b73f-726e3c95794b&quot;,&quot;properties&quot;:{&quot;noteIndex&quot;:0},&quot;isEdited&quot;:false,&quot;manualOverride&quot;:{&quot;citeprocText&quot;:&quot;(5)&quot;,&quot;isManuallyOverridden&quot;:false,&quot;manualOverrideText&quot;:&quot;&quot;},&quot;citationItems&quot;:[{&quot;id&quot;:&quot;4c288776-3298-5bb0-b1a2-2bd778c2e9ed&quot;,&quot;itemData&quot;:{&quot;author&quot;:[{&quot;dropping-particle&quot;:&quot;&quot;,&quot;family&quot;:&quot;WHO&quot;,&quot;given&quot;:&quot;&quot;,&quot;non-dropping-particle&quot;:&quot;&quot;,&quot;parse-names&quot;:false,&quot;suffix&quot;:&quot;&quot;}],&quot;id&quot;:&quot;4c288776-3298-5bb0-b1a2-2bd778c2e9ed&quot;,&quot;issued&quot;:{&quot;date-parts&quot;:[[&quot;2017&quot;]]},&quot;title&quot;:&quot;Diarrhoeal disease&quot;,&quot;type&quot;:&quot;webpage&quot;,&quot;container-title-short&quot;:&quot;&quot;},&quot;uris&quot;:[&quot;http://www.mendeley.com/documents/?uuid=aa88f364-c1c2-428c-b9d0-8dc1f9c527ff&quot;,&quot;http://www.mendeley.com/documents/?uuid=f67a676c-c8ee-3651-a086-d9e68aa1ad5c&quot;],&quot;isTemporary&quot;:false,&quot;legacyDesktopId&quot;:&quot;aa88f364-c1c2-428c-b9d0-8dc1f9c527ff&quot;}],&quot;citationTag&quot;:&quot;MENDELEY_CITATION_v3_eyJjaXRhdGlvbklEIjoiTUVOREVMRVlfQ0lUQVRJT05fMzhmNGMwYWMtZGNiZi00MzA3LWI3M2YtNzI2ZTNjOTU3OTR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quot;},{&quot;citationID&quot;:&quot;MENDELEY_CITATION_52f1c9ac-537c-4eb3-ac0d-3c01983aac17&quot;,&quot;properties&quot;:{&quot;noteIndex&quot;:0},&quot;isEdited&quot;:false,&quot;manualOverride&quot;:{&quot;citeprocText&quot;:&quot;(6)&quot;,&quot;isManuallyOverridden&quot;:false,&quot;manualOverrideText&quot;:&quot;&quot;},&quot;citationItems&quot;:[{&quot;id&quot;:&quot;c334871a-6357-5ecd-b6c9-133d7cbdcaa3&quot;,&quot;itemData&quot;:{&quot;DOI&quot;:&quot;10.1596/978-1-4648-0522-6_CH9&quot;,&quot;ISBN&quot;:&quot;9781464805226&quot;,&quot;PMID&quot;:&quot;30212108&quot;,&quot;abstract&quot;:&quo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quot;,&quot;author&quot;:[{&quot;dropping-particle&quot;:&quot;&quot;,&quot;family&quot;:&quot;Hutton&quot;,&quot;given&quot;:&quot;Guy&quot;,&quot;non-dropping-particle&quot;:&quot;&quot;,&quot;parse-names&quot;:false,&quot;suffix&quot;:&quot;&quot;},{&quot;dropping-particle&quot;:&quot;&quot;,&quot;family&quot;:&quot;Chase&quot;,&quot;given&quot;:&quot;Claire&quot;,&quot;non-dropping-particle&quot;:&quot;&quot;,&quot;parse-names&quot;:false,&quot;suffix&quot;:&quot;&quot;}],&quot;container-title&quot;:&quot;Disease Control Priorities, Third Edition (Volume 7): Injury Prevention and Environmental Health&quot;,&quot;id&quot;:&quot;c334871a-6357-5ecd-b6c9-133d7cbdcaa3&quot;,&quot;issued&quot;:{&quot;date-parts&quot;:[[&quot;2017&quot;,&quot;10&quot;]]},&quot;page&quot;:&quot;171-198&quot;,&quot;publisher&quot;:&quot;The International Bank for Reconstruction and Development / The World Bank&quot;,&quot;title&quot;:&quot;Water Supply, Sanitation, and Hygiene&quot;,&quot;type&quot;:&quot;article-journal&quot;,&quot;container-title-short&quot;:&quot;&quot;},&quot;uris&quot;:[&quot;http://www.mendeley.com/documents/?uuid=b6ce6f01-6acc-377f-a3b2-731aa35507fd&quot;,&quot;http://www.mendeley.com/documents/?uuid=886ea60d-2706-4e76-9400-c253e87e11f5&quot;],&quot;isTemporary&quot;:false,&quot;legacyDesktopId&quot;:&quot;b6ce6f01-6acc-377f-a3b2-731aa35507fd&quot;}],&quot;citationTag&quot;:&quot;MENDELEY_CITATION_v3_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&quot;},{&quot;citationID&quot;:&quot;MENDELEY_CITATION_33bfd264-5351-4dcd-b1a2-9de6b4c6d67b&quot;,&quot;properties&quot;:{&quot;noteIndex&quot;:0},&quot;isEdited&quot;:false,&quot;manualOverride&quot;:{&quot;citeprocText&quot;:&quot;(5)&quot;,&quot;isManuallyOverridden&quot;:false,&quot;manualOverrideText&quot;:&quot;&quot;},&quot;citationItems&quot;:[{&quot;id&quot;:&quot;4c288776-3298-5bb0-b1a2-2bd778c2e9ed&quot;,&quot;itemData&quot;:{&quot;author&quot;:[{&quot;dropping-particle&quot;:&quot;&quot;,&quot;family&quot;:&quot;WHO&quot;,&quot;given&quot;:&quot;&quot;,&quot;non-dropping-particle&quot;:&quot;&quot;,&quot;parse-names&quot;:false,&quot;suffix&quot;:&quot;&quot;}],&quot;id&quot;:&quot;4c288776-3298-5bb0-b1a2-2bd778c2e9ed&quot;,&quot;issued&quot;:{&quot;date-parts&quot;:[[&quot;2017&quot;]]},&quot;title&quot;:&quot;Diarrhoeal disease&quot;,&quot;type&quot;:&quot;webpage&quot;,&quot;container-title-short&quot;:&quot;&quot;},&quot;uris&quot;:[&quot;http://www.mendeley.com/documents/?uuid=aa88f364-c1c2-428c-b9d0-8dc1f9c527ff&quot;,&quot;http://www.mendeley.com/documents/?uuid=f67a676c-c8ee-3651-a086-d9e68aa1ad5c&quot;],&quot;isTemporary&quot;:false,&quot;legacyDesktopId&quot;:&quot;aa88f364-c1c2-428c-b9d0-8dc1f9c527ff&quot;}],&quot;citationTag&quot;:&quot;MENDELEY_CITATION_v3_eyJjaXRhdGlvbklEIjoiTUVOREVMRVlfQ0lUQVRJT05fMzNiZmQyNjQtNTM1MS00ZGNkLWIxYTItOWRlNmI0YzZkNjd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quot;},{&quot;citationID&quot;:&quot;MENDELEY_CITATION_e65eebf0-2f61-4caa-a93b-a27465debc89&quot;,&quot;properties&quot;:{&quot;noteIndex&quot;:0},&quot;isEdited&quot;:false,&quot;manualOverride&quot;:{&quot;citeprocText&quot;:&quot;(7)&quot;,&quot;isManuallyOverridden&quot;:false,&quot;manualOverrideText&quot;:&quot;&quot;},&quot;citationItems&quot;:[{&quot;id&quot;:&quot;41cc886c-f44a-518c-bdfe-0522e477058a&quot;,&quot;itemData&quot;:{&quot;DOI&quot;:&quot;10.3389/FCIMB.2020.548492/BIBTEX&quot;,&quot;ISSN&quot;:&quot;22352988&quot;,&quot;PMID&quot;:&quot;33409157&quot;,&quot;abstract&quot;:&quo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quot;,&quot;author&quot;:[{&quot;dropping-particle&quot;:&quot;&quot;,&quot;family&quot;:&quot;Braz&quot;,&quot;given&quot;:&quot;Vânia Santos&quot;,&quot;non-dropping-particle&quot;:&quot;&quot;,&quot;parse-names&quot;:false,&quot;suffix&quot;:&quot;&quot;},{&quot;dropping-particle&quot;:&quot;&quot;,&quot;family&quot;:&quot;Melchior&quot;,&quot;given&quot;:&quot;Karine&quot;,&quot;non-dropping-particle&quot;:&quot;&quot;,&quot;parse-names&quot;:false,&quot;suffix&quot;:&quot;&quot;},{&quot;dropping-particle&quot;:&quot;&quot;,&quot;family&quot;:&quot;Moreira&quot;,&quot;given&quot;:&quot;Cristiano Gallina&quot;,&quot;non-dropping-particle&quot;:&quot;&quot;,&quot;parse-names&quot;:false,&quot;suffix&quot;:&quot;&quot;}],&quot;container-title&quot;:&quot;Frontiers in Cellular and Infection Microbiology&quot;,&quot;id&quot;:&quot;41cc886c-f44a-518c-bdfe-0522e477058a&quot;,&quot;issued&quot;:{&quot;date-parts&quot;:[[&quot;2020&quot;,&quot;12&quot;]]},&quot;page&quot;:&quot;793&quot;,&quot;publisher&quot;:&quot;Frontiers Media S.A.&quot;,&quot;title&quot;:&quot;Escherichia coli as a Multifaceted Pathogenic and Versatile Bacterium&quot;,&quot;type&quot;:&quot;article-journal&quot;,&quot;volume&quot;:&quot;10&quot;,&quot;container-title-short&quot;:&quot;Front Cell Infect Microbiol&quot;},&quot;uris&quot;:[&quot;http://www.mendeley.com/documents/?uuid=57b00213-9969-388f-a5c2-3464532aa927&quot;,&quot;http://www.mendeley.com/documents/?uuid=6bd084e5-4c33-41d0-970d-406ab626b16d&quot;],&quot;isTemporary&quot;:false,&quot;legacyDesktopId&quot;:&quot;57b00213-9969-388f-a5c2-3464532aa927&quot;}],&quot;citationTag&quot;:&quot;MENDELEY_CITATION_v3_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&quot;},{&quot;citationID&quot;:&quot;MENDELEY_CITATION_2249e0e2-b71a-4e64-affd-205cfb9525ea&quot;,&quot;properties&quot;:{&quot;noteIndex&quot;:0},&quot;isEdited&quot;:false,&quot;manualOverride&quot;:{&quot;citeprocText&quot;:&quot;(8)&quot;,&quot;isManuallyOverridden&quot;:false,&quot;manualOverrideText&quot;:&quot;&quot;},&quot;citationItems&quot;:[{&quot;id&quot;:&quot;8b045143-ec98-5404-bd3a-925ce8253397&quot;,&quot;itemData&quot;:{&quot;DOI&quot;:&quot;10.1590/S0074-02762005000400004&quot;,&quot;ISSN&quot;:&quot;0074-0276&quot;,&quot;PMID&quot;:&quot;16113883&quot;,&quot;abstract&quot;:&quo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quot;,&quot;author&quot;:[{&quot;dropping-particle&quot;:&quot;&quot;,&quot;family&quot;:&quot;Franzolin&quot;,&quot;given&quot;:&quot;Marcia Regina&quot;,&quot;non-dropping-particle&quot;:&quot;&quot;,&quot;parse-names&quot;:false,&quot;suffix&quot;:&quot;&quot;},{&quot;dropping-particle&quot;:&quot;&quot;,&quot;family&quot;:&quot;Alves&quot;,&quot;given&quot;:&quot;Rosely Cabette Barbosa&quot;,&quot;non-dropping-particle&quot;:&quot;&quot;,&quot;parse-names&quot;:false,&quot;suffix&quot;:&quot;&quot;},{&quot;dropping-particle&quot;:&quot;&quot;,&quot;family&quot;:&quot;Keller&quot;,&quot;given&quot;:&quot;Rogéria&quot;,&quot;non-dropping-particle&quot;:&quot;&quot;,&quot;parse-names&quot;:false,&quot;suffix&quot;:&quot;&quot;},{&quot;dropping-particle&quot;:&quot;&quot;,&quot;family&quot;:&quot;Gomes&quot;,&quot;given&quot;:&quot;Tânia Aparecida Tardelli&quot;,&quot;non-dropping-particle&quot;:&quot;&quot;,&quot;parse-names&quot;:false,&quot;suffix&quot;:&quot;&quot;},{&quot;dropping-particle&quot;:&quot;&quot;,&quot;family&quot;:&quot;Beutin&quot;,&quot;given&quot;:&quot;Lothar&quot;,&quot;non-dropping-particle&quot;:&quot;&quot;,&quot;parse-names&quot;:false,&quot;suffix&quot;:&quot;&quot;},{&quot;dropping-particle&quot;:&quot;&quot;,&quot;family&quot;:&quot;Barreto&quot;,&quot;given&quot;:&quot;Mauricio Lima&quot;,&quot;non-dropping-particle&quot;:&quot;&quot;,&quot;parse-names&quot;:false,&quot;suffix&quot;:&quot;&quot;},{&quot;dropping-particle&quot;:&quot;&quot;,&quot;family&quot;:&quot;Milroy&quot;,&quot;given&quot;:&quot;Craig&quot;,&quot;non-dropping-particle&quot;:&quot;&quot;,&quot;parse-names&quot;:false,&quot;suffix&quot;:&quot;&quot;},{&quot;dropping-particle&quot;:&quot;&quot;,&quot;family&quot;:&quot;Strina&quot;,&quot;given&quot;:&quot;Agostino&quot;,&quot;non-dropping-particle&quot;:&quot;&quot;,&quot;parse-names&quot;:false,&quot;suffix&quot;:&quot;&quot;},{&quot;dropping-particle&quot;:&quot;&quot;,&quot;family&quot;:&quot;Ribeiro&quot;,&quot;given&quot;:&quot;Hugo&quot;,&quot;non-dropping-particle&quot;:&quot;&quot;,&quot;parse-names&quot;:false,&quot;suffix&quot;:&quot;&quot;},{&quot;dropping-particle&quot;:&quot;&quot;,&quot;family&quot;:&quot;Trabulsi&quot;,&quot;given&quot;:&quot;Luiz Rachid&quot;,&quot;non-dropping-particle&quot;:&quot;&quot;,&quot;parse-names&quot;:false,&quot;suffix&quot;:&quot;&quot;}],&quot;container-title&quot;:&quot;Memórias do Instituto Oswaldo Cruz&quot;,&quot;id&quot;:&quot;8b045143-ec98-5404-bd3a-925ce8253397&quot;,&quot;issue&quot;:&quot;4&quot;,&quot;issued&quot;:{&quot;date-parts&quot;:[[&quot;2005&quot;]]},&quot;page&quot;:&quot;359-363&quot;,&quot;publisher&quot;:&quot;Instituto Oswaldo Cruz, Ministério da Saúde&quot;,&quot;title&quot;:&quot;Prevalence of diarrheagenic Escherichia coli in children with diarrhea in Salvador, Bahia, Brazil&quot;,&quot;type&quot;:&quot;article-journal&quot;,&quot;volume&quot;:&quot;100&quot;,&quot;container-title-short&quot;:&quot;Mem Inst Oswaldo Cruz&quot;},&quot;uris&quot;:[&quot;http://www.mendeley.com/documents/?uuid=0bdd372b-1f2c-3056-b89a-f9e651eb482e&quot;,&quot;http://www.mendeley.com/documents/?uuid=51091dae-0e2e-4d84-a06f-2248738eea93&quot;],&quot;isTemporary&quot;:false,&quot;legacyDesktopId&quot;:&quot;0bdd372b-1f2c-3056-b89a-f9e651eb482e&quot;}],&quot;citationTag&quot;:&quot;MENDELEY_CITATION_v3_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&quot;},{&quot;citationID&quot;:&quot;MENDELEY_CITATION_5f3ad1f9-eae8-430b-99d2-cb30dae34a76&quot;,&quot;properties&quot;:{&quot;noteIndex&quot;:0},&quot;isEdited&quot;:false,&quot;manualOverride&quot;:{&quot;citeprocText&quot;:&quot;(9)&quot;,&quot;isManuallyOverridden&quot;:false,&quot;manualOverrideText&quot;:&quot;&quot;},&quot;citationItems&quot;:[{&quot;id&quot;:&quot;63e380c8-5871-5935-94d4-1cda03869370&quot;,&quot;itemData&quot;:{&quot;DOI&quot;:&quot;10.1179/146532805X23335&quot;,&quot;ISSN&quot;:&quot;0272-4936&quot;,&quot;PMID&quot;:&quot;15814047&quot;,&quot;abstract&quot;:&quo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quot;,&quot;author&quot;:[{&quot;dropping-particle&quot;:&quot;&quot;,&quot;family&quot;:&quot;Salmanzadeh-Ahrabi&quot;,&quot;given&quot;:&quot;Siavosh&quot;,&quot;non-dropping-particle&quot;:&quot;&quot;,&quot;parse-names&quot;:false,&quot;suffix&quot;:&quot;&quot;},{&quot;dropping-particle&quot;:&quot;&quot;,&quot;family&quot;:&quot;Habibi&quot;,&quot;given&quot;:&quot;Effat&quot;,&quot;non-dropping-particle&quot;:&quot;&quot;,&quot;parse-names&quot;:false,&quot;suffix&quot;:&quot;&quot;},{&quot;dropping-particle&quot;:&quot;&quot;,&quot;family&quot;:&quot;Jaafari&quot;,&quot;given&quot;:&quot;Fereshteh&quot;,&quot;non-dropping-particle&quot;:&quot;&quot;,&quot;parse-names&quot;:false,&quot;suffix&quot;:&quot;&quot;},{&quot;dropping-particle&quot;:&quot;&quot;,&quot;family&quot;:&quot;Zali&quot;,&quot;given&quot;:&quot;Mohammad Reza&quot;,&quot;non-dropping-particle&quot;:&quot;&quot;,&quot;parse-names&quot;:false,&quot;suffix&quot;:&quot;&quot;}],&quot;container-title&quot;:&quot;Annals of tropical paediatrics&quot;,&quot;id&quot;:&quot;63e380c8-5871-5935-94d4-1cda03869370&quot;,&quot;issue&quot;:&quot;1&quot;,&quot;issued&quot;:{&quot;date-parts&quot;:[[&quot;2005&quot;,&quot;3&quot;]]},&quot;page&quot;:&quot;35-39&quot;,&quot;publisher&quot;:&quot;Ann Trop Paediatr&quot;,&quot;title&quot;:&quot;Molecular epidemiology of Escherichia coli diarrhoea in children in Tehran&quot;,&quot;type&quot;:&quot;article-journal&quot;,&quot;volume&quot;:&quot;25&quot;,&quot;container-title-short&quot;:&quot;Ann Trop Paediatr&quot;},&quot;uris&quot;:[&quot;http://www.mendeley.com/documents/?uuid=53c126e0-e4e7-3b23-855e-b808f63c0f15&quot;,&quot;http://www.mendeley.com/documents/?uuid=eecc8398-8b6b-4598-a927-078ca8268e35&quot;],&quot;isTemporary&quot;:false,&quot;legacyDesktopId&quot;:&quot;53c126e0-e4e7-3b23-855e-b808f63c0f15&quot;}],&quot;citationTag&quot;:&quot;MENDELEY_CITATION_v3_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&quot;},{&quot;citationID&quot;:&quot;MENDELEY_CITATION_e72040c7-a36d-4623-aa08-eb9fda7a640b&quot;,&quot;properties&quot;:{&quot;noteIndex&quot;:0},&quot;isEdited&quot;:false,&quot;manualOverride&quot;:{&quot;citeprocText&quot;:&quot;(10)&quot;,&quot;isManuallyOverridden&quot;:false,&quot;manualOverrideText&quot;:&quot;&quot;},&quot;citationItems&quot;:[{&quot;id&quot;:&quot;4004db42-2425-5580-93f5-428eac5fdc9c&quot;,&quot;itemData&quot;:{&quot;DOI&quot;:&quot;10.1371/JOURNAL.PONE.0246024&quot;,&quot;ISBN&quot;:&quot;1111111111&quot;,&quot;ISSN&quot;:&quot;1932-6203&quot;,&quot;PMID&quot;:&quot;33508023&quot;,&quot;abstract&quot;:&quo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quot;,&quot;author&quot;:[{&quot;dropping-particle&quot;:&quot;&quot;,&quot;family&quot;:&quot;Getaneh&quot;,&quot;given&quot;:&quot;Dawit Kassaye&quot;,&quot;non-dropping-particle&quot;:&quot;&quot;,&quot;parse-names&quot;:false,&quot;suffix&quot;:&quot;&quot;},{&quot;dropping-particle&quot;:&quot;&quot;,&quot;family&quot;:&quot;Hordofa&quot;,&quot;given&quot;:&quot;Lemessa Oljira&quot;,&quot;non-dropping-particle&quot;:&quot;&quot;,&quot;parse-names&quot;:false,&quot;suffix&quot;:&quot;&quot;},{&quot;dropping-particle&quot;:&quot;&quot;,&quot;family&quot;:&quot;Ayana&quot;,&quot;given&quot;:&quot;Desalegn Admassu&quot;,&quot;non-dropping-particle&quot;:&quot;&quot;,&quot;parse-names&quot;:false,&quot;suffix&quot;:&quot;&quot;},{&quot;dropping-particle&quot;:&quot;&quot;,&quot;family&quot;:&quot;Tessema&quot;,&quot;given&quot;:&quot;Tesfaye Sisay&quot;,&quot;non-dropping-particle&quot;:&quot;&quot;,&quot;parse-names&quot;:false,&quot;suffix&quot;:&quot;&quot;},{&quot;dropping-particle&quot;:&quot;&quot;,&quot;family&quot;:&quot;Regassa&quot;,&quot;given&quot;:&quot;Lemma Demissie&quot;,&quot;non-dropping-particle&quot;:&quot;&quot;,&quot;parse-names&quot;:false,&quot;suffix&quot;:&quot;&quot;}],&quot;container-title&quot;:&quot;PLOS ONE&quot;,&quot;id&quot;:&quot;4004db42-2425-5580-93f5-428eac5fdc9c&quot;,&quot;issue&quot;:&quot;1&quot;,&quot;issued&quot;:{&quot;date-parts&quot;:[[&quot;2021&quot;,&quot;1&quot;]]},&quot;page&quot;:&quot;e0246024&quot;,&quot;publisher&quot;:&quot;Public Library of Science&quot;,&quot;title&quot;:&quot;Prevalence of Escherichia coli O157:H7 and associated factors in under-five children in Eastern Ethiopia&quot;,&quot;type&quot;:&quot;article-journal&quot;,&quot;volume&quot;:&quot;16&quot;,&quot;container-title-short&quot;:&quot;PLoS One&quot;},&quot;uris&quot;:[&quot;http://www.mendeley.com/documents/?uuid=9e4095c9-f1a4-3bfa-9570-d1d7db12898f&quot;,&quot;http://www.mendeley.com/documents/?uuid=a8a5ce88-ed90-4452-a7b2-7a44ba95004a&quot;],&quot;isTemporary&quot;:false,&quot;legacyDesktopId&quot;:&quot;9e4095c9-f1a4-3bfa-9570-d1d7db12898f&quot;}],&quot;citationTag&quot;:&quot;MENDELEY_CITATION_v3_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&quot;},{&quot;citationID&quot;:&quot;MENDELEY_CITATION_7b6e81a8-63a3-41a4-8d5b-750f22235113&quot;,&quot;properties&quot;:{&quot;noteIndex&quot;:0},&quot;isEdited&quot;:false,&quot;manualOverride&quot;:{&quot;citeprocText&quot;:&quot;(11)&quot;,&quot;isManuallyOverridden&quot;:false,&quot;manualOverrideText&quot;:&quot;&quot;},&quot;citationItems&quot;:[{&quot;id&quot;:&quot;435f41e3-00e7-5fa1-9edb-a059db4a023e&quot;,&quot;itemData&quot;:{&quot;DOI&quot;:&quot;10.1016/J.JINF.2015.03.001&quot;,&quot;ISSN&quot;:&quot;1532-2742&quot;,&quot;PMID&quot;:&quot;25753104&quot;,&quot;abstract&quot;:&quo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quot;,&quot;author&quot;:[{&quot;dropping-particle&quot;:&quot;&quot;,&quot;family&quot;:&quot;Yu&quot;,&quot;given&quot;:&quot;Jianxing&quot;,&quot;non-dropping-particle&quot;:&quot;&quot;,&quot;parse-names&quot;:false,&quot;suffix&quot;:&quot;&quot;},{&quot;dropping-particle&quot;:&quot;&quot;,&quot;family&quot;:&quot;Jing&quot;,&quot;given&quot;:&quot;Huaiqi&quot;,&quot;non-dropping-particle&quot;:&quot;&quot;,&quot;parse-names&quot;:false,&quot;suffix&quot;:&quot;&quot;},{&quot;dropping-particle&quot;:&quot;&quot;,&quot;family&quot;:&quot;Lai&quot;,&quot;given&quot;:&quot;Shengjie&quot;,&quot;non-dropping-particle&quot;:&quot;&quot;,&quot;parse-names&quot;:false,&quot;suffix&quot;:&quot;&quot;},{&quot;dropping-particle&quot;:&quot;&quot;,&quot;family&quot;:&quot;Xu&quot;,&quot;given&quot;:&quot;Wenbo&quot;,&quot;non-dropping-particle&quot;:&quot;&quot;,&quot;parse-names&quot;:false,&quot;suffix&quot;:&quot;&quot;},{&quot;dropping-particle&quot;:&quot;&quot;,&quot;family&quot;:&quot;Li&quot;,&quot;given&quot;:&quot;Mengfeng&quot;,&quot;non-dropping-particle&quot;:&quot;&quot;,&quot;parse-names&quot;:false,&quot;suffix&quot;:&quot;&quot;},{&quot;dropping-particle&quot;:&quot;&quot;,&quot;family&quot;:&quot;Wu&quot;,&quot;given&quot;:&quot;Jianguo&quot;,&quot;non-dropping-particle&quot;:&quot;&quot;,&quot;parse-names&quot;:false,&quot;suffix&quot;:&quot;&quot;},{&quot;dropping-particle&quot;:&quot;&quot;,&quot;family&quot;:&quot;Liu&quot;,&quot;given&quot;:&quot;Wei&quot;,&quot;non-dropping-particle&quot;:&quot;&quot;,&quot;parse-names&quot;:false,&quot;suffix&quot;:&quot;&quot;},{&quot;dropping-particle&quot;:&quot;&quot;,&quot;family&quot;:&quot;Yuan&quot;,&quot;given&quot;:&quot;Zhenghong&quot;,&quot;non-dropping-particle&quot;:&quot;&quot;,&quot;parse-names&quot;:false,&quot;suffix&quot;:&quot;&quot;},{&quot;dropping-particle&quot;:&quot;&quot;,&quot;family&quot;:&quot;Chen&quot;,&quot;given&quot;:&quot;Yu&quot;,&quot;non-dropping-particle&quot;:&quot;&quot;,&quot;parse-names&quot;:false,&quot;suffix&quot;:&quot;&quot;},{&quot;dropping-particle&quot;:&quot;&quot;,&quot;family&quot;:&quot;Zhao&quot;,&quot;given&quot;:&quot;Shiwen&quot;,&quot;non-dropping-particle&quot;:&quot;&quot;,&quot;parse-names&quot;:false,&quot;suffix&quot;:&quot;&quot;},{&quot;dropping-particle&quot;:&quot;&quot;,&quot;family&quot;:&quot;Wang&quot;,&quot;given&quot;:&quot;Xinhua&quot;,&quot;non-dropping-particle&quot;:&quot;&quot;,&quot;parse-names&quot;:false,&quot;suffix&quot;:&quot;&quot;},{&quot;dropping-particle&quot;:&quot;&quot;,&quot;family&quot;:&quot;Zhao&quot;,&quot;given&quot;:&quot;Zhuo&quot;,&quot;non-dropping-particle&quot;:&quot;&quot;,&quot;parse-names&quot;:false,&quot;suffix&quot;:&quot;&quot;},{&quot;dropping-particle&quot;:&quot;&quot;,&quot;family&quot;:&quot;Ran&quot;,&quot;given&quot;:&quot;Lu&quot;,&quot;non-dropping-particle&quot;:&quot;&quot;,&quot;parse-names&quot;:false,&quot;suffix&quot;:&quot;&quot;},{&quot;dropping-particle&quot;:&quot;&quot;,&quot;family&quot;:&quot;Wu&quot;,&quot;given&quot;:&quot;Shuyu&quot;,&quot;non-dropping-particle&quot;:&quot;&quot;,&quot;parse-names&quot;:false,&quot;suffix&quot;:&quot;&quot;},{&quot;dropping-particle&quot;:&quot;&quot;,&quot;family&quot;:&quot;Klena&quot;,&quot;given&quot;:&quot;John D.&quot;,&quot;non-dropping-particle&quot;:&quot;&quot;,&quot;parse-names&quot;:false,&quot;suffix&quot;:&quot;&quot;},{&quot;dropping-particle&quot;:&quot;&quot;,&quot;family&quot;:&quot;Feng&quot;,&quot;given&quot;:&quot;Luzhao&quot;,&quot;non-dropping-particle&quot;:&quot;&quot;,&quot;parse-names&quot;:false,&quot;suffix&quot;:&quot;&quot;},{&quot;dropping-particle&quot;:&quot;&quot;,&quot;family&quot;:&quot;Li&quot;,&quot;given&quot;:&quot;Fu&quot;,&quot;non-dropping-particle&quot;:&quot;&quot;,&quot;parse-names&quot;:false,&quot;suffix&quot;:&quot;&quot;},{&quot;dropping-particle&quot;:&quot;&quot;,&quot;family&quot;:&quot;Ye&quot;,&quot;given&quot;:&quot;Xianfei&quot;,&quot;non-dropping-particle&quot;:&quot;&quot;,&quot;parse-names&quot;:false,&quot;suffix&quot;:&quot;&quot;},{&quot;dropping-particle&quot;:&quot;&quot;,&quot;family&quot;:&quot;Qiu&quot;,&quot;given&quot;:&quot;Yanzi&quot;,&quot;non-dropping-particle&quot;:&quot;&quot;,&quot;parse-names&quot;:false,&quot;suffix&quot;:&quot;&quot;},{&quot;dropping-particle&quot;:&quot;&quot;,&quot;family&quot;:&quot;Wang&quot;,&quot;given&quot;:&quot;Xin&quot;,&quot;non-dropping-particle&quot;:&quot;&quot;,&quot;parse-names&quot;:false,&quot;suffix&quot;:&quot;&quot;},{&quot;dropping-particle&quot;:&quot;&quot;,&quot;family&quot;:&quot;Yu&quot;,&quot;given&quot;:&quot;Hongjie&quot;,&quot;non-dropping-particle&quot;:&quot;&quot;,&quot;parse-names&quot;:false,&quot;suffix&quot;:&quot;&quot;},{&quot;dropping-particle&quot;:&quot;&quot;,&quot;family&quot;:&quot;Li&quot;,&quot;given&quot;:&quot;Zhongjie&quot;,&quot;non-dropping-particle&quot;:&quot;&quot;,&quot;parse-names&quot;:false,&quot;suffix&quot;:&quot;&quot;},{&quot;dropping-particle&quot;:&quot;&quot;,&quot;family&quot;:&quot;Yang&quot;,&quot;given&quot;:&quot;Weizhong&quot;,&quot;non-dropping-particle&quot;:&quot;&quot;,&quot;parse-names&quot;:false,&quot;suffix&quot;:&quot;&quot;}],&quot;container-title&quot;:&quot;The Journal of infection&quot;,&quot;id&quot;:&quot;435f41e3-00e7-5fa1-9edb-a059db4a023e&quot;,&quot;issue&quot;:&quot;1&quot;,&quot;issued&quot;:{&quot;date-parts&quot;:[[&quot;2015&quot;,&quot;7&quot;]]},&quot;page&quot;:&quot;19-27&quot;,&quot;publisher&quot;:&quot;J Infect&quot;,&quot;title&quot;:&quot;Etiology of diarrhea among children under the age five in China: Results from a five-year surveillance&quot;,&quot;type&quot;:&quot;article-journal&quot;,&quot;volume&quot;:&quot;71&quot;,&quot;container-title-short&quot;:&quot;J Infect&quot;},&quot;uris&quot;:[&quot;http://www.mendeley.com/documents/?uuid=b70c0e9d-8621-3693-89e2-75c58dd3e5b1&quot;,&quot;http://www.mendeley.com/documents/?uuid=402ca189-4935-440e-85d6-b10290ee4360&quot;],&quot;isTemporary&quot;:false,&quot;legacyDesktopId&quot;:&quot;b70c0e9d-8621-3693-89e2-75c58dd3e5b1&quot;}],&quot;citationTag&quot;:&quot;MENDELEY_CITATION_v3_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&quot;},{&quot;citationID&quot;:&quot;MENDELEY_CITATION_f6607a2b-ad31-4265-a797-550f58756e9e&quot;,&quot;properties&quot;:{&quot;noteIndex&quot;:0},&quot;isEdited&quot;:false,&quot;manualOverride&quot;:{&quot;citeprocText&quot;:&quot;(12)&quot;,&quot;isManuallyOverridden&quot;:false,&quot;manualOverrideText&quot;:&quot;&quot;},&quot;citationItems&quot;:[{&quot;id&quot;:&quot;bfe55da7-9a7d-5a8c-a0bc-193e69c5e6a2&quot;,&quot;itemData&quot;:{&quot;ISBN&quot;:&quot;9789848969342&quot;,&quot;author&quot;:[{&quot;dropping-particle&quot;:&quot;&quot;,&quot;family&quot;:&quot;MICS&quot;,&quot;given&quot;:&quot;&quot;,&quot;non-dropping-particle&quot;:&quot;&quot;,&quot;parse-names&quot;:false,&quot;suffix&quot;:&quot;&quot;}],&quot;id&quot;:&quot;bfe55da7-9a7d-5a8c-a0bc-193e69c5e6a2&quot;,&quot;issue&quot;:&quot;1&quot;,&quot;issued&quot;:{&quot;date-parts&quot;:[[&quot;2019&quot;]]},&quot;title&quot;:&quot;Bangladesh 2019 MICS Report&quot;,&quot;type&quot;:&quot;book&quot;,&quot;container-title-short&quot;:&quot;&quot;},&quot;uris&quot;:[&quot;http://www.mendeley.com/documents/?uuid=352d5c4f-b61a-3434-a8f9-78b4152460a1&quot;,&quot;http://www.mendeley.com/documents/?uuid=54a3556a-c736-44ea-9e95-52890ed078d0&quot;],&quot;isTemporary&quot;:false,&quot;legacyDesktopId&quot;:&quot;352d5c4f-b61a-3434-a8f9-78b4152460a1&quot;}],&quot;citationTag&quot;:&quot;MENDELEY_CITATION_v3_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&quot;},{&quot;citationID&quot;:&quot;MENDELEY_CITATION_e0aae5f1-8bc1-48d7-92d2-890b885ab26c&quot;,&quot;properties&quot;:{&quot;noteIndex&quot;:0},&quot;isEdited&quot;:false,&quot;manualOverride&quot;:{&quot;citeprocText&quot;:&quot;(13)&quot;,&quot;isManuallyOverridden&quot;:false,&quot;manualOverrideText&quot;:&quot;&quot;},&quot;citationItems&quot;:[{&quot;id&quot;:&quot;5a8722d8-dffa-5fe9-8ed7-00c1dc17bbd9&quot;,&quot;itemData&quot;:{&quot;DOI&quot;:&quot;10.1016/J.IJID.2021.04.038&quot;,&quot;ISSN&quot;:&quot;1878-3511&quot;,&quot;PMID&quot;:&quot;33864914&quot;,&quot;abstract&quot;:&quo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quot;,&quot;author&quot;:[{&quot;dropping-particle&quot;:&quot;&quot;,&quot;family&quot;:&quot;Hasan&quot;,&quot;given&quot;:&quot;Md Zahid&quot;,&quot;non-dropping-particle&quot;:&quot;&quot;,&quot;parse-names&quot;:false,&quot;suffix&quot;:&quot;&quot;},{&quot;dropping-particle&quot;:&quot;&quot;,&quot;family&quot;:&quot;Mehdi&quot;,&quot;given&quot;:&quot;Gazi Golam&quot;,&quot;non-dropping-particle&quot;:&quot;&quot;,&quot;parse-names&quot;:false,&quot;suffix&quot;:&quot;&quot;},{&quot;dropping-particle&quot;:&quot;&quot;,&quot;family&quot;:&quot;Broucker&quot;,&quot;given&quot;:&quot;Gatien&quot;,&quot;non-dropping-particle&quot;:&quot;De&quot;,&quot;parse-names&quot;:false,&quot;suffix&quot;:&quot;&quot;},{&quot;dropping-particle&quot;:&quot;&quot;,&quot;family&quot;:&quot;Ahmed&quot;,&quot;given&quot;:&quot;Sayem&quot;,&quot;non-dropping-particle&quot;:&quot;&quot;,&quot;parse-names&quot;:false,&quot;suffix&quot;:&quot;&quot;},{&quot;dropping-particle&quot;:&quot;&quot;,&quot;family&quot;:&quot;Ali&quot;,&quot;given&quot;:&quot;Md Wazed&quot;,&quot;non-dropping-particle&quot;:&quot;&quot;,&quot;parse-names&quot;:false,&quot;suffix&quot;:&quot;&quot;},{&quot;dropping-particle&quot;:&quot;&quot;,&quot;family&quot;:&quot;Martin Del Campo&quot;,&quot;given&quot;:&quot;Jorge&quot;,&quot;non-dropping-particle&quot;:&quot;&quot;,&quot;parse-names&quot;:false,&quot;suffix&quot;:&quot;&quot;},{&quot;dropping-particle&quot;:&quot;&quot;,&quot;family&quot;:&quot;Constenla&quot;,&quot;given&quot;:&quot;Dagna&quot;,&quot;non-dropping-particle&quot;:&quot;&quot;,&quot;parse-names&quot;:false,&quot;suffix&quot;:&quot;&quot;},{&quot;dropping-particle&quot;:&quot;&quot;,&quot;family&quot;:&quot;Patenaude&quot;,&quot;given&quot;:&quot;Bryan&quot;,&quot;non-dropping-particle&quot;:&quot;&quot;,&quot;parse-names&quot;:false,&quot;suffix&quot;:&quot;&quot;},{&quot;dropping-particle&quot;:&quot;&quot;,&quot;family&quot;:&quot;Uddin&quot;,&quot;given&quot;:&quot;Md Jasim&quot;,&quot;non-dropping-particle&quot;:&quot;&quot;,&quot;parse-names&quot;:false,&quot;suffix&quot;:&quot;&quot;}],&quot;container-title&quot;:&quot;International journal of infectious diseases : IJID : official publication of the International Society for Infectious Diseases&quot;,&quot;id&quot;:&quot;5a8722d8-dffa-5fe9-8ed7-00c1dc17bbd9&quot;,&quot;issued&quot;:{&quot;date-parts&quot;:[[&quot;2021&quot;,&quot;6&quot;]]},&quot;page&quot;:&quot;37-46&quot;,&quot;publisher&quot;:&quot;Int J Infect Dis&quot;,&quot;title&quot;:&quot;The economic burden of diarrhea in children under 5 years in Bangladesh&quot;,&quot;type&quot;:&quot;article-journal&quot;,&quot;volume&quot;:&quot;107&quot;,&quot;container-title-short&quot;:&quot;Int J Infect Dis&quot;},&quot;uris&quot;:[&quot;http://www.mendeley.com/documents/?uuid=3e42a3dd-53d5-356b-a4a8-1b79ee553dc1&quot;,&quot;http://www.mendeley.com/documents/?uuid=f0050c24-b5b6-4b05-8a12-908afd97a45c&quot;],&quot;isTemporary&quot;:false,&quot;legacyDesktopId&quot;:&quot;3e42a3dd-53d5-356b-a4a8-1b79ee553dc1&quot;}],&quot;citationTag&quot;:&quot;MENDELEY_CITATION_v3_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&quot;},{&quot;citationID&quot;:&quot;MENDELEY_CITATION_eaade951-d982-4bf1-9584-cde33e164b55&quot;,&quot;properties&quot;:{&quot;noteIndex&quot;:0},&quot;isEdited&quot;:false,&quot;manualOverride&quot;:{&quot;citeprocText&quot;:&quot;(14,15)&quot;,&quot;isManuallyOverridden&quot;:false,&quot;manualOverrideText&quot;:&quot;&quot;},&quot;citationItems&quot;:[{&quot;id&quot;:&quot;c8ce95e2-3ea1-5cb2-b457-462f10f7e50b&quot;,&quot;itemData&quot;:{&quot;author&quot;:[{&quot;dropping-particle&quot;:&quot;&quot;,&quot;family&quot;:&quot;MICS&quot;,&quot;given&quot;:&quot;&quot;,&quot;non-dropping-particle&quot;:&quot;&quot;,&quot;parse-names&quot;:false,&quot;suffix&quot;:&quot;&quot;}],&quot;id&quot;:&quot;c8ce95e2-3ea1-5cb2-b457-462f10f7e50b&quot;,&quot;issued&quot;:{&quot;date-parts&quot;:[[&quot;2014&quot;]]},&quot;title&quot;:&quot;BANGLADESH 2012-13 MICS Report&quot;,&quot;type&quot;:&quot;webpage&quot;,&quot;container-title-short&quot;:&quot;&quot;},&quot;uris&quot;:[&quot;http://www.mendeley.com/documents/?uuid=98c5bc91-53d2-3395-91b1-1ed2feca0350&quot;,&quot;http://www.mendeley.com/documents/?uuid=6bc73b16-1c8b-4575-8856-9e404b16f4d3&quot;],&quot;isTemporary&quot;:false,&quot;legacyDesktopId&quot;:&quot;98c5bc91-53d2-3395-91b1-1ed2feca0350&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citationTag&quot;:&quot;MENDELEY_CITATION_v3_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&quot;},{&quot;citationID&quot;:&quot;MENDELEY_CITATION_04c85c67-82c7-4b79-a4cb-d472541311a6&quot;,&quot;properties&quot;:{&quot;noteIndex&quot;:0},&quot;isEdited&quot;:false,&quot;manualOverride&quot;:{&quot;citeprocText&quot;:&quot;(16)&quot;,&quot;isManuallyOverridden&quot;:false,&quot;manualOverrideText&quot;:&quot;&quot;},&quot;citationItems&quot;:[{&quot;id&quot;:&quot;4e65d118-594d-5b5f-89dc-23ceb2cff0bf&quot;,&quot;itemData&quot;:{&quot;DOI&quot;:&quot;10.1080/09603123.2019.1593328&quot;,&quot;ISSN&quot;:&quot;1369-1619&quot;,&quot;PMID&quot;:&quot;30924350&quot;,&quot;abstract&quot;:&quo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quot;,&quot;author&quot;:[{&quot;dropping-particle&quot;:&quot;&quot;,&quot;family&quot;:&quot;Khan&quot;,&quot;given&quot;:&quot;Jahidur Rahman&quot;,&quot;non-dropping-particle&quot;:&quot;&quot;,&quot;parse-names&quot;:false,&quot;suffix&quot;:&quot;&quot;},{&quot;dropping-particle&quot;:&quot;&quot;,&quot;family&quot;:&quot;Bakar&quot;,&quot;given&quot;:&quot;K. Shuvo&quot;,&quot;non-dropping-particle&quot;:&quot;&quot;,&quot;parse-names&quot;:false,&quot;suffix&quot;:&quot;&quot;}],&quot;container-title&quot;:&quot;International journal of environmental health research&quot;,&quot;id&quot;:&quot;4e65d118-594d-5b5f-89dc-23ceb2cff0bf&quot;,&quot;issue&quot;:&quot;3&quot;,&quot;issued&quot;:{&quot;date-parts&quot;:[[&quot;2020&quot;,&quot;5&quot;]]},&quot;page&quot;:&quot;268-283&quot;,&quot;publisher&quot;:&quot;Int J Environ Health Res&quot;,&quot;title&quot;:&quot;Spatial risk distribution and determinants of E. coli contamination in household drinking water: a case study of Bangladesh&quot;,&quot;type&quot;:&quot;article-journal&quot;,&quot;volume&quot;:&quot;30&quot;,&quot;container-title-short&quot;:&quot;Int J Environ Health Res&quot;},&quot;uris&quot;:[&quot;http://www.mendeley.com/documents/?uuid=fac85a72-227c-3861-8eac-1f672f5ee938&quot;,&quot;http://www.mendeley.com/documents/?uuid=9c6e89f7-9c01-4ae9-8ef5-7558a2686a44&quot;],&quot;isTemporary&quot;:false,&quot;legacyDesktopId&quot;:&quot;fac85a72-227c-3861-8eac-1f672f5ee938&quot;}],&quot;citationTag&quot;:&quot;MENDELEY_CITATION_v3_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&quot;},{&quot;citationID&quot;:&quot;MENDELEY_CITATION_b1386585-4f19-4300-83c9-030936f71a2e&quot;,&quot;properties&quot;:{&quot;noteIndex&quot;:0},&quot;isEdited&quot;:false,&quot;manualOverride&quot;:{&quot;citeprocText&quot;:&quot;(17)&quot;,&quot;isManuallyOverridden&quot;:false,&quot;manualOverrideText&quot;:&quot;&quot;},&quot;citationItems&quot;:[{&quot;id&quot;:&quot;72e93449-02cb-5b8e-ab8c-e260388aca53&quot;,&quot;itemData&quot;:{&quot;DOI&quot;:&quot;10.1016/S2214-109X(17)30490-4/ATTACHMENT/D718A6CB-BF20-4FE5-87E5-1CC731A30C11/MMC1.PDF&quot;,&quot;ISSN&quot;:&quot;2214109X&quot;,&quot;PMID&quot;:&quot;29396217&quot;,&quot;abstract&quot;:&quo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quot;,&quot;author&quot;:[{&quot;dropping-particle&quot;:&quot;&quot;,&quot;family&quot;:&quot;Luby&quot;,&quot;given&quot;:&quot;Stephen P.&quot;,&quot;non-dropping-particle&quot;:&quot;&quot;,&quot;parse-names&quot;:false,&quot;suffix&quot;:&quot;&quot;},{&quot;dropping-particle&quot;:&quot;&quot;,&quot;family&quot;:&quot;Rahman&quot;,&quot;given&quot;:&quot;Mahbubur&quot;,&quot;non-dropping-particle&quot;:&quot;&quot;,&quot;parse-names&quot;:false,&quot;suffix&quot;:&quot;&quot;},{&quot;dropping-particle&quot;:&quot;&quot;,&quot;family&quot;:&quot;Arnold&quot;,&quot;given&quot;:&quot;Benjamin F.&quot;,&quot;non-dropping-particle&quot;:&quot;&quot;,&quot;parse-names&quot;:false,&quot;suffix&quot;:&quot;&quot;},{&quot;dropping-particle&quot;:&quot;&quot;,&quot;family&quot;:&quot;Unicomb&quot;,&quot;given&quot;:&quot;Leanne&quot;,&quot;non-dropping-particle&quot;:&quot;&quot;,&quot;parse-names&quot;:false,&quot;suffix&quot;:&quot;&quot;},{&quot;dropping-particle&quot;:&quot;&quot;,&quot;family&quot;:&quot;Ashraf&quot;,&quot;given&quot;:&quot;Sania&quot;,&quot;non-dropping-particle&quot;:&quot;&quot;,&quot;parse-names&quot;:false,&quot;suffix&quot;:&quot;&quot;},{&quot;dropping-particle&quot;:&quot;&quot;,&quot;family&quot;:&quot;Winch&quot;,&quot;given&quot;:&quot;Peter J.&quot;,&quot;non-dropping-particle&quot;:&quot;&quot;,&quot;parse-names&quot;:false,&quot;suffix&quot;:&quot;&quot;},{&quot;dropping-particle&quot;:&quot;&quot;,&quot;family&quot;:&quot;Stewart&quot;,&quot;given&quot;:&quot;Christine P.&quot;,&quot;non-dropping-particle&quot;:&quot;&quot;,&quot;parse-names&quot;:false,&quot;suffix&quot;:&quot;&quot;},{&quot;dropping-particle&quot;:&quot;&quot;,&quot;family&quot;:&quot;Begum&quot;,&quot;given&quot;:&quot;Farzana&quot;,&quot;non-dropping-particle&quot;:&quot;&quot;,&quot;parse-names&quot;:false,&quot;suffix&quot;:&quot;&quot;},{&quot;dropping-particle&quot;:&quot;&quot;,&quot;family&quot;:&quot;Hussain&quot;,&quot;given&quot;:&quot;Faruqe&quot;,&quot;non-dropping-particle&quot;:&quot;&quot;,&quot;parse-names&quot;:false,&quot;suffix&quot;:&quot;&quot;},{&quot;dropping-particle&quot;:&quot;&quot;,&quot;family&quot;:&quot;Benjamin-Chung&quot;,&quot;given&quot;:&quot;Jade&quot;,&quot;non-dropping-particle&quot;:&quot;&quot;,&quot;parse-names&quot;:false,&quot;suffix&quot;:&quot;&quot;},{&quot;dropping-particle&quot;:&quot;&quot;,&quot;family&quot;:&quot;Leontsini&quot;,&quot;given&quot;:&quot;Elli&quot;,&quot;non-dropping-particle&quot;:&quot;&quot;,&quot;parse-names&quot;:false,&quot;suffix&quot;:&quot;&quot;},{&quot;dropping-particle&quot;:&quot;&quot;,&quot;family&quot;:&quot;Naser&quot;,&quot;given&quot;:&quot;Abu M.&quot;,&quot;non-dropping-particle&quot;:&quot;&quot;,&quot;parse-names&quot;:false,&quot;suffix&quot;:&quot;&quot;},{&quot;dropping-particle&quot;:&quot;&quot;,&quot;family&quot;:&quot;Parvez&quot;,&quot;given&quot;:&quot;Sarker M.&quot;,&quot;non-dropping-particle&quot;:&quot;&quot;,&quot;parse-names&quot;:false,&quot;suffix&quot;:&quot;&quot;},{&quot;dropping-particle&quot;:&quot;&quot;,&quot;family&quot;:&quot;Hubbard&quot;,&quot;given&quot;:&quot;Alan E.&quot;,&quot;non-dropping-particle&quot;:&quot;&quot;,&quot;parse-names&quot;:false,&quot;suffix&quot;:&quot;&quot;},{&quot;dropping-particle&quot;:&quot;&quot;,&quot;family&quot;:&quot;Lin&quot;,&quot;given&quot;:&quot;Audrie&quot;,&quot;non-dropping-particle&quot;:&quot;&quot;,&quot;parse-names&quot;:false,&quot;suffix&quot;:&quot;&quot;},{&quot;dropping-particle&quot;:&quot;&quot;,&quot;family&quot;:&quot;Nizame&quot;,&quot;given&quot;:&quot;Fosiul A.&quot;,&quot;non-dropping-particle&quot;:&quot;&quot;,&quot;parse-names&quot;:false,&quot;suffix&quot;:&quot;&quot;},{&quot;dropping-particle&quot;:&quot;&quot;,&quot;family&quot;:&quot;Jannat&quot;,&quot;given&quot;:&quot;Kaniz&quot;,&quot;non-dropping-particle&quot;:&quot;&quot;,&quot;parse-names&quot;:false,&quot;suffix&quot;:&quot;&quot;},{&quot;dropping-particle&quot;:&quot;&quot;,&quot;family&quot;:&quot;Ercumen&quot;,&quot;given&quot;:&quot;Ayse&quot;,&quot;non-dropping-particle&quot;:&quot;&quot;,&quot;parse-names&quot;:false,&quot;suffix&quot;:&quot;&quot;},{&quot;dropping-particle&quot;:&quot;&quot;,&quot;family&quot;:&quot;Ram&quot;,&quot;given&quot;:&quot;Pavani K.&quot;,&quot;non-dropping-particle&quot;:&quot;&quot;,&quot;parse-names&quot;:false,&quot;suffix&quot;:&quot;&quot;},{&quot;dropping-particle&quot;:&quot;&quot;,&quot;family&quot;:&quot;Das&quot;,&quot;given&quot;:&quot;Kishor K.&quot;,&quot;non-dropping-particle&quot;:&quot;&quot;,&quot;parse-names&quot;:false,&quot;suffix&quot;:&quot;&quot;},{&quot;dropping-particle&quot;:&quot;&quot;,&quot;family&quot;:&quot;Abedin&quot;,&quot;given&quot;:&quot;Jaynal&quot;,&quot;non-dropping-particle&quot;:&quot;&quot;,&quot;parse-names&quot;:false,&quot;suffix&quot;:&quot;&quot;},{&quot;dropping-particle&quot;:&quot;&quot;,&quot;family&quot;:&quot;Clasen&quot;,&quot;given&quot;:&quot;Thomas F.&quot;,&quot;non-dropping-particle&quot;:&quot;&quot;,&quot;parse-names&quot;:false,&quot;suffix&quot;:&quot;&quot;},{&quot;dropping-particle&quot;:&quot;&quot;,&quot;family&quot;:&quot;Dewey&quot;,&quot;given&quot;:&quot;Kathryn G.&quot;,&quot;non-dropping-particle&quot;:&quot;&quot;,&quot;parse-names&quot;:false,&quot;suffix&quot;:&quot;&quot;},{&quot;dropping-particle&quot;:&quot;&quot;,&quot;family&quot;:&quot;Fernald&quot;,&quot;given&quot;:&quot;Lia C.&quot;,&quot;non-dropping-particle&quot;:&quot;&quot;,&quot;parse-names&quot;:false,&quot;suffix&quot;:&quot;&quot;},{&quot;dropping-particle&quot;:&quot;&quot;,&quot;family&quot;:&quot;Null&quot;,&quot;given&quot;:&quot;Clair&quot;,&quot;non-dropping-particle&quot;:&quot;&quot;,&quot;parse-names&quot;:false,&quot;suffix&quot;:&quot;&quot;},{&quot;dropping-particle&quot;:&quot;&quot;,&quot;family&quot;:&quot;Ahmed&quot;,&quot;given&quot;:&quot;Tahmeed&quot;,&quot;non-dropping-particle&quot;:&quot;&quot;,&quot;parse-names&quot;:false,&quot;suffix&quot;:&quot;&quot;},{&quot;dropping-particle&quot;:&quot;&quot;,&quot;family&quot;:&quot;Colford&quot;,&quot;given&quot;:&quot;John M.&quot;,&quot;non-dropping-particle&quot;:&quot;&quot;,&quot;parse-names&quot;:false,&quot;suffix&quot;:&quot;&quot;}],&quot;container-title&quot;:&quot;The Lancet Global Health&quot;,&quot;id&quot;:&quot;72e93449-02cb-5b8e-ab8c-e260388aca53&quot;,&quot;issue&quot;:&quot;3&quot;,&quot;issued&quot;:{&quot;date-parts&quot;:[[&quot;2018&quot;,&quot;3&quot;]]},&quot;page&quot;:&quot;e302-e315&quot;,&quot;publisher&quot;:&quot;Elsevier Ltd&quot;,&quot;title&quot;:&quot;Effects of water quality, sanitation, handwashing, and nutritional interventions on diarrhoea and child growth in rural Bangladesh: a cluster randomised controlled trial&quot;,&quot;type&quot;:&quot;article-journal&quot;,&quot;volume&quot;:&quot;6&quot;,&quot;container-title-short&quot;:&quot;Lancet Glob Health&quot;},&quot;uris&quot;:[&quot;http://www.mendeley.com/documents/?uuid=c9f41d9d-735a-3550-932b-b804d3e6d185&quot;,&quot;http://www.mendeley.com/documents/?uuid=b70e1b4c-2b51-4d6b-a506-56feea21b2c8&quot;],&quot;isTemporary&quot;:false,&quot;legacyDesktopId&quot;:&quot;c9f41d9d-735a-3550-932b-b804d3e6d185&quot;}],&quot;citationTag&quot;:&quot;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&quot;},{&quot;citationID&quot;:&quot;MENDELEY_CITATION_c901e240-e946-4ac2-8bdf-320422a2dfaa&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0d97791a-af1a-4d2a-8f58-f9ce8c0a85d4&quot;],&quot;isTemporary&quot;:false,&quot;legacyDesktopId&quot;:&quot;6bc73b16-1c8b-4575-8856-9e404b16f4d3&quot;}],&quot;citationTag&quot;:&quot;MENDELEY_CITATION_v3_eyJjaXRhdGlvbklEIjoiTUVOREVMRVlfQ0lUQVRJT05fYzkwMWUyNDAtZTk0Ni00YWMyLThiZGYtMzIwNDIyYTJkZmFh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wZDk3NzkxYS1hZjFhLTRkMmEtOGY1OC1mOWNlOGMwYTg1ZDQiXSwiaXNUZW1wb3JhcnkiOmZhbHNlLCJsZWdhY3lEZXNrdG9wSWQiOiI2YmM3M2IxNi0xYzhiLTQ1NzUtODg1Ni05ZTQwNGIxNmY0ZDMifV19&quot;},{&quot;citationID&quot;:&quot;MENDELEY_CITATION_461a46ca-87bc-485d-86dd-41eb892210a2&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6ba4cd12-46f0-479c-8caa-e6975f6fc441&quot;],&quot;isTemporary&quot;:false,&quot;legacyDesktopId&quot;:&quot;6bc73b16-1c8b-4575-8856-9e404b16f4d3&quot;}],&quot;citationTag&quot;:&quot;MENDELEY_CITATION_v3_eyJjaXRhdGlvbklEIjoiTUVOREVMRVlfQ0lUQVRJT05fNDYxYTQ2Y2EtODdiYy00ODVkLTg2ZGQtNDFlYjg5MjIxMGE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2YmE0Y2QxMi00NmYwLTQ3OWMtOGNhYS1lNjk3NWY2ZmM0NDEiXSwiaXNUZW1wb3JhcnkiOmZhbHNlLCJsZWdhY3lEZXNrdG9wSWQiOiI2YmM3M2IxNi0xYzhiLTQ1NzUtODg1Ni05ZTQwNGIxNmY0ZDMifV19&quot;},{&quot;citationID&quot;:&quot;MENDELEY_CITATION_0f76b90d-1b88-462a-8538-e9bfa8ba41d9&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1a876665-6e4f-4b70-a1d4-294e46b0fafb&quot;],&quot;isTemporary&quot;:false,&quot;legacyDesktopId&quot;:&quot;6bc73b16-1c8b-4575-8856-9e404b16f4d3&quot;}],&quot;citationTag&quot;:&quot;MENDELEY_CITATION_v3_eyJjaXRhdGlvbklEIjoiTUVOREVMRVlfQ0lUQVRJT05fMGY3NmI5MGQtMWI4OC00NjJhLTg1MzgtZTliZmE4YmE0MWQ5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xYTg3NjY2NS02ZTRmLTRiNzAtYTFkNC0yOTRlNDZiMGZhZmIiXSwiaXNUZW1wb3JhcnkiOmZhbHNlLCJsZWdhY3lEZXNrdG9wSWQiOiI2YmM3M2IxNi0xYzhiLTQ1NzUtODg1Ni05ZTQwNGIxNmY0ZDMifV19&quot;},{&quot;citationID&quot;:&quot;MENDELEY_CITATION_fc70e03a-20f6-467c-a954-32130f64a4f2&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a3747c55-d06e-458d-a275-658b3ba2d788&quot;],&quot;isTemporary&quot;:false,&quot;legacyDesktopId&quot;:&quot;6bc73b16-1c8b-4575-8856-9e404b16f4d3&quot;}],&quot;citationTag&quot;:&quot;MENDELEY_CITATION_v3_eyJjaXRhdGlvbklEIjoiTUVOREVMRVlfQ0lUQVRJT05fZmM3MGUwM2EtMjBmNi00NjdjLWE5NTQtMzIxMzBmNjRhNGY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1hMzc0N2M1NS1kMDZlLTQ1OGQtYTI3NS02NThiM2JhMmQ3ODgiXSwiaXNUZW1wb3JhcnkiOmZhbHNlLCJsZWdhY3lEZXNrdG9wSWQiOiI2YmM3M2IxNi0xYzhiLTQ1NzUtODg1Ni05ZTQwNGIxNmY0ZDMifV19&quot;},{&quot;citationID&quot;:&quot;MENDELEY_CITATION_08fb0299-ab0a-438a-9908-fdcc28531590&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98726c74-8a07-43be-8318-3f8eb543b89e&quot;],&quot;isTemporary&quot;:false,&quot;legacyDesktopId&quot;:&quot;6bc73b16-1c8b-4575-8856-9e404b16f4d3&quot;}],&quot;citationTag&quot;:&quot;MENDELEY_CITATION_v3_eyJjaXRhdGlvbklEIjoiTUVOREVMRVlfQ0lUQVRJT05fMDhmYjAyOTktYWIwYS00MzhhLTk5MDgtZmRjYzI4NTMxNTkw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5ODcyNmM3NC04YTA3LTQzYmUtODMxOC0zZjhlYjU0M2I4OWUiXSwiaXNUZW1wb3JhcnkiOmZhbHNlLCJsZWdhY3lEZXNrdG9wSWQiOiI2YmM3M2IxNi0xYzhiLTQ1NzUtODg1Ni05ZTQwNGIxNmY0ZDMifV19&quot;},{&quot;citationID&quot;:&quot;MENDELEY_CITATION_27659f5d-8a78-46cb-b6d7-32cf24bb3a18&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8aa32702-e776-41f8-9cce-b89774b657fd&quot;],&quot;isTemporary&quot;:false,&quot;legacyDesktopId&quot;:&quot;6bc73b16-1c8b-4575-8856-9e404b16f4d3&quot;}],&quot;citationTag&quot;:&quot;MENDELEY_CITATION_v3_eyJjaXRhdGlvbklEIjoiTUVOREVMRVlfQ0lUQVRJT05fMjc2NTlmNWQtOGE3OC00NmNiLWI2ZDctMzJjZjI0YmIzYTE4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4YWEzMjcwMi1lNzc2LTQxZjgtOWNjZS1iODk3NzRiNjU3ZmQiXSwiaXNUZW1wb3JhcnkiOmZhbHNlLCJsZWdhY3lEZXNrdG9wSWQiOiI2YmM3M2IxNi0xYzhiLTQ1NzUtODg1Ni05ZTQwNGIxNmY0ZDMifV19&quot;},{&quot;citationID&quot;:&quot;MENDELEY_CITATION_222c369a-21a0-4962-9c25-ce7709e48479&quot;,&quot;properties&quot;:{&quot;noteIndex&quot;:0},&quot;isEdited&quot;:false,&quot;manualOverride&quot;:{&quot;citeprocText&quot;:&quot;(19)&quot;,&quot;isManuallyOverridden&quot;:false,&quot;manualOverrideText&quot;:&quot;&quot;},&quot;citationItems&quot;:[{&quot;id&quot;:&quot;d341c7b6-91ff-5479-99a0-2b4d2519d164&quot;,&quot;itemData&quot;:{&quot;DOI&quot;:&quot;10.1111/J.1742-7843.2006.PTO_293.X&quot;,&quot;ISSN&quot;:&quot;1742-7835&quot;,&quot;PMID&quot;:&quot;16611199&quot;,&quot;abstract&quot;:&quo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quot;,&quot;author&quot;:[{&quot;dropping-particle&quot;:&quot;&quot;,&quot;family&quot;:&quot;Glynn&quot;,&quot;given&quot;:&quot;Robert J.&quot;,&quot;non-dropping-particle&quot;:&quot;&quot;,&quot;parse-names&quot;:false,&quot;suffix&quot;:&quot;&quot;},{&quot;dropping-particle&quot;:&quot;&quot;,&quot;family&quot;:&quot;Schneeweiss&quot;,&quot;given&quot;:&quot;Sebastian&quot;,&quot;non-dropping-particle&quot;:&quot;&quot;,&quot;parse-names&quot;:false,&quot;suffix&quot;:&quot;&quot;},{&quot;dropping-particle&quot;:&quot;&quot;,&quot;family&quot;:&quot;Stürmer&quot;,&quot;given&quot;:&quot;Til&quot;,&quot;non-dropping-particle&quot;:&quot;&quot;,&quot;parse-names&quot;:false,&quot;suffix&quot;:&quot;&quot;}],&quot;container-title&quot;:&quot;Basic &amp; clinical pharmacology &amp; toxicology&quot;,&quot;id&quot;:&quot;d341c7b6-91ff-5479-99a0-2b4d2519d164&quot;,&quot;issue&quot;:&quot;3&quot;,&quot;issued&quot;:{&quot;date-parts&quot;:[[&quot;2006&quot;,&quot;3&quot;]]},&quot;page&quot;:&quot;253-259&quot;,&quot;publisher&quot;:&quot;Basic Clin Pharmacol Toxicol&quot;,&quot;title&quot;:&quot;Indications for propensity scores and review of their use in pharmacoepidemiology&quot;,&quot;type&quot;:&quot;article-journal&quot;,&quot;volume&quot;:&quot;98&quot;,&quot;container-title-short&quot;:&quot;Basic Clin Pharmacol Toxicol&quot;},&quot;uris&quot;:[&quot;http://www.mendeley.com/documents/?uuid=b17de5e3-4a76-3590-97af-d35156ecb867&quot;,&quot;http://www.mendeley.com/documents/?uuid=0bcff7c6-e4ac-4d56-a7d7-2f25b3effbba&quot;],&quot;isTemporary&quot;:false,&quot;legacyDesktopId&quot;:&quot;b17de5e3-4a76-3590-97af-d35156ecb867&quot;}],&quot;citationTag&quot;:&quot;MENDELEY_CITATION_v3_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&quot;},{&quot;citationID&quot;:&quot;MENDELEY_CITATION_b050e349-7aee-4c22-a2fb-f1bb7f79a1fb&quot;,&quot;properties&quot;:{&quot;noteIndex&quot;:0},&quot;isEdited&quot;:false,&quot;manualOverride&quot;:{&quot;citeprocText&quot;:&quot;(20)&quot;,&quot;isManuallyOverridden&quot;:false,&quot;manualOverrideText&quot;:&quot;&quot;},&quot;citationItems&quot;:[{&quot;id&quot;:&quot;ff96f827-29eb-50dd-9105-1da7eba1277f&quot;,&quot;itemData&quot;:{&quot;DOI&quot;:&quot;10.21037/ATM.2018.12.10&quot;,&quot;ISSN&quot;:&quot;23055839&quot;,&quot;PMID&quot;:&quot;30788363&quot;,&quot;abstract&quot;:&quo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quot;,&quot;author&quot;:[{&quot;dropping-particle&quot;:&quot;&quot;,&quot;family&quot;:&quot;Zhang&quot;,&quot;given&quot;:&quot;Zhongheng&quot;,&quot;non-dropping-particle&quot;:&quot;&quot;,&quot;parse-names&quot;:false,&quot;suffix&quot;:&quot;&quot;},{&quot;dropping-particle&quot;:&quot;&quot;,&quot;family&quot;:&quot;Kim&quot;,&quot;given&quot;:&quot;Hwa Jung&quot;,&quot;non-dropping-particle&quot;:&quot;&quot;,&quot;parse-names&quot;:false,&quot;suffix&quot;:&quot;&quot;},{&quot;dropping-particle&quot;:&quot;&quot;,&quot;family&quot;:&quot;Lonjon&quot;,&quot;given&quot;:&quot;Guillaume&quot;,&quot;non-dropping-particle&quot;:&quot;&quot;,&quot;parse-names&quot;:false,&quot;suffix&quot;:&quot;&quot;},{&quot;dropping-particle&quot;:&quot;&quot;,&quot;family&quot;:&quot;Zhu&quot;,&quot;given&quot;:&quot;Yibing&quot;,&quot;non-dropping-particle&quot;:&quot;&quot;,&quot;parse-names&quot;:false,&quot;suffix&quot;:&quot;&quot;},{&quot;dropping-particle&quot;:&quot;&quot;,&quot;family&quot;:&quot;Group&quot;,&quot;given&quot;:&quot;written on behalf of AME Big-Data Clinical Trial Collaborative&quot;,&quot;non-dropping-particle&quot;:&quot;&quot;,&quot;parse-names&quot;:false,&quot;suffix&quot;:&quot;&quot;}],&quot;container-title&quot;:&quot;Annals of Translational Medicine&quot;,&quot;id&quot;:&quot;ff96f827-29eb-50dd-9105-1da7eba1277f&quot;,&quot;issue&quot;:&quot;1&quot;,&quot;issued&quot;:{&quot;date-parts&quot;:[[&quot;2019&quot;,&quot;1&quot;]]},&quot;page&quot;:&quot;16-16&quot;,&quot;publisher&quot;:&quot;AME Publications&quot;,&quot;title&quot;:&quot;Balance diagnostics after propensity score matching&quot;,&quot;type&quot;:&quot;article-journal&quot;,&quot;volume&quot;:&quot;7&quot;,&quot;container-title-short&quot;:&quot;Ann Transl Med&quot;},&quot;uris&quot;:[&quot;http://www.mendeley.com/documents/?uuid=01ce709b-35fa-348b-8135-57fdb1c77728&quot;,&quot;http://www.mendeley.com/documents/?uuid=f4934f38-14a1-4308-8b84-cfa21b325562&quot;],&quot;isTemporary&quot;:false,&quot;legacyDesktopId&quot;:&quot;01ce709b-35fa-348b-8135-57fdb1c77728&quot;}],&quot;citationTag&quot;:&quot;MENDELEY_CITATION_v3_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&quot;},{&quot;citationID&quot;:&quot;MENDELEY_CITATION_004cfef4-d1e7-417d-8f6c-bcd233e2a3de&quot;,&quot;properties&quot;:{&quot;noteIndex&quot;:0},&quot;isEdited&quot;:false,&quot;manualOverride&quot;:{&quot;citeprocText&quot;:&quot;(21)&quot;,&quot;isManuallyOverridden&quot;:false,&quot;manualOverrideText&quot;:&quot;&quot;},&quot;citationItems&quot;:[{&quot;id&quot;:&quot;c381758d-3f24-5c68-b4f9-cc88d1048be7&quot;,&quot;itemData&quot;:{&quot;DOI&quot;:&quot;10.1093/AJE/KWM069&quot;,&quot;ISSN&quot;:&quot;0002-9262&quot;,&quot;PMID&quot;:&quot;17504780&quot;,&quot;abstract&quot;:&quo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quot;,&quot;author&quot;:[{&quot;dropping-particle&quot;:&quot;&quot;,&quot;family&quot;:&quot;Månsson&quot;,&quot;given&quot;:&quot;Roger&quot;,&quot;non-dropping-particle&quot;:&quot;&quot;,&quot;parse-names&quot;:false,&quot;suffix&quot;:&quot;&quot;},{&quot;dropping-particle&quot;:&quot;&quot;,&quot;family&quot;:&quot;Joffe&quot;,&quot;given&quot;:&quot;Marshall M.&quot;,&quot;non-dropping-particle&quot;:&quot;&quot;,&quot;parse-names&quot;:false,&quot;suffix&quot;:&quot;&quot;},{&quot;dropping-particle&quot;:&quot;&quot;,&quot;family&quot;:&quot;Sun&quot;,&quot;given&quot;:&quot;Wenguang&quot;,&quot;non-dropping-particle&quot;:&quot;&quot;,&quot;parse-names&quot;:false,&quot;suffix&quot;:&quot;&quot;},{&quot;dropping-particle&quot;:&quot;&quot;,&quot;family&quot;:&quot;Hennessy&quot;,&quot;given&quot;:&quot;Sean&quot;,&quot;non-dropping-particle&quot;:&quot;&quot;,&quot;parse-names&quot;:false,&quot;suffix&quot;:&quot;&quot;}],&quot;container-title&quot;:&quot;American Journal of Epidemiology&quot;,&quot;id&quot;:&quot;c381758d-3f24-5c68-b4f9-cc88d1048be7&quot;,&quot;issue&quot;:&quot;3&quot;,&quot;issued&quot;:{&quot;date-parts&quot;:[[&quot;2007&quot;,&quot;8&quot;]]},&quot;page&quot;:&quot;332-339&quot;,&quot;publisher&quot;:&quot;Oxford Academic&quot;,&quot;title&quot;:&quot;On the Estimation and Use of Propensity Scores in Case-Control and Case-Cohort Studies&quot;,&quot;type&quot;:&quot;article-journal&quot;,&quot;volume&quot;:&quot;166&quot;,&quot;container-title-short&quot;:&quot;Am J Epidemiol&quot;},&quot;uris&quot;:[&quot;http://www.mendeley.com/documents/?uuid=873579b1-5861-35cb-8ac0-b3c16837b77e&quot;,&quot;http://www.mendeley.com/documents/?uuid=f1a37c30-46e1-4ce7-a579-d04c3a80860b&quot;],&quot;isTemporary&quot;:false,&quot;legacyDesktopId&quot;:&quot;873579b1-5861-35cb-8ac0-b3c16837b77e&quot;}],&quot;citationTag&quot;:&quot;MENDELEY_CITATION_v3_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&quot;},{&quot;citationID&quot;:&quot;MENDELEY_CITATION_7d6bec87-9167-4578-9347-f5537c44013a&quot;,&quot;properties&quot;:{&quot;noteIndex&quot;:0},&quot;isEdited&quot;:false,&quot;manualOverride&quot;:{&quot;isManuallyOverridden&quot;:false,&quot;citeprocText&quot;:&quot;(22)&quot;,&quot;manualOverrideText&quot;:&quot;&quot;},&quot;citationTag&quot;:&quot;MENDELEY_CITATION_v3_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&quot;,&quot;citationItems&quot;:[{&quot;id&quot;:&quot;e4cfc21a-4eef-38a5-bbe6-7bfec5ddf457&quot;,&quot;itemData&quot;:{&quot;type&quot;:&quot;article-journal&quot;,&quot;id&quot;:&quot;e4cfc21a-4eef-38a5-bbe6-7bfec5ddf457&quot;,&quot;title&quot;:&quot;Why caesarean is more unequally concentrated among better-off people in Tehran? A concentration index decomposition approach&quot;,&quot;author&quot;:[{&quot;family&quot;:&quot;Omani-Samani&quot;,&quot;given&quot;:&quot;Reza&quot;,&quot;parse-names&quot;:false,&quot;dropping-particle&quot;:&quot;&quot;,&quot;non-dropping-particle&quot;:&quot;&quot;},{&quot;family&quot;:&quot;Almasi-Hashiani&quot;,&quot;given&quot;:&quot;Amir&quot;,&quot;parse-names&quot;:false,&quot;dropping-particle&quot;:&quot;&quot;,&quot;non-dropping-particle&quot;:&quot;&quot;},{&quot;family&quot;:&quot;Safiri&quot;,&quot;given&quot;:&quot;Saeid&quot;,&quot;parse-names&quot;:false,&quot;dropping-particle&quot;:&quot;&quot;,&quot;non-dropping-particle&quot;:&quot;&quot;},{&quot;family&quot;:&quot;Rezaeinejad&quot;,&quot;given&quot;:&quot;Mahroo&quot;,&quot;parse-names&quot;:false,&quot;dropping-particle&quot;:&quot;&quot;,&quot;non-dropping-particle&quot;:&quot;&quot;},{&quot;family&quot;:&quot;Shokri&quot;,&quot;given&quot;:&quot;Fatemeh&quot;,&quot;parse-names&quot;:false,&quot;dropping-particle&quot;:&quot;&quot;,&quot;non-dropping-particle&quot;:&quot;&quot;},{&quot;family&quot;:&quot;Khedmati Morasae&quot;,&quot;given&quot;:&quot;Esmaeil&quot;,&quot;parse-names&quot;:false,&quot;dropping-particle&quot;:&quot;&quot;,&quot;non-dropping-particle&quot;:&quot;&quot;},{&quot;family&quot;:&quot;Maroufizadeh&quot;,&quot;given&quot;:&quot;Saman&quot;,&quot;parse-names&quot;:false,&quot;dropping-particle&quot;:&quot;&quot;,&quot;non-dropping-particle&quot;:&quot;&quot;},{&quot;family&quot;:&quot;Sepidarkish&quot;,&quot;given&quot;:&quot;Mahdi&quot;,&quot;parse-names&quot;:false,&quot;dropping-particle&quot;:&quot;&quot;,&quot;non-dropping-particle&quot;:&quot;&quot;}],&quot;container-title&quot;:&quot;J Epidemiol Community Health&quot;,&quot;accessed&quot;:{&quot;date-parts&quot;:[[2024,7,18]]},&quot;DOI&quot;:&quot;10.1136/JECH-2017-210432&quot;,&quot;ISSN&quot;:&quot;0143-005X&quot;,&quot;PMID&quot;:&quot;30442819&quot;,&quot;URL&quot;:&quot;https://jech.bmj.com/content/73/2/182&quot;,&quot;issued&quot;:{&quot;date-parts&quot;:[[2019,2,1]]},&quot;page&quot;:&quot;182-187&quot;,&quot;abstract&quot;:&quot;Background Iran, as one of the low-income and middle-income countries, has experienced a remarkable increase in the caesarean section (CS) rate during the past three decades. Although several studies have been conducted on the prevalence and risk factors affecting CS, but few studies were done regarding socioeconomic factors influencing the CS rate. The aim of this study was to identify socioeconomic inequalities and its determinants in CS in Tehran, capital of Iran.\n\nMethods A population-based cross-sectional study was conducted on 5170 pregnancies in Tehran, since 2015. Principal component analysis was applied to measure the asset-based economic status. Concentration index was used to measure socioeconomic inequality in CS and then decomposed in to its determinants.\n\nResults The concentration index and its 95% CI for CS history was 0.102 (0.091 to 0.112). Decomposition of the concentration index showed that economic status had the largest contribution (49.2%) to socioeconomic inequality in CS. Mother’s education (14.9%), father’s occupation (13.3%) and father’s nationality (9.7%) had the next high positive contribution to measured inequality in CS, respectively.\n\nConclusions CS is mostly concentrated among women with high economic status. The identified contributing factors should be addressed to decrease the socioeconomic inequalities as possible.&quot;,&quot;publisher&quot;:&quot;BMJ Publishing Group Ltd&quot;,&quot;issue&quot;:&quot;2&quot;,&quot;volume&quot;:&quot;73&quot;,&quot;container-title-short&quot;:&quot;&quot;},&quot;isTemporary&quot;:false}]},{&quot;citationID&quot;:&quot;MENDELEY_CITATION_592a15ef-c6b7-448e-82ab-ab152273151d&quot;,&quot;properties&quot;:{&quot;noteIndex&quot;:0},&quot;isEdited&quot;:false,&quot;manualOverride&quot;:{&quot;isManuallyOverridden&quot;:false,&quot;citeprocText&quot;:&quot;(23)&quot;,&quot;manualOverrideText&quot;:&quot;&quot;},&quot;citationTag&quot;:&quot;MENDELEY_CITATION_v3_eyJjaXRhdGlvbklEIjoiTUVOREVMRVlfQ0lUQVRJT05fNTkyYTE1ZWYtYzZiNy00NDhlLTgyYWItYWIxNTIyNzMxNTFk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quot;,&quot;citationItems&quot;:[{&quot;id&quot;:&quot;99b8c035-2852-30fa-935e-379434c79555&quot;,&quot;itemData&quot;:{&quot;type&quot;:&quot;article-journal&quot;,&quot;id&quot;:&quot;99b8c035-2852-30fa-935e-379434c79555&quot;,&quot;title&quot;:&quot;Correcting the Concentration Index&quot;,&quot;author&quot;:[{&quot;family&quot;:&quot;ERREYGERS&quot;,&quot;given&quot;:&quot;&quot;,&quot;parse-names&quot;:false,&quot;dropping-particle&quot;:&quot;&quot;,&quot;non-dropping-particle&quot;:&quot;&quot;},{&quot;family&quot;:&quot;Guido&quot;,&quot;given&quot;:&quot;&quot;,&quot;parse-names&quot;:false,&quot;dropping-particle&quot;:&quot;&quot;,&quot;non-dropping-particle&quot;:&quot;&quot;}],&quot;container-title&quot;:&quot;Working Papers&quot;,&quot;accessed&quot;:{&quot;date-parts&quot;:[[2024,7,18]]},&quot;URL&quot;:&quot;https://ideas.repec.org/p/ant/wpaper/2006027.html&quot;,&quot;issued&quot;:{&quot;date-parts&quot;:[[2006]]},&quot;abstract&quot;:&quot;In recent years attention has been drawn to several shortcomings of the Concentration Index, a frequently used indicator of the socioeconomic inequality of health. Some modifications have been suggested, but these are only partial remedies. This paper proposes a corrected version of the Concentration Index which is superior to the original Concentration Index and its variants, in the sense that it is the only rank-dependent indicator which satis.es four key requirements (transfer, level independence, cardinal consistency, and mirror). The paper also shows how the corrected Concentration Index can be decomposed and generalized.&quot;,&quot;publisher&quot;:&quot;University of Antwerp, Faculty of Business and Economics&quot;,&quot;container-title-short&quot;:&quot;&quot;},&quot;isTemporary&quot;:false}]},{&quot;citationID&quot;:&quot;MENDELEY_CITATION_7dac27ba-f56c-4193-864f-a4d2c090eefb&quot;,&quot;properties&quot;:{&quot;noteIndex&quot;:0},&quot;isEdited&quot;:false,&quot;manualOverride&quot;:{&quot;isManuallyOverridden&quot;:false,&quot;citeprocText&quot;:&quot;(23)&quot;,&quot;manualOverrideText&quot;:&quot;&quot;},&quot;citationTag&quot;:&quot;MENDELEY_CITATION_v3_eyJjaXRhdGlvbklEIjoiTUVOREVMRVlfQ0lUQVRJT05fN2RhYzI3YmEtZjU2Yy00MTkzLTg2NGYtYTRkMmMwOTBlZWZi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quot;,&quot;citationItems&quot;:[{&quot;id&quot;:&quot;99b8c035-2852-30fa-935e-379434c79555&quot;,&quot;itemData&quot;:{&quot;type&quot;:&quot;article-journal&quot;,&quot;id&quot;:&quot;99b8c035-2852-30fa-935e-379434c79555&quot;,&quot;title&quot;:&quot;Correcting the Concentration Index&quot;,&quot;author&quot;:[{&quot;family&quot;:&quot;ERREYGERS&quot;,&quot;given&quot;:&quot;&quot;,&quot;parse-names&quot;:false,&quot;dropping-particle&quot;:&quot;&quot;,&quot;non-dropping-particle&quot;:&quot;&quot;},{&quot;family&quot;:&quot;Guido&quot;,&quot;given&quot;:&quot;&quot;,&quot;parse-names&quot;:false,&quot;dropping-particle&quot;:&quot;&quot;,&quot;non-dropping-particle&quot;:&quot;&quot;}],&quot;container-title&quot;:&quot;Working Papers&quot;,&quot;accessed&quot;:{&quot;date-parts&quot;:[[2024,7,18]]},&quot;URL&quot;:&quot;https://ideas.repec.org/p/ant/wpaper/2006027.html&quot;,&quot;issued&quot;:{&quot;date-parts&quot;:[[2006]]},&quot;abstract&quot;:&quot;In recent years attention has been drawn to several shortcomings of the Concentration Index, a frequently used indicator of the socioeconomic inequality of health. Some modifications have been suggested, but these are only partial remedies. This paper proposes a corrected version of the Concentration Index which is superior to the original Concentration Index and its variants, in the sense that it is the only rank-dependent indicator which satis.es four key requirements (transfer, level independence, cardinal consistency, and mirror). The paper also shows how the corrected Concentration Index can be decomposed and generalized.&quot;,&quot;publisher&quot;:&quot;University of Antwerp, Faculty of Business and Economics&quot;,&quot;container-title-short&quot;:&quot;&quot;},&quot;isTemporary&quot;:false}]},{&quot;citationID&quot;:&quot;MENDELEY_CITATION_32f36196-4abd-4842-9d52-499c0f16ff18&quot;,&quot;properties&quot;:{&quot;noteIndex&quot;:0},&quot;isEdited&quot;:false,&quot;manualOverride&quot;:{&quot;isManuallyOverridden&quot;:false,&quot;citeprocText&quot;:&quot;(24)&quot;,&quot;manualOverrideText&quot;:&quot;&quot;},&quot;citationTag&quot;:&quot;MENDELEY_CITATION_v3_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&quot;,&quot;citationItems&quot;:[{&quot;id&quot;:&quot;cde1f2fe-bde4-3745-8f08-8703e6fe4e06&quot;,&quot;itemData&quot;:{&quot;type&quot;:&quot;article-journal&quot;,&quot;id&quot;:&quot;cde1f2fe-bde4-3745-8f08-8703e6fe4e06&quot;,&quot;title&quot;:&quot;A short note revisiting the concentration index: Does the normalization of the concentration index matter?&quot;,&quot;author&quot;:[{&quot;family&quot;:&quot;Ataguba&quot;,&quot;given&quot;:&quot;John E.&quot;,&quot;parse-names&quot;:false,&quot;dropping-particle&quot;:&quot;&quot;,&quot;non-dropping-particle&quot;:&quot;&quot;}],&quot;container-title&quot;:&quot;Health Economics&quot;,&quot;container-title-short&quot;:&quot;Health Econ&quot;,&quot;accessed&quot;:{&quot;date-parts&quot;:[[2024,7,18]]},&quot;DOI&quot;:&quot;10.1002/HEC.4515&quot;,&quot;ISSN&quot;:&quot;1099-1050&quot;,&quot;PMID&quot;:&quot;35426194&quot;,&quot;URL&quot;:&quot;https://onlinelibrary.wiley.com/doi/full/10.1002/hec.4515&quot;,&quot;issued&quot;:{&quot;date-parts&quot;:[[2022,7,1]]},&quot;page&quot;:&quot;1506-1512&quot;,&quot;abstract&quot;:&quot;The concentration index, including its normalization, is prominently used to assess socioeconomic inequalities in health and health care. Wagstaff's and Erreygers' normalizations or corrections of the standard concentration index are the most suggested approaches when analyzing binary health variables encountered in many health economics and health services research. In empirical applications of the corrected or normalized concentration indices, researchers interpret them similarly to the standard concentration index, which may be problematic as this ignores their underlying behaviors. This paper shows that the empirical bounds of the standard concentration index, including the corrected indices, depend not only on the sample size directly but also on the sampling weight. Notably, the paper highlights critical challenges for assessing and interpreting the popular Wagstaff's and Erreygers' corrected concentration indices with binary health variables. Specifically, it shows that it might be misleading, for example, to assess socioeconomic health inequalities using the magnitude of the “symmetric” Erreygers' corrected concentration index in the face of progressive improvements in the binary health variable. Also, Wagstaff's normalized concentration index may give a spurious “concentration” of the binary health variable among the rich or the poor in certain rare instances.&quot;,&quot;publisher&quot;:&quot;John Wiley &amp; Sons, Ltd&quot;,&quot;issue&quot;:&quot;7&quot;,&quot;volume&quot;:&quot;31&quot;},&quot;isTemporary&quot;:false}]},{&quot;citationID&quot;:&quot;MENDELEY_CITATION_432421b9-7409-45d9-9eef-22ae90295610&quot;,&quot;properties&quot;:{&quot;noteIndex&quot;:0},&quot;isEdited&quot;:false,&quot;manualOverride&quot;:{&quot;isManuallyOverridden&quot;:false,&quot;citeprocText&quot;:&quot;(24,25)&quot;,&quot;manualOverrideText&quot;:&quot;&quot;},&quot;citationTag&quot;:&quot;MENDELEY_CITATION_v3_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&quot;,&quot;citationItems&quot;:[{&quot;id&quot;:&quot;57dc8a4b-1e30-36c5-80c7-763e0a0f230d&quot;,&quot;itemData&quot;:{&quot;type&quot;:&quot;article-journal&quot;,&quot;id&quot;:&quot;57dc8a4b-1e30-36c5-80c7-763e0a0f230d&quot;,&quot;title&quot;:&quot;A study on the equity of self-rated health of older adults at the family level&quot;,&quot;author&quot;:[{&quot;family&quot;:&quot;Ren&quot;,&quot;given&quot;:&quot;Weicun&quot;,&quot;parse-names&quot;:false,&quot;dropping-particle&quot;:&quot;&quot;,&quot;non-dropping-particle&quot;:&quot;&quot;},{&quot;family&quot;:&quot;Xing&quot;,&quot;given&quot;:&quot;Yiqing&quot;,&quot;parse-names&quot;:false,&quot;dropping-particle&quot;:&quot;&quot;,&quot;non-dropping-particle&quot;:&quot;&quot;},{&quot;family&quot;:&quot;Tarimo&quot;,&quot;given&quot;:&quot;Clifford Silver&quot;,&quot;parse-names&quot;:false,&quot;dropping-particle&quot;:&quot;&quot;,&quot;non-dropping-particle&quot;:&quot;&quot;},{&quot;family&quot;:&quot;He&quot;,&quot;given&quot;:&quot;Ruibo&quot;,&quot;parse-names&quot;:false,&quot;dropping-particle&quot;:&quot;&quot;,&quot;non-dropping-particle&quot;:&quot;&quot;},{&quot;family&quot;:&quot;Liang&quot;,&quot;given&quot;:&quot;Zhang&quot;,&quot;parse-names&quot;:false,&quot;dropping-particle&quot;:&quot;&quot;,&quot;non-dropping-particle&quot;:&quot;&quot;}],&quot;container-title&quot;:&quot;International Journal for Equity in Health&quot;,&quot;container-title-short&quot;:&quot;Int J Equity Health&quot;,&quot;accessed&quot;:{&quot;date-parts&quot;:[[2024,7,18]]},&quot;DOI&quot;:&quot;10.1186/S12939-023-01895-6/TABLES/7&quot;,&quot;ISSN&quot;:&quot;14759276&quot;,&quot;PMID&quot;:&quot;37098613&quot;,&quot;URL&quot;:&quot;https://equityhealthj.biomedcentral.com/articles/10.1186/s12939-023-01895-6&quot;,&quot;issued&quot;:{&quot;date-parts&quot;:[[2023,12,1]]},&quot;page&quot;:&quot;1-13&quot;,&quot;abstract&quot;:&quot;Background: The self-rated health of older adults (SHOA) plays an important role in enhancing their medical service utilization and quality of life. However, the determinants and magnitude variations in SHOA at the family level (SHOAFL) remain unknown. The purpose of this study was to assess the status and equitable level of SHOAFL in China, as well as to analyze the influencing factors and the precise nature and scope of their impacts. Methods: This study analyzed the data from the \&quot;Chinese residents' health service needs survey in the New Era\&quot;, and included a total of 1413 families with older adults. The status and influencing factors of SHOAFL were analyzed using mean comparison and Logistic regression (LR) models. The Concentration Index method was used to explore the equity of the distribution of SHOAFL. The relationship between differences in personal characteristics among family members and differences in SHOA was determined by the method of Coupling Coordination Degree (CCD). Results: The total score of SHOAFL was 66.36 ± 15.47, and LR results revealed that the factors with a significant impact on SHOAFL were number of people living in family, distance to the nearest medical service institution, travel time to the nearest medical service institution, annual family income, yearly family medical and health expenditures, average age, and residence (all P &lt; 0.05). The Concentration index of SHOAFL ranged from -0.0315 to 0.0560. CCD of the differences between SHOA and medical insurance and smoking status were 0.9534 and 0.7132, respectively. Conclusion: The SHOAFL was found to be generally but more inclined towards urban families with high incomes and a short time to medical service institution. The observed disparities in SHOA among family members were mostly attributable to differences in health insurance and pre-retirement occupations. The status and equality of SHOAFL may be improved if policymakers prioritize making services more accessible to older rural residents with low incomes. Concurrently, reducing the existing discrepancy in health insurance coverage between older couples may also enhance their health.&quot;,&quot;publisher&quot;:&quot;BioMed Central Ltd&quot;,&quot;issue&quot;:&quot;1&quot;,&quot;volume&quot;:&quot;22&quot;},&quot;isTemporary&quot;:false},{&quot;id&quot;:&quot;cde1f2fe-bde4-3745-8f08-8703e6fe4e06&quot;,&quot;itemData&quot;:{&quot;type&quot;:&quot;article-journal&quot;,&quot;id&quot;:&quot;cde1f2fe-bde4-3745-8f08-8703e6fe4e06&quot;,&quot;title&quot;:&quot;A short note revisiting the concentration index: Does the normalization of the concentration index matter?&quot;,&quot;author&quot;:[{&quot;family&quot;:&quot;Ataguba&quot;,&quot;given&quot;:&quot;John E.&quot;,&quot;parse-names&quot;:false,&quot;dropping-particle&quot;:&quot;&quot;,&quot;non-dropping-particle&quot;:&quot;&quot;}],&quot;container-title&quot;:&quot;Health Economics&quot;,&quot;container-title-short&quot;:&quot;Health Econ&quot;,&quot;accessed&quot;:{&quot;date-parts&quot;:[[2024,7,18]]},&quot;DOI&quot;:&quot;10.1002/HEC.4515&quot;,&quot;ISSN&quot;:&quot;1099-1050&quot;,&quot;PMID&quot;:&quot;35426194&quot;,&quot;URL&quot;:&quot;https://onlinelibrary.wiley.com/doi/full/10.1002/hec.4515&quot;,&quot;issued&quot;:{&quot;date-parts&quot;:[[2022,7,1]]},&quot;page&quot;:&quot;1506-1512&quot;,&quot;abstract&quot;:&quot;The concentration index, including its normalization, is prominently used to assess socioeconomic inequalities in health and health care. Wagstaff's and Erreygers' normalizations or corrections of the standard concentration index are the most suggested approaches when analyzing binary health variables encountered in many health economics and health services research. In empirical applications of the corrected or normalized concentration indices, researchers interpret them similarly to the standard concentration index, which may be problematic as this ignores their underlying behaviors. This paper shows that the empirical bounds of the standard concentration index, including the corrected indices, depend not only on the sample size directly but also on the sampling weight. Notably, the paper highlights critical challenges for assessing and interpreting the popular Wagstaff's and Erreygers' corrected concentration indices with binary health variables. Specifically, it shows that it might be misleading, for example, to assess socioeconomic health inequalities using the magnitude of the “symmetric” Erreygers' corrected concentration index in the face of progressive improvements in the binary health variable. Also, Wagstaff's normalized concentration index may give a spurious “concentration” of the binary health variable among the rich or the poor in certain rare instances.&quot;,&quot;publisher&quot;:&quot;John Wiley &amp; Sons, Ltd&quot;,&quot;issue&quot;:&quot;7&quot;,&quot;volume&quot;:&quot;31&quot;},&quot;isTemporary&quot;:false}]},{&quot;citationID&quot;:&quot;MENDELEY_CITATION_d6733a3d-92c8-4d9a-8397-72bf0268742e&quot;,&quot;citationItems&quot;:[{&quot;id&quot;:&quot;bf98e691-965b-5e06-b22a-ad35f3d3c35a&quot;,&quot;itemData&quot;:{&quot;DOI&quot;:&quot;10.1016/S0304-4076(96)01807-6&quot;,&quot;ISSN&quot;:&quot;03044076&quot;,&quot;abstract&quot;:&quot;This paper clarifies the relationship between two widely used indices of health inequality and explains why these are superior to others indices used in the literature. It also develops asymptotic estimators for their variances and clarifies the role that demographic standardization plays in the analysis of socioeconomic inequalities in health. Empirical illustrations are presented for Dutch health survey data.&quot;,&quot;author&quot;:[{&quot;dropping-particle&quot;:&quot;&quot;,&quot;family&quot;:&quot;Kakwani&quot;,&quot;given&quot;:&quot;Nanak&quot;,&quot;non-dropping-particle&quot;:&quot;&quot;,&quot;parse-names&quot;:false,&quot;suffix&quot;:&quot;&quot;},{&quot;dropping-particle&quot;:&quot;&quot;,&quot;family&quot;:&quot;Wagstaff&quot;,&quot;given&quot;:&quot;Adam&quot;,&quot;non-dropping-particle&quot;:&quot;&quot;,&quot;parse-names&quot;:false,&quot;suffix&quot;:&quot;&quot;},{&quot;dropping-particle&quot;:&quot;&quot;,&quot;family&quot;:&quot;Doorslaer&quot;,&quot;given&quot;:&quot;Eddy&quot;,&quot;non-dropping-particle&quot;:&quot;Van&quot;,&quot;parse-names&quot;:false,&quot;suffix&quot;:&quot;&quot;}],&quot;container-title&quot;:&quot;Journal of Econometrics&quot;,&quot;id&quot;:&quot;bf98e691-965b-5e06-b22a-ad35f3d3c35a&quot;,&quot;issue&quot;:&quot;1&quot;,&quot;issued&quot;:{&quot;date-parts&quot;:[[&quot;1997&quot;]]},&quot;title&quot;:&quot;Socioeconomic inequalities in health: Measurement, computation, and statistical inference&quot;,&quot;type&quot;:&quot;article-journal&quot;,&quot;volume&quot;:&quot;77&quot;},&quot;uris&quot;:[&quot;http://www.mendeley.com/documents/?uuid=9f9dcddd-04c8-334c-9d6f-a1f0fabe3495&quot;],&quot;isTemporary&quot;:false,&quot;legacyDesktopId&quot;:&quot;9f9dcddd-04c8-334c-9d6f-a1f0fabe3495&quot;}],&quot;properties&quot;:{&quot;noteIndex&quot;:0},&quot;isEdited&quot;:false,&quot;manualOverride&quot;:{&quot;citeprocText&quot;:&quot;(26)&quot;,&quot;isManuallyOverridden&quot;:false,&quot;manualOverrideText&quot;:&quot;&quot;},&quot;citationTag&quot;:&quot;MENDELEY_CITATION_v3_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&quot;},{&quot;citationID&quot;:&quot;MENDELEY_CITATION_dd89ac9d-f34e-4e38-a24f-9c6ab8961ec1&quot;,&quot;properties&quot;:{&quot;noteIndex&quot;:0},&quot;isEdited&quot;:false,&quot;manualOverride&quot;:{&quot;citeprocText&quot;:&quot;(27)&quot;,&quot;isManuallyOverridden&quot;:false,&quot;manualOverrideText&quot;:&quot;&quot;},&quot;citationItems&quot;:[{&quot;id&quot;:&quot;778ba277-fb92-5419-9c43-954bd8b8690f&quot;,&quot;itemData&quot;:{&quot;ISSN&quot;:&quot;00429686&quot;,&quot;abstract&quot;:&quot;This paper generates and analyses survey data on inequalities in mortality among infants and children aged under five years by consumption in Brazil, Cote d'Ivoire, Ghana, Nepal, Nicaragua, Pakistan, the Philippines, South Africa, and Viet Nam. The data were obtained from the Living Standards Measurement Study and the Cebu Longitudinal Health and Nutrition Survey. Mortality rates were estimated directly where complete fertility histories were available and indirectly otherwise. Mortality distributions were compared between countries by means of concentration curves and concentration indices: dominance checks were carried out for all pairwise intercountry comparisons; standard errors were calculated for the concentration indices; and tests of intercountry differences in inequality were performed.&quot;,&quot;author&quot;:[{&quot;dropping-particle&quot;:&quot;&quot;,&quot;family&quot;:&quot;Wagstaff&quot;,&quot;given&quot;:&quot;Adam&quot;,&quot;non-dropping-particle&quot;:&quot;&quot;,&quot;parse-names&quot;:false,&quot;suffix&quot;:&quot;&quot;}],&quot;container-title&quot;:&quot;Bulletin of the World Health Organization&quot;,&quot;id&quot;:&quot;778ba277-fb92-5419-9c43-954bd8b8690f&quot;,&quot;issue&quot;:&quot;1&quot;,&quot;issued&quot;:{&quot;date-parts&quot;:[[&quot;2000&quot;]]},&quot;title&quot;:&quot;Socioeconomic inequalities in child mortality: Comparisons across nine developing countries&quot;,&quot;type&quot;:&quot;article&quot;,&quot;volume&quot;:&quot;78&quot;,&quot;container-title-short&quot;:&quot;Bull World Health Organ&quot;},&quot;uris&quot;:[&quot;http://www.mendeley.com/documents/?uuid=f867a0ef-b580-38b2-9a31-e17a046b019f&quot;],&quot;isTemporary&quot;:false,&quot;legacyDesktopId&quot;:&quot;f867a0ef-b580-38b2-9a31-e17a046b019f&quot;}],&quot;citationTag&quot;:&quot;MENDELEY_CITATION_v3_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&quot;},{&quot;citationID&quot;:&quot;MENDELEY_CITATION_3bb97626-ff9e-4ee4-bd96-3b61083851ad&quot;,&quot;properties&quot;:{&quot;noteIndex&quot;:0},&quot;isEdited&quot;:false,&quot;manualOverride&quot;:{&quot;citeprocText&quot;:&quot;(28,29)&quot;,&quot;isManuallyOverridden&quot;:false,&quot;manualOverrideText&quot;:&quot;&quot;},&quot;citationItems&quot;:[{&quot;id&quot;:&quot;b6a2c021-b47d-53b0-8b1c-1d7a19dab906&quot;,&quot;itemData&quot;:{&quot;DOI&quot;:&quot;10.1016/S0140-6736(12)61689-4&quot;,&quot;ISSN&quot;:&quot;1474-547X&quot;,&quot;PMID&quot;:&quot;23245608&quot;,&quot;abstract&quot;:&quo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quot;,&quot;author&quot;:[{&quot;dropping-particle&quot;:&quot;&quot;,&quot;family&quot;:&quot;Murray&quot;,&quot;given&quot;:&quot;Christopher J.L.&quot;,&quot;non-dropping-particle&quot;:&quot;&quot;,&quot;parse-names&quot;:false,&quot;suffix&quot;:&quot;&quot;},{&quot;dropping-particle&quot;:&quot;&quot;,&quot;family&quot;:&quot;Vos&quot;,&quot;given&quot;:&quot;Theo&quot;,&quot;non-dropping-particle&quot;:&quot;&quot;,&quot;parse-names&quot;:false,&quot;suffix&quot;:&quot;&quot;},{&quot;dropping-particle&quot;:&quot;&quot;,&quot;family&quot;:&quot;Lozano&quot;,&quot;given&quot;:&quot;Rafael&quot;,&quot;non-dropping-particle&quot;:&quot;&quot;,&quot;parse-names&quot;:false,&quot;suffix&quot;:&quot;&quot;},{&quot;dropping-particle&quot;:&quot;&quot;,&quot;family&quot;:&quot;Naghavi&quot;,&quot;given&quot;:&quot;Mohsen&quot;,&quot;non-dropping-particle&quot;:&quot;&quot;,&quot;parse-names&quot;:false,&quot;suffix&quot;:&quot;&quot;},{&quot;dropping-particle&quot;:&quot;&quot;,&quot;family&quot;:&quot;Flaxman&quot;,&quot;given&quot;:&quot;Abraham D.&quot;,&quot;non-dropping-particle&quot;:&quot;&quot;,&quot;parse-names&quot;:false,&quot;suffix&quot;:&quot;&quot;},{&quot;dropping-particle&quot;:&quot;&quot;,&quot;family&quot;:&quot;Michaud&quot;,&quot;given&quot;:&quot;Catherine&quot;,&quot;non-dropping-particle&quot;:&quot;&quot;,&quot;parse-names&quot;:false,&quot;suffix&quot;:&quot;&quot;},{&quot;dropping-particle&quot;:&quot;&quot;,&quot;family&quot;:&quot;Ezzati&quot;,&quot;given&quot;:&quot;Majid&quot;,&quot;non-dropping-particle&quot;:&quot;&quot;,&quot;parse-names&quot;:false,&quot;suffix&quot;:&quot;&quot;},{&quot;dropping-particle&quot;:&quot;&quot;,&quot;family&quot;:&quot;Shibuya&quot;,&quot;given&quot;:&quot;Kenji&quot;,&quot;non-dropping-particle&quot;:&quot;&quot;,&quot;parse-names&quot;:false,&quot;suffix&quot;:&quot;&quot;},{&quot;dropping-particle&quot;:&quot;&quot;,&quot;family&quot;:&quot;Salomon&quot;,&quot;given&quot;:&quot;Joshua A.&quot;,&quot;non-dropping-particle&quot;:&quot;&quot;,&quot;parse-names&quot;:false,&quot;suffix&quot;:&quot;&quot;},{&quot;dropping-particle&quot;:&quot;&quot;,&quot;family&quot;:&quot;Abdalla&quot;,&quot;given&quot;:&quot;Safa&quot;,&quot;non-dropping-particle&quot;:&quot;&quot;,&quot;parse-names&quot;:false,&quot;suffix&quot;:&quot;&quot;},{&quot;dropping-particle&quot;:&quot;&quot;,&quot;family&quot;:&quot;Aboyans&quot;,&quot;given&quot;:&quot;Victor&quot;,&quot;non-dropping-particle&quot;:&quot;&quot;,&quot;parse-names&quot;:false,&quot;suffix&quot;:&quot;&quot;},{&quot;dropping-particle&quot;:&quot;&quot;,&quot;family&quot;:&quot;Abraham&quot;,&quot;given&quot;:&quot;Jerry&quot;,&quot;non-dropping-particle&quot;:&quot;&quot;,&quot;parse-names&quot;:false,&quot;suffix&quot;:&quot;&quot;},{&quot;dropping-particle&quot;:&quot;&quot;,&quot;family&quot;:&quot;Ackerman&quot;,&quot;given&quot;:&quot;Ilana&quot;,&quot;non-dropping-particle&quot;:&quot;&quot;,&quot;parse-names&quot;:false,&quot;suffix&quot;:&quot;&quot;},{&quot;dropping-particle&quot;:&quot;&quot;,&quot;family&quot;:&quot;Aggarwal&quot;,&quot;given&quot;:&quot;Rakesh&quot;,&quot;non-dropping-particle&quot;:&quot;&quot;,&quot;parse-names&quot;:false,&quot;suffix&quot;:&quot;&quot;},{&quot;dropping-particle&quot;:&quot;&quot;,&quot;family&quot;:&quot;Ahn&quot;,&quot;given&quot;:&quot;Stephanie Y.&quot;,&quot;non-dropping-particle&quot;:&quot;&quot;,&quot;parse-names&quot;:false,&quot;suffix&quot;:&quot;&quot;},{&quot;dropping-particle&quot;:&quot;&quot;,&quot;family&quot;:&quot;Ali&quot;,&quot;given&quot;:&quot;Mohammed K.&quot;,&quot;non-dropping-particle&quot;:&quot;&quot;,&quot;parse-names&quot;:false,&quot;suffix&quot;:&quot;&quot;},{&quot;dropping-particle&quot;:&quot;&quot;,&quot;family&quot;:&quot;AlMazroa&quot;,&quot;given&quot;:&quot;Mohammad A.&quot;,&quot;non-dropping-particle&quot;:&quot;&quot;,&quot;parse-names&quot;:false,&quot;suffix&quot;:&quot;&quot;},{&quot;dropping-particle&quot;:&quot;&quot;,&quot;family&quot;:&quot;Alvarado&quot;,&quot;given&quot;:&quot;Miriam&quot;,&quot;non-dropping-particle&quot;:&quot;&quot;,&quot;parse-names&quot;:false,&quot;suffix&quot;:&quot;&quot;},{&quot;dropping-particle&quot;:&quot;&quot;,&quot;family&quot;:&quot;Anderson&quot;,&quot;given&quot;:&quot;H. Ross&quot;,&quot;non-dropping-particle&quot;:&quot;&quot;,&quot;parse-names&quot;:false,&quot;suffix&quot;:&quot;&quot;},{&quot;dropping-particle&quot;:&quot;&quot;,&quot;family&quot;:&quot;Anderson&quot;,&quot;given&quot;:&quot;Laurie M.&quot;,&quot;non-dropping-particle&quot;:&quot;&quot;,&quot;parse-names&quot;:false,&quot;suffix&quot;:&quot;&quot;},{&quot;dropping-particle&quot;:&quot;&quot;,&quot;family&quot;:&quot;Andrews&quot;,&quot;given&quot;:&quot;Kathryn G.&quot;,&quot;non-dropping-particle&quot;:&quot;&quot;,&quot;parse-names&quot;:false,&quot;suffix&quot;:&quot;&quot;},{&quot;dropping-particle&quot;:&quot;&quot;,&quot;family&quot;:&quot;Atkinson&quot;,&quot;given&quot;:&quot;Charles&quot;,&quot;non-dropping-particle&quot;:&quot;&quot;,&quot;parse-names&quot;:false,&quot;suffix&quot;:&quot;&quot;},{&quot;dropping-particle&quot;:&quot;&quot;,&quot;family&quot;:&quot;Baddour&quot;,&quot;given&quot;:&quot;Larry M.&quot;,&quot;non-dropping-particle&quot;:&quot;&quot;,&quot;parse-names&quot;:false,&quot;suffix&quot;:&quot;&quot;},{&quot;dropping-particle&quot;:&quot;&quot;,&quot;family&quot;:&quot;Bahalim&quot;,&quot;given&quot;:&quot;Adil N.&quot;,&quot;non-dropping-particle&quot;:&quot;&quot;,&quot;parse-names&quot;:false,&quot;suffix&quot;:&quot;&quot;},{&quot;dropping-particle&quot;:&quot;&quot;,&quot;family&quot;:&quot;Barker-Collo&quot;,&quot;given&quot;:&quot;Suzanne&quot;,&quot;non-dropping-particle&quot;:&quot;&quot;,&quot;parse-names&quot;:false,&quot;suffix&quot;:&quot;&quot;},{&quot;dropping-particle&quot;:&quot;&quot;,&quot;family&quot;:&quot;Barrero&quot;,&quot;given&quot;:&quot;Lope H.&quot;,&quot;non-dropping-particle&quot;:&quot;&quot;,&quot;parse-names&quot;:false,&quot;suffix&quot;:&quot;&quot;},{&quot;dropping-particle&quot;:&quot;&quot;,&quot;family&quot;:&quot;Bartels&quot;,&quot;given&quot;:&quot;David H.&quot;,&quot;non-dropping-particle&quot;:&quot;&quot;,&quot;parse-names&quot;:false,&quot;suffix&quot;:&quot;&quot;},{&quot;dropping-particle&quot;:&quot;&quot;,&quot;family&quot;:&quot;Basáñez&quot;,&quot;given&quot;:&quot;Maria Gloria&quot;,&quot;non-dropping-particle&quot;:&quot;&quot;,&quot;parse-names&quot;:false,&quot;suffix&quot;:&quot;&quot;},{&quot;dropping-particle&quot;:&quot;&quot;,&quot;family&quot;:&quot;Baxter&quot;,&quot;given&quot;:&quot;Amanda&quot;,&quot;non-dropping-particle&quot;:&quot;&quot;,&quot;parse-names&quot;:false,&quot;suffix&quot;:&quot;&quot;},{&quot;dropping-particle&quot;:&quot;&quot;,&quot;family&quot;:&quot;Bell&quot;,&quot;given&quot;:&quot;Michelle L.&quot;,&quot;non-dropping-particle&quot;:&quot;&quot;,&quot;parse-names&quot;:false,&quot;suffix&quot;:&quot;&quot;},{&quot;dropping-particle&quot;:&quot;&quot;,&quot;family&quot;:&quot;Benjamin&quot;,&quot;given&quot;:&quot;Emelia J.&quot;,&quot;non-dropping-particle&quot;:&quot;&quot;,&quot;parse-names&quot;:false,&quot;suffix&quot;:&quot;&quot;},{&quot;dropping-particle&quot;:&quot;&quot;,&quot;family&quot;:&quot;Bennett&quot;,&quot;given&quot;:&quot;Derrick&quot;,&quot;non-dropping-particle&quot;:&quot;&quot;,&quot;parse-names&quot;:false,&quot;suffix&quot;:&quot;&quot;},{&quot;dropping-particle&quot;:&quot;&quot;,&quot;family&quot;:&quot;Bernabé&quot;,&quot;given&quot;:&quot;Eduardo&quot;,&quot;non-dropping-particle&quot;:&quot;&quot;,&quot;parse-names&quot;:false,&quot;suffix&quot;:&quot;&quot;},{&quot;dropping-particle&quot;:&quot;&quot;,&quot;family&quot;:&quot;Bhalla&quot;,&quot;given&quot;:&quot;Kavi&quot;,&quot;non-dropping-particle&quot;:&quot;&quot;,&quot;parse-names&quot;:false,&quot;suffix&quot;:&quot;&quot;},{&quot;dropping-particle&quot;:&quot;&quot;,&quot;family&quot;:&quot;Bhandari&quot;,&quot;given&quot;:&quot;Bishal&quot;,&quot;non-dropping-particle&quot;:&quot;&quot;,&quot;parse-names&quot;:false,&quot;suffix&quot;:&quot;&quot;},{&quot;dropping-particle&quot;:&quot;&quot;,&quot;family&quot;:&quot;Bikbov&quot;,&quot;given&quot;:&quot;Boris&quot;,&quot;non-dropping-particle&quot;:&quot;&quot;,&quot;parse-names&quot;:false,&quot;suffix&quot;:&quot;&quot;},{&quot;dropping-particle&quot;:&quot;&quot;,&quot;family&quot;:&quot;Abdulhak&quot;,&quot;given&quot;:&quot;Aref&quot;,&quot;non-dropping-particle&quot;:&quot;Bin&quot;,&quot;parse-names&quot;:false,&quot;suffix&quot;:&quot;&quot;},{&quot;dropping-particle&quot;:&quot;&quot;,&quot;family&quot;:&quot;Birbeck&quot;,&quot;given&quot;:&quot;Gretchen&quot;,&quot;non-dropping-particle&quot;:&quot;&quot;,&quot;parse-names&quot;:false,&quot;suffix&quot;:&quot;&quot;},{&quot;dropping-particle&quot;:&quot;&quot;,&quot;family&quot;:&quot;Black&quot;,&quot;given&quot;:&quot;James A.&quot;,&quot;non-dropping-particle&quot;:&quot;&quot;,&quot;parse-names&quot;:false,&quot;suffix&quot;:&quot;&quot;},{&quot;dropping-particle&quot;:&quot;&quot;,&quot;family&quot;:&quot;Blencowe&quot;,&quot;given&quot;:&quot;Hannah&quot;,&quot;non-dropping-particle&quot;:&quot;&quot;,&quot;parse-names&quot;:false,&quot;suffix&quot;:&quot;&quot;},{&quot;dropping-particle&quot;:&quot;&quot;,&quot;family&quot;:&quot;Blore&quot;,&quot;given&quot;:&quot;Jed D.&quot;,&quot;non-dropping-particle&quot;:&quot;&quot;,&quot;parse-names&quot;:false,&quot;suffix&quot;:&quot;&quot;},{&quot;dropping-particle&quot;:&quot;&quot;,&quot;family&quot;:&quot;Blyth&quot;,&quot;given&quot;:&quot;Fiona&quot;,&quot;non-dropping-particle&quot;:&quot;&quot;,&quot;parse-names&quot;:false,&quot;suffix&quot;:&quot;&quot;},{&quot;dropping-particle&quot;:&quot;&quot;,&quot;family&quot;:&quot;Bolliger&quot;,&quot;given&quot;:&quot;Ian&quot;,&quot;non-dropping-particle&quot;:&quot;&quot;,&quot;parse-names&quot;:false,&quot;suffix&quot;:&quot;&quot;},{&quot;dropping-particle&quot;:&quot;&quot;,&quot;family&quot;:&quot;Bonaventure&quot;,&quot;given&quot;:&quot;Audrey&quot;,&quot;non-dropping-particle&quot;:&quot;&quot;,&quot;parse-names&quot;:false,&quot;suffix&quot;:&quot;&quot;},{&quot;dropping-particle&quot;:&quot;&quot;,&quot;family&quot;:&quot;Boufous&quot;,&quot;given&quot;:&quot;Soufiane&quot;,&quot;non-dropping-particle&quot;:&quot;&quot;,&quot;parse-names&quot;:false,&quot;suffix&quot;:&quot;&quot;},{&quot;dropping-particle&quot;:&quot;&quot;,&quot;family&quot;:&quot;Bourne&quot;,&quot;given&quot;:&quot;Rupert&quot;,&quot;non-dropping-particle&quot;:&quot;&quot;,&quot;parse-names&quot;:false,&quot;suffix&quot;:&quot;&quot;},{&quot;dropping-particle&quot;:&quot;&quot;,&quot;family&quot;:&quot;Boussinesq&quot;,&quot;given&quot;:&quot;Michel&quot;,&quot;non-dropping-particle&quot;:&quot;&quot;,&quot;parse-names&quot;:false,&quot;suffix&quot;:&quot;&quot;},{&quot;dropping-particle&quot;:&quot;&quot;,&quot;family&quot;:&quot;Braithwaite&quot;,&quot;given&quot;:&quot;Tasanee&quot;,&quot;non-dropping-particle&quot;:&quot;&quot;,&quot;parse-names&quot;:false,&quot;suffix&quot;:&quot;&quot;},{&quot;dropping-particle&quot;:&quot;&quot;,&quot;family&quot;:&quot;Brayne&quot;,&quot;given&quot;:&quot;Carol&quot;,&quot;non-dropping-particle&quot;:&quot;&quot;,&quot;parse-names&quot;:false,&quot;suffix&quot;:&quot;&quot;},{&quot;dropping-particle&quot;:&quot;&quot;,&quot;family&quot;:&quot;Bridgett&quot;,&quot;given&quot;:&quot;Lisa&quot;,&quot;non-dropping-particle&quot;:&quot;&quot;,&quot;parse-names&quot;:false,&quot;suffix&quot;:&quot;&quot;},{&quot;dropping-particle&quot;:&quot;&quot;,&quot;family&quot;:&quot;Brooker&quot;,&quot;given&quot;:&quot;Simon&quot;,&quot;non-dropping-particle&quot;:&quot;&quot;,&quot;parse-names&quot;:false,&quot;suffix&quot;:&quot;&quot;},{&quot;dropping-particle&quot;:&quot;&quot;,&quot;family&quot;:&quot;Brooks&quot;,&quot;given&quot;:&quot;Peter&quot;,&quot;non-dropping-particle&quot;:&quot;&quot;,&quot;parse-names&quot;:false,&quot;suffix&quot;:&quot;&quot;},{&quot;dropping-particle&quot;:&quot;&quot;,&quot;family&quot;:&quot;Brugha&quot;,&quot;given&quot;:&quot;Traolach S.&quot;,&quot;non-dropping-particle&quot;:&quot;&quot;,&quot;parse-names&quot;:false,&quot;suffix&quot;:&quot;&quot;},{&quot;dropping-particle&quot;:&quot;&quot;,&quot;family&quot;:&quot;Bryan-Hancock&quot;,&quot;given&quot;:&quot;Claire&quot;,&quot;non-dropping-particle&quot;:&quot;&quot;,&quot;parse-names&quot;:false,&quot;suffix&quot;:&quot;&quot;},{&quot;dropping-particle&quot;:&quot;&quot;,&quot;family&quot;:&quot;Bucello&quot;,&quot;given&quot;:&quot;Chiara&quot;,&quot;non-dropping-particle&quot;:&quot;&quot;,&quot;parse-names&quot;:false,&quot;suffix&quot;:&quot;&quot;},{&quot;dropping-particle&quot;:&quot;&quot;,&quot;family&quot;:&quot;Buchbinder&quot;,&quot;given&quot;:&quot;Rachelle&quot;,&quot;non-dropping-particle&quot;:&quot;&quot;,&quot;parse-names&quot;:false,&quot;suffix&quot;:&quot;&quot;},{&quot;dropping-particle&quot;:&quot;&quot;,&quot;family&quot;:&quot;Buckle&quot;,&quot;given&quot;:&quot;Geoffrey&quot;,&quot;non-dropping-particle&quot;:&quot;&quot;,&quot;parse-names&quot;:false,&quot;suffix&quot;:&quot;&quot;},{&quot;dropping-particle&quot;:&quot;&quot;,&quot;family&quot;:&quot;Budke&quot;,&quot;given&quot;:&quot;Christine M.&quot;,&quot;non-dropping-particle&quot;:&quot;&quot;,&quot;parse-names&quot;:false,&quot;suffix&quot;:&quot;&quot;},{&quot;dropping-particle&quot;:&quot;&quot;,&quot;family&quot;:&quot;Burch&quot;,&quot;given&quot;:&quot;Michael&quot;,&quot;non-dropping-particle&quot;:&quot;&quot;,&quot;parse-names&quot;:false,&quot;suffix&quot;:&quot;&quot;},{&quot;dropping-particle&quot;:&quot;&quot;,&quot;family&quot;:&quot;Burney&quot;,&quot;given&quot;:&quot;Peter&quot;,&quot;non-dropping-particle&quot;:&quot;&quot;,&quot;parse-names&quot;:false,&quot;suffix&quot;:&quot;&quot;},{&quot;dropping-particle&quot;:&quot;&quot;,&quot;family&quot;:&quot;Burstein&quot;,&quot;given&quot;:&quot;Roy&quot;,&quot;non-dropping-particle&quot;:&quot;&quot;,&quot;parse-names&quot;:false,&quot;suffix&quot;:&quot;&quot;},{&quot;dropping-particle&quot;:&quot;&quot;,&quot;family&quot;:&quot;Calabria&quot;,&quot;given&quot;:&quot;Bianca&quot;,&quot;non-dropping-particle&quot;:&quot;&quot;,&quot;parse-names&quot;:false,&quot;suffix&quot;:&quot;&quot;},{&quot;dropping-particle&quot;:&quot;&quot;,&quot;family&quot;:&quot;Campbell&quot;,&quot;given&quot;:&quot;Benjamin&quot;,&quot;non-dropping-particle&quot;:&quot;&quot;,&quot;parse-names&quot;:false,&quot;suffix&quot;:&quot;&quot;},{&quot;dropping-particle&quot;:&quot;&quot;,&quot;family&quot;:&quot;Canter&quot;,&quot;given&quot;:&quot;Charles E.&quot;,&quot;non-dropping-particle&quot;:&quot;&quot;,&quot;parse-names&quot;:false,&quot;suffix&quot;:&quot;&quot;},{&quot;dropping-particle&quot;:&quot;&quot;,&quot;family&quot;:&quot;Carabin&quot;,&quot;given&quot;:&quot;Hélène&quot;,&quot;non-dropping-particle&quot;:&quot;&quot;,&quot;parse-names&quot;:false,&quot;suffix&quot;:&quot;&quot;},{&quot;dropping-particle&quot;:&quot;&quot;,&quot;family&quot;:&quot;Carapetis&quot;,&quot;given&quot;:&quot;Jonathan&quot;,&quot;non-dropping-particle&quot;:&quot;&quot;,&quot;parse-names&quot;:false,&quot;suffix&quot;:&quot;&quot;},{&quot;dropping-particle&quot;:&quot;&quot;,&quot;family&quot;:&quot;Carmona&quot;,&quot;given&quot;:&quot;Loreto&quot;,&quot;non-dropping-particle&quot;:&quot;&quot;,&quot;parse-names&quot;:false,&quot;suffix&quot;:&quot;&quot;},{&quot;dropping-particle&quot;:&quot;&quot;,&quot;family&quot;:&quot;Cella&quot;,&quot;given&quot;:&quot;Claudia&quot;,&quot;non-dropping-particle&quot;:&quot;&quot;,&quot;parse-names&quot;:false,&quot;suffix&quot;:&quot;&quot;},{&quot;dropping-particle&quot;:&quot;&quot;,&quot;family&quot;:&quot;Charlson&quot;,&quot;given&quot;:&quot;Fiona&quot;,&quot;non-dropping-particle&quot;:&quot;&quot;,&quot;parse-names&quot;:false,&quot;suffix&quot;:&quot;&quot;},{&quot;dropping-particle&quot;:&quot;&quot;,&quot;family&quot;:&quot;Chen&quot;,&quot;given&quot;:&quot;Honglei&quot;,&quot;non-dropping-particle&quot;:&quot;&quot;,&quot;parse-names&quot;:false,&quot;suffix&quot;:&quot;&quot;},{&quot;dropping-particle&quot;:&quot;&quot;,&quot;family&quot;:&quot;Cheng&quot;,&quot;given&quot;:&quot;Andrew Tai Ann&quot;,&quot;non-dropping-particle&quot;:&quot;&quot;,&quot;parse-names&quot;:false,&quot;suffix&quot;:&quot;&quot;},{&quot;dropping-particle&quot;:&quot;&quot;,&quot;family&quot;:&quot;Chou&quot;,&quot;given&quot;:&quot;David&quot;,&quot;non-dropping-particle&quot;:&quot;&quot;,&quot;parse-names&quot;:false,&quot;suffix&quot;:&quot;&quot;},{&quot;dropping-particle&quot;:&quot;&quot;,&quot;family&quot;:&quot;Chugh&quot;,&quot;given&quot;:&quot;Sumeet S.&quot;,&quot;non-dropping-particle&quot;:&quot;&quot;,&quot;parse-names&quot;:false,&quot;suffix&quot;:&quot;&quot;},{&quot;dropping-particle&quot;:&quot;&quot;,&quot;family&quot;:&quot;Coffeng&quot;,&quot;given&quot;:&quot;Luc E.&quot;,&quot;non-dropping-particle&quot;:&quot;&quot;,&quot;parse-names&quot;:false,&quot;suffix&quot;:&quot;&quot;},{&quot;dropping-particle&quot;:&quot;&quot;,&quot;family&quot;:&quot;Colan&quot;,&quot;given&quot;:&quot;Steven D.&quot;,&quot;non-dropping-particle&quot;:&quot;&quot;,&quot;parse-names&quot;:false,&quot;suffix&quot;:&quot;&quot;},{&quot;dropping-particle&quot;:&quot;&quot;,&quot;family&quot;:&quot;Colquhoun&quot;,&quot;given&quot;:&quot;Samantha&quot;,&quot;non-dropping-particle&quot;:&quot;&quot;,&quot;parse-names&quot;:false,&quot;suffix&quot;:&quot;&quot;},{&quot;dropping-particle&quot;:&quot;&quot;,&quot;family&quot;:&quot;Colson&quot;,&quot;given&quot;:&quot;K. Ellicott&quot;,&quot;non-dropping-particle&quot;:&quot;&quot;,&quot;parse-names&quot;:false,&quot;suffix&quot;:&quot;&quot;},{&quot;dropping-particle&quot;:&quot;&quot;,&quot;family&quot;:&quot;Condon&quot;,&quot;given&quot;:&quot;John&quot;,&quot;non-dropping-particle&quot;:&quot;&quot;,&quot;parse-names&quot;:false,&quot;suffix&quot;:&quot;&quot;},{&quot;dropping-particle&quot;:&quot;&quot;,&quot;family&quot;:&quot;Connor&quot;,&quot;given&quot;:&quot;Myles D.&quot;,&quot;non-dropping-particle&quot;:&quot;&quot;,&quot;parse-names&quot;:false,&quot;suffix&quot;:&quot;&quot;},{&quot;dropping-particle&quot;:&quot;&quot;,&quot;family&quot;:&quot;Cooper&quot;,&quot;given&quot;:&quot;Leslie T.&quot;,&quot;non-dropping-particle&quot;:&quot;&quot;,&quot;parse-names&quot;:false,&quot;suffix&quot;:&quot;&quot;},{&quot;dropping-particle&quot;:&quot;&quot;,&quot;family&quot;:&quot;Corriere&quot;,&quot;given&quot;:&quot;Matthew&quot;,&quot;non-dropping-particle&quot;:&quot;&quot;,&quot;parse-names&quot;:false,&quot;suffix&quot;:&quot;&quot;},{&quot;dropping-particle&quot;:&quot;&quot;,&quot;family&quot;:&quot;Cortinovis&quot;,&quot;given&quot;:&quot;Monica&quot;,&quot;non-dropping-particle&quot;:&quot;&quot;,&quot;parse-names&quot;:false,&quot;suffix&quot;:&quot;&quot;},{&quot;dropping-particle&quot;:&quot;&quot;,&quot;family&quot;:&quot;Courville De Vaccaro&quot;,&quot;given&quot;:&quot;Karen&quot;,&quot;non-dropping-particle&quot;:&quot;&quot;,&quot;parse-names&quot;:false,&quot;suffix&quot;:&quot;&quot;},{&quot;dropping-particle&quot;:&quot;&quot;,&quot;family&quot;:&quot;Couser&quot;,&quot;given&quot;:&quot;William&quot;,&quot;non-dropping-particle&quot;:&quot;&quot;,&quot;parse-names&quot;:false,&quot;suffix&quot;:&quot;&quot;},{&quot;dropping-particle&quot;:&quot;&quot;,&quot;family&quot;:&quot;Cowie&quot;,&quot;given&quot;:&quot;Benjamin C.&quot;,&quot;non-dropping-particle&quot;:&quot;&quot;,&quot;parse-names&quot;:false,&quot;suffix&quot;:&quot;&quot;},{&quot;dropping-particle&quot;:&quot;&quot;,&quot;family&quot;:&quot;Criqui&quot;,&quot;given&quot;:&quot;Michael H.&quot;,&quot;non-dropping-particle&quot;:&quot;&quot;,&quot;parse-names&quot;:false,&quot;suffix&quot;:&quot;&quot;},{&quot;dropping-particle&quot;:&quot;&quot;,&quot;family&quot;:&quot;Cross&quot;,&quot;given&quot;:&quot;Marita&quot;,&quot;non-dropping-particle&quot;:&quot;&quot;,&quot;parse-names&quot;:false,&quot;suffix&quot;:&quot;&quot;},{&quot;dropping-particle&quot;:&quot;&quot;,&quot;family&quot;:&quot;Dabhadkar&quot;,&quot;given&quot;:&quot;Kaustubh C.&quot;,&quot;non-dropping-particle&quot;:&quot;&quot;,&quot;parse-names&quot;:false,&quot;suffix&quot;:&quot;&quot;},{&quot;dropping-particle&quot;:&quot;&quot;,&quot;family&quot;:&quot;Dahiya&quot;,&quot;given&quot;:&quot;Manu&quot;,&quot;non-dropping-particle&quot;:&quot;&quot;,&quot;parse-names&quot;:false,&quot;suffix&quot;:&quot;&quot;},{&quot;dropping-particle&quot;:&quot;&quot;,&quot;family&quot;:&quot;Dahodwala&quot;,&quot;given&quot;:&quot;Nabila&quot;,&quot;non-dropping-particle&quot;:&quot;&quot;,&quot;parse-names&quot;:false,&quot;suffix&quot;:&quot;&quot;},{&quot;dropping-particle&quot;:&quot;&quot;,&quot;family&quot;:&quot;Damsere-Derry&quot;,&quot;given&quot;:&quot;James&quot;,&quot;non-dropping-particle&quot;:&quot;&quot;,&quot;parse-names&quot;:false,&quot;suffix&quot;:&quot;&quot;},{&quot;dropping-particle&quot;:&quot;&quot;,&quot;family&quot;:&quot;Danaei&quot;,&quot;given&quot;:&quot;Goodarz&quot;,&quot;non-dropping-particle&quot;:&quot;&quot;,&quot;parse-names&quot;:false,&quot;suffix&quot;:&quot;&quot;},{&quot;dropping-particle&quot;:&quot;&quot;,&quot;family&quot;:&quot;Davis&quot;,&quot;given&quot;:&quot;Adrian&quot;,&quot;non-dropping-particle&quot;:&quot;&quot;,&quot;parse-names&quot;:false,&quot;suffix&quot;:&quot;&quot;},{&quot;dropping-particle&quot;:&quot;&quot;,&quot;family&quot;:&quot;Leo&quot;,&quot;given&quot;:&quot;Diego&quot;,&quot;non-dropping-particle&quot;:&quot;De&quot;,&quot;parse-names&quot;:false,&quot;suffix&quot;:&quot;&quot;},{&quot;dropping-particle&quot;:&quot;&quot;,&quot;family&quot;:&quot;Degenhardt&quot;,&quot;given&quot;:&quot;Louisa&quot;,&quot;non-dropping-particle&quot;:&quot;&quot;,&quot;parse-names&quot;:false,&quot;suffix&quot;:&quot;&quot;},{&quot;dropping-particle&quot;:&quot;&quot;,&quot;family&quot;:&quot;Dellavalle&quot;,&quot;given&quot;:&quot;Robert&quot;,&quot;non-dropping-particle&quot;:&quot;&quot;,&quot;parse-names&quot;:false,&quot;suffix&quot;:&quot;&quot;},{&quot;dropping-particle&quot;:&quot;&quot;,&quot;family&quot;:&quot;Delossantos&quot;,&quot;given&quot;:&quot;Allyne&quot;,&quot;non-dropping-particle&quot;:&quot;&quot;,&quot;parse-names&quot;:false,&quot;suffix&quot;:&quot;&quot;},{&quot;dropping-particle&quot;:&quot;&quot;,&quot;family&quot;:&quot;Denenberg&quot;,&quot;given&quot;:&quot;Julie&quot;,&quot;non-dropping-particle&quot;:&quot;&quot;,&quot;parse-names&quot;:false,&quot;suffix&quot;:&quot;&quot;},{&quot;dropping-particle&quot;:&quot;&quot;,&quot;family&quot;:&quot;Derrett&quot;,&quot;given&quot;:&quot;Sarah&quot;,&quot;non-dropping-particle&quot;:&quot;&quot;,&quot;parse-names&quot;:false,&quot;suffix&quot;:&quot;&quot;},{&quot;dropping-particle&quot;:&quot;&quot;,&quot;family&quot;:&quot;Jarlais&quot;,&quot;given&quot;:&quot;Don C.&quot;,&quot;non-dropping-particle&quot;:&quot;Des&quot;,&quot;parse-names&quot;:false,&quot;suffix&quot;:&quot;&quot;},{&quot;dropping-particle&quot;:&quot;&quot;,&quot;family&quot;:&quot;Dharmaratne&quot;,&quot;given&quot;:&quot;Samath D.&quot;,&quot;non-dropping-particle&quot;:&quot;&quot;,&quot;parse-names&quot;:false,&quot;suffix&quot;:&quot;&quot;},{&quot;dropping-particle&quot;:&quot;&quot;,&quot;family&quot;:&quot;Dherani&quot;,&quot;given&quot;:&quot;Mukesh&quot;,&quot;non-dropping-particle&quot;:&quot;&quot;,&quot;parse-names&quot;:false,&quot;suffix&quot;:&quot;&quot;},{&quot;dropping-particle&quot;:&quot;&quot;,&quot;family&quot;:&quot;Diaz-Torne&quot;,&quot;given&quot;:&quot;Cesar&quot;,&quot;non-dropping-particle&quot;:&quot;&quot;,&quot;parse-names&quot;:false,&quot;suffix&quot;:&quot;&quot;},{&quot;dropping-particle&quot;:&quot;&quot;,&quot;family&quot;:&quot;Dolk&quot;,&quot;given&quot;:&quot;Helen&quot;,&quot;non-dropping-particle&quot;:&quot;&quot;,&quot;parse-names&quot;:false,&quot;suffix&quot;:&quot;&quot;},{&quot;dropping-particle&quot;:&quot;&quot;,&quot;family&quot;:&quot;Dorsey&quot;,&quot;given&quot;:&quot;E. Ray&quot;,&quot;non-dropping-particle&quot;:&quot;&quot;,&quot;parse-names&quot;:false,&quot;suffix&quot;:&quot;&quot;},{&quot;dropping-particle&quot;:&quot;&quot;,&quot;family&quot;:&quot;Driscoll&quot;,&quot;given&quot;:&quot;Tim&quot;,&quot;non-dropping-particle&quot;:&quot;&quot;,&quot;parse-names&quot;:false,&quot;suffix&quot;:&quot;&quot;},{&quot;dropping-particle&quot;:&quot;&quot;,&quot;family&quot;:&quot;Duber&quot;,&quot;given&quot;:&quot;Herbert&quot;,&quot;non-dropping-particle&quot;:&quot;&quot;,&quot;parse-names&quot;:false,&quot;suffix&quot;:&quot;&quot;},{&quot;dropping-particle&quot;:&quot;&quot;,&quot;family&quot;:&quot;Ebel&quot;,&quot;given&quot;:&quot;Beth&quot;,&quot;non-dropping-particle&quot;:&quot;&quot;,&quot;parse-names&quot;:false,&quot;suffix&quot;:&quot;&quot;},{&quot;dropping-particle&quot;:&quot;&quot;,&quot;family&quot;:&quot;Edmond&quot;,&quot;given&quot;:&quot;Karen&quot;,&quot;non-dropping-particle&quot;:&quot;&quot;,&quot;parse-names&quot;:false,&quot;suffix&quot;:&quot;&quot;},{&quot;dropping-particle&quot;:&quot;&quot;,&quot;family&quot;:&quot;Elbaz&quot;,&quot;given&quot;:&quot;Alexis&quot;,&quot;non-dropping-particle&quot;:&quot;&quot;,&quot;parse-names&quot;:false,&quot;suffix&quot;:&quot;&quot;},{&quot;dropping-particle&quot;:&quot;&quot;,&quot;family&quot;:&quot;Eltahir Ali&quot;,&quot;given&quot;:&quot;Suad&quot;,&quot;non-dropping-particle&quot;:&quot;&quot;,&quot;parse-names&quot;:false,&quot;suffix&quot;:&quot;&quot;},{&quot;dropping-particle&quot;:&quot;&quot;,&quot;family&quot;:&quot;Erskine&quot;,&quot;given&quot;:&quot;Holly&quot;,&quot;non-dropping-particle&quot;:&quot;&quot;,&quot;parse-names&quot;:false,&quot;suffix&quot;:&quot;&quot;},{&quot;dropping-particle&quot;:&quot;&quot;,&quot;family&quot;:&quot;Erwin&quot;,&quot;given&quot;:&quot;Patricia J.&quot;,&quot;non-dropping-particle&quot;:&quot;&quot;,&quot;parse-names&quot;:false,&quot;suffix&quot;:&quot;&quot;},{&quot;dropping-particle&quot;:&quot;&quot;,&quot;family&quot;:&quot;Espindola&quot;,&quot;given&quot;:&quot;Patricia&quot;,&quot;non-dropping-particle&quot;:&quot;&quot;,&quot;parse-names&quot;:false,&quot;suffix&quot;:&quot;&quot;},{&quot;dropping-particle&quot;:&quot;&quot;,&quot;family&quot;:&quot;Ewoigbokhan&quot;,&quot;given&quot;:&quot;Stalin E.&quot;,&quot;non-dropping-particle&quot;:&quot;&quot;,&quot;parse-names&quot;:false,&quot;suffix&quot;:&quot;&quot;},{&quot;dropping-particle&quot;:&quot;&quot;,&quot;family&quot;:&quot;Farzadfar&quot;,&quot;given&quot;:&quot;Farshad&quot;,&quot;non-dropping-particle&quot;:&quot;&quot;,&quot;parse-names&quot;:false,&quot;suffix&quot;:&quot;&quot;},{&quot;dropping-particle&quot;:&quot;&quot;,&quot;family&quot;:&quot;Feigin&quot;,&quot;given&quot;:&quot;Valery&quot;,&quot;non-dropping-particle&quot;:&quot;&quot;,&quot;parse-names&quot;:false,&quot;suffix&quot;:&quot;&quot;},{&quot;dropping-particle&quot;:&quot;&quot;,&quot;family&quot;:&quot;Felson&quot;,&quot;given&quot;:&quot;David T.&quot;,&quot;non-dropping-particle&quot;:&quot;&quot;,&quot;parse-names&quot;:false,&quot;suffix&quot;:&quot;&quot;},{&quot;dropping-particle&quot;:&quot;&quot;,&quot;family&quot;:&quot;Ferrari&quot;,&quot;given&quot;:&quot;Alize&quot;,&quot;non-dropping-particle&quot;:&quot;&quot;,&quot;parse-names&quot;:false,&quot;suffix&quot;:&quot;&quot;},{&quot;dropping-particle&quot;:&quot;&quot;,&quot;family&quot;:&quot;Ferri&quot;,&quot;given&quot;:&quot;Cleusa P.&quot;,&quot;non-dropping-particle&quot;:&quot;&quot;,&quot;parse-names&quot;:false,&quot;suffix&quot;:&quot;&quot;},{&quot;dropping-particle&quot;:&quot;&quot;,&quot;family&quot;:&quot;Fèvre&quot;,&quot;given&quot;:&quot;Eric M.&quot;,&quot;non-dropping-particle&quot;:&quot;&quot;,&quot;parse-names&quot;:false,&quot;suffix&quot;:&quot;&quot;},{&quot;dropping-particle&quot;:&quot;&quot;,&quot;family&quot;:&quot;Finucane&quot;,&quot;given&quot;:&quot;Mariel M.&quot;,&quot;non-dropping-particle&quot;:&quot;&quot;,&quot;parse-names&quot;:false,&quot;suffix&quot;:&quot;&quot;},{&quot;dropping-particle&quot;:&quot;&quot;,&quot;family&quot;:&quot;Flaxman&quot;,&quot;given&quot;:&quot;Seth&quot;,&quot;non-dropping-particle&quot;:&quot;&quot;,&quot;parse-names&quot;:false,&quot;suffix&quot;:&quot;&quot;},{&quot;dropping-particle&quot;:&quot;&quot;,&quot;family&quot;:&quot;Flood&quot;,&quot;given&quot;:&quot;Louise&quot;,&quot;non-dropping-particle&quot;:&quot;&quot;,&quot;parse-names&quot;:false,&quot;suffix&quot;:&quot;&quot;},{&quot;dropping-particle&quot;:&quot;&quot;,&quot;family&quot;:&quot;Foreman&quot;,&quot;given&quot;:&quot;Kyle&quot;,&quot;non-dropping-particle&quot;:&quot;&quot;,&quot;parse-names&quot;:false,&quot;suffix&quot;:&quot;&quot;},{&quot;dropping-particle&quot;:&quot;&quot;,&quot;family&quot;:&quot;Forouzanfar&quot;,&quot;given&quot;:&quot;Mohammad H.&quot;,&quot;non-dropping-particle&quot;:&quot;&quot;,&quot;parse-names&quot;:false,&quot;suffix&quot;:&quot;&quot;},{&quot;dropping-particle&quot;:&quot;&quot;,&quot;family&quot;:&quot;Fowkes&quot;,&quot;given&quot;:&quot;Francis Gerry R.&quot;,&quot;non-dropping-particle&quot;:&quot;&quot;,&quot;parse-names&quot;:false,&quot;suffix&quot;:&quot;&quot;},{&quot;dropping-particle&quot;:&quot;&quot;,&quot;family&quot;:&quot;Fransen&quot;,&quot;given&quot;:&quot;Marlene&quot;,&quot;non-dropping-particle&quot;:&quot;&quot;,&quot;parse-names&quot;:false,&quot;suffix&quot;:&quot;&quot;},{&quot;dropping-particle&quot;:&quot;&quot;,&quot;family&quot;:&quot;Freeman&quot;,&quot;given&quot;:&quot;Michael K.&quot;,&quot;non-dropping-particle&quot;:&quot;&quot;,&quot;parse-names&quot;:false,&quot;suffix&quot;:&quot;&quot;},{&quot;dropping-particle&quot;:&quot;&quot;,&quot;family&quot;:&quot;Gabbe&quot;,&quot;given&quot;:&quot;Belinda J.&quot;,&quot;non-dropping-particle&quot;:&quot;&quot;,&quot;parse-names&quot;:false,&quot;suffix&quot;:&quot;&quot;},{&quot;dropping-particle&quot;:&quot;&quot;,&quot;family&quot;:&quot;Gabriel&quot;,&quot;given&quot;:&quot;Sherine E.&quot;,&quot;non-dropping-particle&quot;:&quot;&quot;,&quot;parse-names&quot;:false,&quot;suffix&quot;:&quot;&quot;},{&quot;dropping-particle&quot;:&quot;&quot;,&quot;family&quot;:&quot;Gakidou&quot;,&quot;given&quot;:&quot;Emmanuela&quot;,&quot;non-dropping-particle&quot;:&quot;&quot;,&quot;parse-names&quot;:false,&quot;suffix&quot;:&quot;&quot;},{&quot;dropping-particle&quot;:&quot;&quot;,&quot;family&quot;:&quot;Ganatra&quot;,&quot;given&quot;:&quot;Hammad A.&quot;,&quot;non-dropping-particle&quot;:&quot;&quot;,&quot;parse-names&quot;:false,&quot;suffix&quot;:&quot;&quot;},{&quot;dropping-particle&quot;:&quot;&quot;,&quot;family&quot;:&quot;Garcia&quot;,&quot;given&quot;:&quot;Bianca&quot;,&quot;non-dropping-particle&quot;:&quot;&quot;,&quot;parse-names&quot;:false,&quot;suffix&quot;:&quot;&quot;},{&quot;dropping-particle&quot;:&quot;&quot;,&quot;family&quot;:&quot;Gaspari&quot;,&quot;given&quot;:&quot;Flavio&quot;,&quot;non-dropping-particle&quot;:&quot;&quot;,&quot;parse-names&quot;:false,&quot;suffix&quot;:&quot;&quot;},{&quot;dropping-particle&quot;:&quot;&quot;,&quot;family&quot;:&quot;Gillum&quot;,&quot;given&quot;:&quot;Richard F.&quot;,&quot;non-dropping-particle&quot;:&quot;&quot;,&quot;parse-names&quot;:false,&quot;suffix&quot;:&quot;&quot;},{&quot;dropping-particle&quot;:&quot;&quot;,&quot;family&quot;:&quot;Gmel&quot;,&quot;given&quot;:&quot;Gerhard&quot;,&quot;non-dropping-particle&quot;:&quot;&quot;,&quot;parse-names&quot;:false,&quot;suffix&quot;:&quot;&quot;},{&quot;dropping-particle&quot;:&quot;&quot;,&quot;family&quot;:&quot;Gonzalez-Medina&quot;,&quot;given&quot;:&quot;Diego&quot;,&quot;non-dropping-particle&quot;:&quot;&quot;,&quot;parse-names&quot;:false,&quot;suffix&quot;:&quot;&quot;},{&quot;dropping-particle&quot;:&quot;&quot;,&quot;family&quot;:&quot;Gosselin&quot;,&quot;given&quot;:&quot;Richard&quot;,&quot;non-dropping-particle&quot;:&quot;&quot;,&quot;parse-names&quot;:false,&quot;suffix&quot;:&quot;&quot;},{&quot;dropping-particle&quot;:&quot;&quot;,&quot;family&quot;:&quot;Grainger&quot;,&quot;given&quot;:&quot;Rebecca&quot;,&quot;non-dropping-particle&quot;:&quot;&quot;,&quot;parse-names&quot;:false,&quot;suffix&quot;:&quot;&quot;},{&quot;dropping-particle&quot;:&quot;&quot;,&quot;family&quot;:&quot;Grant&quot;,&quot;given&quot;:&quot;Bridget&quot;,&quot;non-dropping-particle&quot;:&quot;&quot;,&quot;parse-names&quot;:false,&quot;suffix&quot;:&quot;&quot;},{&quot;dropping-particle&quot;:&quot;&quot;,&quot;family&quot;:&quot;Groeger&quot;,&quot;given&quot;:&quot;Justina&quot;,&quot;non-dropping-particle&quot;:&quot;&quot;,&quot;parse-names&quot;:false,&quot;suffix&quot;:&quot;&quot;},{&quot;dropping-particle&quot;:&quot;&quot;,&quot;family&quot;:&quot;Guillemin&quot;,&quot;given&quot;:&quot;Francis&quot;,&quot;non-dropping-particle&quot;:&quot;&quot;,&quot;parse-names&quot;:false,&quot;suffix&quot;:&quot;&quot;},{&quot;dropping-particle&quot;:&quot;&quot;,&quot;family&quot;:&quot;Gunnell&quot;,&quot;given&quot;:&quot;David&quot;,&quot;non-dropping-particle&quot;:&quot;&quot;,&quot;parse-names&quot;:false,&quot;suffix&quot;:&quot;&quot;},{&quot;dropping-particle&quot;:&quot;&quot;,&quot;family&quot;:&quot;Gupta&quot;,&quot;given&quot;:&quot;Ramyani&quot;,&quot;non-dropping-particle&quot;:&quot;&quot;,&quot;parse-names&quot;:false,&quot;suffix&quot;:&quot;&quot;},{&quot;dropping-particle&quot;:&quot;&quot;,&quot;family&quot;:&quot;Haagsma&quot;,&quot;given&quot;:&quot;Juanita&quot;,&quot;non-dropping-particle&quot;:&quot;&quot;,&quot;parse-names&quot;:false,&quot;suffix&quot;:&quot;&quot;},{&quot;dropping-particle&quot;:&quot;&quot;,&quot;family&quot;:&quot;Hagan&quot;,&quot;given&quot;:&quot;Holly&quot;,&quot;non-dropping-particle&quot;:&quot;&quot;,&quot;parse-names&quot;:false,&quot;suffix&quot;:&quot;&quot;},{&quot;dropping-particle&quot;:&quot;&quot;,&quot;family&quot;:&quot;Halasa&quot;,&quot;given&quot;:&quot;Yara A.&quot;,&quot;non-dropping-particle&quot;:&quot;&quot;,&quot;parse-names&quot;:false,&quot;suffix&quot;:&quot;&quot;},{&quot;dropping-particle&quot;:&quot;&quot;,&quot;family&quot;:&quot;Hall&quot;,&quot;given&quot;:&quot;Wayne&quot;,&quot;non-dropping-particle&quot;:&quot;&quot;,&quot;parse-names&quot;:false,&quot;suffix&quot;:&quot;&quot;},{&quot;dropping-particle&quot;:&quot;&quot;,&quot;family&quot;:&quot;Haring&quot;,&quot;given&quot;:&quot;Diana&quot;,&quot;non-dropping-particle&quot;:&quot;&quot;,&quot;parse-names&quot;:false,&quot;suffix&quot;:&quot;&quot;},{&quot;dropping-particle&quot;:&quot;&quot;,&quot;family&quot;:&quot;Haro&quot;,&quot;given&quot;:&quot;Josep Maria&quot;,&quot;non-dropping-particle&quot;:&quot;&quot;,&quot;parse-names&quot;:false,&quot;suffix&quot;:&quot;&quot;},{&quot;dropping-particle&quot;:&quot;&quot;,&quot;family&quot;:&quot;Harrison&quot;,&quot;given&quot;:&quot;James E.&quot;,&quot;non-dropping-particle&quot;:&quot;&quot;,&quot;parse-names&quot;:false,&quot;suffix&quot;:&quot;&quot;},{&quot;dropping-particle&quot;:&quot;&quot;,&quot;family&quot;:&quot;Havmoeller&quot;,&quot;given&quot;:&quot;Rasmus&quot;,&quot;non-dropping-particle&quot;:&quot;&quot;,&quot;parse-names&quot;:false,&quot;suffix&quot;:&quot;&quot;},{&quot;dropping-particle&quot;:&quot;&quot;,&quot;family&quot;:&quot;Hay&quot;,&quot;given&quot;:&quot;Roderick J.&quot;,&quot;non-dropping-particle&quot;:&quot;&quot;,&quot;parse-names&quot;:false,&quot;suffix&quot;:&quot;&quot;},{&quot;dropping-particle&quot;:&quot;&quot;,&quot;family&quot;:&quot;Higashi&quot;,&quot;given&quot;:&quot;Hideki&quot;,&quot;non-dropping-particle&quot;:&quot;&quot;,&quot;parse-names&quot;:false,&quot;suffix&quot;:&quot;&quot;},{&quot;dropping-particle&quot;:&quot;&quot;,&quot;family&quot;:&quot;Hill&quot;,&quot;given&quot;:&quot;Catherine&quot;,&quot;non-dropping-particle&quot;:&quot;&quot;,&quot;parse-names&quot;:false,&quot;suffix&quot;:&quot;&quot;},{&quot;dropping-particle&quot;:&quot;&quot;,&quot;family&quot;:&quot;Hoen&quot;,&quot;given&quot;:&quot;Bruno&quot;,&quot;non-dropping-particle&quot;:&quot;&quot;,&quot;parse-names&quot;:false,&quot;suffix&quot;:&quot;&quot;},{&quot;dropping-particle&quot;:&quot;&quot;,&quot;family&quot;:&quot;Hoffman&quot;,&quot;given&quot;:&quot;Howard&quot;,&quot;non-dropping-particle&quot;:&quot;&quot;,&quot;parse-names&quot;:false,&quot;suffix&quot;:&quot;&quot;},{&quot;dropping-particle&quot;:&quot;&quot;,&quot;family&quot;:&quot;Hotez&quot;,&quot;given&quot;:&quot;Peter J.&quot;,&quot;non-dropping-particle&quot;:&quot;&quot;,&quot;parse-names&quot;:false,&quot;suffix&quot;:&quot;&quot;},{&quot;dropping-particle&quot;:&quot;&quot;,&quot;family&quot;:&quot;Hoy&quot;,&quot;given&quot;:&quot;Damian&quot;,&quot;non-dropping-particle&quot;:&quot;&quot;,&quot;parse-names&quot;:false,&quot;suffix&quot;:&quot;&quot;},{&quot;dropping-particle&quot;:&quot;&quot;,&quot;family&quot;:&quot;Huang&quot;,&quot;given&quot;:&quot;John J.&quot;,&quot;non-dropping-particle&quot;:&quot;&quot;,&quot;parse-names&quot;:false,&quot;suffix&quot;:&quot;&quot;},{&quot;dropping-particle&quot;:&quot;&quot;,&quot;family&quot;:&quot;Ibeanusi&quot;,&quot;given&quot;:&quot;Sydney E.&quot;,&quot;non-dropping-particle&quot;:&quot;&quot;,&quot;parse-names&quot;:false,&quot;suffix&quot;:&quot;&quot;},{&quot;dropping-particle&quot;:&quot;&quot;,&quot;family&quot;:&quot;Jacobsen&quot;,&quot;given&quot;:&quot;Kathryn H.&quot;,&quot;non-dropping-particle&quot;:&quot;&quot;,&quot;parse-names&quot;:false,&quot;suffix&quot;:&quot;&quot;},{&quot;dropping-particle&quot;:&quot;&quot;,&quot;family&quot;:&quot;James&quot;,&quot;given&quot;:&quot;Spencer L.&quot;,&quot;non-dropping-particle&quot;:&quot;&quot;,&quot;parse-names&quot;:false,&quot;suffix&quot;:&quot;&quot;},{&quot;dropping-particle&quot;:&quot;&quot;,&quot;family&quot;:&quot;Jarvis&quot;,&quot;given&quot;:&quot;Deborah&quot;,&quot;non-dropping-particle&quot;:&quot;&quot;,&quot;parse-names&quot;:false,&quot;suffix&quot;:&quot;&quot;},{&quot;dropping-particle&quot;:&quot;&quot;,&quot;family&quot;:&quot;Jasrasaria&quot;,&quot;given&quot;:&quot;Rashmi&quot;,&quot;non-dropping-particle&quot;:&quot;&quot;,&quot;parse-names&quot;:false,&quot;suffix&quot;:&quot;&quot;},{&quot;dropping-particle&quot;:&quot;&quot;,&quot;family&quot;:&quot;Jayaraman&quot;,&quot;given&quot;:&quot;Sudha&quot;,&quot;non-dropping-particle&quot;:&quot;&quot;,&quot;parse-names&quot;:false,&quot;suffix&quot;:&quot;&quot;},{&quot;dropping-particle&quot;:&quot;&quot;,&quot;family&quot;:&quot;Johns&quot;,&quot;given&quot;:&quot;Nicole&quot;,&quot;non-dropping-particle&quot;:&quot;&quot;,&quot;parse-names&quot;:false,&quot;suffix&quot;:&quot;&quot;},{&quot;dropping-particle&quot;:&quot;&quot;,&quot;family&quot;:&quot;Jonas&quot;,&quot;given&quot;:&quot;Jost B.&quot;,&quot;non-dropping-particle&quot;:&quot;&quot;,&quot;parse-names&quot;:false,&quot;suffix&quot;:&quot;&quot;},{&quot;dropping-particle&quot;:&quot;&quot;,&quot;family&quot;:&quot;Karthikeyan&quot;,&quot;given&quot;:&quot;Ganesan&quot;,&quot;non-dropping-particle&quot;:&quot;&quot;,&quot;parse-names&quot;:false,&quot;suffix&quot;:&quot;&quot;},{&quot;dropping-particle&quot;:&quot;&quot;,&quot;family&quot;:&quot;Kassebaum&quot;,&quot;given&quot;:&quot;Nicholas&quot;,&quot;non-dropping-particle&quot;:&quot;&quot;,&quot;parse-names&quot;:false,&quot;suffix&quot;:&quot;&quot;},{&quot;dropping-particle&quot;:&quot;&quot;,&quot;family&quot;:&quot;Kawakami&quot;,&quot;given&quot;:&quot;Norito&quot;,&quot;non-dropping-particle&quot;:&quot;&quot;,&quot;parse-names&quot;:false,&quot;suffix&quot;:&quot;&quot;},{&quot;dropping-particle&quot;:&quot;&quot;,&quot;family&quot;:&quot;Keren&quot;,&quot;given&quot;:&quot;Andre&quot;,&quot;non-dropping-particle&quot;:&quot;&quot;,&quot;parse-names&quot;:false,&quot;suffix&quot;:&quot;&quot;},{&quot;dropping-particle&quot;:&quot;&quot;,&quot;family&quot;:&quot;Khoo&quot;,&quot;given&quot;:&quot;Jon Paul&quot;,&quot;non-dropping-particle&quot;:&quot;&quot;,&quot;parse-names&quot;:false,&quot;suffix&quot;:&quot;&quot;},{&quot;dropping-particle&quot;:&quot;&quot;,&quot;family&quot;:&quot;King&quot;,&quot;given&quot;:&quot;Charles H.&quot;,&quot;non-dropping-particle&quot;:&quot;&quot;,&quot;parse-names&quot;:false,&quot;suffix&quot;:&quot;&quot;},{&quot;dropping-particle&quot;:&quot;&quot;,&quot;family&quot;:&quot;Knowlton&quot;,&quot;given&quot;:&quot;Lisa Marie&quot;,&quot;non-dropping-particle&quot;:&quot;&quot;,&quot;parse-names&quot;:false,&quot;suffix&quot;:&quot;&quot;},{&quot;dropping-particle&quot;:&quot;&quot;,&quot;family&quot;:&quot;Kobusingye&quot;,&quot;given&quot;:&quot;Olive&quot;,&quot;non-dropping-particle&quot;:&quot;&quot;,&quot;parse-names&quot;:false,&quot;suffix&quot;:&quot;&quot;},{&quot;dropping-particle&quot;:&quot;&quot;,&quot;family&quot;:&quot;Koranteng&quot;,&quot;given&quot;:&quot;Adofo&quot;,&quot;non-dropping-particle&quot;:&quot;&quot;,&quot;parse-names&quot;:false,&quot;suffix&quot;:&quot;&quot;},{&quot;dropping-particle&quot;:&quot;&quot;,&quot;family&quot;:&quot;Krishnamurthi&quot;,&quot;given&quot;:&quot;Rita&quot;,&quot;non-dropping-particle&quot;:&quot;&quot;,&quot;parse-names&quot;:false,&quot;suffix&quot;:&quot;&quot;},{&quot;dropping-particle&quot;:&quot;&quot;,&quot;family&quot;:&quot;Laden&quot;,&quot;given&quot;:&quot;Francine&quot;,&quot;non-dropping-particle&quot;:&quot;&quot;,&quot;parse-names&quot;:false,&quot;suffix&quot;:&quot;&quot;},{&quot;dropping-particle&quot;:&quot;&quot;,&quot;family&quot;:&quot;Lalloo&quot;,&quot;given&quot;:&quot;Ratilal&quot;,&quot;non-dropping-particle&quot;:&quot;&quot;,&quot;parse-names&quot;:false,&quot;suffix&quot;:&quot;&quot;},{&quot;dropping-particle&quot;:&quot;&quot;,&quot;family&quot;:&quot;Laslett&quot;,&quot;given&quot;:&quot;Laura L.&quot;,&quot;non-dropping-particle&quot;:&quot;&quot;,&quot;parse-names&quot;:false,&quot;suffix&quot;:&quot;&quot;},{&quot;dropping-particle&quot;:&quot;&quot;,&quot;family&quot;:&quot;Lathlean&quot;,&quot;given&quot;:&quot;Tim&quot;,&quot;non-dropping-particle&quot;:&quot;&quot;,&quot;parse-names&quot;:false,&quot;suffix&quot;:&quot;&quot;},{&quot;dropping-particle&quot;:&quot;&quot;,&quot;family&quot;:&quot;Leasher&quot;,&quot;given&quot;:&quot;Janet L.&quot;,&quot;non-dropping-particle&quot;:&quot;&quot;,&quot;parse-names&quot;:false,&quot;suffix&quot;:&quot;&quot;},{&quot;dropping-particle&quot;:&quot;&quot;,&quot;family&quot;:&quot;Lee&quot;,&quot;given&quot;:&quot;Yong Yi&quot;,&quot;non-dropping-particle&quot;:&quot;&quot;,&quot;parse-names&quot;:false,&quot;suffix&quot;:&quot;&quot;},{&quot;dropping-particle&quot;:&quot;&quot;,&quot;family&quot;:&quot;Leigh&quot;,&quot;given&quot;:&quot;James&quot;,&quot;non-dropping-particle&quot;:&quot;&quot;,&quot;parse-names&quot;:false,&quot;suffix&quot;:&quot;&quot;},{&quot;dropping-particle&quot;:&quot;&quot;,&quot;family&quot;:&quot;Levinson&quot;,&quot;given&quot;:&quot;Daphna&quot;,&quot;non-dropping-particle&quot;:&quot;&quot;,&quot;parse-names&quot;:false,&quot;suffix&quot;:&quot;&quot;},{&quot;dropping-particle&quot;:&quot;&quot;,&quot;family&quot;:&quot;Lim&quot;,&quot;given&quot;:&quot;Stephen S.&quot;,&quot;non-dropping-particle&quot;:&quot;&quot;,&quot;parse-names&quot;:false,&quot;suffix&quot;:&quot;&quot;},{&quot;dropping-particle&quot;:&quot;&quot;,&quot;family&quot;:&quot;Limb&quot;,&quot;given&quot;:&quot;Elizabeth&quot;,&quot;non-dropping-particle&quot;:&quot;&quot;,&quot;parse-names&quot;:false,&quot;suffix&quot;:&quot;&quot;},{&quot;dropping-particle&quot;:&quot;&quot;,&quot;family&quot;:&quot;Lin&quot;,&quot;given&quot;:&quot;John Kent&quot;,&quot;non-dropping-particle&quot;:&quot;&quot;,&quot;parse-names&quot;:false,&quot;suffix&quot;:&quot;&quot;},{&quot;dropping-particle&quot;:&quot;&quot;,&quot;family&quot;:&quot;Lipnick&quot;,&quot;given&quot;:&quot;Michael&quot;,&quot;non-dropping-particle&quot;:&quot;&quot;,&quot;parse-names&quot;:false,&quot;suffix&quot;:&quot;&quot;},{&quot;dropping-particle&quot;:&quot;&quot;,&quot;family&quot;:&quot;Lipshultz&quot;,&quot;given&quot;:&quot;Steven E.&quot;,&quot;non-dropping-particle&quot;:&quot;&quot;,&quot;parse-names&quot;:false,&quot;suffix&quot;:&quot;&quot;},{&quot;dropping-particle&quot;:&quot;&quot;,&quot;family&quot;:&quot;Liu&quot;,&quot;given&quot;:&quot;Wei&quot;,&quot;non-dropping-particle&quot;:&quot;&quot;,&quot;parse-names&quot;:false,&quot;suffix&quot;:&quot;&quot;},{&quot;dropping-particle&quot;:&quot;&quot;,&quot;family&quot;:&quot;Loane&quot;,&quot;given&quot;:&quot;Maria&quot;,&quot;non-dropping-particle&quot;:&quot;&quot;,&quot;parse-names&quot;:false,&quot;suffix&quot;:&quot;&quot;},{&quot;dropping-particle&quot;:&quot;&quot;,&quot;family&quot;:&quot;Lockett Ohno&quot;,&quot;given&quot;:&quot;Summer&quot;,&quot;non-dropping-particle&quot;:&quot;&quot;,&quot;parse-names&quot;:false,&quot;suffix&quot;:&quot;&quot;},{&quot;dropping-particle&quot;:&quot;&quot;,&quot;family&quot;:&quot;Lyons&quot;,&quot;given&quot;:&quot;Ronan&quot;,&quot;non-dropping-particle&quot;:&quot;&quot;,&quot;parse-names&quot;:false,&quot;suffix&quot;:&quot;&quot;},{&quot;dropping-particle&quot;:&quot;&quot;,&quot;family&quot;:&quot;Mabweijano&quot;,&quot;given&quot;:&quot;Jacqueline&quot;,&quot;non-dropping-particle&quot;:&quot;&quot;,&quot;parse-names&quot;:false,&quot;suffix&quot;:&quot;&quot;},{&quot;dropping-particle&quot;:&quot;&quot;,&quot;family&quot;:&quot;MacIntyre&quot;,&quot;given&quot;:&quot;Michael F.&quot;,&quot;non-dropping-particle&quot;:&quot;&quot;,&quot;parse-names&quot;:false,&quot;suffix&quot;:&quot;&quot;},{&quot;dropping-particle&quot;:&quot;&quot;,&quot;family&quot;:&quot;Malekzadeh&quot;,&quot;given&quot;:&quot;Reza&quot;,&quot;non-dropping-particle&quot;:&quot;&quot;,&quot;parse-names&quot;:false,&quot;suffix&quot;:&quot;&quot;},{&quot;dropping-particle&quot;:&quot;&quot;,&quot;family&quot;:&quot;Mallinger&quot;,&quot;given&quot;:&quot;Leslie&quot;,&quot;non-dropping-particle&quot;:&quot;&quot;,&quot;parse-names&quot;:false,&quot;suffix&quot;:&quot;&quot;},{&quot;dropping-particle&quot;:&quot;&quot;,&quot;family&quot;:&quot;Manivannan&quot;,&quot;given&quot;:&quot;Sivabalan&quot;,&quot;non-dropping-particle&quot;:&quot;&quot;,&quot;parse-names&quot;:false,&quot;suffix&quot;:&quot;&quot;},{&quot;dropping-particle&quot;:&quot;&quot;,&quot;family&quot;:&quot;Marcenes&quot;,&quot;given&quot;:&quot;Wagner&quot;,&quot;non-dropping-particle&quot;:&quot;&quot;,&quot;parse-names&quot;:false,&quot;suffix&quot;:&quot;&quot;},{&quot;dropping-particle&quot;:&quot;&quot;,&quot;family&quot;:&quot;March&quot;,&quot;given&quot;:&quot;Lyn&quot;,&quot;non-dropping-particle&quot;:&quot;&quot;,&quot;parse-names&quot;:false,&quot;suffix&quot;:&quot;&quot;},{&quot;dropping-particle&quot;:&quot;&quot;,&quot;family&quot;:&quot;Margolis&quot;,&quot;given&quot;:&quot;David J.&quot;,&quot;non-dropping-particle&quot;:&quot;&quot;,&quot;parse-names&quot;:false,&quot;suffix&quot;:&quot;&quot;},{&quot;dropping-particle&quot;:&quot;&quot;,&quot;family&quot;:&quot;Marks&quot;,&quot;given&quot;:&quot;Guy B.&quot;,&quot;non-dropping-particle&quot;:&quot;&quot;,&quot;parse-names&quot;:false,&quot;suffix&quot;:&quot;&quot;},{&quot;dropping-particle&quot;:&quot;&quot;,&quot;family&quot;:&quot;Marks&quot;,&quot;given&quot;:&quot;Robin&quot;,&quot;non-dropping-particle&quot;:&quot;&quot;,&quot;parse-names&quot;:false,&quot;suffix&quot;:&quot;&quot;},{&quot;dropping-particle&quot;:&quot;&quot;,&quot;family&quot;:&quot;Matsumori&quot;,&quot;given&quot;:&quot;Akira&quot;,&quot;non-dropping-particle&quot;:&quot;&quot;,&quot;parse-names&quot;:false,&quot;suffix&quot;:&quot;&quot;},{&quot;dropping-particle&quot;:&quot;&quot;,&quot;family&quot;:&quot;Matzopoulos&quot;,&quot;given&quot;:&quot;Richard&quot;,&quot;non-dropping-particle&quot;:&quot;&quot;,&quot;parse-names&quot;:false,&quot;suffix&quot;:&quot;&quot;},{&quot;dropping-particle&quot;:&quot;&quot;,&quot;family&quot;:&quot;Mayosi&quot;,&quot;given&quot;:&quot;Bongani M.&quot;,&quot;non-dropping-particle&quot;:&quot;&quot;,&quot;parse-names&quot;:false,&quot;suffix&quot;:&quot;&quot;},{&quot;dropping-particle&quot;:&quot;&quot;,&quot;family&quot;:&quot;McAnulty&quot;,&quot;given&quot;:&quot;John H.&quot;,&quot;non-dropping-particle&quot;:&quot;&quot;,&quot;parse-names&quot;:false,&quot;suffix&quot;:&quot;&quot;},{&quot;dropping-particle&quot;:&quot;&quot;,&quot;family&quot;:&quot;McDermott&quot;,&quot;given&quot;:&quot;Mary M.&quot;,&quot;non-dropping-particle&quot;:&quot;&quot;,&quot;parse-names&quot;:false,&quot;suffix&quot;:&quot;&quot;},{&quot;dropping-particle&quot;:&quot;&quot;,&quot;family&quot;:&quot;McGill&quot;,&quot;given&quot;:&quot;Neil&quot;,&quot;non-dropping-particle&quot;:&quot;&quot;,&quot;parse-names&quot;:false,&quot;suffix&quot;:&quot;&quot;},{&quot;dropping-particle&quot;:&quot;&quot;,&quot;family&quot;:&quot;McGrath&quot;,&quot;given&quot;:&quot;John&quot;,&quot;non-dropping-particle&quot;:&quot;&quot;,&quot;parse-names&quot;:false,&quot;suffix&quot;:&quot;&quot;},{&quot;dropping-particle&quot;:&quot;&quot;,&quot;family&quot;:&quot;Medina-Mora&quot;,&quot;given&quot;:&quot;Maria Elena&quot;,&quot;non-dropping-particle&quot;:&quot;&quot;,&quot;parse-names&quot;:false,&quot;suffix&quot;:&quot;&quot;},{&quot;dropping-particle&quot;:&quot;&quot;,&quot;family&quot;:&quot;Meltzer&quot;,&quot;given&quot;:&quot;Michele&quot;,&quot;non-dropping-particle&quot;:&quot;&quot;,&quot;parse-names&quot;:false,&quot;suffix&quot;:&quot;&quot;},{&quot;dropping-particle&quot;:&quot;&quot;,&quot;family&quot;:&quot;Memish&quot;,&quot;given&quot;:&quot;Ziad A.&quot;,&quot;non-dropping-particle&quot;:&quot;&quot;,&quot;parse-names&quot;:false,&quot;suffix&quot;:&quot;&quot;},{&quot;dropping-particle&quot;:&quot;&quot;,&quot;family&quot;:&quot;Mensah&quot;,&quot;given&quot;:&quot;George A.&quot;,&quot;non-dropping-particle&quot;:&quot;&quot;,&quot;parse-names&quot;:false,&quot;suffix&quot;:&quot;&quot;},{&quot;dropping-particle&quot;:&quot;&quot;,&quot;family&quot;:&quot;Merriman&quot;,&quot;given&quot;:&quot;Tony R.&quot;,&quot;non-dropping-particle&quot;:&quot;&quot;,&quot;parse-names&quot;:false,&quot;suffix&quot;:&quot;&quot;},{&quot;dropping-particle&quot;:&quot;&quot;,&quot;family&quot;:&quot;Meyer&quot;,&quot;given&quot;:&quot;Ana Claire&quot;,&quot;non-dropping-particle&quot;:&quot;&quot;,&quot;parse-names&quot;:false,&quot;suffix&quot;:&quot;&quot;},{&quot;dropping-particle&quot;:&quot;&quot;,&quot;family&quot;:&quot;Miglioli&quot;,&quot;given&quot;:&quot;Valeria&quot;,&quot;non-dropping-particle&quot;:&quot;&quot;,&quot;parse-names&quot;:false,&quot;suffix&quot;:&quot;&quot;},{&quot;dropping-particle&quot;:&quot;&quot;,&quot;family&quot;:&quot;Miller&quot;,&quot;given&quot;:&quot;Matthew&quot;,&quot;non-dropping-particle&quot;:&quot;&quot;,&quot;parse-names&quot;:false,&quot;suffix&quot;:&quot;&quot;},{&quot;dropping-particle&quot;:&quot;&quot;,&quot;family&quot;:&quot;Miller&quot;,&quot;given&quot;:&quot;Ted R.&quot;,&quot;non-dropping-particle&quot;:&quot;&quot;,&quot;parse-names&quot;:false,&quot;suffix&quot;:&quot;&quot;},{&quot;dropping-particle&quot;:&quot;&quot;,&quot;family&quot;:&quot;Mitchell&quot;,&quot;given&quot;:&quot;Philip B.&quot;,&quot;non-dropping-particle&quot;:&quot;&quot;,&quot;parse-names&quot;:false,&quot;suffix&quot;:&quot;&quot;},{&quot;dropping-particle&quot;:&quot;&quot;,&quot;family&quot;:&quot;Mock&quot;,&quot;given&quot;:&quot;Charles&quot;,&quot;non-dropping-particle&quot;:&quot;&quot;,&quot;parse-names&quot;:false,&quot;suffix&quot;:&quot;&quot;},{&quot;dropping-particle&quot;:&quot;&quot;,&quot;family&quot;:&quot;Mocumbi&quot;,&quot;given&quot;:&quot;Ana Olga&quot;,&quot;non-dropping-particle&quot;:&quot;&quot;,&quot;parse-names&quot;:false,&quot;suffix&quot;:&quot;&quot;},{&quot;dropping-particle&quot;:&quot;&quot;,&quot;family&quot;:&quot;Moffitt&quot;,&quot;given&quot;:&quot;Terrie E.&quot;,&quot;non-dropping-particle&quot;:&quot;&quot;,&quot;parse-names&quot;:false,&quot;suffix&quot;:&quot;&quot;},{&quot;dropping-particle&quot;:&quot;&quot;,&quot;family&quot;:&quot;Mokdad&quot;,&quot;given&quot;:&quot;Ali A.&quot;,&quot;non-dropping-particle&quot;:&quot;&quot;,&quot;parse-names&quot;:false,&quot;suffix&quot;:&quot;&quot;},{&quot;dropping-particle&quot;:&quot;&quot;,&quot;family&quot;:&quot;Monasta&quot;,&quot;given&quot;:&quot;Lorenzo&quot;,&quot;non-dropping-particle&quot;:&quot;&quot;,&quot;parse-names&quot;:false,&quot;suffix&quot;:&quot;&quot;},{&quot;dropping-particle&quot;:&quot;&quot;,&quot;family&quot;:&quot;Montico&quot;,&quot;given&quot;:&quot;Marcella&quot;,&quot;non-dropping-particle&quot;:&quot;&quot;,&quot;parse-names&quot;:false,&quot;suffix&quot;:&quot;&quot;},{&quot;dropping-particle&quot;:&quot;&quot;,&quot;family&quot;:&quot;Moradi-Lakeh&quot;,&quot;given&quot;:&quot;Maziar&quot;,&quot;non-dropping-particle&quot;:&quot;&quot;,&quot;parse-names&quot;:false,&quot;suffix&quot;:&quot;&quot;},{&quot;dropping-particle&quot;:&quot;&quot;,&quot;family&quot;:&quot;Moran&quot;,&quot;given&quot;:&quot;Andrew&quot;,&quot;non-dropping-particle&quot;:&quot;&quot;,&quot;parse-names&quot;:false,&quot;suffix&quot;:&quot;&quot;},{&quot;dropping-particle&quot;:&quot;&quot;,&quot;family&quot;:&quot;Morawska&quot;,&quot;given&quot;:&quot;Lidia&quot;,&quot;non-dropping-particle&quot;:&quot;&quot;,&quot;parse-names&quot;:false,&quot;suffix&quot;:&quot;&quot;},{&quot;dropping-particle&quot;:&quot;&quot;,&quot;family&quot;:&quot;Mori&quot;,&quot;given&quot;:&quot;Rintaro&quot;,&quot;non-dropping-particle&quot;:&quot;&quot;,&quot;parse-names&quot;:false,&quot;suffix&quot;:&quot;&quot;},{&quot;dropping-particle&quot;:&quot;&quot;,&quot;family&quot;:&quot;Murdoch&quot;,&quot;given&quot;:&quot;Michele E.&quot;,&quot;non-dropping-particle&quot;:&quot;&quot;,&quot;parse-names&quot;:false,&quot;suffix&quot;:&quot;&quot;},{&quot;dropping-particle&quot;:&quot;&quot;,&quot;family&quot;:&quot;Mwaniki&quot;,&quot;given&quot;:&quot;Michael K.&quot;,&quot;non-dropping-particle&quot;:&quot;&quot;,&quot;parse-names&quot;:false,&quot;suffix&quot;:&quot;&quot;},{&quot;dropping-particle&quot;:&quot;&quot;,&quot;family&quot;:&quot;Naidoo&quot;,&quot;given&quot;:&quot;Kovin&quot;,&quot;non-dropping-particle&quot;:&quot;&quot;,&quot;parse-names&quot;:false,&quot;suffix&quot;:&quot;&quot;},{&quot;dropping-particle&quot;:&quot;&quot;,&quot;family&quot;:&quot;Nair&quot;,&quot;given&quot;:&quot;M. Nathan&quot;,&quot;non-dropping-particle&quot;:&quot;&quot;,&quot;parse-names&quot;:false,&quot;suffix&quot;:&quot;&quot;},{&quot;dropping-particle&quot;:&quot;&quot;,&quot;family&quot;:&quot;Naldi&quot;,&quot;given&quot;:&quot;Luigi&quot;,&quot;non-dropping-particle&quot;:&quot;&quot;,&quot;parse-names&quot;:false,&quot;suffix&quot;:&quot;&quot;},{&quot;dropping-particle&quot;:&quot;&quot;,&quot;family&quot;:&quot;Narayan&quot;,&quot;given&quot;:&quot;K. M.Venkat&quot;,&quot;non-dropping-particle&quot;:&quot;&quot;,&quot;parse-names&quot;:false,&quot;suffix&quot;:&quot;&quot;},{&quot;dropping-particle&quot;:&quot;&quot;,&quot;family&quot;:&quot;Nelson&quot;,&quot;given&quot;:&quot;Paul K.&quot;,&quot;non-dropping-particle&quot;:&quot;&quot;,&quot;parse-names&quot;:false,&quot;suffix&quot;:&quot;&quot;},{&quot;dropping-particle&quot;:&quot;&quot;,&quot;family&quot;:&quot;Nelson&quot;,&quot;given&quot;:&quot;Robert G.&quot;,&quot;non-dropping-particle&quot;:&quot;&quot;,&quot;parse-names&quot;:false,&quot;suffix&quot;:&quot;&quot;},{&quot;dropping-particle&quot;:&quot;&quot;,&quot;family&quot;:&quot;Nevitt&quot;,&quot;given&quot;:&quot;Michael C.&quot;,&quot;non-dropping-particle&quot;:&quot;&quot;,&quot;parse-names&quot;:false,&quot;suffix&quot;:&quot;&quot;},{&quot;dropping-particle&quot;:&quot;&quot;,&quot;family&quot;:&quot;Newton&quot;,&quot;given&quot;:&quot;Charles R.&quot;,&quot;non-dropping-particle&quot;:&quot;&quot;,&quot;parse-names&quot;:false,&quot;suffix&quot;:&quot;&quot;},{&quot;dropping-particle&quot;:&quot;&quot;,&quot;family&quot;:&quot;Nolte&quot;,&quot;given&quot;:&quot;Sandra&quot;,&quot;non-dropping-particle&quot;:&quot;&quot;,&quot;parse-names&quot;:false,&quot;suffix&quot;:&quot;&quot;},{&quot;dropping-particle&quot;:&quot;&quot;,&quot;family&quot;:&quot;Norman&quot;,&quot;given&quot;:&quot;Paul&quot;,&quot;non-dropping-particle&quot;:&quot;&quot;,&quot;parse-names&quot;:false,&quot;suffix&quot;:&quot;&quot;},{&quot;dropping-particle&quot;:&quot;&quot;,&quot;family&quot;:&quot;Norman&quot;,&quot;given&quot;:&quot;Rosana&quot;,&quot;non-dropping-particle&quot;:&quot;&quot;,&quot;parse-names&quot;:false,&quot;suffix&quot;:&quot;&quot;},{&quot;dropping-particle&quot;:&quot;&quot;,&quot;family&quot;:&quot;O'Donnell&quot;,&quot;given&quot;:&quot;Martin&quot;,&quot;non-dropping-particle&quot;:&quot;&quot;,&quot;parse-names&quot;:false,&quot;suffix&quot;:&quot;&quot;},{&quot;dropping-particle&quot;:&quot;&quot;,&quot;family&quot;:&quot;O'Hanlon&quot;,&quot;given&quot;:&quot;Simon&quot;,&quot;non-dropping-particle&quot;:&quot;&quot;,&quot;parse-names&quot;:false,&quot;suffix&quot;:&quot;&quot;},{&quot;dropping-particle&quot;:&quot;&quot;,&quot;family&quot;:&quot;Olives&quot;,&quot;given&quot;:&quot;Casey&quot;,&quot;non-dropping-particle&quot;:&quot;&quot;,&quot;parse-names&quot;:false,&quot;suffix&quot;:&quot;&quot;},{&quot;dropping-particle&quot;:&quot;&quot;,&quot;family&quot;:&quot;Omer&quot;,&quot;given&quot;:&quot;Saad B.&quot;,&quot;non-dropping-particle&quot;:&quot;&quot;,&quot;parse-names&quot;:false,&quot;suffix&quot;:&quot;&quot;},{&quot;dropping-particle&quot;:&quot;&quot;,&quot;family&quot;:&quot;Ortblad&quot;,&quot;given&quot;:&quot;Katrina&quot;,&quot;non-dropping-particle&quot;:&quot;&quot;,&quot;parse-names&quot;:false,&quot;suffix&quot;:&quot;&quot;},{&quot;dropping-particle&quot;:&quot;&quot;,&quot;family&quot;:&quot;Osborne&quot;,&quot;given&quot;:&quot;Richard&quot;,&quot;non-dropping-particle&quot;:&quot;&quot;,&quot;parse-names&quot;:false,&quot;suffix&quot;:&quot;&quot;},{&quot;dropping-particle&quot;:&quot;&quot;,&quot;family&quot;:&quot;Ozgediz&quot;,&quot;given&quot;:&quot;Doruk&quot;,&quot;non-dropping-particle&quot;:&quot;&quot;,&quot;parse-names&quot;:false,&quot;suffix&quot;:&quot;&quot;},{&quot;dropping-particle&quot;:&quot;&quot;,&quot;family&quot;:&quot;Page&quot;,&quot;given&quot;:&quot;Andrew&quot;,&quot;non-dropping-particle&quot;:&quot;&quot;,&quot;parse-names&quot;:false,&quot;suffix&quot;:&quot;&quot;},{&quot;dropping-particle&quot;:&quot;&quot;,&quot;family&quot;:&quot;Pahari&quot;,&quot;given&quot;:&quot;Bishnu&quot;,&quot;non-dropping-particle&quot;:&quot;&quot;,&quot;parse-names&quot;:false,&quot;suffix&quot;:&quot;&quot;},{&quot;dropping-particle&quot;:&quot;&quot;,&quot;family&quot;:&quot;Pandian&quot;,&quot;given&quot;:&quot;Jeyaraj Durai&quot;,&quot;non-dropping-particle&quot;:&quot;&quot;,&quot;parse-names&quot;:false,&quot;suffix&quot;:&quot;&quot;},{&quot;dropping-particle&quot;:&quot;&quot;,&quot;family&quot;:&quot;Panozo Rivero&quot;,&quot;given&quot;:&quot;Andrea&quot;,&quot;non-dropping-particle&quot;:&quot;&quot;,&quot;parse-names&quot;:false,&quot;suffix&quot;:&quot;&quot;},{&quot;dropping-particle&quot;:&quot;&quot;,&quot;family&quot;:&quot;Patten&quot;,&quot;given&quot;:&quot;Scott B.&quot;,&quot;non-dropping-particle&quot;:&quot;&quot;,&quot;parse-names&quot;:false,&quot;suffix&quot;:&quot;&quot;},{&quot;dropping-particle&quot;:&quot;&quot;,&quot;family&quot;:&quot;Pearce&quot;,&quot;given&quot;:&quot;Neil&quot;,&quot;non-dropping-particle&quot;:&quot;&quot;,&quot;parse-names&quot;:false,&quot;suffix&quot;:&quot;&quot;},{&quot;dropping-particle&quot;:&quot;&quot;,&quot;family&quot;:&quot;Perez Padilla&quot;,&quot;given&quot;:&quot;Rogelio&quot;,&quot;non-dropping-particle&quot;:&quot;&quot;,&quot;parse-names&quot;:false,&quot;suffix&quot;:&quot;&quot;},{&quot;dropping-particle&quot;:&quot;&quot;,&quot;family&quot;:&quot;Perez-Ruiz&quot;,&quot;given&quot;:&quot;Fernando&quot;,&quot;non-dropping-particle&quot;:&quot;&quot;,&quot;parse-names&quot;:false,&quot;suffix&quot;:&quot;&quot;},{&quot;dropping-particle&quot;:&quot;&quot;,&quot;family&quot;:&quot;Perico&quot;,&quot;given&quot;:&quot;Norberto&quot;,&quot;non-dropping-particle&quot;:&quot;&quot;,&quot;parse-names&quot;:false,&quot;suffix&quot;:&quot;&quot;},{&quot;dropping-particle&quot;:&quot;&quot;,&quot;family&quot;:&quot;Pesudovs&quot;,&quot;given&quot;:&quot;Konrad&quot;,&quot;non-dropping-particle&quot;:&quot;&quot;,&quot;parse-names&quot;:false,&quot;suffix&quot;:&quot;&quot;},{&quot;dropping-particle&quot;:&quot;&quot;,&quot;family&quot;:&quot;Phillips&quot;,&quot;given&quot;:&quot;David&quot;,&quot;non-dropping-particle&quot;:&quot;&quot;,&quot;parse-names&quot;:false,&quot;suffix&quot;:&quot;&quot;},{&quot;dropping-particle&quot;:&quot;&quot;,&quot;family&quot;:&quot;Phillips&quot;,&quot;given&quot;:&quot;Michael R.&quot;,&quot;non-dropping-particle&quot;:&quot;&quot;,&quot;parse-names&quot;:false,&quot;suffix&quot;:&quot;&quot;},{&quot;dropping-particle&quot;:&quot;&quot;,&quot;family&quot;:&quot;Pierce&quot;,&quot;given&quot;:&quot;Kelsey&quot;,&quot;non-dropping-particle&quot;:&quot;&quot;,&quot;parse-names&quot;:false,&quot;suffix&quot;:&quot;&quot;},{&quot;dropping-particle&quot;:&quot;&quot;,&quot;family&quot;:&quot;Pion&quot;,&quot;given&quot;:&quot;Sébastien&quot;,&quot;non-dropping-particle&quot;:&quot;&quot;,&quot;parse-names&quot;:false,&quot;suffix&quot;:&quot;&quot;},{&quot;dropping-particle&quot;:&quot;V.&quot;,&quot;family&quot;:&quot;Polanczyk&quot;,&quot;given&quot;:&quot;Guilherme&quot;,&quot;non-dropping-particle&quot;:&quot;&quot;,&quot;parse-names&quot;:false,&quot;suffix&quot;:&quot;&quot;},{&quot;dropping-particle&quot;:&quot;&quot;,&quot;family&quot;:&quot;Polinder&quot;,&quot;given&quot;:&quot;Suzanne&quot;,&quot;non-dropping-particle&quot;:&quot;&quot;,&quot;parse-names&quot;:false,&quot;suffix&quot;:&quot;&quot;},{&quot;dropping-particle&quot;:&quot;&quot;,&quot;family&quot;:&quot;Pope&quot;,&quot;given&quot;:&quot;C. Arden&quot;,&quot;non-dropping-particle&quot;:&quot;&quot;,&quot;parse-names&quot;:false,&quot;suffix&quot;:&quot;&quot;},{&quot;dropping-particle&quot;:&quot;&quot;,&quot;family&quot;:&quot;Popova&quot;,&quot;given&quot;:&quot;Svetlana&quot;,&quot;non-dropping-particle&quot;:&quot;&quot;,&quot;parse-names&quot;:false,&quot;suffix&quot;:&quot;&quot;},{&quot;dropping-particle&quot;:&quot;&quot;,&quot;family&quot;:&quot;Porrini&quot;,&quot;given&quot;:&quot;Esteban&quot;,&quot;non-dropping-particle&quot;:&quot;&quot;,&quot;parse-names&quot;:false,&quot;suffix&quot;:&quot;&quot;},{&quot;dropping-particle&quot;:&quot;&quot;,&quot;family&quot;:&quot;Pourmalek&quot;,&quot;given&quot;:&quot;Farshad&quot;,&quot;non-dropping-particle&quot;:&quot;&quot;,&quot;parse-names&quot;:false,&quot;suffix&quot;:&quot;&quot;},{&quot;dropping-particle&quot;:&quot;&quot;,&quot;family&quot;:&quot;Prince&quot;,&quot;given&quot;:&quot;Martin&quot;,&quot;non-dropping-particle&quot;:&quot;&quot;,&quot;parse-names&quot;:false,&quot;suffix&quot;:&quot;&quot;},{&quot;dropping-particle&quot;:&quot;&quot;,&quot;family&quot;:&quot;Pullan&quot;,&quot;given&quot;:&quot;Rachel L.&quot;,&quot;non-dropping-particle&quot;:&quot;&quot;,&quot;parse-names&quot;:false,&quot;suffix&quot;:&quot;&quot;},{&quot;dropping-particle&quot;:&quot;&quot;,&quot;family&quot;:&quot;Ramaiah&quot;,&quot;given&quot;:&quot;Kapa D.&quot;,&quot;non-dropping-particle&quot;:&quot;&quot;,&quot;parse-names&quot;:false,&quot;suffix&quot;:&quot;&quot;},{&quot;dropping-particle&quot;:&quot;&quot;,&quot;family&quot;:&quot;Ranganathan&quot;,&quot;given&quot;:&quot;Dharani&quot;,&quot;non-dropping-particle&quot;:&quot;&quot;,&quot;parse-names&quot;:false,&quot;suffix&quot;:&quot;&quot;},{&quot;dropping-particle&quot;:&quot;&quot;,&quot;family&quot;:&quot;Razavi&quot;,&quot;given&quot;:&quot;Homie&quot;,&quot;non-dropping-particle&quot;:&quot;&quot;,&quot;parse-names&quot;:false,&quot;suffix&quot;:&quot;&quot;},{&quot;dropping-particle&quot;:&quot;&quot;,&quot;family&quot;:&quot;Regan&quot;,&quot;given&quot;:&quot;Mathilda&quot;,&quot;non-dropping-particle&quot;:&quot;&quot;,&quot;parse-names&quot;:false,&quot;suffix&quot;:&quot;&quot;},{&quot;dropping-particle&quot;:&quot;&quot;,&quot;family&quot;:&quot;Rehm&quot;,&quot;given&quot;:&quot;Jürgen T.&quot;,&quot;non-dropping-particle&quot;:&quot;&quot;,&quot;parse-names&quot;:false,&quot;suffix&quot;:&quot;&quot;},{&quot;dropping-particle&quot;:&quot;&quot;,&quot;family&quot;:&quot;Rein&quot;,&quot;given&quot;:&quot;David B.&quot;,&quot;non-dropping-particle&quot;:&quot;&quot;,&quot;parse-names&quot;:false,&quot;suffix&quot;:&quot;&quot;},{&quot;dropping-particle&quot;:&quot;&quot;,&quot;family&quot;:&quot;Remuzzi&quot;,&quot;given&quot;:&quot;Guiseppe&quot;,&quot;non-dropping-particle&quot;:&quot;&quot;,&quot;parse-names&quot;:false,&quot;suffix&quot;:&quot;&quot;},{&quot;dropping-particle&quot;:&quot;&quot;,&quot;family&quot;:&quot;Richardson&quot;,&quot;given&quot;:&quot;Kathryn&quot;,&quot;non-dropping-particle&quot;:&quot;&quot;,&quot;parse-names&quot;:false,&quot;suffix&quot;:&quot;&quot;},{&quot;dropping-particle&quot;:&quot;&quot;,&quot;family&quot;:&quot;Rivara&quot;,&quot;given&quot;:&quot;Frederick P.&quot;,&quot;non-dropping-particle&quot;:&quot;&quot;,&quot;parse-names&quot;:false,&quot;suffix&quot;:&quot;&quot;},{&quot;dropping-particle&quot;:&quot;&quot;,&quot;family&quot;:&quot;Roberts&quot;,&quot;given&quot;:&quot;Thomas&quot;,&quot;non-dropping-particle&quot;:&quot;&quot;,&quot;parse-names&quot;:false,&quot;suffix&quot;:&quot;&quot;},{&quot;dropping-particle&quot;:&quot;&quot;,&quot;family&quot;:&quot;Robinson&quot;,&quot;given&quot;:&quot;Carolyn&quot;,&quot;non-dropping-particle&quot;:&quot;&quot;,&quot;parse-names&quot;:false,&quot;suffix&quot;:&quot;&quot;},{&quot;dropping-particle&quot;:&quot;&quot;,&quot;family&quot;:&quot;Rodriguez De Leòn&quot;,&quot;given&quot;:&quot;Felipe&quot;,&quot;non-dropping-particle&quot;:&quot;&quot;,&quot;parse-names&quot;:false,&quot;suffix&quot;:&quot;&quot;},{&quot;dropping-particle&quot;:&quot;&quot;,&quot;family&quot;:&quot;Ronfani&quot;,&quot;given&quot;:&quot;Luca&quot;,&quot;non-dropping-particle&quot;:&quot;&quot;,&quot;parse-names&quot;:false,&quot;suffix&quot;:&quot;&quot;},{&quot;dropping-particle&quot;:&quot;&quot;,&quot;family&quot;:&quot;Room&quot;,&quot;given&quot;:&quot;Robin&quot;,&quot;non-dropping-particle&quot;:&quot;&quot;,&quot;parse-names&quot;:false,&quot;suffix&quot;:&quot;&quot;},{&quot;dropping-particle&quot;:&quot;&quot;,&quot;family&quot;:&quot;Rosenfeld&quot;,&quot;given&quot;:&quot;Lisa C.&quot;,&quot;non-dropping-particle&quot;:&quot;&quot;,&quot;parse-names&quot;:false,&quot;suffix&quot;:&quot;&quot;},{&quot;dropping-particle&quot;:&quot;&quot;,&quot;family&quot;:&quot;Rushton&quot;,&quot;given&quot;:&quot;Lesley&quot;,&quot;non-dropping-particle&quot;:&quot;&quot;,&quot;parse-names&quot;:false,&quot;suffix&quot;:&quot;&quot;},{&quot;dropping-particle&quot;:&quot;&quot;,&quot;family&quot;:&quot;Sacco&quot;,&quot;given&quot;:&quot;Ralph L.&quot;,&quot;non-dropping-particle&quot;:&quot;&quot;,&quot;parse-names&quot;:false,&quot;suffix&quot;:&quot;&quot;},{&quot;dropping-particle&quot;:&quot;&quot;,&quot;family&quot;:&quot;Saha&quot;,&quot;given&quot;:&quot;Sukanta&quot;,&quot;non-dropping-particle&quot;:&quot;&quot;,&quot;parse-names&quot;:false,&quot;suffix&quot;:&quot;&quot;},{&quot;dropping-particle&quot;:&quot;&quot;,&quot;family&quot;:&quot;Sampson&quot;,&quot;given&quot;:&quot;Uchechukwu&quot;,&quot;non-dropping-particle&quot;:&quot;&quot;,&quot;parse-names&quot;:false,&quot;suffix&quot;:&quot;&quot;},{&quot;dropping-particle&quot;:&quot;&quot;,&quot;family&quot;:&quot;Sanchez-Riera&quot;,&quot;given&quot;:&quot;Lidia&quot;,&quot;non-dropping-particle&quot;:&quot;&quot;,&quot;parse-names&quot;:false,&quot;suffix&quot;:&quot;&quot;},{&quot;dropping-particle&quot;:&quot;&quot;,&quot;family&quot;:&quot;Sanman&quot;,&quot;given&quot;:&quot;Ella&quot;,&quot;non-dropping-particle&quot;:&quot;&quot;,&quot;parse-names&quot;:false,&quot;suffix&quot;:&quot;&quot;},{&quot;dropping-particle&quot;:&quot;&quot;,&quot;family&quot;:&quot;Schwebel&quot;,&quot;given&quot;:&quot;David C.&quot;,&quot;non-dropping-particle&quot;:&quot;&quot;,&quot;parse-names&quot;:false,&quot;suffix&quot;:&quot;&quot;},{&quot;dropping-particle&quot;:&quot;&quot;,&quot;family&quot;:&quot;Scott&quot;,&quot;given&quot;:&quot;James Graham&quot;,&quot;non-dropping-particle&quot;:&quot;&quot;,&quot;parse-names&quot;:false,&quot;suffix&quot;:&quot;&quot;},{&quot;dropping-particle&quot;:&quot;&quot;,&quot;family&quot;:&quot;Segui-Gomez&quot;,&quot;given&quot;:&quot;Maria&quot;,&quot;non-dropping-particle&quot;:&quot;&quot;,&quot;parse-names&quot;:false,&quot;suffix&quot;:&quot;&quot;},{&quot;dropping-particle&quot;:&quot;&quot;,&quot;family&quot;:&quot;Shahraz&quot;,&quot;given&quot;:&quot;Saeid&quot;,&quot;non-dropping-particle&quot;:&quot;&quot;,&quot;parse-names&quot;:false,&quot;suffix&quot;:&quot;&quot;},{&quot;dropping-particle&quot;:&quot;&quot;,&quot;family&quot;:&quot;Shepard&quot;,&quot;given&quot;:&quot;Donald S.&quot;,&quot;non-dropping-particle&quot;:&quot;&quot;,&quot;parse-names&quot;:false,&quot;suffix&quot;:&quot;&quot;},{&quot;dropping-particle&quot;:&quot;&quot;,&quot;family&quot;:&quot;Shin&quot;,&quot;given&quot;:&quot;Hwashin&quot;,&quot;non-dropping-particle&quot;:&quot;&quot;,&quot;parse-names&quot;:false,&quot;suffix&quot;:&quot;&quot;},{&quot;dropping-particle&quot;:&quot;&quot;,&quot;family&quot;:&quot;Shivakoti&quot;,&quot;given&quot;:&quot;Rupak&quot;,&quot;non-dropping-particle&quot;:&quot;&quot;,&quot;parse-names&quot;:false,&quot;suffix&quot;:&quot;&quot;},{&quot;dropping-particle&quot;:&quot;&quot;,&quot;family&quot;:&quot;Silberberg&quot;,&quot;given&quot;:&quot;Donald&quot;,&quot;non-dropping-particle&quot;:&quot;&quot;,&quot;parse-names&quot;:false,&quot;suffix&quot;:&quot;&quot;},{&quot;dropping-particle&quot;:&quot;&quot;,&quot;family&quot;:&quot;Singh&quot;,&quot;given&quot;:&quot;David&quot;,&quot;non-dropping-particle&quot;:&quot;&quot;,&quot;parse-names&quot;:false,&quot;suffix&quot;:&quot;&quot;},{&quot;dropping-particle&quot;:&quot;&quot;,&quot;family&quot;:&quot;Singh&quot;,&quot;given&quot;:&quot;Gitanjali M.&quot;,&quot;non-dropping-particle&quot;:&quot;&quot;,&quot;parse-names&quot;:false,&quot;suffix&quot;:&quot;&quot;},{&quot;dropping-particle&quot;:&quot;&quot;,&quot;family&quot;:&quot;Singh&quot;,&quot;given&quot;:&quot;Jasvinder A.&quot;,&quot;non-dropping-particle&quot;:&quot;&quot;,&quot;parse-names&quot;:false,&quot;suffix&quot;:&quot;&quot;},{&quot;dropping-particle&quot;:&quot;&quot;,&quot;family&quot;:&quot;Singleton&quot;,&quot;given&quot;:&quot;Jessica&quot;,&quot;non-dropping-particle&quot;:&quot;&quot;,&quot;parse-names&quot;:false,&quot;suffix&quot;:&quot;&quot;},{&quot;dropping-particle&quot;:&quot;&quot;,&quot;family&quot;:&quot;Sleet&quot;,&quot;given&quot;:&quot;David A.&quot;,&quot;non-dropping-particle&quot;:&quot;&quot;,&quot;parse-names&quot;:false,&quot;suffix&quot;:&quot;&quot;},{&quot;dropping-particle&quot;:&quot;&quot;,&quot;family&quot;:&quot;Sliwa&quot;,&quot;given&quot;:&quot;Karen&quot;,&quot;non-dropping-particle&quot;:&quot;&quot;,&quot;parse-names&quot;:false,&quot;suffix&quot;:&quot;&quot;},{&quot;dropping-particle&quot;:&quot;&quot;,&quot;family&quot;:&quot;Smith&quot;,&quot;given&quot;:&quot;Emma&quot;,&quot;non-dropping-particle&quot;:&quot;&quot;,&quot;parse-names&quot;:false,&quot;suffix&quot;:&quot;&quot;},{&quot;dropping-particle&quot;:&quot;&quot;,&quot;family&quot;:&quot;Smith&quot;,&quot;given&quot;:&quot;Jennifer L.&quot;,&quot;non-dropping-particle&quot;:&quot;&quot;,&quot;parse-names&quot;:false,&quot;suffix&quot;:&quot;&quot;},{&quot;dropping-particle&quot;:&quot;&quot;,&quot;family&quot;:&quot;Stapelberg&quot;,&quot;given&quot;:&quot;Nicolas J.C.&quot;,&quot;non-dropping-particle&quot;:&quot;&quot;,&quot;parse-names&quot;:false,&quot;suffix&quot;:&quot;&quot;},{&quot;dropping-particle&quot;:&quot;&quot;,&quot;family&quot;:&quot;Steer&quot;,&quot;given&quot;:&quot;Andrew&quot;,&quot;non-dropping-particle&quot;:&quot;&quot;,&quot;parse-names&quot;:false,&quot;suffix&quot;:&quot;&quot;},{&quot;dropping-particle&quot;:&quot;&quot;,&quot;family&quot;:&quot;Steiner&quot;,&quot;given&quot;:&quot;Timothy&quot;,&quot;non-dropping-particle&quot;:&quot;&quot;,&quot;parse-names&quot;:false,&quot;suffix&quot;:&quot;&quot;},{&quot;dropping-particle&quot;:&quot;&quot;,&quot;family&quot;:&quot;Stolk&quot;,&quot;given&quot;:&quot;Wilma A.&quot;,&quot;non-dropping-particle&quot;:&quot;&quot;,&quot;parse-names&quot;:false,&quot;suffix&quot;:&quot;&quot;},{&quot;dropping-particle&quot;:&quot;&quot;,&quot;family&quot;:&quot;Stovner&quot;,&quot;given&quot;:&quot;Lars Jacob&quot;,&quot;non-dropping-particle&quot;:&quot;&quot;,&quot;parse-names&quot;:false,&quot;suffix&quot;:&quot;&quot;},{&quot;dropping-particle&quot;:&quot;&quot;,&quot;family&quot;:&quot;Sudfeld&quot;,&quot;given&quot;:&quot;Christopher&quot;,&quot;non-dropping-particle&quot;:&quot;&quot;,&quot;parse-names&quot;:false,&quot;suffix&quot;:&quot;&quot;},{&quot;dropping-particle&quot;:&quot;&quot;,&quot;family&quot;:&quot;Syed&quot;,&quot;given&quot;:&quot;Sana&quot;,&quot;non-dropping-particle&quot;:&quot;&quot;,&quot;parse-names&quot;:false,&quot;suffix&quot;:&quot;&quot;},{&quot;dropping-particle&quot;:&quot;&quot;,&quot;family&quot;:&quot;Tamburlini&quot;,&quot;given&quot;:&quot;Giorgio&quot;,&quot;non-dropping-particle&quot;:&quot;&quot;,&quot;parse-names&quot;:false,&quot;suffix&quot;:&quot;&quot;},{&quot;dropping-particle&quot;:&quot;&quot;,&quot;family&quot;:&quot;Tavakkoli&quot;,&quot;given&quot;:&quot;Mohammad&quot;,&quot;non-dropping-particle&quot;:&quot;&quot;,&quot;parse-names&quot;:false,&quot;suffix&quot;:&quot;&quot;},{&quot;dropping-particle&quot;:&quot;&quot;,&quot;family&quot;:&quot;Taylor&quot;,&quot;given&quot;:&quot;Hugh R.&quot;,&quot;non-dropping-particle&quot;:&quot;&quot;,&quot;parse-names&quot;:false,&quot;suffix&quot;:&quot;&quot;},{&quot;dropping-particle&quot;:&quot;&quot;,&quot;family&quot;:&quot;Taylor&quot;,&quot;given&quot;:&quot;Jennifer A.&quot;,&quot;non-dropping-particle&quot;:&quot;&quot;,&quot;parse-names&quot;:false,&quot;suffix&quot;:&quot;&quot;},{&quot;dropping-particle&quot;:&quot;&quot;,&quot;family&quot;:&quot;Taylor&quot;,&quot;given&quot;:&quot;William J.&quot;,&quot;non-dropping-particle&quot;:&quot;&quot;,&quot;parse-names&quot;:false,&quot;suffix&quot;:&quot;&quot;},{&quot;dropping-particle&quot;:&quot;&quot;,&quot;family&quot;:&quot;Thomas&quot;,&quot;given&quot;:&quot;Bernadette&quot;,&quot;non-dropping-particle&quot;:&quot;&quot;,&quot;parse-names&quot;:false,&quot;suffix&quot;:&quot;&quot;},{&quot;dropping-particle&quot;:&quot;&quot;,&quot;family&quot;:&quot;Thomson&quot;,&quot;given&quot;:&quot;W. Murray&quot;,&quot;non-dropping-particle&quot;:&quot;&quot;,&quot;parse-names&quot;:false,&quot;suffix&quot;:&quot;&quot;},{&quot;dropping-particle&quot;:&quot;&quot;,&quot;family&quot;:&quot;Thurston&quot;,&quot;given&quot;:&quot;George D.&quot;,&quot;non-dropping-particle&quot;:&quot;&quot;,&quot;parse-names&quot;:false,&quot;suffix&quot;:&quot;&quot;},{&quot;dropping-particle&quot;:&quot;&quot;,&quot;family&quot;:&quot;Tleyjeh&quot;,&quot;given&quot;:&quot;Imad M.&quot;,&quot;non-dropping-particle&quot;:&quot;&quot;,&quot;parse-names&quot;:false,&quot;suffix&quot;:&quot;&quot;},{&quot;dropping-particle&quot;:&quot;&quot;,&quot;family&quot;:&quot;Tonelli&quot;,&quot;given&quot;:&quot;Marcello&quot;,&quot;non-dropping-particle&quot;:&quot;&quot;,&quot;parse-names&quot;:false,&quot;suffix&quot;:&quot;&quot;},{&quot;dropping-particle&quot;:&quot;&quot;,&quot;family&quot;:&quot;Towbin&quot;,&quot;given&quot;:&quot;Jeffrey A.&quot;,&quot;non-dropping-particle&quot;:&quot;&quot;,&quot;parse-names&quot;:false,&quot;suffix&quot;:&quot;&quot;},{&quot;dropping-particle&quot;:&quot;&quot;,&quot;family&quot;:&quot;Truelsen&quot;,&quot;given&quot;:&quot;Thomas&quot;,&quot;non-dropping-particle&quot;:&quot;&quot;,&quot;parse-names&quot;:false,&quot;suffix&quot;:&quot;&quot;},{&quot;dropping-particle&quot;:&quot;&quot;,&quot;family&quot;:&quot;Tsilimbaris&quot;,&quot;given&quot;:&quot;Miltiadis K.&quot;,&quot;non-dropping-particle&quot;:&quot;&quot;,&quot;parse-names&quot;:false,&quot;suffix&quot;:&quot;&quot;},{&quot;dropping-particle&quot;:&quot;&quot;,&quot;family&quot;:&quot;Ubeda&quot;,&quot;given&quot;:&quot;Clotilde&quot;,&quot;non-dropping-particle&quot;:&quot;&quot;,&quot;parse-names&quot;:false,&quot;suffix&quot;:&quot;&quot;},{&quot;dropping-particle&quot;:&quot;&quot;,&quot;family&quot;:&quot;Undurraga&quot;,&quot;given&quot;:&quot;Eduardo A.&quot;,&quot;non-dropping-particle&quot;:&quot;&quot;,&quot;parse-names&quot;:false,&quot;suffix&quot;:&quot;&quot;},{&quot;dropping-particle&quot;:&quot;&quot;,&quot;family&quot;:&quot;Werf&quot;,&quot;given&quot;:&quot;Marieke J.&quot;,&quot;non-dropping-particle&quot;:&quot;Van Der&quot;,&quot;parse-names&quot;:false,&quot;suffix&quot;:&quot;&quot;},{&quot;dropping-particle&quot;:&quot;&quot;,&quot;family&quot;:&quot;Os&quot;,&quot;given&quot;:&quot;Jim&quot;,&quot;non-dropping-particle&quot;:&quot;van&quot;,&quot;parse-names&quot;:false,&quot;suffix&quot;:&quot;&quot;},{&quot;dropping-particle&quot;:&quot;&quot;,&quot;family&quot;:&quot;Vavilala&quot;,&quot;given&quot;:&quot;Monica S.&quot;,&quot;non-dropping-particle&quot;:&quot;&quot;,&quot;parse-names&quot;:false,&quot;suffix&quot;:&quot;&quot;},{&quot;dropping-particle&quot;:&quot;&quot;,&quot;family&quot;:&quot;Venketasubramanian&quot;,&quot;given&quot;:&quot;N.&quot;,&quot;non-dropping-particle&quot;:&quot;&quot;,&quot;parse-names&quot;:false,&quot;suffix&quot;:&quot;&quot;},{&quot;dropping-particle&quot;:&quot;&quot;,&quot;family&quot;:&quot;Wang&quot;,&quot;given&quot;:&quot;Mengru&quot;,&quot;non-dropping-particle&quot;:&quot;&quot;,&quot;parse-names&quot;:false,&quot;suffix&quot;:&quot;&quot;},{&quot;dropping-particle&quot;:&quot;&quot;,&quot;family&quot;:&quot;Wang&quot;,&quot;given&quot;:&quot;Wenzhi&quot;,&quot;non-dropping-particle&quot;:&quot;&quot;,&quot;parse-names&quot;:false,&quot;suffix&quot;:&quot;&quot;},{&quot;dropping-particle&quot;:&quot;&quot;,&quot;family&quot;:&quot;Watt&quot;,&quot;given&quot;:&quot;Kerrianne&quot;,&quot;non-dropping-particle&quot;:&quot;&quot;,&quot;parse-names&quot;:false,&quot;suffix&quot;:&quot;&quot;},{&quot;dropping-particle&quot;:&quot;&quot;,&quot;family&quot;:&quot;Weatherall&quot;,&quot;given&quot;:&quot;David J.&quot;,&quot;non-dropping-particle&quot;:&quot;&quot;,&quot;parse-names&quot;:false,&quot;suffix&quot;:&quot;&quot;},{&quot;dropping-particle&quot;:&quot;&quot;,&quot;family&quot;:&quot;Weinstock&quot;,&quot;given&quot;:&quot;Martin A.&quot;,&quot;non-dropping-particle&quot;:&quot;&quot;,&quot;parse-names&quot;:false,&quot;suffix&quot;:&quot;&quot;},{&quot;dropping-particle&quot;:&quot;&quot;,&quot;family&quot;:&quot;Weintraub&quot;,&quot;given&quot;:&quot;Robert&quot;,&quot;non-dropping-particle&quot;:&quot;&quot;,&quot;parse-names&quot;:false,&quot;suffix&quot;:&quot;&quot;},{&quot;dropping-particle&quot;:&quot;&quot;,&quot;family&quot;:&quot;Weisskopf&quot;,&quot;given&quot;:&quot;Marc G.&quot;,&quot;non-dropping-particle&quot;:&quot;&quot;,&quot;parse-names&quot;:false,&quot;suffix&quot;:&quot;&quot;},{&quot;dropping-particle&quot;:&quot;&quot;,&quot;family&quot;:&quot;Weissman&quot;,&quot;given&quot;:&quot;Myrna M.&quot;,&quot;non-dropping-particle&quot;:&quot;&quot;,&quot;parse-names&quot;:false,&quot;suffix&quot;:&quot;&quot;},{&quot;dropping-particle&quot;:&quot;&quot;,&quot;family&quot;:&quot;White&quot;,&quot;given&quot;:&quot;Richard A.&quot;,&quot;non-dropping-particle&quot;:&quot;&quot;,&quot;parse-names&quot;:false,&quot;suffix&quot;:&quot;&quot;},{&quot;dropping-particle&quot;:&quot;&quot;,&quot;family&quot;:&quot;Whiteford&quot;,&quot;given&quot;:&quot;Harvey&quot;,&quot;non-dropping-particle&quot;:&quot;&quot;,&quot;parse-names&quot;:false,&quot;suffix&quot;:&quot;&quot;},{&quot;dropping-particle&quot;:&quot;&quot;,&quot;family&quot;:&quot;Wiebe&quot;,&quot;given&quot;:&quot;Natasha&quot;,&quot;non-dropping-particle&quot;:&quot;&quot;,&quot;parse-names&quot;:false,&quot;suffix&quot;:&quot;&quot;},{&quot;dropping-particle&quot;:&quot;&quot;,&quot;family&quot;:&quot;Wiersma&quot;,&quot;given&quot;:&quot;Steven T.&quot;,&quot;non-dropping-particle&quot;:&quot;&quot;,&quot;parse-names&quot;:false,&quot;suffix&quot;:&quot;&quot;},{&quot;dropping-particle&quot;:&quot;&quot;,&quot;family&quot;:&quot;Wilkinson&quot;,&quot;given&quot;:&quot;James D.&quot;,&quot;non-dropping-particle&quot;:&quot;&quot;,&quot;parse-names&quot;:false,&quot;suffix&quot;:&quot;&quot;},{&quot;dropping-particle&quot;:&quot;&quot;,&quot;family&quot;:&quot;Williams&quot;,&quot;given&quot;:&quot;Hywel C.&quot;,&quot;non-dropping-particle&quot;:&quot;&quot;,&quot;parse-names&quot;:false,&quot;suffix&quot;:&quot;&quot;},{&quot;dropping-particle&quot;:&quot;&quot;,&quot;family&quot;:&quot;Williams&quot;,&quot;given&quot;:&quot;Sean R.M.&quot;,&quot;non-dropping-particle&quot;:&quot;&quot;,&quot;parse-names&quot;:false,&quot;suffix&quot;:&quot;&quot;},{&quot;dropping-particle&quot;:&quot;&quot;,&quot;family&quot;:&quot;Witt&quot;,&quot;given&quot;:&quot;Emma&quot;,&quot;non-dropping-particle&quot;:&quot;&quot;,&quot;parse-names&quot;:false,&quot;suffix&quot;:&quot;&quot;},{&quot;dropping-particle&quot;:&quot;&quot;,&quot;family&quot;:&quot;Wolfe&quot;,&quot;given&quot;:&quot;Frederick&quot;,&quot;non-dropping-particle&quot;:&quot;&quot;,&quot;parse-names&quot;:false,&quot;suffix&quot;:&quot;&quot;},{&quot;dropping-particle&quot;:&quot;&quot;,&quot;family&quot;:&quot;Woolf&quot;,&quot;given&quot;:&quot;Anthony D.&quot;,&quot;non-dropping-particle&quot;:&quot;&quot;,&quot;parse-names&quot;:false,&quot;suffix&quot;:&quot;&quot;},{&quot;dropping-particle&quot;:&quot;&quot;,&quot;family&quot;:&quot;Wulf&quot;,&quot;given&quot;:&quot;Sarah&quot;,&quot;non-dropping-particle&quot;:&quot;&quot;,&quot;parse-names&quot;:false,&quot;suffix&quot;:&quot;&quot;},{&quot;dropping-particle&quot;:&quot;&quot;,&quot;family&quot;:&quot;Yeh&quot;,&quot;given&quot;:&quot;Pon Hsiu&quot;,&quot;non-dropping-particle&quot;:&quot;&quot;,&quot;parse-names&quot;:false,&quot;suffix&quot;:&quot;&quot;},{&quot;dropping-particle&quot;:&quot;&quot;,&quot;family&quot;:&quot;Zaidi&quot;,&quot;given&quot;:&quot;Anita K.M.&quot;,&quot;non-dropping-particle&quot;:&quot;&quot;,&quot;parse-names&quot;:false,&quot;suffix&quot;:&quot;&quot;},{&quot;dropping-particle&quot;:&quot;&quot;,&quot;family&quot;:&quot;Zheng&quot;,&quot;given&quot;:&quot;Zhi Jie&quot;,&quot;non-dropping-particle&quot;:&quot;&quot;,&quot;parse-names&quot;:false,&quot;suffix&quot;:&quot;&quot;},{&quot;dropping-particle&quot;:&quot;&quot;,&quot;family&quot;:&quot;Zonies&quot;,&quot;given&quot;:&quot;David&quot;,&quot;non-dropping-particle&quot;:&quot;&quot;,&quot;parse-names&quot;:false,&quot;suffix&quot;:&quot;&quot;},{&quot;dropping-particle&quot;:&quot;&quot;,&quot;family&quot;:&quot;Lopez&quot;,&quot;given&quot;:&quot;Alan D.&quot;,&quot;non-dropping-particle&quot;:&quot;&quot;,&quot;parse-names&quot;:false,&quot;suffix&quot;:&quot;&quot;}],&quot;container-title&quot;:&quot;Lancet (London, England)&quot;,&quot;id&quot;:&quot;b6a2c021-b47d-53b0-8b1c-1d7a19dab906&quot;,&quot;issue&quot;:&quot;9859&quot;,&quot;issued&quot;:{&quot;date-parts&quot;:[[&quot;2012&quot;,&quot;12&quot;]]},&quot;page&quot;:&quot;2197-2223&quot;,&quot;publisher&quot;:&quot;Lancet&quot;,&quot;title&quot;:&quot;Disability-adjusted life years (DALYs) for 291 diseases and injuries in 21 regions, 1990-2010: a systematic analysis for the Global Burden of Disease Study 2010&quot;,&quot;type&quot;:&quot;article-journal&quot;,&quot;volume&quot;:&quot;380&quot;,&quot;container-title-short&quot;:&quot;Lancet&quot;},&quot;uris&quot;:[&quot;http://www.mendeley.com/documents/?uuid=e26c1e9b-cc1a-375d-97a2-0aa9021ef4be&quot;,&quot;http://www.mendeley.com/documents/?uuid=243b08ee-cda2-4bc2-a624-814773bd8c5f&quot;],&quot;isTemporary&quot;:false,&quot;legacyDesktopId&quot;:&quot;e26c1e9b-cc1a-375d-97a2-0aa9021ef4be&quot;},{&quot;id&quot;:&quot;2545245c-39fc-5ef7-ba59-ca33e851ac17&quot;,&quot;itemData&quot;:{&quot;DOI&quot;:&quot;10.4236/OJPM.2013.37060&quot;,&quot;ISSN&quot;:&quot;2162-2477&quot;,&quot;abstract&quot;:&quo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quot;,&quot;author&quot;:[{&quot;dropping-particle&quot;:&quot;&quot;,&quot;family&quot;:&quot;Mengistie&quot;,&quot;given&quot;:&quot;Bezatu&quot;,&quot;non-dropping-particle&quot;:&quot;&quot;,&quot;parse-names&quot;:false,&quot;suffix&quot;:&quot;&quot;},{&quot;dropping-particle&quot;:&quot;&quot;,&quot;family&quot;:&quot;Berhane&quot;,&quot;given&quot;:&quot;Yemane&quot;,&quot;non-dropping-particle&quot;:&quot;&quot;,&quot;parse-names&quot;:false,&quot;suffix&quot;:&quot;&quot;},{&quot;dropping-particle&quot;:&quot;&quot;,&quot;family&quot;:&quot;Worku&quot;,&quot;given&quot;:&quot;Alemayehu&quot;,&quot;non-dropping-particle&quot;:&quot;&quot;,&quot;parse-names&quot;:false,&quot;suffix&quot;:&quot;&quot;},{&quot;dropping-particle&quot;:&quot;&quot;,&quot;family&quot;:&quot;Mengistie&quot;,&quot;given&quot;:&quot;Bezatu&quot;,&quot;non-dropping-particle&quot;:&quot;&quot;,&quot;parse-names&quot;:false,&quot;suffix&quot;:&quot;&quot;},{&quot;dropping-particle&quot;:&quot;&quot;,&quot;family&quot;:&quot;Berhane&quot;,&quot;given&quot;:&quot;Yemane&quot;,&quot;non-dropping-particle&quot;:&quot;&quot;,&quot;parse-names&quot;:false,&quot;suffix&quot;:&quot;&quot;},{&quot;dropping-particle&quot;:&quot;&quot;,&quot;family&quot;:&quot;Worku&quot;,&quot;given&quot;:&quot;Alemayehu&quot;,&quot;non-dropping-particle&quot;:&quot;&quot;,&quot;parse-names&quot;:false,&quot;suffix&quot;:&quot;&quot;}],&quot;container-title&quot;:&quot;Open Journal of Preventive Medicine&quot;,&quot;id&quot;:&quot;2545245c-39fc-5ef7-ba59-ca33e851ac17&quot;,&quot;issue&quot;:&quot;7&quot;,&quot;issued&quot;:{&quot;date-parts&quot;:[[&quot;2013&quot;,&quot;10&quot;]]},&quot;page&quot;:&quot;446-453&quot;,&quot;publisher&quot;:&quot;Scientific Research Publishing&quot;,&quot;title&quot;:&quot;Prevalence of diarrhea and associated risk factors among children under-five years of age in Eastern Ethiopia: A cross-sectional study&quot;,&quot;type&quot;:&quot;article-journal&quot;,&quot;volume&quot;:&quot;3&quot;,&quot;container-title-short&quot;:&quot;Open J Prev Med&quot;},&quot;uris&quot;:[&quot;http://www.mendeley.com/documents/?uuid=86ba4308-d7ff-3b22-9faf-0f7337ce01bd&quot;,&quot;http://www.mendeley.com/documents/?uuid=c825f070-9601-4fe1-9c46-8619b8b51b44&quot;],&quot;isTemporary&quot;:false,&quot;legacyDesktopId&quot;:&quot;86ba4308-d7ff-3b22-9faf-0f7337ce01bd&quot;}],&quot;citationTag&quot;:&quot;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Sx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&quot;},{&quot;citationID&quot;:&quot;MENDELEY_CITATION_5e2fd02f-c40f-442f-8250-6bde1b5b02c1&quot;,&quot;properties&quot;:{&quot;noteIndex&quot;:0},&quot;isEdited&quot;:false,&quot;manualOverride&quot;:{&quot;citeprocText&quot;:&quot;(30)&quot;,&quot;isManuallyOverridden&quot;:false,&quot;manualOverrideText&quot;:&quot;&quot;},&quot;citationItems&quot;:[{&quot;id&quot;:&quot;bf34d9de-3823-5bfb-ba86-3a8d9708e64e&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bf34d9de-3823-5bfb-ba86-3a8d9708e64e&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76701674-9fba-3e7f-afff-518796e06701&quot;,&quot;http://www.mendeley.com/documents/?uuid=0945663c-c2e6-4de4-96aa-cf38368968fa&quot;],&quot;isTemporary&quot;:false,&quot;legacyDesktopId&quot;:&quot;76701674-9fba-3e7f-afff-518796e06701&quot;}],&quot;citationTag&quot;:&quot;MENDELEY_CITATION_v3_eyJjaXRhdGlvbklEIjoiTUVOREVMRVlfQ0lUQVRJT05fNWUyZmQwMmYtYzQwZi00NDJmLTgyNTAtNmJkZTFiNWIwMmMxIiwicHJvcGVydGllcyI6eyJub3RlSW5kZXgiOjB9LCJpc0VkaXRlZCI6ZmFsc2UsIm1hbnVhbE92ZXJyaWRlIjp7ImNpdGVwcm9jVGV4dCI6IigzMCkiLCJpc01hbnVhbGx5T3ZlcnJpZGRlbiI6ZmFsc2UsIm1hbnVhbE92ZXJyaWRlVGV4dCI6IiJ9LCJjaXRhdGlvbkl0ZW1zIjpbeyJpZCI6ImJmMzRkOWRlLTM4MjMtNWJmYi1iYTg2LTNhOGQ5NzA4ZTY0ZS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iZjM0ZDlkZS0zODIzLTViZmItYmE4Ni0zYThkOTcwOGU2NGU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NzY3MDE2NzQtOWZiYS0zZTdmLWFmZmYtNTE4Nzk2ZTA2NzAxIiwiaHR0cDovL3d3dy5tZW5kZWxleS5jb20vZG9jdW1lbnRzLz91dWlkPTA5NDU2NjNjLWMyZTYtNGRlNC05NmFhLWNmMzgzNjg5NjhmYSJdLCJpc1RlbXBvcmFyeSI6ZmFsc2UsImxlZ2FjeURlc2t0b3BJZCI6Ijc2NzAxNjc0LTlmYmEtM2U3Zi1hZmZmLTUxODc5NmUwNjcwMSJ9XX0=&quot;},{&quot;citationID&quot;:&quot;MENDELEY_CITATION_b96b73dd-1002-4a9f-b7e5-4cac5c71654a&quot;,&quot;properties&quot;:{&quot;noteIndex&quot;:0},&quot;isEdited&quot;:false,&quot;manualOverride&quot;:{&quot;citeprocText&quot;:&quot;(31,32)&quot;,&quot;isManuallyOverridden&quot;:false,&quot;manualOverrideText&quot;:&quot;&quot;},&quot;citationItems&quot;:[{&quot;id&quot;:&quot;faa94143-09c0-50e6-b940-49c4ba538325&quot;,&quot;itemData&quot;:{&quot;DOI&quot;:&quot;10.1093/IJE/DYP159&quot;,&quot;ISSN&quot;:&quot;1464-3685&quot;,&quot;PMID&quot;:&quot;19279073&quot;,&quot;abstract&quot;:&quo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quot;,&quot;author&quot;:[{&quot;dropping-particle&quot;:&quot;&quot;,&quot;family&quot;:&quot;Schmidt&quot;,&quot;given&quot;:&quot;Wolf Peter&quot;,&quot;non-dropping-particle&quot;:&quot;&quot;,&quot;parse-names&quot;:false,&quot;suffix&quot;:&quot;&quot;},{&quot;dropping-particle&quot;:&quot;&quot;,&quot;family&quot;:&quot;Cairncross&quot;,&quot;given&quot;:&quot;Sandy&quot;,&quot;non-dropping-particle&quot;:&quot;&quot;,&quot;parse-names&quot;:false,&quot;suffix&quot;:&quot;&quot;},{&quot;dropping-particle&quot;:&quot;&quot;,&quot;family&quot;:&quot;Barreto&quot;,&quot;given&quot;:&quot;Mauricio I.&quot;,&quot;non-dropping-particle&quot;:&quot;&quot;,&quot;parse-names&quot;:false,&quot;suffix&quot;:&quot;&quot;},{&quot;dropping-particle&quot;:&quot;&quot;,&quot;family&quot;:&quot;Clasen&quot;,&quot;given&quot;:&quot;Thomas&quot;,&quot;non-dropping-particle&quot;:&quot;&quot;,&quot;parse-names&quot;:false,&quot;suffix&quot;:&quot;&quot;},{&quot;dropping-particle&quot;:&quot;&quot;,&quot;family&quot;:&quot;Genser&quot;,&quot;given&quot;:&quot;Bernd&quot;,&quot;non-dropping-particle&quot;:&quot;&quot;,&quot;parse-names&quot;:false,&quot;suffix&quot;:&quot;&quot;}],&quot;container-title&quot;:&quot;International journal of epidemiology&quot;,&quot;id&quot;:&quot;faa94143-09c0-50e6-b940-49c4ba538325&quot;,&quot;issue&quot;:&quot;3&quot;,&quot;issued&quot;:{&quot;date-parts&quot;:[[&quot;2009&quot;]]},&quot;page&quot;:&quot;766-772&quot;,&quot;publisher&quot;:&quot;Int J Epidemiol&quot;,&quot;title&quot;:&quot;Recent diarrhoeal illness and risk of lower respiratory infections in children under the age of 5 years&quot;,&quot;type&quot;:&quot;article-journal&quot;,&quot;volume&quot;:&quot;38&quot;,&quot;container-title-short&quot;:&quot;Int J Epidemiol&quot;},&quot;uris&quot;:[&quot;http://www.mendeley.com/documents/?uuid=a3d69310-c594-36eb-861c-f26d2910718f&quot;,&quot;http://www.mendeley.com/documents/?uuid=c159fbb3-66cf-4147-939d-d0bf97cb2481&quot;],&quot;isTemporary&quot;:false,&quot;legacyDesktopId&quot;:&quot;a3d69310-c594-36eb-861c-f26d2910718f&quot;},{&quot;id&quot;:&quot;279fd19a-b5b9-5af0-8172-0fa4c8e8cc08&quot;,&quot;itemData&quot;:{&quot;DOI&quot;:&quot;10.1186/S41110-019-0096-3&quot;,&quot;ISSN&quot;:&quot;23167874&quot;,&quot;abstract&quot;:&quo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quot;,&quot;author&quot;:[{&quot;dropping-particle&quot;:&quot;&quot;,&quot;family&quot;:&quot;Garvey&quot;,&quot;given&quot;:&quot;Mary&quot;,&quot;non-dropping-particle&quot;:&quot;&quot;,&quot;parse-names&quot;:false,&quot;suffix&quot;:&quot;&quot;}],&quot;container-title&quot;:&quot;Nutrire&quot;,&quot;id&quot;:&quot;279fd19a-b5b9-5af0-8172-0fa4c8e8cc08&quot;,&quot;issue&quot;:&quot;1&quot;,&quot;issued&quot;:{&quot;date-parts&quot;:[[&quot;2019&quot;,&quot;7&quot;]]},&quot;publisher&quot;:&quot;Springer Nature&quot;,&quot;title&quot;:&quot;Food pollution: a comprehensive review of chemical and biological sources of food contamination and impact on human health&quot;,&quot;type&quot;:&quot;article-journal&quot;,&quot;volume&quot;:&quot;44&quot;,&quot;container-title-short&quot;:&quot;&quot;},&quot;uris&quot;:[&quot;http://www.mendeley.com/documents/?uuid=a2ca48d7-6aac-3d63-9765-e9f50dc69a48&quot;,&quot;http://www.mendeley.com/documents/?uuid=10c42f89-2e2d-4125-9847-cb6174c41afd&quot;],&quot;isTemporary&quot;:false,&quot;legacyDesktopId&quot;:&quot;a2ca48d7-6aac-3d63-9765-e9f50dc69a48&quot;}],&quot;citationTag&quot;:&quot;MENDELEY_CITATION_v3_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&quot;},{&quot;citationID&quot;:&quot;MENDELEY_CITATION_2a50644e-1e10-4088-9fae-5cd81a430593&quot;,&quot;properties&quot;:{&quot;noteIndex&quot;:0},&quot;isEdited&quot;:false,&quot;manualOverride&quot;:{&quot;citeprocText&quot;:&quot;(33)&quot;,&quot;isManuallyOverridden&quot;:false,&quot;manualOverrideText&quot;:&quot;&quot;},&quot;citationItems&quot;:[{&quot;id&quot;:&quot;9e99fa4d-02e3-5220-8e6b-e58692823ffa&quot;,&quot;itemData&quot;:{&quot;DOI&quot;:&quot;10.1186/S12879-019-4445-X/TABLES/4&quot;,&quot;ISSN&quot;:&quot;14712334&quot;,&quot;PMID&quot;:&quot;31519160&quot;,&quot;abstract&quot;:&quo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quot;,&quot;author&quot;:[{&quot;dropping-particle&quot;:&quot;&quot;,&quot;family&quot;:&quot;Workie&quot;,&quot;given&quot;:&quot;Getachew Yismaw&quot;,&quot;non-dropping-particle&quot;:&quot;&quot;,&quot;parse-names&quot;:false,&quot;suffix&quot;:&quot;&quot;},{&quot;dropping-particle&quot;:&quot;&quot;,&quot;family&quot;:&quot;Akalu&quot;,&quot;given&quot;:&quot;Temesgen Yihunie&quot;,&quot;non-dropping-particle&quot;:&quot;&quot;,&quot;parse-names&quot;:false,&quot;suffix&quot;:&quot;&quot;},{&quot;dropping-particle&quot;:&quot;&quot;,&quot;family&quot;:&quot;Baraki&quot;,&quot;given&quot;:&quot;Adhanom Gebreegziabher&quot;,&quot;non-dropping-particle&quot;:&quot;&quot;,&quot;parse-names&quot;:false,&quot;suffix&quot;:&quot;&quot;}],&quot;container-title&quot;:&quot;BMC infectious diseases&quot;,&quot;id&quot;:&quot;9e99fa4d-02e3-5220-8e6b-e58692823ffa&quot;,&quot;issue&quot;:&quot;1&quot;,&quot;issued&quot;:{&quot;date-parts&quot;:[[&quot;2019&quot;,&quot;9&quot;]]},&quot;page&quot;:&quot;804&quot;,&quot;publisher&quot;:&quot;NLM (Medline)&quot;,&quot;title&quot;:&quot;Environmental factors affecting childhood diarrheal disease among under-five children in Jamma district, South Wello zone, Northeast Ethiopia&quot;,&quot;type&quot;:&quot;article-journal&quot;,&quot;volume&quot;:&quot;19&quot;,&quot;container-title-short&quot;:&quot;BMC Infect Dis&quot;},&quot;uris&quot;:[&quot;http://www.mendeley.com/documents/?uuid=07b7f46b-9440-39d1-9f1e-185363b69a2d&quot;,&quot;http://www.mendeley.com/documents/?uuid=c65842f5-6dcb-461d-87f2-d223bf6ff8bb&quot;],&quot;isTemporary&quot;:false,&quot;legacyDesktopId&quot;:&quot;07b7f46b-9440-39d1-9f1e-185363b69a2d&quot;}],&quot;citationTag&quot;:&quot;MENDELEY_CITATION_v3_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&quot;},{&quot;citationID&quot;:&quot;MENDELEY_CITATION_7e30ded7-3453-4345-af3c-7004810f0402&quot;,&quot;properties&quot;:{&quot;noteIndex&quot;:0},&quot;isEdited&quot;:false,&quot;manualOverride&quot;:{&quot;citeprocText&quot;:&quot;(34)&quot;,&quot;isManuallyOverridden&quot;:false,&quot;manualOverrideText&quot;:&quot;&quot;},&quot;citationItems&quot;:[{&quot;id&quot;:&quot;147a725d-eca7-51d5-be0c-c7482024dfc1&quot;,&quot;itemData&quot;:{&quot;ISBN&quot;:&quot;0963117211&quot;,&quot;PMID&quot;:&quot;21413261&quot;,&quot;abstract&quot;:&quo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quot;,&quot;author&quot;:[{&quot;dropping-particle&quot;:&quot;&quot;,&quot;family&quot;:&quot;Doyle J. Evans&quot;,&quot;given&quot;:&quot;Jr.&quot;,&quot;non-dropping-particle&quot;:&quot;&quot;,&quot;parse-names&quot;:false,&quot;suffix&quot;:&quot;&quot;},{&quot;dropping-particle&quot;:&quot;&quot;,&quot;family&quot;:&quot;Evans&quot;,&quot;given&quot;:&quot;Dolores G.&quot;,&quot;non-dropping-particle&quot;:&quot;&quot;,&quot;parse-names&quot;:false,&quot;suffix&quot;:&quot;&quot;}],&quot;container-title&quot;:&quot;Medical Microbiology&quot;,&quot;id&quot;:&quot;147a725d-eca7-51d5-be0c-c7482024dfc1&quot;,&quot;issued&quot;:{&quot;date-parts&quot;:[[&quot;1996&quot;]]},&quot;publisher&quot;:&quot;University of Texas Medical Branch at Galveston&quot;,&quot;title&quot;:&quot;Escherichia Coli in Diarrheal Disease&quot;,&quot;type&quot;:&quot;article-journal&quot;,&quot;container-title-short&quot;:&quot;&quot;},&quot;uris&quot;:[&quot;http://www.mendeley.com/documents/?uuid=53ec796d-b26a-3a68-b553-9016de60c770&quot;,&quot;http://www.mendeley.com/documents/?uuid=bb9d9e9e-9963-4a1c-a44d-0f4b2d685a24&quot;],&quot;isTemporary&quot;:false,&quot;legacyDesktopId&quot;:&quot;53ec796d-b26a-3a68-b553-9016de60c770&quot;}],&quot;citationTag&quot;:&quot;MENDELEY_CITATION_v3_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&quot;},{&quot;citationID&quot;:&quot;MENDELEY_CITATION_423b57dc-1e6c-4207-989c-9fabafa62179&quot;,&quot;properties&quot;:{&quot;noteIndex&quot;:0},&quot;isEdited&quot;:false,&quot;manualOverride&quot;:{&quot;citeprocText&quot;:&quot;(35)&quot;,&quot;isManuallyOverridden&quot;:false,&quot;manualOverrideText&quot;:&quot;&quot;},&quot;citationItems&quot;:[{&quot;id&quot;:&quot;980ff777-cfd1-5fe9-b79a-5a28e523e1be&quot;,&quot;itemData&quot;:{&quot;author&quot;:[{&quot;dropping-particle&quot;:&quot;&quot;,&quot;family&quot;:&quot;The World Bank&quot;,&quot;given&quot;:&quot;&quot;,&quot;non-dropping-particle&quot;:&quot;&quot;,&quot;parse-names&quot;:false,&quot;suffix&quot;:&quot;&quot;}],&quot;id&quot;:&quot;980ff777-cfd1-5fe9-b79a-5a28e523e1be&quot;,&quot;issued&quot;:{&quot;date-parts&quot;:[[&quot;2018&quot;]]},&quot;title&quot;:&quot;Bangladesh: Access to Clean Water Will Reduce Poverty Faster&quot;,&quot;type&quot;:&quot;webpage&quot;,&quot;container-title-short&quot;:&quot;&quot;},&quot;uris&quot;:[&quot;http://www.mendeley.com/documents/?uuid=aacc0a56-c328-3dd1-95a7-73ea191588b6&quot;,&quot;http://www.mendeley.com/documents/?uuid=ea14f60c-5052-42c0-802f-bf328461e4f6&quot;],&quot;isTemporary&quot;:false,&quot;legacyDesktopId&quot;:&quot;aacc0a56-c328-3dd1-95a7-73ea191588b6&quot;}],&quot;citationTag&quot;:&quot;MENDELEY_CITATION_v3_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&quot;},{&quot;citationID&quot;:&quot;MENDELEY_CITATION_d2084f58-18b6-4984-af27-5347fb80b9f3&quot;,&quot;properties&quot;:{&quot;noteIndex&quot;:0},&quot;isEdited&quot;:false,&quot;manualOverride&quot;:{&quot;citeprocText&quot;:&quot;(36)&quot;,&quot;isManuallyOverridden&quot;:false,&quot;manualOverrideText&quot;:&quot;&quot;},&quot;citationItems&quot;:[{&quot;id&quot;:&quot;c822386d-4961-571f-9e56-975a5512b38d&quot;,&quot;itemData&quot;:{&quot;DOI&quot;:&quot;10.2471/BLT.11.093427&quot;,&quot;ISSN&quot;:&quot;1564-0604&quot;,&quot;PMID&quot;:&quot;22461716&quot;,&quot;abstract&quot;:&quo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quot;,&quot;author&quot;:[{&quot;dropping-particle&quot;:&quot;&quot;,&quot;family&quot;:&quot;Ali&quot;,&quot;given&quot;:&quot;Mohammad&quot;,&quot;non-dropping-particle&quot;:&quot;&quot;,&quot;parse-names&quot;:false,&quot;suffix&quot;:&quot;&quot;},{&quot;dropping-particle&quot;:&quot;&quot;,&quot;family&quot;:&quot;Lopez&quot;,&quot;given&quot;:&quot;Anna Lena&quot;,&quot;non-dropping-particle&quot;:&quot;&quot;,&quot;parse-names&quot;:false,&quot;suffix&quot;:&quot;&quot;},{&quot;dropping-particle&quot;:&quot;&quot;,&quot;family&quot;:&quot;You&quot;,&quot;given&quot;:&quot;Young Ae&quot;,&quot;non-dropping-particle&quot;:&quot;&quot;,&quot;parse-names&quot;:false,&quot;suffix&quot;:&quot;&quot;},{&quot;dropping-particle&quot;:&quot;&quot;,&quot;family&quot;:&quot;Kim&quot;,&quot;given&quot;:&quot;Young Eun&quot;,&quot;non-dropping-particle&quot;:&quot;&quot;,&quot;parse-names&quot;:false,&quot;suffix&quot;:&quot;&quot;},{&quot;dropping-particle&quot;:&quot;&quot;,&quot;family&quot;:&quot;Sah&quot;,&quot;given&quot;:&quot;Binod&quot;,&quot;non-dropping-particle&quot;:&quot;&quot;,&quot;parse-names&quot;:false,&quot;suffix&quot;:&quot;&quot;},{&quot;dropping-particle&quot;:&quot;&quot;,&quot;family&quot;:&quot;Maskery&quot;,&quot;given&quot;:&quot;Brian&quot;,&quot;non-dropping-particle&quot;:&quot;&quot;,&quot;parse-names&quot;:false,&quot;suffix&quot;:&quot;&quot;},{&quot;dropping-particle&quot;:&quot;&quot;,&quot;family&quot;:&quot;Clemens&quot;,&quot;given&quot;:&quot;John&quot;,&quot;non-dropping-particle&quot;:&quot;&quot;,&quot;parse-names&quot;:false,&quot;suffix&quot;:&quot;&quot;}],&quot;container-title&quot;:&quot;Bulletin of the World Health Organization&quot;,&quot;id&quot;:&quot;c822386d-4961-571f-9e56-975a5512b38d&quot;,&quot;issue&quot;:&quot;3&quot;,&quot;issued&quot;:{&quot;date-parts&quot;:[[&quot;2012&quot;,&quot;3&quot;]]},&quot;page&quot;:&quot;209-218&quot;,&quot;publisher&quot;:&quot;Bull World Health Organ&quot;,&quot;title&quot;:&quot;The global burden of cholera&quot;,&quot;type&quot;:&quot;article-journal&quot;,&quot;volume&quot;:&quot;90&quot;,&quot;container-title-short&quot;:&quot;Bull World Health Organ&quot;},&quot;uris&quot;:[&quot;http://www.mendeley.com/documents/?uuid=bdab9e69-c7c6-3dc3-8710-48382ca396d4&quot;,&quot;http://www.mendeley.com/documents/?uuid=b7826f77-ef12-4901-aaa9-d8028df7d1ae&quot;],&quot;isTemporary&quot;:false,&quot;legacyDesktopId&quot;:&quot;bdab9e69-c7c6-3dc3-8710-48382ca396d4&quot;}],&quot;citationTag&quot;:&quot;MENDELEY_CITATION_v3_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&quot;},{&quot;citationID&quot;:&quot;MENDELEY_CITATION_c68e70b3-7891-4787-b170-f6d8e19614f3&quot;,&quot;properties&quot;:{&quot;noteIndex&quot;:0},&quot;isEdited&quot;:false,&quot;manualOverride&quot;:{&quot;citeprocText&quot;:&quot;(37)&quot;,&quot;isManuallyOverridden&quot;:false,&quot;manualOverrideText&quot;:&quot;&quot;},&quot;citationItems&quot;:[{&quot;id&quot;:&quot;b73a9e69-8ae6-59f9-b99e-8c1af375c223&quot;,&quot;itemData&quot;:{&quot;DOI&quot;:&quot;10.11648/J.SJPH.20130103.12&quot;,&quot;ISSN&quot;:&quot;2328-7950&quot;,&quot;abstract&quot;:&quo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quot;,&quot;author&quot;:[{&quot;dropping-particle&quot;:&quot;&quot;,&quot;family&quot;:&quot;Godana&quot;,&quot;given&quot;:&quot;Wanzahun&quot;,&quot;non-dropping-particle&quot;:&quot;&quot;,&quot;parse-names&quot;:false,&quot;suffix&quot;:&quot;&quot;},{&quot;dropping-particle&quot;:&quot;&quot;,&quot;family&quot;:&quot;Mengiste&quot;,&quot;given&quot;:&quot;Bezatu&quot;,&quot;non-dropping-particle&quot;:&quot;&quot;,&quot;parse-names&quot;:false,&quot;suffix&quot;:&quot;&quot;}],&quot;container-title&quot;:&quot;http://www.sciencepublishinggroup.com&quot;,&quot;id&quot;:&quot;b73a9e69-8ae6-59f9-b99e-8c1af375c223&quot;,&quot;issue&quot;:&quot;3&quot;,&quot;issued&quot;:{&quot;date-parts&quot;:[[&quot;2013&quot;]]},&quot;page&quot;:&quot;119&quot;,&quot;publisher&quot;:&quot;Science Publishing Group&quot;,&quot;title&quot;:&quot;Environmental Factors Associated with Acute Diarrhea among Children Under Five Years of Age in Derashe District, Southern Ethiopia&quot;,&quot;type&quot;:&quot;article-journal&quot;,&quot;volume&quot;:&quot;1&quot;,&quot;container-title-short&quot;:&quot;&quot;},&quot;uris&quot;:[&quot;http://www.mendeley.com/documents/?uuid=7279a965-fe1b-3166-ba9e-d3f5f87c3fa4&quot;,&quot;http://www.mendeley.com/documents/?uuid=9f10e494-3441-42bc-bc30-b2f3fefaa874&quot;],&quot;isTemporary&quot;:false,&quot;legacyDesktopId&quot;:&quot;7279a965-fe1b-3166-ba9e-d3f5f87c3fa4&quot;}],&quot;citationTag&quot;:&quot;MENDELEY_CITATION_v3_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&quot;},{&quot;citationID&quot;:&quot;MENDELEY_CITATION_72e77261-e902-429d-91ab-4261786bf3e6&quot;,&quot;properties&quot;:{&quot;noteIndex&quot;:0},&quot;isEdited&quot;:false,&quot;manualOverride&quot;:{&quot;citeprocText&quot;:&quot;(38)&quot;,&quot;isManuallyOverridden&quot;:false,&quot;manualOverrideText&quot;:&quot;&quot;},&quot;citationItems&quot;:[{&quot;id&quot;:&quot;35bdbd83-47c1-5247-8495-e95ffc0a8833&quot;,&quot;itemData&quot;:{&quot;DOI&quot;:&quot;10.4314/ejhd.v24i3.68387&quot;,&quot;ISSN&quot;:&quot;1021-6790&quot;,&quot;abstract&quot;:&quo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quot;,&quot;author&quot;:[{&quot;dropping-particle&quot;:&quot;&quot;,&quot;family&quot;:&quot;Tigabu&quot;,&quot;given&quot;:&quot;Eyasu&quot;,&quot;non-dropping-particle&quot;:&quot;&quot;,&quot;parse-names&quot;:false,&quot;suffix&quot;:&quot;&quot;},{&quot;dropping-particle&quot;:&quot;&quot;,&quot;family&quot;:&quot;Petros&quot;,&quot;given&quot;:&quot;Beyene&quot;,&quot;non-dropping-particle&quot;:&quot;&quot;,&quot;parse-names&quot;:false,&quot;suffix&quot;:&quot;&quot;},{&quot;dropping-particle&quot;:&quot;&quot;,&quot;family&quot;:&quot;Endeshaw&quot;,&quot;given&quot;:&quot;Tekola&quot;,&quot;non-dropping-particle&quot;:&quot;&quot;,&quot;parse-names&quot;:false,&quot;suffix&quot;:&quot;&quot;}],&quot;container-title&quot;:&quot;Ethiopian Journal of Health Development&quot;,&quot;id&quot;:&quot;35bdbd83-47c1-5247-8495-e95ffc0a8833&quot;,&quot;issue&quot;:&quot;3&quot;,&quot;issued&quot;:{&quot;date-parts&quot;:[[&quot;2011&quot;,&quot;7&quot;]]},&quot;page&quot;:&quot;205-213&quot;,&quot;title&quot;:&quot;Prevalence of Giardiasis and Cryptosporidiosis among children in relation to water sources in Selected Village of Pawi Special District in Benishangul-Gumuz Region, Northwestern Ethiopia&quot;,&quot;type&quot;:&quot;article-journal&quot;,&quot;volume&quot;:&quot;24&quot;,&quot;container-title-short&quot;:&quot;&quot;},&quot;uris&quot;:[&quot;http://www.mendeley.com/documents/?uuid=ca9a9c59-566b-338b-8dd3-bfa41aff8ba9&quot;,&quot;http://www.mendeley.com/documents/?uuid=e8431ace-54d5-4294-93e6-7a5ec8ce70fd&quot;],&quot;isTemporary&quot;:false,&quot;legacyDesktopId&quot;:&quot;ca9a9c59-566b-338b-8dd3-bfa41aff8ba9&quot;}],&quot;citationTag&quot;:&quot;MENDELEY_CITATION_v3_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&quot;},{&quot;citationID&quot;:&quot;MENDELEY_CITATION_f14f834e-6f9d-4c5e-96e2-858b8fe59d0d&quot;,&quot;properties&quot;:{&quot;noteIndex&quot;:0},&quot;isEdited&quot;:false,&quot;manualOverride&quot;:{&quot;citeprocText&quot;:&quot;(39,40)&quot;,&quot;isManuallyOverridden&quot;:false,&quot;manualOverrideText&quot;:&quot;&quot;},&quot;citationItems&quot;:[{&quot;id&quot;:&quot;cad14d08-0d03-5805-acc2-9cfac673a968&quot;,&quot;itemData&quot;:{&quot;DOI&quot;:&quot;10.1111/TMI.12229&quot;,&quot;ISSN&quot;:&quot;1365-3156&quot;,&quot;PMID&quot;:&quot;24252094&quot;,&quot;abstract&quot;:&quo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quot;,&quot;author&quot;:[{&quot;dropping-particle&quot;:&quot;&quot;,&quot;family&quot;:&quot;Shaheed&quot;,&quot;given&quot;:&quot;A.&quot;,&quot;non-dropping-particle&quot;:&quot;&quot;,&quot;parse-names&quot;:false,&quot;suffix&quot;:&quot;&quot;},{&quot;dropping-particle&quot;:&quot;&quot;,&quot;family&quot;:&quot;Orgill&quot;,&quot;given&quot;:&quot;J.&quot;,&quot;non-dropping-particle&quot;:&quot;&quot;,&quot;parse-names&quot;:false,&quot;suffix&quot;:&quot;&quot;},{&quot;dropping-particle&quot;:&quot;&quot;,&quot;family&quot;:&quot;Ratana&quot;,&quot;given&quot;:&quot;C.&quot;,&quot;non-dropping-particle&quot;:&quot;&quot;,&quot;parse-names&quot;:false,&quot;suffix&quot;:&quot;&quot;},{&quot;dropping-particle&quot;:&quot;&quot;,&quot;family&quot;:&quot;Montgomery&quot;,&quot;given&quot;:&quot;M. A.&quot;,&quot;non-dropping-particle&quot;:&quot;&quot;,&quot;parse-names&quot;:false,&quot;suffix&quot;:&quot;&quot;},{&quot;dropping-particle&quot;:&quot;&quot;,&quot;family&quot;:&quot;Jeuland&quot;,&quot;given&quot;:&quot;M. A.&quot;,&quot;non-dropping-particle&quot;:&quot;&quot;,&quot;parse-names&quot;:false,&quot;suffix&quot;:&quot;&quot;},{&quot;dropping-particle&quot;:&quot;&quot;,&quot;family&quot;:&quot;Brown&quot;,&quot;given&quot;:&quot;J.&quot;,&quot;non-dropping-particle&quot;:&quot;&quot;,&quot;parse-names&quot;:false,&quot;suffix&quot;:&quot;&quot;}],&quot;container-title&quot;:&quot;Tropical medicine &amp; international health : TM &amp; IH&quot;,&quot;id&quot;:&quot;cad14d08-0d03-5805-acc2-9cfac673a968&quot;,&quot;issue&quot;:&quot;2&quot;,&quot;issued&quot;:{&quot;date-parts&quot;:[[&quot;2014&quot;,&quot;2&quot;]]},&quot;page&quot;:&quot;186-194&quot;,&quot;publisher&quot;:&quot;Trop Med Int Health&quot;,&quot;title&quot;:&quot;Water quality risks of 'improved' water sources: evidence from Cambodia&quot;,&quot;type&quot;:&quot;article-journal&quot;,&quot;volume&quot;:&quot;19&quot;,&quot;container-title-short&quot;:&quot;Trop Med Int Health&quot;},&quot;uris&quot;:[&quot;http://www.mendeley.com/documents/?uuid=18ca0d60-118a-390a-b44e-29deb73170e1&quot;,&quot;http://www.mendeley.com/documents/?uuid=deea2e02-3f67-47a2-857c-2f8ab4a8c32e&quot;],&quot;isTemporary&quot;:false,&quot;legacyDesktopId&quot;:&quot;18ca0d60-118a-390a-b44e-29deb73170e1&quot;},{&quot;id&quot;:&quot;87295978-b427-561c-b5a4-0113b1de6d85&quot;,&quot;itemData&quot;:{&quot;DOI&quot;:&quot;10.2471/BLT.13.119594&quot;,&quot;ISSN&quot;:&quot;15640604&quot;,&quot;PMID&quot;:&quot;24700996&quot;,&quot;abstract&quot;:&quo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quot;,&quot;author&quot;:[{&quot;dropping-particle&quot;:&quot;&quot;,&quot;family&quot;:&quot;Shaheed&quot;,&quot;given&quot;:&quot;Ameer&quot;,&quot;non-dropping-particle&quot;:&quot;&quot;,&quot;parse-names&quot;:false,&quot;suffix&quot;:&quot;&quot;},{&quot;dropping-particle&quot;:&quot;&quot;,&quot;family&quot;:&quot;Orgill&quot;,&quot;given&quot;:&quot;Jennifer&quot;,&quot;non-dropping-particle&quot;:&quot;&quot;,&quot;parse-names&quot;:false,&quot;suffix&quot;:&quot;&quot;},{&quot;dropping-particle&quot;:&quot;&quot;,&quot;family&quot;:&quot;Montgomery&quot;,&quot;given&quot;:&quot;Maggie A.&quot;,&quot;non-dropping-particle&quot;:&quot;&quot;,&quot;parse-names&quot;:false,&quot;suffix&quot;:&quot;&quot;},{&quot;dropping-particle&quot;:&quot;&quot;,&quot;family&quot;:&quot;Jeuland&quot;,&quot;given&quot;:&quot;Marc A.&quot;,&quot;non-dropping-particle&quot;:&quot;&quot;,&quot;parse-names&quot;:false,&quot;suffix&quot;:&quot;&quot;},{&quot;dropping-particle&quot;:&quot;&quot;,&quot;family&quot;:&quot;Brown&quot;,&quot;given&quot;:&quot;Joe&quot;,&quot;non-dropping-particle&quot;:&quot;&quot;,&quot;parse-names&quot;:false,&quot;suffix&quot;:&quot;&quot;}],&quot;container-title&quot;:&quot;Bulletin of the World Health Organization&quot;,&quot;id&quot;:&quot;87295978-b427-561c-b5a4-0113b1de6d85&quot;,&quot;issue&quot;:&quot;4&quot;,&quot;issued&quot;:{&quot;date-parts&quot;:[[&quot;2014&quot;,&quot;4&quot;]]},&quot;page&quot;:&quot;283&quot;,&quot;publisher&quot;:&quot;World Health Organization&quot;,&quot;title&quot;:&quot;Why “improved” water sources are not always safe&quot;,&quot;type&quot;:&quot;article-journal&quot;,&quot;volume&quot;:&quot;92&quot;,&quot;container-title-short&quot;:&quot;Bull World Health Organ&quot;},&quot;uris&quot;:[&quot;http://www.mendeley.com/documents/?uuid=aa3edcef-ae90-30fb-b773-3b5169bfa4f2&quot;,&quot;http://www.mendeley.com/documents/?uuid=c76fc486-b048-4ad5-9af9-1858e6546941&quot;],&quot;isTemporary&quot;:false,&quot;legacyDesktopId&quot;:&quot;aa3edcef-ae90-30fb-b773-3b5169bfa4f2&quot;}],&quot;citationTag&quot;:&quot;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&quot;},{&quot;citationID&quot;:&quot;MENDELEY_CITATION_443d6957-8d7f-46a7-87c9-5f5851000f86&quot;,&quot;properties&quot;:{&quot;noteIndex&quot;:0},&quot;isEdited&quot;:false,&quot;manualOverride&quot;:{&quot;citeprocText&quot;:&quot;(15)&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citationTag&quot;:&quot;MENDELEY_CITATION_v3_eyJjaXRhdGlvbklEIjoiTUVOREVMRVlfQ0lUQVRJT05fNDQzZDY5NTctOGQ3Zi00NmE3LTg3YzktNWY1ODUxMDAwZjg2IiwicHJvcGVydGllcyI6eyJub3RlSW5kZXgiOjB9LCJpc0VkaXRlZCI6ZmFsc2UsIm1hbnVhbE92ZXJyaWRlIjp7ImNpdGVwcm9jVGV4dCI6IigxNS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1dfQ==&quot;},{&quot;citationID&quot;:&quot;MENDELEY_CITATION_eeca83ae-a747-41a6-a18b-55c9b186d640&quot;,&quot;properties&quot;:{&quot;noteIndex&quot;:0},&quot;isEdited&quot;:false,&quot;manualOverride&quot;:{&quot;citeprocText&quot;:&quot;(41)&quot;,&quot;isManuallyOverridden&quot;:false,&quot;manualOverrideText&quot;:&quot;&quot;},&quot;citationItems&quot;:[{&quot;id&quot;:&quot;da0f7d39-4913-5bd9-9e14-6e648252d866&quot;,&quot;itemData&quot;:{&quot;DOI&quot;:&quot;10.1289/EHP.110-1240845&quot;,&quot;ISSN&quot;:&quot;0091-6765&quot;,&quot;PMID&quot;:&quot;12003760&quot;,&quot;abstract&quot;:&quo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quot;,&quot;author&quot;:[{&quot;dropping-particle&quot;:&quot;&quot;,&quot;family&quot;:&quot;Prüss&quot;,&quot;given&quot;:&quot;Annette&quot;,&quot;non-dropping-particle&quot;:&quot;&quot;,&quot;parse-names&quot;:false,&quot;suffix&quot;:&quot;&quot;},{&quot;dropping-particle&quot;:&quot;&quot;,&quot;family&quot;:&quot;Kay&quot;,&quot;given&quot;:&quot;David&quot;,&quot;non-dropping-particle&quot;:&quot;&quot;,&quot;parse-names&quot;:false,&quot;suffix&quot;:&quot;&quot;},{&quot;dropping-particle&quot;:&quot;&quot;,&quot;family&quot;:&quot;Fewtrell&quot;,&quot;given&quot;:&quot;Lorna&quot;,&quot;non-dropping-particle&quot;:&quot;&quot;,&quot;parse-names&quot;:false,&quot;suffix&quot;:&quot;&quot;},{&quot;dropping-particle&quot;:&quot;&quot;,&quot;family&quot;:&quot;Bartram&quot;,&quot;given&quot;:&quot;Jamie&quot;,&quot;non-dropping-particle&quot;:&quot;&quot;,&quot;parse-names&quot;:false,&quot;suffix&quot;:&quot;&quot;}],&quot;container-title&quot;:&quot;Environmental health perspectives&quot;,&quot;id&quot;:&quot;da0f7d39-4913-5bd9-9e14-6e648252d866&quot;,&quot;issue&quot;:&quot;5&quot;,&quot;issued&quot;:{&quot;date-parts&quot;:[[&quot;2002&quot;,&quot;5&quot;]]},&quot;page&quot;:&quot;537-542&quot;,&quot;publisher&quot;:&quot;Environ Health Perspect&quot;,&quot;title&quot;:&quot;Estimating the burden of disease from water, sanitation, and hygiene at a global level&quot;,&quot;type&quot;:&quot;article-journal&quot;,&quot;volume&quot;:&quot;110&quot;,&quot;container-title-short&quot;:&quot;Environ Health Perspect&quot;},&quot;uris&quot;:[&quot;http://www.mendeley.com/documents/?uuid=90b2de1b-d381-3557-acc2-b4ddcc2d9400&quot;,&quot;http://www.mendeley.com/documents/?uuid=a2f581a2-935f-49e9-bf5b-628c64a7d414&quot;],&quot;isTemporary&quot;:false,&quot;legacyDesktopId&quot;:&quot;90b2de1b-d381-3557-acc2-b4ddcc2d9400&quot;}],&quot;citationTag&quot;:&quot;MENDELEY_CITATION_v3_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&quot;},{&quot;citationID&quot;:&quot;MENDELEY_CITATION_70ffb4a2-351c-45ce-b1a5-4034ad5f09a6&quot;,&quot;properties&quot;:{&quot;noteIndex&quot;:0},&quot;isEdited&quot;:false,&quot;manualOverride&quot;:{&quot;citeprocText&quot;:&quot;(42)&quot;,&quot;isManuallyOverridden&quot;:false,&quot;manualOverrideText&quot;:&quot;&quot;},&quot;citationItems&quot;:[{&quot;id&quot;:&quot;d4b7512d-0efd-5018-981e-7f9cd5707045&quot;,&quot;itemData&quot;:{&quot;DOI&quot;:&quot;10.1371/JOURNAL.PONE.0267386&quot;,&quot;ISBN&quot;:&quot;1111111111&quot;,&quot;ISSN&quot;:&quot;1932-6203&quot;,&quot;PMID&quot;:&quot;35544525&quot;,&quot;abstract&quot;:&quo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quot;,&quot;author&quot;:[{&quot;dropping-particle&quot;:&quot;&quot;,&quot;family&quot;:&quot;Hasan&quot;,&quot;given&quot;:&quot;Md Masud&quot;,&quot;non-dropping-particle&quot;:&quot;&quot;,&quot;parse-names&quot;:false,&quot;suffix&quot;:&quot;&quot;},{&quot;dropping-particle&quot;:&quot;&quot;,&quot;family&quot;:&quot;Hoque&quot;,&quot;given&quot;:&quot;Zahirul&quot;,&quot;non-dropping-particle&quot;:&quot;&quot;,&quot;parse-names&quot;:false,&quot;suffix&quot;:&quot;&quot;},{&quot;dropping-particle&quot;:&quot;&quot;,&quot;family&quot;:&quot;Kabir&quot;,&quot;given&quot;:&quot;Enamul&quot;,&quot;non-dropping-particle&quot;:&quot;&quot;,&quot;parse-names&quot;:false,&quot;suffix&quot;:&quot;&quot;},{&quot;dropping-particle&quot;:&quot;&quot;,&quot;family&quot;:&quot;Hossain&quot;,&quot;given&quot;:&quot;Shahadut&quot;,&quot;non-dropping-particle&quot;:&quot;&quot;,&quot;parse-names&quot;:false,&quot;suffix&quot;:&quot;&quot;}],&quot;container-title&quot;:&quot;PLOS ONE&quot;,&quot;id&quot;:&quot;d4b7512d-0efd-5018-981e-7f9cd5707045&quot;,&quot;issue&quot;:&quot;5&quot;,&quot;issued&quot;:{&quot;date-parts&quot;:[[&quot;2022&quot;,&quot;5&quot;]]},&quot;page&quot;:&quot;e0267386&quot;,&quot;publisher&quot;:&quot;Public Library of Science&quot;,&quot;title&quot;:&quot;Differences in levels of E. coli contamination of point of use drinking water in Bangladesh&quot;,&quot;type&quot;:&quot;article-journal&quot;,&quot;volume&quot;:&quot;17&quot;,&quot;container-title-short&quot;:&quot;PLoS One&quot;},&quot;uris&quot;:[&quot;http://www.mendeley.com/documents/?uuid=f1906e92-c5b0-3fd2-9df5-1bb38a0a1873&quot;,&quot;http://www.mendeley.com/documents/?uuid=cfd7a071-bf00-47d3-8eb4-fbef82c9f5f6&quot;],&quot;isTemporary&quot;:false,&quot;legacyDesktopId&quot;:&quot;f1906e92-c5b0-3fd2-9df5-1bb38a0a1873&quot;}],&quot;citationTag&quot;:&quot;MENDELEY_CITATION_v3_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&quot;},{&quot;citationID&quot;:&quot;MENDELEY_CITATION_3d7dcc3d-cce1-495a-a6ff-306303842001&quot;,&quot;properties&quot;:{&quot;noteIndex&quot;:0},&quot;isEdited&quot;:false,&quot;manualOverride&quot;:{&quot;citeprocText&quot;:&quot;(43)&quot;,&quot;isManuallyOverridden&quot;:false,&quot;manualOverrideText&quot;:&quot;&quot;},&quot;citationItems&quot;:[{&quot;id&quot;:&quot;8ac362a9-d6c5-5dbf-8b9f-a8f100fdcabd&quot;,&quot;itemData&quot;:{&quot;DOI&quot;:&quot;10.1136/BMJOPEN-2014-007538&quot;,&quot;ISSN&quot;:&quot;2044-6055&quot;,&quot;PMID&quot;:&quot;26510724&quot;,&quot;abstract&quot;:&quo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quot;,&quot;author&quot;:[{&quot;dropping-particle&quot;:&quot;&quot;,&quot;family&quot;:&quot;Kamal&quot;,&quot;given&quot;:&quot;Md Moustafa&quot;,&quot;non-dropping-particle&quot;:&quot;&quot;,&quot;parse-names&quot;:false,&quot;suffix&quot;:&quot;&quot;},{&quot;dropping-particle&quot;:&quot;&quot;,&quot;family&quot;:&quot;Hasan&quot;,&quot;given&quot;:&quot;Md Masud&quot;,&quot;non-dropping-particle&quot;:&quot;&quot;,&quot;parse-names&quot;:false,&quot;suffix&quot;:&quot;&quot;},{&quot;dropping-particle&quot;:&quot;&quot;,&quot;family&quot;:&quot;Davey&quot;,&quot;given&quot;:&quot;Rachel&quot;,&quot;non-dropping-particle&quot;:&quot;&quot;,&quot;parse-names&quot;:false,&quot;suffix&quot;:&quot;&quot;}],&quot;container-title&quot;:&quot;BMJ Open&quot;,&quot;id&quot;:&quot;8ac362a9-d6c5-5dbf-8b9f-a8f100fdcabd&quot;,&quot;issue&quot;:&quot;10&quot;,&quot;issued&quot;:{&quot;date-parts&quot;:[[&quot;2015&quot;,&quot;10&quot;]]},&quot;page&quot;:&quot;e007538&quot;,&quot;publisher&quot;:&quot;British Medical Journal Publishing Group&quot;,&quot;title&quot;:&quot;Determinants of childhood morbidity in Bangladesh: evidence from the Demographic and Health Survey 2011&quot;,&quot;type&quot;:&quot;article-journal&quot;,&quot;volume&quot;:&quot;5&quot;,&quot;container-title-short&quot;:&quot;BMJ Open&quot;},&quot;uris&quot;:[&quot;http://www.mendeley.com/documents/?uuid=646db609-7141-3105-8976-2e6de5ccbb29&quot;,&quot;http://www.mendeley.com/documents/?uuid=ef431aba-9f9b-417d-b720-a7de1c10f2c6&quot;],&quot;isTemporary&quot;:false,&quot;legacyDesktopId&quot;:&quot;646db609-7141-3105-8976-2e6de5ccbb29&quot;}],&quot;citationTag&quot;:&quot;MENDELEY_CITATION_v3_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&quot;},{&quot;citationID&quot;:&quot;MENDELEY_CITATION_b9fa4486-955a-4279-8674-8d50f787676d&quot;,&quot;properties&quot;:{&quot;noteIndex&quot;:0},&quot;isEdited&quot;:false,&quot;manualOverride&quot;:{&quot;citeprocText&quot;:&quot;(44)&quot;,&quot;isManuallyOverridden&quot;:false,&quot;manualOverrideText&quot;:&quot;&quot;},&quot;citationItems&quot;:[{&quot;id&quot;:&quot;2ded327b-2e69-5816-8880-737b7247ec65&quot;,&quot;itemData&quot;:{&quot;DOI&quot;:&quot;10.1016/J.HELIYON.2019.E02145&quot;,&quot;ISSN&quot;:&quot;24058440&quot;,&quot;PMID&quot;:&quot;31406938&quot;,&quot;abstract&quot;:&quo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quot;,&quot;author&quot;:[{&quot;dropping-particle&quot;:&quot;&quot;,&quot;family&quot;:&quot;Hasan&quot;,&quot;given&quot;:&quot;Md. Khalid&quot;,&quot;non-dropping-particle&quot;:&quot;&quot;,&quot;parse-names&quot;:false,&quot;suffix&quot;:&quot;&quot;},{&quot;dropping-particle&quot;:&quot;&quot;,&quot;family&quot;:&quot;Shahriar&quot;,&quot;given&quot;:&quot;Abrar&quot;,&quot;non-dropping-particle&quot;:&quot;&quot;,&quot;parse-names&quot;:false,&quot;suffix&quot;:&quot;&quot;},{&quot;dropping-particle&quot;:&quot;&quot;,&quot;family&quot;:&quot;Jim&quot;,&quot;given&quot;:&quot;Kudrat Ullah&quot;,&quot;non-dropping-particle&quot;:&quot;&quot;,&quot;parse-names&quot;:false,&quot;suffix&quot;:&quot;&quot;}],&quot;container-title&quot;:&quot;Heliyon&quot;,&quot;id&quot;:&quot;2ded327b-2e69-5816-8880-737b7247ec65&quot;,&quot;issue&quot;:&quot;8&quot;,&quot;issued&quot;:{&quot;date-parts&quot;:[[&quot;2019&quot;,&quot;8&quot;]]},&quot;page&quot;:&quot;e02145&quot;,&quot;publisher&quot;:&quot;Elsevier&quot;,&quot;title&quot;:&quot;Water pollution in Bangladesh and its impact on public health&quot;,&quot;type&quot;:&quot;article-journal&quot;,&quot;volume&quot;:&quot;5&quot;,&quot;container-title-short&quot;:&quot;Heliyon&quot;},&quot;uris&quot;:[&quot;http://www.mendeley.com/documents/?uuid=b23f31f1-8d9b-3a24-adc7-b8233480fe5a&quot;,&quot;http://www.mendeley.com/documents/?uuid=cd28c0d3-0e33-452c-b578-744006a443e4&quot;],&quot;isTemporary&quot;:false,&quot;legacyDesktopId&quot;:&quot;b23f31f1-8d9b-3a24-adc7-b8233480fe5a&quot;}],&quot;citationTag&quot;:&quot;MENDELEY_CITATION_v3_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&quot;},{&quot;citationID&quot;:&quot;MENDELEY_CITATION_585783ca-2d18-4615-9705-0eda101a34ee&quot;,&quot;properties&quot;:{&quot;noteIndex&quot;:0},&quot;isEdited&quot;:false,&quot;manualOverride&quot;:{&quot;citeprocText&quot;:&quot;(45)&quot;,&quot;isManuallyOverridden&quot;:false,&quot;manualOverrideText&quot;:&quot;&quot;},&quot;citationItems&quot;:[{&quot;id&quot;:&quot;8bf19758-610e-5457-a23e-c11e86390e03&quot;,&quot;itemData&quot;:{&quot;DOI&quot;:&quot;10.3390/IJERPH7103657&quot;,&quot;ISSN&quot;:&quot;16604601&quot;,&quot;PMID&quot;:&quot;21139855&quot;,&quot;abstract&quot;:&quo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quot;,&quot;author&quot;:[{&quot;dropping-particle&quot;:&quot;&quot;,&quot;family&quot;:&quot;Cabral&quot;,&quot;given&quot;:&quot;João P.S.&quot;,&quot;non-dropping-particle&quot;:&quot;&quot;,&quot;parse-names&quot;:false,&quot;suffix&quot;:&quot;&quot;}],&quot;container-title&quot;:&quot;International Journal of Environmental Research and Public Health&quot;,&quot;id&quot;:&quot;8bf19758-610e-5457-a23e-c11e86390e03&quot;,&quot;issue&quot;:&quot;10&quot;,&quot;issued&quot;:{&quot;date-parts&quot;:[[&quot;2010&quot;]]},&quot;page&quot;:&quot;3657&quot;,&quot;publisher&quot;:&quot;Multidisciplinary Digital Publishing Institute  (MDPI)&quot;,&quot;title&quot;:&quot;Water Microbiology. Bacterial Pathogens and Water&quot;,&quot;type&quot;:&quot;article-journal&quot;,&quot;volume&quot;:&quot;7&quot;,&quot;container-title-short&quot;:&quot;Int J Environ Res Public Health&quot;},&quot;uris&quot;:[&quot;http://www.mendeley.com/documents/?uuid=243f404a-cbb6-37a4-9b28-da9da20f747f&quot;,&quot;http://www.mendeley.com/documents/?uuid=2cd1137e-640e-43cf-ad9e-3b40899158d5&quot;],&quot;isTemporary&quot;:false,&quot;legacyDesktopId&quot;:&quot;243f404a-cbb6-37a4-9b28-da9da20f747f&quot;}],&quot;citationTag&quot;:&quot;MENDELEY_CITATION_v3_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&quot;},{&quot;citationID&quot;:&quot;MENDELEY_CITATION_ed54ce79-1506-408f-bb07-696c1b9272c0&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ZWQ1NGNlNzktMTUwNi00MDhmLWJiMDctNjk2YzFiOTI3MmMw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09805cc6-20fa-44b7-80fa-7747b4c11e82&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MDk4MDVjYzYtMjBmYS00NGI3LTgwZmEtNzc0N2I0YzExZTgy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6b9f5525-8573-45a6-b816-10574c8c3e3d&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NmI5ZjU1MjUtODU3My00NWE2LWI4MTYtMTA1NzRjOGMzZTNk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ca07d94a-02fc-4a93-82df-3906fd3904d0&quot;,&quot;properties&quot;:{&quot;noteIndex&quot;:0},&quot;isEdited&quot;:false,&quot;manualOverride&quot;:{&quot;citeprocText&quot;:&quot;(47)&quot;,&quot;isManuallyOverridden&quot;:false,&quot;manualOverrideText&quot;:&quot;&quot;},&quot;citationItems&quot;:[{&quot;id&quot;:&quot;ec56b491-e06a-5206-885d-f4d101d45456&quot;,&quot;itemData&quot;:{&quot;DOI&quot;:&quot;10.1007/S42399-020-00405-X&quot;,&quot;ISSN&quot;:&quot;2523-8973&quot;,&quot;abstract&quot;:&quo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quot;,&quot;author&quot;:[{&quot;dropping-particle&quot;:&quot;&quot;,&quot;family&quot;:&quot;Begum&quot;,&quot;given&quot;:&quot;Musammet Rasheda&quot;,&quot;non-dropping-particle&quot;:&quot;&quot;,&quot;parse-names&quot;:false,&quot;suffix&quot;:&quot;&quot;},{&quot;dropping-particle&quot;:&quot;&quot;,&quot;family&quot;:&quot;Banna&quot;,&quot;given&quot;:&quot;Md. Hasan&quot;,&quot;non-dropping-particle&quot;:&quot;Al&quot;,&quot;parse-names&quot;:false,&quot;suffix&quot;:&quot;&quot;},{&quot;dropping-particle&quot;:&quot;&quot;,&quot;family&quot;:&quot;Akter&quot;,&quot;given&quot;:&quot;Sumaiya&quot;,&quot;non-dropping-particle&quot;:&quot;&quot;,&quot;parse-names&quot;:false,&quot;suffix&quot;:&quot;&quot;},{&quot;dropping-particle&quot;:&quot;&quot;,&quot;family&quot;:&quot;Kundu&quot;,&quot;given&quot;:&quot;Satyajit&quot;,&quot;non-dropping-particle&quot;:&quot;&quot;,&quot;parse-names&quot;:false,&quot;suffix&quot;:&quot;&quot;},{&quot;dropping-particle&quot;:&quot;&quot;,&quot;family&quot;:&quot;Sayeed&quot;,&quot;given&quot;:&quot;Abu&quot;,&quot;non-dropping-particle&quot;:&quot;&quot;,&quot;parse-names&quot;:false,&quot;suffix&quot;:&quot;&quot;},{&quot;dropping-particle&quot;:&quot;&quot;,&quot;family&quot;:&quot;Hassan&quot;,&quot;given&quot;:&quot;Md. Nazmul&quot;,&quot;non-dropping-particle&quot;:&quot;&quot;,&quot;parse-names&quot;:false,&quot;suffix&quot;:&quot;&quot;},{&quot;dropping-particle&quot;:&quot;&quot;,&quot;family&quot;:&quot;Chowdhury&quot;,&quot;given&quot;:&quot;Sukanta&quot;,&quot;non-dropping-particle&quot;:&quot;&quot;,&quot;parse-names&quot;:false,&quot;suffix&quot;:&quot;&quot;},{&quot;dropping-particle&quot;:&quot;&quot;,&quot;family&quot;:&quot;Khan&quot;,&quot;given&quot;:&quot;Md Shafiqul Islam&quot;,&quot;non-dropping-particle&quot;:&quot;&quot;,&quot;parse-names&quot;:false,&quot;suffix&quot;:&quot;&quot;}],&quot;container-title&quot;:&quot;SN Comprehensive Clinical Medicine 2020 2:8&quot;,&quot;id&quot;:&quot;ec56b491-e06a-5206-885d-f4d101d45456&quot;,&quot;issue&quot;:&quot;8&quot;,&quot;issued&quot;:{&quot;date-parts&quot;:[[&quot;2020&quot;,&quot;7&quot;]]},&quot;page&quot;:&quot;1158-1162&quot;,&quot;publisher&quot;:&quot;Springer&quot;,&quot;title&quot;:&quot;Effectiveness of WASH Education to Prevent Diarrhea among Children under five in a Community of Patuakhali, Bangladesh&quot;,&quot;type&quot;:&quot;article-journal&quot;,&quot;volume&quot;:&quot;2&quot;,&quot;container-title-short&quot;:&quot;&quot;},&quot;uris&quot;:[&quot;http://www.mendeley.com/documents/?uuid=b4b20cac-5381-3107-b9a5-302974952587&quot;,&quot;http://www.mendeley.com/documents/?uuid=a25f5adb-f15e-440e-800a-f00850375adc&quot;],&quot;isTemporary&quot;:false,&quot;legacyDesktopId&quot;:&quot;b4b20cac-5381-3107-b9a5-302974952587&quot;}],&quot;citationTag&quot;:&quot;MENDELEY_CITATION_v3_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&quot;},{&quot;citationID&quot;:&quot;MENDELEY_CITATION_a7a5cd1a-a608-42df-9d3f-f2065da9458d&quot;,&quot;properties&quot;:{&quot;noteIndex&quot;:0},&quot;isEdited&quot;:false,&quot;manualOverride&quot;:{&quot;citeprocText&quot;:&quot;(48,49)&quot;,&quot;isManuallyOverridden&quot;:false,&quot;manualOverrideText&quot;:&quot;&quot;},&quot;citationItems&quot;:[{&quot;id&quot;:&quot;4fe400e0-2004-523e-a976-0698f25c9053&quot;,&quot;itemData&quot;:{&quot;DOI&quot;:&quot;10.4269/AJTMH.14-0057&quot;,&quot;ISSN&quot;:&quot;00029637&quot;,&quot;PMID&quot;:&quot;25311693&quot;,&quot;abstract&quot;:&quo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quot;,&quot;author&quot;:[{&quot;dropping-particle&quot;:&quot;&quot;,&quot;family&quot;:&quot;George&quot;,&quot;given&quot;:&quot;Christine Marie&quot;,&quot;non-dropping-particle&quot;:&quot;&quot;,&quot;parse-names&quot;:false,&quot;suffix&quot;:&quot;&quot;},{&quot;dropping-particle&quot;:&quot;&quot;,&quot;family&quot;:&quot;Perin&quot;,&quot;given&quot;:&quot;Jamie&quot;,&quot;non-dropping-particle&quot;:&quot;&quot;,&quot;parse-names&quot;:false,&quot;suffix&quot;:&quot;&quot;},{&quot;dropping-particle&quot;:&quot;&quot;,&quot;family&quot;:&quot;Calani&quot;,&quot;given&quot;:&quot;Karen J.Neiswender&quot;,&quot;non-dropping-particle&quot;:&quot;De&quot;,&quot;parse-names&quot;:false,&quot;suffix&quot;:&quot;&quot;},{&quot;dropping-particle&quot;:&quot;&quot;,&quot;family&quot;:&quot;Norman&quot;,&quot;given&quot;:&quot;W. Ray&quot;,&quot;non-dropping-particle&quot;:&quot;&quot;,&quot;parse-names&quot;:false,&quot;suffix&quot;:&quot;&quot;},{&quot;dropping-particle&quot;:&quot;&quot;,&quot;family&quot;:&quot;Perry&quot;,&quot;given&quot;:&quot;Henry&quot;,&quot;non-dropping-particle&quot;:&quot;&quot;,&quot;parse-names&quot;:false,&quot;suffix&quot;:&quot;&quot;},{&quot;dropping-particle&quot;:&quot;&quot;,&quot;family&quot;:&quot;Davis&quot;,&quot;given&quot;:&quot;Thomas P.&quot;,&quot;non-dropping-particle&quot;:&quot;&quot;,&quot;parse-names&quot;:false,&quot;suffix&quot;:&quot;&quot;},{&quot;dropping-particle&quot;:&quot;&quot;,&quot;family&quot;:&quot;Lindquist&quot;,&quot;given&quot;:&quot;Erik D.&quot;,&quot;non-dropping-particle&quot;:&quot;&quot;,&quot;parse-names&quot;:false,&quot;suffix&quot;:&quot;&quot;}],&quot;container-title&quot;:&quot;The American Journal of Tropical Medicine and Hygiene&quot;,&quot;id&quot;:&quot;4fe400e0-2004-523e-a976-0698f25c9053&quot;,&quot;issue&quot;:&quot;6&quot;,&quot;issued&quot;:{&quot;date-parts&quot;:[[&quot;2014&quot;,&quot;12&quot;]]},&quot;page&quot;:&quot;1190&quot;,&quot;publisher&quot;:&quot;The American Society of Tropical Medicine and Hygiene&quot;,&quot;title&quot;:&quot;Risk Factors for Diarrhea in Children under Five Years of Age Residing in Peri-urban Communities in Cochabamba, Bolivia&quot;,&quot;type&quot;:&quot;article-journal&quot;,&quot;volume&quot;:&quot;91&quot;,&quot;container-title-short&quot;:&quot;Am J Trop Med Hyg&quot;},&quot;uris&quot;:[&quot;http://www.mendeley.com/documents/?uuid=16ae3d2d-98e2-371c-bd6a-381b3e61c3fc&quot;,&quot;http://www.mendeley.com/documents/?uuid=7b36845b-9f49-497f-8f44-d7461868bf38&quot;],&quot;isTemporary&quot;:false,&quot;legacyDesktopId&quot;:&quot;16ae3d2d-98e2-371c-bd6a-381b3e61c3fc&quot;},{&quot;id&quot;:&quot;f0966f1c-5102-527f-99db-299d2cb20d6c&quot;,&quot;itemData&quot;:{&quot;DOI&quot;:&quot;10.1177/156482651103200204&quot;,&quot;ISSN&quot;:&quot;0379-5721&quot;,&quot;PMID&quot;:&quot;22164972&quot;,&quot;abstract&quot;:&quo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quot;,&quot;author&quot;:[{&quot;dropping-particle&quot;:&quot;&quot;,&quot;family&quot;:&quot;Tavares MacHado&quot;,&quot;given&quot;:&quot;Márcia Maria&quot;,&quot;non-dropping-particle&quot;:&quot;&quot;,&quot;parse-names&quot;:false,&quot;suffix&quot;:&quot;&quot;},{&quot;dropping-particle&quot;:&quot;&quot;,&quot;family&quot;:&quot;Lindsay&quot;,&quot;given&quot;:&quot;Ana Cristina&quot;,&quot;non-dropping-particle&quot;:&quot;&quot;,&quot;parse-names&quot;:false,&quot;suffix&quot;:&quot;&quot;},{&quot;dropping-particle&quot;:&quot;&quot;,&quot;family&quot;:&quot;Mota&quot;,&quot;given&quot;:&quot;Gabriela Maia&quot;,&quot;non-dropping-particle&quot;:&quot;&quot;,&quot;parse-names&quot;:false,&quot;suffix&quot;:&quot;&quot;},{&quot;dropping-particle&quot;:&quot;&quot;,&quot;family&quot;:&quot;Moura Arruda&quot;,&quot;given&quot;:&quot;Carlos André&quot;,&quot;non-dropping-particle&quot;:&quot;&quot;,&quot;parse-names&quot;:false,&quot;suffix&quot;:&quot;&quot;},{&quot;dropping-particle&quot;:&quot;&quot;,&quot;family&quot;:&quot;Freitas Do Amaral&quot;,&quot;given&quot;:&quot;João Joaquim&quot;,&quot;non-dropping-particle&quot;:&quot;&quot;,&quot;parse-names&quot;:false,&quot;suffix&quot;:&quot;&quot;},{&quot;dropping-particle&quot;:&quot;&quot;,&quot;family&quot;:&quot;Forsberg&quot;,&quot;given&quot;:&quot;Birger Carl&quot;,&quot;non-dropping-particle&quot;:&quot;&quot;,&quot;parse-names&quot;:false,&quot;suffix&quot;:&quot;&quot;}],&quot;container-title&quot;:&quot;Food and nutrition bulletin&quot;,&quot;id&quot;:&quot;f0966f1c-5102-527f-99db-299d2cb20d6c&quot;,&quot;issue&quot;:&quot;2&quot;,&quot;issued&quot;:{&quot;date-parts&quot;:[[&quot;2011&quot;]]},&quot;page&quot;:&quot;103-111&quot;,&quot;publisher&quot;:&quot;Food Nutr Bull&quot;,&quot;title&quot;:&quot;A community perspective on changes in health related to diarrhea in northeastern Brazil&quot;,&quot;type&quot;:&quot;article-journal&quot;,&quot;volume&quot;:&quot;32&quot;,&quot;container-title-short&quot;:&quot;Food Nutr Bull&quot;},&quot;uris&quot;:[&quot;http://www.mendeley.com/documents/?uuid=ce0655e7-301d-3bd9-ba23-3ae4ed4896df&quot;,&quot;http://www.mendeley.com/documents/?uuid=f7052989-1237-4ca6-b901-825b7af64535&quot;],&quot;isTemporary&quot;:false,&quot;legacyDesktopId&quot;:&quot;ce0655e7-301d-3bd9-ba23-3ae4ed4896df&quot;}],&quot;citationTag&quot;:&quot;MENDELEY_CITATION_v3_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&quot;},{&quot;citationID&quot;:&quot;MENDELEY_CITATION_3c88a1c2-ce5b-4a5f-9cbc-1fd28721505a&quot;,&quot;properties&quot;:{&quot;noteIndex&quot;:0},&quot;isEdited&quot;:false,&quot;manualOverride&quot;:{&quot;citeprocText&quot;:&quot;(50)&quot;,&quot;isManuallyOverridden&quot;:false,&quot;manualOverrideText&quot;:&quot;&quot;},&quot;citationItems&quot;:[{&quot;id&quot;:&quot;8d16a566-5213-5473-94da-d79155eef101&quot;,&quot;itemData&quot;:{&quot;DOI&quot;:&quot;10.1186/1471-2334-14-440&quot;,&quot;ISSN&quot;:&quot;14712334&quot;,&quot;PMID&quot;:&quot;25127553&quot;,&quot;abstract&quot;:&quo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quot;,&quot;author&quot;:[{&quot;dropping-particle&quot;:&quot;V.&quot;,&quot;family&quot;:&quot;Colombara&quot;,&quot;given&quot;:&quot;Danny&quot;,&quot;non-dropping-particle&quot;:&quot;&quot;,&quot;parse-names&quot;:false,&quot;suffix&quot;:&quot;&quot;},{&quot;dropping-particle&quot;:&quot;&quot;,&quot;family&quot;:&quot;Faruque&quot;,&quot;given&quot;:&quot;Abu S.G.&quot;,&quot;non-dropping-particle&quot;:&quot;&quot;,&quot;parse-names&quot;:false,&quot;suffix&quot;:&quot;&quot;},{&quot;dropping-particle&quot;:&quot;&quot;,&quot;family&quot;:&quot;Cowgill&quot;,&quot;given&quot;:&quot;Karen D.&quot;,&quot;non-dropping-particle&quot;:&quot;&quot;,&quot;parse-names&quot;:false,&quot;suffix&quot;:&quot;&quot;},{&quot;dropping-particle&quot;:&quot;&quot;,&quot;family&quot;:&quot;Mayer&quot;,&quot;given&quot;:&quot;Jonathan D.&quot;,&quot;non-dropping-particle&quot;:&quot;&quot;,&quot;parse-names&quot;:false,&quot;suffix&quot;:&quot;&quot;}],&quot;container-title&quot;:&quot;BMC Infectious Diseases&quot;,&quot;id&quot;:&quot;8d16a566-5213-5473-94da-d79155eef101&quot;,&quot;issue&quot;:&quot;1&quot;,&quot;issued&quot;:{&quot;date-parts&quot;:[[&quot;2014&quot;,&quot;8&quot;]]},&quot;publisher&quot;:&quot;BioMed Central&quot;,&quot;title&quot;:&quot;Risk factors for diarrhea hospitalization in Bangladesh, 2000–2008: a case-case study of cholera and shigellosis&quot;,&quot;type&quot;:&quot;article-journal&quot;,&quot;volume&quot;:&quot;14&quot;,&quot;container-title-short&quot;:&quot;BMC Infect Dis&quot;},&quot;uris&quot;:[&quot;http://www.mendeley.com/documents/?uuid=fabd9e82-608c-36a9-a84f-6061f4960625&quot;,&quot;http://www.mendeley.com/documents/?uuid=e7beb805-0cfb-4894-b28c-53cc4f293523&quot;],&quot;isTemporary&quot;:false,&quot;legacyDesktopId&quot;:&quot;fabd9e82-608c-36a9-a84f-6061f4960625&quot;}],&quot;citationTag&quot;:&quot;MENDELEY_CITATION_v3_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&quot;},{&quot;citationID&quot;:&quot;MENDELEY_CITATION_c3b26918-620e-4cf5-a2d0-b1b8ca4579f6&quot;,&quot;properties&quot;:{&quot;noteIndex&quot;:0},&quot;isEdited&quot;:false,&quot;manualOverride&quot;:{&quot;citeprocText&quot;:&quot;(51,52)&quot;,&quot;isManuallyOverridden&quot;:false,&quot;manualOverrideText&quot;:&quot;&quot;},&quot;citationItems&quot;:[{&quot;id&quot;:&quot;e30cde1f-1643-503f-bba6-d460cff2568b&quot;,&quot;itemData&quot;:{&quot;DOI&quot;:&quot;10.1371/JOURNAL.PONE.0210433&quot;,&quot;ISBN&quot;:&quot;1111111111&quot;,&quot;ISSN&quot;:&quot;1932-6203&quot;,&quot;PMID&quot;:&quot;30629689&quot;,&quot;abstract&quot;:&quo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quot;,&quot;author&quot;:[{&quot;dropping-particle&quot;:&quot;&quot;,&quot;family&quot;:&quot;Sultana&quot;,&quot;given&quot;:&quot;Marufa&quot;,&quot;non-dropping-particle&quot;:&quot;&quot;,&quot;parse-names&quot;:false,&quot;suffix&quot;:&quot;&quot;},{&quot;dropping-particle&quot;:&quot;&quot;,&quot;family&quot;:&quot;Sarker&quot;,&quot;given&quot;:&quot;Abdur Razzaque&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Akram&quot;,&quot;given&quot;:&quot;Raisul&quot;,&quot;non-dropping-particle&quot;:&quot;&quot;,&quot;parse-names&quot;:false,&quot;suffix&quot;:&quot;&quot;},{&quot;dropping-particle&quot;:&quot;&quot;,&quot;family&quot;:&quot;Ali&quot;,&quot;given&quot;:&quot;Nausad&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Alam&quot;,&quot;given&quot;:&quot;Nur Haque&quot;,&quot;non-dropping-particle&quot;:&quot;&quot;,&quot;parse-names&quot;:false,&quot;suffix&quot;:&quot;&quot;}],&quot;container-title&quot;:&quot;PLOS ONE&quot;,&quot;id&quot;:&quot;e30cde1f-1643-503f-bba6-d460cff2568b&quot;,&quot;issue&quot;:&quot;1&quot;,&quot;issued&quot;:{&quot;date-parts&quot;:[[&quot;2019&quot;,&quot;1&quot;]]},&quot;page&quot;:&quot;e0210433&quot;,&quot;publisher&quot;:&quot;Public Library of Science&quot;,&quot;title&quot;:&quot;Prevalence, determinants and health care-seeking behavior of childhood acute respiratory tract infections in Bangladesh&quot;,&quot;type&quot;:&quot;article-journal&quot;,&quot;volume&quot;:&quot;14&quot;,&quot;container-title-short&quot;:&quot;PLoS One&quot;},&quot;uris&quot;:[&quot;http://www.mendeley.com/documents/?uuid=e6502343-5fb3-3e37-8713-d3aa2bea3030&quot;,&quot;http://www.mendeley.com/documents/?uuid=011e3578-cd7c-4d58-bd38-02c09bb19235&quot;],&quot;isTemporary&quot;:false,&quot;legacyDesktopId&quot;:&quot;e6502343-5fb3-3e37-8713-d3aa2bea3030&quot;},{&quot;id&quot;:&quot;25e1507a-4651-5f04-964d-fb8923a61f62&quot;,&quot;itemData&quot;:{&quot;DOI&quot;:&quot;10.1136/BMJOPEN-2016-015019&quot;,&quot;ISSN&quot;:&quot;2044-6055&quot;,&quot;PMID&quot;:&quot;28615269&quot;,&quot;abstract&quot;:&quo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quot;,&quot;author&quot;:[{&quot;dropping-particle&quot;:&quot;&quot;,&quot;family&quot;:&quot;Hasan&quot;,&quot;given&quot;:&quot;Md Masud&quot;,&quot;non-dropping-particle&quot;:&quot;&quot;,&quot;parse-names&quot;:false,&quot;suffix&quot;:&quot;&quot;},{&quot;dropping-particle&quot;:&quot;&quot;,&quot;family&quot;:&quot;Richardson&quot;,&quot;given&quot;:&quot;Alice&quot;,&quot;non-dropping-particle&quot;:&quot;&quot;,&quot;parse-names&quot;:false,&quot;suffix&quot;:&quot;&quot;}],&quot;container-title&quot;:&quot;BMJ Open&quot;,&quot;id&quot;:&quot;25e1507a-4651-5f04-964d-fb8923a61f62&quot;,&quot;issue&quot;:&quot;6&quot;,&quot;issued&quot;:{&quot;date-parts&quot;:[[&quot;2017&quot;,&quot;6&quot;]]},&quot;page&quot;:&quot;e015019&quot;,&quot;publisher&quot;:&quot;British Medical Journal Publishing Group&quot;,&quot;title&quot;:&quot;How sustainable household environment and knowledge of healthy practices relate to childhood morbidity in South Asia: analysis of survey data from Bangladesh, Nepal and Pakistan&quot;,&quot;type&quot;:&quot;article-journal&quot;,&quot;volume&quot;:&quot;7&quot;,&quot;container-title-short&quot;:&quot;BMJ Open&quot;},&quot;uris&quot;:[&quot;http://www.mendeley.com/documents/?uuid=a64542e4-b6d9-31bb-bf50-07d7e36628a2&quot;,&quot;http://www.mendeley.com/documents/?uuid=d2940812-eee0-448b-bac6-f149a5d7f015&quot;],&quot;isTemporary&quot;:false,&quot;legacyDesktopId&quot;:&quot;a64542e4-b6d9-31bb-bf50-07d7e36628a2&quot;}],&quot;citationTag&quot;:&quot;MENDELEY_CITATION_v3_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&quot;},{&quot;citationID&quot;:&quot;MENDELEY_CITATION_1524eba9-c972-4938-b9a1-68846c5c999d&quot;,&quot;properties&quot;:{&quot;noteIndex&quot;:0},&quot;isEdited&quot;:false,&quot;manualOverride&quot;:{&quot;citeprocText&quot;:&quot;(53)&quot;,&quot;isManuallyOverridden&quot;:false,&quot;manualOverrideText&quot;:&quot;&quot;},&quot;citationItems&quot;:[{&quot;id&quot;:&quot;f1e5235f-bcb7-5ad1-bbdb-974011a851d0&quot;,&quot;itemData&quot;:{&quot;DOI&quot;:&quot;10.1021/ACS.EST.9B04835/SUPPL_FILE/ES9B04835_SI_001.PDF&quot;,&quot;ISSN&quot;:&quot;15205851&quot;,&quot;PMID&quot;:&quot;32167305&quot;,&quot;abstract&quot;:&quo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quot;,&quot;author&quot;:[{&quot;dropping-particle&quot;:&quot;&quot;,&quot;family&quot;:&quot;Fuhrmeister&quot;,&quot;given&quot;:&quot;Erica R.&quot;,&quot;non-dropping-particle&quot;:&quot;&quot;,&quot;parse-names&quot;:false,&quot;suffix&quot;:&quot;&quot;},{&quot;dropping-particle&quot;:&quot;&quot;,&quot;family&quot;:&quot;Ercumen&quot;,&quot;given&quot;:&quot;Ayse&quot;,&quot;non-dropping-particle&quot;:&quot;&quot;,&quot;parse-names&quot;:false,&quot;suffix&quot;:&quot;&quot;},{&quot;dropping-particle&quot;:&quot;&quot;,&quot;family&quot;:&quot;Pickering&quot;,&quot;given&quot;:&quot;Amy J.&quot;,&quot;non-dropping-particle&quot;:&quot;&quot;,&quot;parse-names&quot;:false,&quot;suffix&quot;:&quot;&quot;},{&quot;dropping-particle&quot;:&quot;&quot;,&quot;family&quot;:&quot;Jeanis&quot;,&quot;given&quot;:&quot;Kaitlyn M.&quot;,&quot;non-dropping-particle&quot;:&quot;&quot;,&quot;parse-names&quot;:false,&quot;suffix&quot;:&quot;&quot;},{&quot;dropping-particle&quot;:&quot;&quot;,&quot;family&quot;:&quot;Crider&quot;,&quot;given&quot;:&quot;Yoshika&quot;,&quot;non-dropping-particle&quot;:&quot;&quot;,&quot;parse-names&quot;:false,&quot;suffix&quot;:&quot;&quot;},{&quot;dropping-particle&quot;:&quot;&quot;,&quot;family&quot;:&quot;Ahmed&quot;,&quot;given&quot;:&quot;Mahaa&quot;,&quot;non-dropping-particle&quot;:&quot;&quot;,&quot;parse-names&quot;:false,&quot;suffix&quot;:&quot;&quot;},{&quot;dropping-particle&quot;:&quot;&quot;,&quot;family&quot;:&quot;Brown&quot;,&quot;given&quot;:&quot;Sara&quot;,&quot;non-dropping-particle&quot;:&quot;&quot;,&quot;parse-names&quot;:false,&quot;suffix&quot;:&quot;&quot;},{&quot;dropping-particle&quot;:&quot;&quot;,&quot;family&quot;:&quot;Alam&quot;,&quot;given&quot;:&quot;Mahfuja&quot;,&quot;non-dropping-particle&quot;:&quot;&quot;,&quot;parse-names&quot;:false,&quot;suffix&quot;:&quot;&quot;},{&quot;dropping-particle&quot;:&quot;&quot;,&quot;family&quot;:&quot;Sen&quot;,&quot;given&quot;:&quot;Debashis&quot;,&quot;non-dropping-particle&quot;:&quot;&quot;,&quot;parse-names&quot;:false,&quot;suffix&quot;:&quot;&quot;},{&quot;dropping-particle&quot;:&quot;&quot;,&quot;family&quot;:&quot;Islam&quot;,&quot;given&quot;:&quot;Sharmin&quot;,&quot;non-dropping-particle&quot;:&quot;&quot;,&quot;parse-names&quot;:false,&quot;suffix&quot;:&quot;&quot;},{&quot;dropping-particle&quot;:&quot;&quot;,&quot;family&quot;:&quot;Kabir&quot;,&quot;given&quot;:&quot;Mir Himayet&quot;,&quot;non-dropping-particle&quot;:&quot;&quot;,&quot;parse-names&quot;:false,&quot;suffix&quot;:&quot;&quot;},{&quot;dropping-particle&quot;:&quot;&quot;,&quot;family&quot;:&quot;Islam&quot;,&quot;given&quot;:&quot;Mahfuza&quot;,&quot;non-dropping-particle&quot;:&quot;&quot;,&quot;parse-names&quot;:false,&quot;suffix&quot;:&quot;&quot;},{&quot;dropping-particle&quot;:&quot;&quot;,&quot;family&quot;:&quot;Rahman&quot;,&quot;given&quot;:&quot;Mahbubur&quot;,&quot;non-dropping-particle&quot;:&quot;&quot;,&quot;parse-names&quot;:false,&quot;suffix&quot;:&quot;&quot;},{&quot;dropping-particle&quot;:&quot;&quot;,&quot;family&quot;:&quot;Kwong&quot;,&quot;given&quot;:&quot;Laura H.&quot;,&quot;non-dropping-particle&quot;:&quot;&quot;,&quot;parse-names&quot;:false,&quot;suffix&quot;:&quot;&quot;},{&quot;dropping-particle&quot;:&quot;&quot;,&quot;family&quot;:&quot;Arnold&quot;,&quot;given&quot;:&quot;Benjamin F.&quot;,&quot;non-dropping-particle&quot;:&quot;&quot;,&quot;parse-names&quot;:false,&quot;suffix&quot;:&quot;&quot;},{&quot;dropping-particle&quot;:&quot;&quot;,&quot;family&quot;:&quot;Luby&quot;,&quot;given&quot;:&quot;Stephen P.&quot;,&quot;non-dropping-particle&quot;:&quot;&quot;,&quot;parse-names&quot;:false,&quot;suffix&quot;:&quot;&quot;},{&quot;dropping-particle&quot;:&quot;&quot;,&quot;family&quot;:&quot;Colford&quot;,&quot;given&quot;:&quot;John M.&quot;,&quot;non-dropping-particle&quot;:&quot;&quot;,&quot;parse-names&quot;:false,&quot;suffix&quot;:&quot;&quot;},{&quot;dropping-particle&quot;:&quot;&quot;,&quot;family&quot;:&quot;Nelson&quot;,&quot;given&quot;:&quot;Kara L.&quot;,&quot;non-dropping-particle&quot;:&quot;&quot;,&quot;parse-names&quot;:false,&quot;suffix&quot;:&quot;&quot;}],&quot;container-title&quot;:&quot;Environmental Science and Technology&quot;,&quot;id&quot;:&quot;f1e5235f-bcb7-5ad1-bbdb-974011a851d0&quot;,&quot;issue&quot;:&quot;7&quot;,&quot;issued&quot;:{&quot;date-parts&quot;:[[&quot;2020&quot;,&quot;4&quot;]]},&quot;page&quot;:&quot;4316-4326&quot;,&quot;publisher&quot;:&quot;American Chemical Society&quot;,&quot;title&quot;:&quot;Effect of Sanitation Improvements on Pathogens and Microbial Source Tracking Markers in the Rural Bangladeshi Household Environment&quot;,&quot;type&quot;:&quot;article-journal&quot;,&quot;volume&quot;:&quot;54&quot;,&quot;container-title-short&quot;:&quot;Environ Sci Technol&quot;},&quot;uris&quot;:[&quot;http://www.mendeley.com/documents/?uuid=af5f56ab-6b9f-38ef-b9a4-a0151d028045&quot;,&quot;http://www.mendeley.com/documents/?uuid=348c4b30-c43a-423c-8ddd-026a44eb362a&quot;],&quot;isTemporary&quot;:false,&quot;legacyDesktopId&quot;:&quot;af5f56ab-6b9f-38ef-b9a4-a0151d028045&quot;}],&quot;citationTag&quot;:&quot;MENDELEY_CITATION_v3_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&quot;},{&quot;citationID&quot;:&quot;MENDELEY_CITATION_55a42963-9e96-4383-8607-f027038ca1f0&quot;,&quot;properties&quot;:{&quot;noteIndex&quot;:0},&quot;isEdited&quot;:false,&quot;manualOverride&quot;:{&quot;citeprocText&quot;:&quot;(54,55)&quot;,&quot;isManuallyOverridden&quot;:false,&quot;manualOverrideText&quot;:&quot;&quot;},&quot;citationItems&quot;:[{&quot;id&quot;:&quot;d07b5508-6778-52bc-9587-b7d671655c35&quot;,&quot;itemData&quot;:{&quot;DOI&quot;:&quot;10.1016/j.worlddev.2019.104718&quot;,&quot;ISSN&quot;:&quot;18735991&quot;,&quot;abstract&quot;:&quot;The access to health networks is an integral part of sustainable development, which has largely been ignored in previous studies of health knowledge production. Additionally, the previous literature is scarce on health knowledge gaps and the intersection of deeply institutionalized marginalization of certain groups—such as by caste or by religious system in India, Bangladesh, or Nepal—and the resources these groups have available. To address these knowledge gaps, we explore the relationship among health knowledge and caste and religion and a number of important mediating factors in India, estimating causal impacts through a combination of instrumental variables and decomposition methods. Five main results are established: (1) the presence of a substantively large “raw” (unconditional) health knowledge caste gap favoring high caste women—though at the same time with an overall relatively low level of health knowledge across castes and religions—thus pointing towards even deeper, more structural, endemic public policy challenges for Indian policy makers); (2) evidence that the endowments and the returns to these endowments increase the health knowledge gaps—indicating that high caste women have higher education and better access to health networks but also higher returns to these characteristics; (3) for Adivasi women network homophily works to decrease the discrimination part of the health knowledge gap—it may therefore not be enough if these women merely get access to health networks (even if they are of high quality) if caste and religion-related gaps in health knowledge are to be reduced; such networks also have to be homophilous, to have an effect; (4) while observed individual characteristics explain a large—indeed, sometimes the major—part of the gaps, in several cases a substantial part of the health knowledge gap is left unexplained—consistent with the presence of discrimination against these systemically marginalized women; and (5) in turn, the substantial dampening of the caste and religion effect once socioeconomic status is controlled for suggests that caste differentials are not independent of class differentials. We also perform similar analysis for child mortality, now including health knowledge as one of the focal explanatory variables and obtain similar results—thus providing additional evidence that health knowledge and health network access, two major factors of sustainable development, should receive more attention by policymakers in …&quot;,&quot;author&quot;:[{&quot;dropping-particle&quot;:&quot;&quot;,&quot;family&quot;:&quot;Blunch&quot;,&quot;given&quot;:&quot;Niels Hugo&quot;,&quot;non-dropping-particle&quot;:&quot;&quot;,&quot;parse-names&quot;:false,&quot;suffix&quot;:&quot;&quot;},{&quot;dropping-particle&quot;:&quot;&quot;,&quot;family&quot;:&quot;Datta Gupta&quot;,&quot;given&quot;:&quot;Nabanita&quot;,&quot;non-dropping-particle&quot;:&quot;&quot;,&quot;parse-names&quot;:false,&quot;suffix&quot;:&quot;&quot;}],&quot;container-title&quot;:&quot;World Development&quot;,&quot;id&quot;:&quot;d07b5508-6778-52bc-9587-b7d671655c35&quot;,&quot;issued&quot;:{&quot;date-parts&quot;:[[&quot;2020&quot;]]},&quot;title&quot;:&quot;Mothers’ health knowledge gap for children with diarrhea: A decomposition analysis across caste and religion in India&quot;,&quot;type&quot;:&quot;article-journal&quot;,&quot;volume&quot;:&quot;126&quot;,&quot;container-title-short&quot;:&quot;World Dev&quot;},&quot;uris&quot;:[&quot;http://www.mendeley.com/documents/?uuid=98f04836-26e1-34b9-a5a5-46974cbffa6d&quot;],&quot;isTemporary&quot;:false,&quot;legacyDesktopId&quot;:&quot;98f04836-26e1-34b9-a5a5-46974cbffa6d&quot;},{&quot;id&quot;:&quot;9a8f808b-6431-5aef-b297-de74d7ed8744&quot;,&quot;itemData&quot;:{&quot;DOI&quot;:&quot;10.4103/1319-1683.68785&quot;,&quot;ISSN&quot;:&quot;2229340X&quot;,&quot;abstract&quot;:&quot;Background: Child care is mostly the responsibility of mothers. Several studies have revealed that the mothers′ education has a positive impact on their knowledge and practice in child health matters. Objectives: The study was undertaken to assess the level of mothers' knowledge on certain aspects of child health care and whether there is any correlation between their level of knowledge and the number of years of formal education they have had. Materials and Methods: A two-part questionnaire was distributed. The first part comprised information about mother's nationality, age, work, level of education and number of children, in addition to sources of health information and the role of school education in child health matters. The second part contained 40 statements about different aspects of child health matters. A structured interview with the mothers who attended with their children at the pediatric outpatient clinic of King Khalid University Hospital in Riyadh during July and August 2007, was conducted by a trained non-medical research assistant using the items and statements of the questionnaire as a base. A knowledge score was calculated from the number of correct answers. The maximum score was 40. An arbitrary cut-off score of 25 was considered satisfactory. Results: Three-hundred-seventy-three questionnaires were completed. The mean score of the total sample was 25 (out of 40) and the minimum score obtained was 14, and the maximum 36. Fifty-eight percent scored 25 or more. Scrutiny of individual items on the questionnaire revealed significant and serious gaps in mother's knowledge. No statistically significant correlation was evident between mothers' knowledge of child health related matters and level of education, age, or number of children. Conclusion: Mothers' knowledge of child health related matters is deficient. At present, knowledge on child health matters taught in schools in the Kingdom is inadequate. Health care institutions play a limited role in health education. There should be proper effective practical means of disseminating information on child health matters among mothers in our community.&quot;,&quot;author&quot;:[{&quot;dropping-particle&quot;:&quot;&quot;,&quot;family&quot;:&quot;Al-Ayed&quot;,&quot;given&quot;:&quot;Ibrahim H.&quot;,&quot;non-dropping-particle&quot;:&quot;&quot;,&quot;parse-names&quot;:false,&quot;suffix&quot;:&quot;&quot;}],&quot;container-title&quot;:&quot;Journal of Family and Community Medicine&quot;,&quot;id&quot;:&quot;9a8f808b-6431-5aef-b297-de74d7ed8744&quot;,&quot;issue&quot;:&quot;1&quot;,&quot;issued&quot;:{&quot;date-parts&quot;:[[&quot;2010&quot;]]},&quot;title&quot;:&quot;Mothers′ knowledge of child health matters: Are we doing enough?&quot;,&quot;type&quot;:&quot;article-journal&quot;,&quot;volume&quot;:&quot;17&quot;,&quot;container-title-short&quot;:&quot;J Family Community Med&quot;},&quot;uris&quot;:[&quot;http://www.mendeley.com/documents/?uuid=373c8cfb-854a-35db-acae-192bd2a3ae10&quot;],&quot;isTemporary&quot;:false,&quot;legacyDesktopId&quot;:&quot;373c8cfb-854a-35db-acae-192bd2a3ae10&quot;}],&quot;citationTag&quot;:&quot;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&quot;},{&quot;citationID&quot;:&quot;MENDELEY_CITATION_918ade1f-de4a-4ae8-bd44-1bd03cdfb660&quot;,&quot;properties&quot;:{&quot;noteIndex&quot;:0},&quot;isEdited&quot;:false,&quot;manualOverride&quot;:{&quot;citeprocText&quot;:&quot;(56)&quot;,&quot;isManuallyOverridden&quot;:false,&quot;manualOverrideText&quot;:&quot;&quot;},&quot;citationItems&quot;:[{&quot;id&quot;:&quot;925637ea-be50-5712-9b71-56dc12525846&quot;,&quot;itemData&quot;:{&quot;DOI&quot;:&quot;10.1186/s12889-021-10191-3&quot;,&quot;ISSN&quot;:&quot;14712458&quot;,&quot;PMID&quot;:&quot;33482778&quot;,&quot;abstract&quot;:&quot;Background: Despite significant progress in the reduction of under-five child deaths over the last decades in Ethiopia, still diarrhea remains the second cause of morbidity and mortality among under five children next to pneumonia. Objective: To show trends and determinants of diarrhea among under five children in Ethiopia based on the four Ethiopian Demographic and health surveys data (2000–2016). Methods: A total of 10,753 in 2000, 10,039 in 2005, 10,946 in 2011 and 10,337 in 2016 under five age children were involved in this study. Multivariate decomposition and multilevel analysis based on Bayesian approach was performed. Results: Ninety seven percent of the change in diarrhea prevalence over time was attributable to difference in behavior. Being twin (AOR = 1.3; 95% CrI 1.1–1.5), big weight (AOR = 1.63; 95% CrI 1.62–2.02), not vaccinated for rotavirus (AOR = 1.44; 95% CrI 1.12–1.9) and for measles (AOR = 1.2; 95% CrI 1.1–1.33), poor wealth status (AOR 2.6; 95% CrI 1.7–4.06), having more than three under-five children (AOR 1.3; 95% CrI 1.1–1.61), member of health insurance (AOR 2.2; 95% CrI 1.3–3.8) and long distance from the health facility (AOR 2.7; 95% CrI 2.2–3.5) were more likely to experience diarrhea. Conclusion: The prevalence of diarrhea was significantly declined over the last sixteen years and the decline was due to difference in behavior between the surveys. Being twin, weight of child at birth, vaccinated for measles and rotavirus, number of under-five children, wealth status, distance to health facility, health insurance and child waste disposal method were significantly associated with diarrhea among under five children in Ethiopia. Therefore Ethiopian government should focus on the strengthening and scaling up of behavioral change packages of the community regarding to keeping hygiene and sanitation of the community and their environment, vaccinating their children, accessing health care services to prevent diarrheal disease.&quot;,&quot;author&quot;:[{&quot;dropping-particle&quot;:&quot;&quot;,&quot;family&quot;:&quot;Negesse&quot;,&quot;given&quot;:&quot;Yilkal&quot;,&quot;non-dropping-particle&quot;:&quot;&quot;,&quot;parse-names&quot;:false,&quot;suffix&quot;:&quot;&quot;},{&quot;dropping-particle&quot;:&quot;&quot;,&quot;family&quot;:&quot;Taddese&quot;,&quot;given&quot;:&quot;Asefa Adimasu&quot;,&quot;non-dropping-particle&quot;:&quot;&quot;,&quot;parse-names&quot;:false,&quot;suffix&quot;:&quot;&quot;},{&quot;dropping-particle&quot;:&quot;&quot;,&quot;family&quot;:&quot;Negesse&quot;,&quot;given&quot;:&quot;Ayenew&quot;,&quot;non-dropping-particle&quot;:&quot;&quot;,&quot;parse-names&quot;:false,&quot;suffix&quot;:&quot;&quot;},{&quot;dropping-particle&quot;:&quot;&quot;,&quot;family&quot;:&quot;Ayele&quot;,&quot;given&quot;:&quot;Tadesse Awoke&quot;,&quot;non-dropping-particle&quot;:&quot;&quot;,&quot;parse-names&quot;:false,&quot;suffix&quot;:&quot;&quot;}],&quot;container-title&quot;:&quot;BMC Public Health&quot;,&quot;id&quot;:&quot;925637ea-be50-5712-9b71-56dc12525846&quot;,&quot;issue&quot;:&quot;1&quot;,&quot;issued&quot;:{&quot;date-parts&quot;:[[&quot;2021&quot;]]},&quot;page&quot;:&quot;1-16&quot;,&quot;publisher&quot;:&quot;BMC Public Health&quot;,&quot;title&quot;:&quot;Trends and determinants of diarrhea among under-five children in Ethiopia: cross-sectional study: multivariate decomposition and multilevel analysis based on Bayesian approach evidenced by EDHS 2000–2016 data&quot;,&quot;type&quot;:&quot;article-journal&quot;,&quot;volume&quot;:&quot;21&quot;,&quot;container-title-short&quot;:&quot;BMC Public Health&quot;},&quot;uris&quot;:[&quot;http://www.mendeley.com/documents/?uuid=cbb969e5-be37-48c9-8bf2-5d62a2cafd71&quot;],&quot;isTemporary&quot;:false,&quot;legacyDesktopId&quot;:&quot;cbb969e5-be37-48c9-8bf2-5d62a2cafd71&quot;}],&quot;citationTag&quot;:&quot;MENDELEY_CITATION_v3_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&quot;},{&quot;citationID&quot;:&quot;MENDELEY_CITATION_71f3ac65-e211-49e8-8df3-ea2a26d77ba0&quot;,&quot;properties&quot;:{&quot;noteIndex&quot;:0},&quot;isEdited&quot;:false,&quot;manualOverride&quot;:{&quot;citeprocText&quot;:&quot;(57)&quot;,&quot;isManuallyOverridden&quot;:false,&quot;manualOverrideText&quot;:&quot;&quot;},&quot;citationItems&quot;:[{&quot;id&quot;:&quot;f4d0b00a-6db7-5756-990e-690cd2c1733c&quot;,&quot;itemData&quot;:{&quot;DOI&quot;:&quot;10.7189/jogh.09.020804&quot;,&quot;ISSN&quot;:&quot;20472986&quot;,&quot;abstract&quot;:&quot;Background India has achieved 86% reduction in the number of under-five diarrheal deaths from 1980 to 2015. Nonetheless diarrhea is still among the leading causes of under-five deaths. The aim of this analysis was to study the contribution of factors that led to decline in diarrheal deaths in the country and the effect of scaling up of intervention packages to address the remaining diarrheal deaths. Methods We assessed the attribution of different factors and intervention packages such as direct diarrhea case management interventions, nutritional factors and WASH interventions which contributed to diarrhea specific under-five mortality reduction (DSMR) during 1980 to 2015 using the Lives Saved Tool (LiST). The potential impact of scaling up different packages of interventions to achieve universal coverage levels by year 2030 on reducing the number of remaining diarrheal deaths were estimated. Results The major factors associated with DSMR reduction in under-fives during 1980 to 2015, were increase in ORS use, reduction in stunting prevalence, improved sanitation, changes in age appropriate breastfeeding practices, increase in the vitamin-A supplementation and persistent diarrhea treatment. ORS use and reduction in stunting were the two key interventions, each accounting for around 32% of the lives saved during this period. Scaling up the direct diarrhea case management interventions from the current coverage levels in 2015 to achieve universal coverage levels by 2030 can save around 82 000 additional lives. If the universal targets for nutritional factors and WASH interventions can be achieved, an additional 23 675 lives can potentially be saved. Conclusions While it is crucial to improve the coverage and equity in ORS use, an integrated approach to promote nutrition, WASH and direct diarrhea interventions is likely to yield the highest impact on reducing the remaining diarrheal deaths in under-five children.&quot;,&quot;author&quot;:[{&quot;dropping-particle&quot;:&quot;&quot;,&quot;family&quot;:&quot;Choudhary&quot;,&quot;given&quot;:&quot;Tarun Shankar&quot;,&quot;non-dropping-particle&quot;:&quot;&quot;,&quot;parse-names&quot;:false,&quot;suffix&quot;:&quot;&quot;},{&quot;dropping-particle&quot;:&quot;&quot;,&quot;family&quot;:&quot;Sinha&quot;,&quot;given&quot;:&quot;Bireshwar&quot;,&quot;non-dropping-particle&quot;:&quot;&quot;,&quot;parse-names&quot;:false,&quot;suffix&quot;:&quot;&quot;},{&quot;dropping-particle&quot;:&quot;&quot;,&quot;family&quot;:&quot;Khera&quot;,&quot;given&quot;:&quot;Ajay&quot;,&quot;non-dropping-particle&quot;:&quot;&quot;,&quot;parse-names&quot;:false,&quot;suffix&quot;:&quot;&quot;},{&quot;dropping-particle&quot;:&quot;&quot;,&quot;family&quot;:&quot;Bhandari&quot;,&quot;given&quot;:&quot;Nita&quot;,&quot;non-dropping-particle&quot;:&quot;&quot;,&quot;parse-names&quot;:false,&quot;suffix&quot;:&quot;&quot;},{&quot;dropping-particle&quot;:&quot;&quot;,&quot;family&quot;:&quot;Chu&quot;,&quot;given&quot;:&quot;Yue&quot;,&quot;non-dropping-particle&quot;:&quot;&quot;,&quot;parse-names&quot;:false,&quot;suffix&quot;:&quot;&quot;},{&quot;dropping-particle&quot;:&quot;&quot;,&quot;family&quot;:&quot;Jackson&quot;,&quot;given&quot;:&quot;Bianca&quot;,&quot;non-dropping-particle&quot;:&quot;&quot;,&quot;parse-names&quot;:false,&quot;suffix&quot;:&quot;&quot;},{&quot;dropping-particle&quot;:&quot;&quot;,&quot;family&quot;:&quot;Walker&quot;,&quot;given&quot;:&quot;Neff&quot;,&quot;non-dropping-particle&quot;:&quot;&quot;,&quot;parse-names&quot;:false,&quot;suffix&quot;:&quot;&quot;},{&quot;dropping-particle&quot;:&quot;&quot;,&quot;family&quot;:&quot;Black&quot;,&quot;given&quot;:&quot;Robert E.&quot;,&quot;non-dropping-particle&quot;:&quot;&quot;,&quot;parse-names&quot;:false,&quot;suffix&quot;:&quot;&quot;},{&quot;dropping-particle&quot;:&quot;&quot;,&quot;family&quot;:&quot;Merson&quot;,&quot;given&quot;:&quot;Michael&quot;,&quot;non-dropping-particle&quot;:&quot;&quot;,&quot;parse-names&quot;:false,&quot;suffix&quot;:&quot;&quot;},{&quot;dropping-particle&quot;:&quot;&quot;,&quot;family&quot;:&quot;Bhan&quot;,&quot;given&quot;:&quot;Maharaj Kishan&quot;,&quot;non-dropping-particle&quot;:&quot;&quot;,&quot;parse-names&quot;:false,&quot;suffix&quot;:&quot;&quot;}],&quot;container-title&quot;:&quot;Journal of Global Health&quot;,&quot;id&quot;:&quot;f4d0b00a-6db7-5756-990e-690cd2c1733c&quot;,&quot;issue&quot;:&quot;2&quot;,&quot;issued&quot;:{&quot;date-parts&quot;:[[&quot;2019&quot;]]},&quot;title&quot;:&quot;Factors associated with the decline in under-five diarrhea mortality in India: A LiST analysis&quot;,&quot;type&quot;:&quot;article-journal&quot;,&quot;volume&quot;:&quot;9&quot;,&quot;container-title-short&quot;:&quot;J Glob Health&quot;},&quot;uris&quot;:[&quot;http://www.mendeley.com/documents/?uuid=0a5f8c39-2509-3041-9732-f10e3fafa82d&quot;],&quot;isTemporary&quot;:false,&quot;legacyDesktopId&quot;:&quot;0a5f8c39-2509-3041-9732-f10e3fafa82d&quot;}],&quot;citationTag&quot;:&quot;MENDELEY_CITATION_v3_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&quot;}]"/>
    <we:property name="MENDELEY_CITATIONS_STYLE" value="{&quot;id&quot;:&quot;https://www.zotero.org/styles/central-european-journal-of-public-health&quot;,&quot;title&quot;:&quot;Central European Journal of Public Health&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756C6-8C87-4E1C-8C90-2F6401CA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4400</TotalTime>
  <Pages>29</Pages>
  <Words>46209</Words>
  <Characters>263392</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Nayeem Hasan</dc:creator>
  <cp:keywords/>
  <dc:description/>
  <cp:lastModifiedBy>Mohammad Nayeem Hasan</cp:lastModifiedBy>
  <cp:revision>38</cp:revision>
  <dcterms:created xsi:type="dcterms:W3CDTF">2024-05-23T07:34:00Z</dcterms:created>
  <dcterms:modified xsi:type="dcterms:W3CDTF">2024-07-23T19:50:00Z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1ba4892c-9e8c-3082-ab9c-9ff602879423</vt:lpwstr>
  </property>
  <property fmtid="{D5CDD505-2E9C-101B-9397-08002B2CF9AE}" pid="4" name="Mendeley Citation Style_1">
    <vt:lpwstr>http://www.zotero.org/styles/nature</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12th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GrammarlyDocumentId">
    <vt:lpwstr>2efa0aa9b09c6c374fd5181b5c7942078299e355e845798a2f30e5c726a98c4a</vt:lpwstr>
  </property>
</Properties>
</file>